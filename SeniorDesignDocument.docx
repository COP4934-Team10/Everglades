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945C60" w:rsidRDefault="00851F4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45C60">
                                      <w:rPr>
                                        <w:color w:val="4472C4" w:themeColor="accent1"/>
                                        <w:sz w:val="26"/>
                                        <w:szCs w:val="26"/>
                                      </w:rPr>
                                      <w:t>James Dwyer, Michael Fielder, David Gravett</w:t>
                                    </w:r>
                                  </w:sdtContent>
                                </w:sdt>
                              </w:p>
                              <w:p w14:paraId="3574675C" w14:textId="50A69022" w:rsidR="00945C60" w:rsidRDefault="00851F4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45C60">
                                      <w:rPr>
                                        <w:caps/>
                                        <w:color w:val="595959" w:themeColor="text1" w:themeTint="A6"/>
                                        <w:sz w:val="20"/>
                                        <w:szCs w:val="20"/>
                                      </w:rPr>
                                      <w:t>Lockheed martin</w:t>
                                    </w:r>
                                  </w:sdtContent>
                                </w:sdt>
                                <w:r w:rsidR="00945C60">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945C60" w:rsidRDefault="00851F4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45C60">
                                <w:rPr>
                                  <w:color w:val="4472C4" w:themeColor="accent1"/>
                                  <w:sz w:val="26"/>
                                  <w:szCs w:val="26"/>
                                </w:rPr>
                                <w:t>James Dwyer, Michael Fielder, David Gravett</w:t>
                              </w:r>
                            </w:sdtContent>
                          </w:sdt>
                        </w:p>
                        <w:p w14:paraId="3574675C" w14:textId="50A69022" w:rsidR="00945C60" w:rsidRDefault="00851F4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45C60">
                                <w:rPr>
                                  <w:caps/>
                                  <w:color w:val="595959" w:themeColor="text1" w:themeTint="A6"/>
                                  <w:sz w:val="20"/>
                                  <w:szCs w:val="20"/>
                                </w:rPr>
                                <w:t>Lockheed martin</w:t>
                              </w:r>
                            </w:sdtContent>
                          </w:sdt>
                          <w:r w:rsidR="00945C60">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945C60" w:rsidRDefault="00851F4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45C60">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851F47">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45C60"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945C60" w:rsidRDefault="00851F4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45C60">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851F47">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45C60"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40C3ACCA"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Hosting Service:</w:t>
      </w:r>
    </w:p>
    <w:p w14:paraId="2DC88618"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(Already Owned by Sponsor)</w:t>
      </w:r>
    </w:p>
    <w:p w14:paraId="00CD0FDA" w14:textId="77777777" w:rsidR="006B4928" w:rsidRPr="005B2459" w:rsidRDefault="006B4928">
      <w:pPr>
        <w:pStyle w:val="Title"/>
        <w:rPr>
          <w:rFonts w:ascii="Times New Roman" w:hAnsi="Times New Roman" w:cs="Times New Roman"/>
        </w:rPr>
      </w:pPr>
      <w:bookmarkStart w:id="20" w:name="_qfc3t0gw93zy" w:colFirst="0" w:colLast="0"/>
      <w:bookmarkEnd w:id="20"/>
    </w:p>
    <w:p w14:paraId="55E5DC76" w14:textId="77777777" w:rsidR="006B4928" w:rsidRPr="005B2459" w:rsidRDefault="006B4928">
      <w:pPr>
        <w:pStyle w:val="Title"/>
        <w:rPr>
          <w:rFonts w:ascii="Times New Roman" w:hAnsi="Times New Roman" w:cs="Times New Roman"/>
        </w:rPr>
      </w:pPr>
      <w:bookmarkStart w:id="21" w:name="_hdpzaqqy6wpy" w:colFirst="0" w:colLast="0"/>
      <w:bookmarkEnd w:id="21"/>
    </w:p>
    <w:p w14:paraId="6E477288" w14:textId="77777777" w:rsidR="006B4928" w:rsidRPr="005B2459" w:rsidRDefault="006B4928">
      <w:pPr>
        <w:pStyle w:val="Title"/>
        <w:rPr>
          <w:rFonts w:ascii="Times New Roman" w:hAnsi="Times New Roman" w:cs="Times New Roman"/>
        </w:rPr>
      </w:pPr>
      <w:bookmarkStart w:id="22" w:name="_rgajklgimohn" w:colFirst="0" w:colLast="0"/>
      <w:bookmarkEnd w:id="22"/>
    </w:p>
    <w:p w14:paraId="4601C4A4" w14:textId="77777777"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77777777" w:rsidR="006B4928" w:rsidRPr="005B2459" w:rsidRDefault="006B4928">
      <w:pPr>
        <w:pStyle w:val="Title"/>
        <w:rPr>
          <w:rFonts w:ascii="Times New Roman" w:hAnsi="Times New Roman" w:cs="Times New Roman"/>
        </w:rPr>
      </w:pPr>
      <w:bookmarkStart w:id="25" w:name="_ys8unhx1ubj7" w:colFirst="0" w:colLast="0"/>
      <w:bookmarkEnd w:id="25"/>
    </w:p>
    <w:p w14:paraId="66AFC692" w14:textId="77777777" w:rsidR="006B4928" w:rsidRPr="005B2459" w:rsidRDefault="006B4928">
      <w:pPr>
        <w:pStyle w:val="Title"/>
        <w:rPr>
          <w:rFonts w:ascii="Times New Roman" w:hAnsi="Times New Roman" w:cs="Times New Roman"/>
        </w:rPr>
      </w:pPr>
      <w:bookmarkStart w:id="26" w:name="_r49vczyi4ogi" w:colFirst="0" w:colLast="0"/>
      <w:bookmarkEnd w:id="26"/>
    </w:p>
    <w:p w14:paraId="0061B026" w14:textId="77777777" w:rsidR="006B4928" w:rsidRPr="005B2459" w:rsidRDefault="006B4928">
      <w:pPr>
        <w:pStyle w:val="Title"/>
        <w:rPr>
          <w:rFonts w:ascii="Times New Roman" w:hAnsi="Times New Roman" w:cs="Times New Roman"/>
        </w:rPr>
      </w:pPr>
      <w:bookmarkStart w:id="27" w:name="_zkxl8tifous" w:colFirst="0" w:colLast="0"/>
      <w:bookmarkEnd w:id="27"/>
    </w:p>
    <w:p w14:paraId="3EAF64DE" w14:textId="77777777" w:rsidR="006B4928" w:rsidRPr="005B2459" w:rsidRDefault="006B4928">
      <w:pPr>
        <w:rPr>
          <w:rFonts w:ascii="Times New Roman" w:hAnsi="Times New Roman" w:cs="Times New Roman"/>
        </w:rPr>
      </w:pPr>
    </w:p>
    <w:p w14:paraId="69BD61ED" w14:textId="77777777"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77777777" w:rsidR="006B4928" w:rsidRPr="005B2459" w:rsidRDefault="006B4928">
      <w:pPr>
        <w:rPr>
          <w:rFonts w:ascii="Times New Roman" w:hAnsi="Times New Roman" w:cs="Times New Roman"/>
        </w:rPr>
      </w:pPr>
    </w:p>
    <w:p w14:paraId="48959E60" w14:textId="77777777"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2D6E288C"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7777777"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E649F4F"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496A60">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2">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15E0BC7B" w:rsidR="00C361C1" w:rsidRDefault="00C361C1" w:rsidP="00C361C1">
      <w:pPr>
        <w:pStyle w:val="Caption"/>
        <w:jc w:val="center"/>
      </w:pPr>
      <w:r>
        <w:t xml:space="preserve">Figure </w:t>
      </w:r>
      <w:r>
        <w:fldChar w:fldCharType="begin"/>
      </w:r>
      <w:r>
        <w:instrText xml:space="preserve"> SEQ Figure \* ARABIC </w:instrText>
      </w:r>
      <w:r>
        <w:fldChar w:fldCharType="separate"/>
      </w:r>
      <w:r w:rsidR="00496A60">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77777777"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PrChange w:id="30" w:author="David Gravett" w:date="2019-12-01T10:21:00Z">
            <w:rPr>
              <w:rFonts w:asciiTheme="majorHAnsi" w:hAnsiTheme="majorHAnsi" w:cstheme="majorHAnsi"/>
              <w:i/>
              <w:color w:val="2F5496" w:themeColor="accent1" w:themeShade="BF"/>
            </w:rPr>
          </w:rPrChange>
        </w:rPr>
      </w:pPr>
      <w:proofErr w:type="spellStart"/>
      <w:r w:rsidRPr="00AF0554">
        <w:rPr>
          <w:rPrChange w:id="31" w:author="David Gravett" w:date="2019-12-01T10:21:00Z">
            <w:rPr>
              <w:rFonts w:asciiTheme="majorHAnsi" w:hAnsiTheme="majorHAnsi" w:cstheme="majorHAnsi"/>
              <w:i/>
              <w:color w:val="2F5496" w:themeColor="accent1" w:themeShade="BF"/>
            </w:rPr>
          </w:rPrChange>
        </w:rPr>
        <w:t>EvgMap</w:t>
      </w:r>
      <w:proofErr w:type="spellEnd"/>
      <w:r w:rsidRPr="00AF0554">
        <w:rPr>
          <w:rPrChange w:id="32" w:author="David Gravett" w:date="2019-12-01T10:21:00Z">
            <w:rPr>
              <w:rFonts w:asciiTheme="majorHAnsi" w:hAnsiTheme="majorHAnsi" w:cstheme="majorHAnsi"/>
              <w:i/>
              <w:color w:val="2F5496" w:themeColor="accent1" w:themeShade="BF"/>
            </w:rPr>
          </w:rPrChange>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PrChange w:id="33" w:author="David Gravett" w:date="2019-12-01T10:21:00Z">
            <w:rPr>
              <w:rFonts w:asciiTheme="majorHAnsi" w:hAnsiTheme="majorHAnsi" w:cstheme="majorHAnsi"/>
              <w:i/>
              <w:color w:val="2F5496" w:themeColor="accent1" w:themeShade="BF"/>
            </w:rPr>
          </w:rPrChange>
        </w:rPr>
      </w:pPr>
      <w:proofErr w:type="spellStart"/>
      <w:r w:rsidRPr="00AF0554">
        <w:rPr>
          <w:rPrChange w:id="34" w:author="David Gravett" w:date="2019-12-01T10:21:00Z">
            <w:rPr>
              <w:rFonts w:asciiTheme="majorHAnsi" w:hAnsiTheme="majorHAnsi" w:cstheme="majorHAnsi"/>
              <w:i/>
              <w:color w:val="2F5496" w:themeColor="accent1" w:themeShade="BF"/>
            </w:rPr>
          </w:rPrChange>
        </w:rPr>
        <w:t>EvgMapNode</w:t>
      </w:r>
      <w:proofErr w:type="spellEnd"/>
      <w:r w:rsidRPr="00AF0554">
        <w:rPr>
          <w:rPrChange w:id="35" w:author="David Gravett" w:date="2019-12-01T10:21:00Z">
            <w:rPr>
              <w:rFonts w:asciiTheme="majorHAnsi" w:hAnsiTheme="majorHAnsi" w:cstheme="majorHAnsi"/>
              <w:i/>
              <w:color w:val="2F5496" w:themeColor="accent1" w:themeShade="BF"/>
            </w:rPr>
          </w:rPrChange>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lastRenderedPageBreak/>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PrChange w:id="36" w:author="David Gravett" w:date="2019-12-01T10:21:00Z">
            <w:rPr>
              <w:rFonts w:asciiTheme="majorHAnsi" w:hAnsiTheme="majorHAnsi" w:cstheme="majorHAnsi"/>
              <w:i/>
              <w:color w:val="2F5496" w:themeColor="accent1" w:themeShade="BF"/>
            </w:rPr>
          </w:rPrChange>
        </w:rPr>
      </w:pPr>
      <w:proofErr w:type="spellStart"/>
      <w:r w:rsidRPr="00AF0554">
        <w:rPr>
          <w:rPrChange w:id="37" w:author="David Gravett" w:date="2019-12-01T10:21:00Z">
            <w:rPr>
              <w:rFonts w:asciiTheme="majorHAnsi" w:hAnsiTheme="majorHAnsi" w:cstheme="majorHAnsi"/>
              <w:i/>
              <w:color w:val="2F5496" w:themeColor="accent1" w:themeShade="BF"/>
            </w:rPr>
          </w:rPrChange>
        </w:rPr>
        <w:t>EvgNodeConnection</w:t>
      </w:r>
      <w:proofErr w:type="spellEnd"/>
      <w:r w:rsidRPr="00AF0554">
        <w:rPr>
          <w:rPrChange w:id="38" w:author="David Gravett" w:date="2019-12-01T10:21:00Z">
            <w:rPr>
              <w:rFonts w:asciiTheme="majorHAnsi" w:hAnsiTheme="majorHAnsi" w:cstheme="majorHAnsi"/>
              <w:i/>
              <w:color w:val="2F5496" w:themeColor="accent1" w:themeShade="BF"/>
            </w:rPr>
          </w:rPrChange>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PrChange w:id="39" w:author="David Gravett" w:date="2019-12-01T10:21:00Z">
            <w:rPr>
              <w:rFonts w:asciiTheme="majorHAnsi" w:hAnsiTheme="majorHAnsi" w:cstheme="majorHAnsi"/>
              <w:i/>
              <w:color w:val="2F5496" w:themeColor="accent1" w:themeShade="BF"/>
            </w:rPr>
          </w:rPrChange>
        </w:rPr>
      </w:pPr>
      <w:proofErr w:type="spellStart"/>
      <w:r w:rsidRPr="00AF0554">
        <w:rPr>
          <w:rPrChange w:id="40" w:author="David Gravett" w:date="2019-12-01T10:21:00Z">
            <w:rPr>
              <w:rFonts w:asciiTheme="majorHAnsi" w:hAnsiTheme="majorHAnsi" w:cstheme="majorHAnsi"/>
              <w:i/>
              <w:color w:val="2F5496" w:themeColor="accent1" w:themeShade="BF"/>
            </w:rPr>
          </w:rPrChange>
        </w:rPr>
        <w:t>EvgPlayer</w:t>
      </w:r>
      <w:proofErr w:type="spellEnd"/>
      <w:r w:rsidRPr="00AF0554">
        <w:rPr>
          <w:rPrChange w:id="41" w:author="David Gravett" w:date="2019-12-01T10:21:00Z">
            <w:rPr>
              <w:rFonts w:asciiTheme="majorHAnsi" w:hAnsiTheme="majorHAnsi" w:cstheme="majorHAnsi"/>
              <w:i/>
              <w:color w:val="2F5496" w:themeColor="accent1" w:themeShade="BF"/>
            </w:rPr>
          </w:rPrChange>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PrChange w:id="42" w:author="David Gravett" w:date="2019-12-01T10:21:00Z">
            <w:rPr>
              <w:rFonts w:asciiTheme="majorHAnsi" w:hAnsiTheme="majorHAnsi" w:cstheme="majorHAnsi"/>
              <w:i/>
              <w:color w:val="2F5496" w:themeColor="accent1" w:themeShade="BF"/>
            </w:rPr>
          </w:rPrChange>
        </w:rPr>
      </w:pPr>
      <w:proofErr w:type="spellStart"/>
      <w:r w:rsidRPr="00AF0554">
        <w:rPr>
          <w:rPrChange w:id="43" w:author="David Gravett" w:date="2019-12-01T10:21:00Z">
            <w:rPr>
              <w:rFonts w:asciiTheme="majorHAnsi" w:hAnsiTheme="majorHAnsi" w:cstheme="majorHAnsi"/>
              <w:i/>
              <w:color w:val="2F5496" w:themeColor="accent1" w:themeShade="BF"/>
            </w:rPr>
          </w:rPrChange>
        </w:rPr>
        <w:t>EvgGroup</w:t>
      </w:r>
      <w:proofErr w:type="spellEnd"/>
      <w:r w:rsidRPr="00AF0554">
        <w:rPr>
          <w:rPrChange w:id="44" w:author="David Gravett" w:date="2019-12-01T10:21:00Z">
            <w:rPr>
              <w:rFonts w:asciiTheme="majorHAnsi" w:hAnsiTheme="majorHAnsi" w:cstheme="majorHAnsi"/>
              <w:i/>
              <w:color w:val="2F5496" w:themeColor="accent1" w:themeShade="BF"/>
            </w:rPr>
          </w:rPrChange>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PrChange w:id="45" w:author="David Gravett" w:date="2019-12-01T10:21:00Z">
            <w:rPr>
              <w:rFonts w:asciiTheme="majorHAnsi" w:hAnsiTheme="majorHAnsi" w:cstheme="majorHAnsi"/>
              <w:i/>
              <w:color w:val="2F5496" w:themeColor="accent1" w:themeShade="BF"/>
            </w:rPr>
          </w:rPrChange>
        </w:rPr>
      </w:pPr>
      <w:proofErr w:type="spellStart"/>
      <w:r w:rsidRPr="00AF0554">
        <w:rPr>
          <w:rPrChange w:id="46" w:author="David Gravett" w:date="2019-12-01T10:21:00Z">
            <w:rPr>
              <w:rFonts w:asciiTheme="majorHAnsi" w:hAnsiTheme="majorHAnsi" w:cstheme="majorHAnsi"/>
              <w:i/>
              <w:color w:val="2F5496" w:themeColor="accent1" w:themeShade="BF"/>
            </w:rPr>
          </w:rPrChange>
        </w:rPr>
        <w:t>EvgUnitDefinition</w:t>
      </w:r>
      <w:proofErr w:type="spellEnd"/>
      <w:r w:rsidRPr="00AF0554">
        <w:rPr>
          <w:rPrChange w:id="47" w:author="David Gravett" w:date="2019-12-01T10:21:00Z">
            <w:rPr>
              <w:rFonts w:asciiTheme="majorHAnsi" w:hAnsiTheme="majorHAnsi" w:cstheme="majorHAnsi"/>
              <w:i/>
              <w:color w:val="2F5496" w:themeColor="accent1" w:themeShade="BF"/>
            </w:rPr>
          </w:rPrChange>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PrChange w:id="48" w:author="David Gravett" w:date="2019-12-01T10:21:00Z">
            <w:rPr>
              <w:rFonts w:asciiTheme="majorHAnsi" w:hAnsiTheme="majorHAnsi" w:cstheme="majorHAnsi"/>
              <w:i/>
              <w:color w:val="2F5496" w:themeColor="accent1" w:themeShade="BF"/>
            </w:rPr>
          </w:rPrChange>
        </w:rPr>
      </w:pPr>
      <w:proofErr w:type="spellStart"/>
      <w:r w:rsidRPr="00AF0554">
        <w:rPr>
          <w:rPrChange w:id="49" w:author="David Gravett" w:date="2019-12-01T10:21:00Z">
            <w:rPr>
              <w:rFonts w:asciiTheme="majorHAnsi" w:hAnsiTheme="majorHAnsi" w:cstheme="majorHAnsi"/>
              <w:i/>
              <w:color w:val="2F5496" w:themeColor="accent1" w:themeShade="BF"/>
            </w:rPr>
          </w:rPrChange>
        </w:rPr>
        <w:t>EvgUnit</w:t>
      </w:r>
      <w:proofErr w:type="spellEnd"/>
      <w:r w:rsidRPr="00AF0554">
        <w:rPr>
          <w:rPrChange w:id="50" w:author="David Gravett" w:date="2019-12-01T10:21:00Z">
            <w:rPr>
              <w:rFonts w:asciiTheme="majorHAnsi" w:hAnsiTheme="majorHAnsi" w:cstheme="majorHAnsi"/>
              <w:i/>
              <w:color w:val="2F5496" w:themeColor="accent1" w:themeShade="BF"/>
            </w:rPr>
          </w:rPrChange>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PrChange w:id="51" w:author="David Gravett" w:date="2019-12-01T10:21:00Z">
            <w:rPr>
              <w:rFonts w:asciiTheme="majorHAnsi" w:hAnsiTheme="majorHAnsi" w:cstheme="majorHAnsi"/>
              <w:i/>
              <w:color w:val="2F5496" w:themeColor="accent1" w:themeShade="BF"/>
            </w:rPr>
          </w:rPrChange>
        </w:rPr>
      </w:pPr>
      <w:proofErr w:type="spellStart"/>
      <w:r w:rsidRPr="00AF0554">
        <w:rPr>
          <w:rPrChange w:id="52" w:author="David Gravett" w:date="2019-12-01T10:21:00Z">
            <w:rPr>
              <w:rFonts w:asciiTheme="majorHAnsi" w:hAnsiTheme="majorHAnsi" w:cstheme="majorHAnsi"/>
              <w:i/>
              <w:color w:val="2F5496" w:themeColor="accent1" w:themeShade="BF"/>
            </w:rPr>
          </w:rPrChange>
        </w:rPr>
        <w:t>EvergladesGame</w:t>
      </w:r>
      <w:proofErr w:type="spellEnd"/>
      <w:r w:rsidRPr="00AF0554">
        <w:rPr>
          <w:rPrChange w:id="53" w:author="David Gravett" w:date="2019-12-01T10:21:00Z">
            <w:rPr>
              <w:rFonts w:asciiTheme="majorHAnsi" w:hAnsiTheme="majorHAnsi" w:cstheme="majorHAnsi"/>
              <w:i/>
              <w:color w:val="2F5496" w:themeColor="accent1" w:themeShade="BF"/>
            </w:rPr>
          </w:rPrChange>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lastRenderedPageBreak/>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lastRenderedPageBreak/>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PrChange w:id="54" w:author="David Gravett" w:date="2019-12-01T10:21:00Z">
            <w:rPr>
              <w:rFonts w:asciiTheme="majorHAnsi" w:hAnsiTheme="majorHAnsi" w:cstheme="majorHAnsi"/>
              <w:i/>
              <w:color w:val="2F5496" w:themeColor="accent1" w:themeShade="BF"/>
            </w:rPr>
          </w:rPrChange>
        </w:rPr>
      </w:pPr>
      <w:proofErr w:type="spellStart"/>
      <w:r w:rsidRPr="00AF0554">
        <w:rPr>
          <w:rPrChange w:id="55" w:author="David Gravett" w:date="2019-12-01T10:21:00Z">
            <w:rPr>
              <w:rFonts w:asciiTheme="majorHAnsi" w:hAnsiTheme="majorHAnsi" w:cstheme="majorHAnsi"/>
              <w:i/>
              <w:color w:val="2F5496" w:themeColor="accent1" w:themeShade="BF"/>
            </w:rPr>
          </w:rPrChange>
        </w:rPr>
        <w:t>EvergladesEnv</w:t>
      </w:r>
      <w:proofErr w:type="spellEnd"/>
      <w:r w:rsidRPr="00AF0554">
        <w:rPr>
          <w:rPrChange w:id="56" w:author="David Gravett" w:date="2019-12-01T10:21:00Z">
            <w:rPr>
              <w:rFonts w:asciiTheme="majorHAnsi" w:hAnsiTheme="majorHAnsi" w:cstheme="majorHAnsi"/>
              <w:i/>
              <w:color w:val="2F5496" w:themeColor="accent1" w:themeShade="BF"/>
            </w:rPr>
          </w:rPrChange>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1486E938"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45848F17" w14:textId="6850E1F7" w:rsidR="001D5416" w:rsidRDefault="001D5416">
      <w:pPr>
        <w:rPr>
          <w:rFonts w:ascii="Calibri Light" w:eastAsia="Times New Roman" w:hAnsi="Calibri Light" w:cs="Times New Roman"/>
          <w:color w:val="2F5496" w:themeColor="accent1" w:themeShade="BF"/>
          <w:sz w:val="32"/>
          <w:szCs w:val="32"/>
          <w:lang w:val="en-US"/>
        </w:rPr>
      </w:pPr>
    </w:p>
    <w:p w14:paraId="5444C8D0" w14:textId="32CD3D9B" w:rsidR="00EC2775" w:rsidRPr="00A854B3" w:rsidRDefault="00C361C1" w:rsidP="00A854B3">
      <w:pPr>
        <w:keepNext/>
        <w:keepLines/>
        <w:spacing w:line="256" w:lineRule="auto"/>
        <w:outlineLvl w:val="1"/>
        <w:rPr>
          <w:rFonts w:ascii="Calibri Light" w:eastAsia="Times New Roman" w:hAnsi="Calibri Light" w:cs="Times New Roman"/>
          <w:color w:val="2F5496" w:themeColor="accent1" w:themeShade="BF"/>
          <w:sz w:val="32"/>
          <w:szCs w:val="32"/>
          <w:lang w:val="en-US"/>
        </w:rPr>
      </w:pPr>
      <w:r>
        <w:rPr>
          <w:rFonts w:ascii="Calibri Light" w:eastAsia="Times New Roman" w:hAnsi="Calibri Light" w:cs="Times New Roman"/>
          <w:color w:val="2F5496" w:themeColor="accent1" w:themeShade="BF"/>
          <w:sz w:val="32"/>
          <w:szCs w:val="32"/>
          <w:lang w:val="en-US"/>
        </w:rPr>
        <w:lastRenderedPageBreak/>
        <w:t>Class</w:t>
      </w:r>
      <w:r w:rsidR="00EC2775" w:rsidRPr="00A854B3">
        <w:rPr>
          <w:rFonts w:ascii="Calibri Light" w:eastAsia="Times New Roman" w:hAnsi="Calibri Light" w:cs="Times New Roman"/>
          <w:color w:val="2F5496" w:themeColor="accent1" w:themeShade="BF"/>
          <w:sz w:val="32"/>
          <w:szCs w:val="32"/>
          <w:lang w:val="en-US"/>
        </w:rPr>
        <w:t xml:space="preserve"> Diagram</w:t>
      </w:r>
    </w:p>
    <w:p w14:paraId="01F9A045" w14:textId="77777777" w:rsidR="000E4EC0" w:rsidRDefault="000E4EC0" w:rsidP="000E4EC0">
      <w:pPr>
        <w:jc w:val="both"/>
        <w:rPr>
          <w:rFonts w:ascii="Times New Roman" w:hAnsi="Times New Roman" w:cs="Times New Roman"/>
          <w:sz w:val="24"/>
          <w:szCs w:val="24"/>
        </w:rPr>
      </w:pPr>
      <w:r>
        <w:rPr>
          <w:rFonts w:ascii="Times New Roman" w:hAnsi="Times New Roman" w:cs="Times New Roman"/>
          <w:sz w:val="24"/>
          <w:szCs w:val="24"/>
        </w:rPr>
        <w:t xml:space="preserve">This shows the class interactions. It currently shows all relations as aggregates, but this is likely incorrect. An attempt is being made to use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or </w:t>
      </w:r>
      <w:r>
        <w:rPr>
          <w:rFonts w:ascii="Times New Roman" w:hAnsi="Times New Roman" w:cs="Times New Roman"/>
          <w:i/>
          <w:sz w:val="24"/>
          <w:szCs w:val="24"/>
        </w:rPr>
        <w:t>lumpy</w:t>
      </w:r>
      <w:r>
        <w:rPr>
          <w:rFonts w:ascii="Times New Roman" w:hAnsi="Times New Roman" w:cs="Times New Roman"/>
          <w:sz w:val="24"/>
          <w:szCs w:val="24"/>
        </w:rPr>
        <w:t xml:space="preserve"> to generate a class diagram.</w:t>
      </w:r>
    </w:p>
    <w:p w14:paraId="3237B884" w14:textId="7EFCC0AC" w:rsidR="00F62130" w:rsidRDefault="00F62130" w:rsidP="000E4EC0">
      <w:pPr>
        <w:jc w:val="center"/>
        <w:rPr>
          <w:lang w:val="en-US"/>
        </w:rPr>
      </w:pPr>
    </w:p>
    <w:p w14:paraId="241EEDF7" w14:textId="519BF18C" w:rsidR="00F62130" w:rsidRDefault="00F62130" w:rsidP="00F62130">
      <w:pPr>
        <w:rPr>
          <w:lang w:val="en-US"/>
        </w:rPr>
      </w:pPr>
    </w:p>
    <w:p w14:paraId="668E7960" w14:textId="02D338D6" w:rsidR="00F62130" w:rsidRDefault="00F62130" w:rsidP="00F62130">
      <w:pPr>
        <w:rPr>
          <w:lang w:val="en-US"/>
        </w:rPr>
      </w:pPr>
    </w:p>
    <w:p w14:paraId="7C381EDD" w14:textId="1004FC2D" w:rsidR="00F62130" w:rsidRDefault="00F62130" w:rsidP="00F62130">
      <w:pPr>
        <w:rPr>
          <w:lang w:val="en-US"/>
        </w:rPr>
      </w:pPr>
    </w:p>
    <w:p w14:paraId="2A4B0684" w14:textId="262FAF9C" w:rsidR="00F62130" w:rsidRDefault="00F62130" w:rsidP="000E4EC0">
      <w:pPr>
        <w:rPr>
          <w:lang w:val="en-US"/>
        </w:rPr>
      </w:pPr>
    </w:p>
    <w:p w14:paraId="35C70E66" w14:textId="77777777" w:rsidR="00277532" w:rsidRDefault="00277532" w:rsidP="00277532">
      <w:pPr>
        <w:pStyle w:val="TOCHeading"/>
        <w:jc w:val="center"/>
        <w:rPr>
          <w:sz w:val="40"/>
          <w:szCs w:val="40"/>
        </w:rPr>
      </w:pPr>
      <w:r>
        <w:rPr>
          <w:noProof/>
        </w:rPr>
        <w:lastRenderedPageBreak/>
        <w:drawing>
          <wp:inline distT="0" distB="0" distL="0" distR="0" wp14:anchorId="3BA15E10" wp14:editId="62A5B2C7">
            <wp:extent cx="8210550" cy="417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vgCharacterizedClass.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210550" cy="4171950"/>
                    </a:xfrm>
                    <a:prstGeom prst="rect">
                      <a:avLst/>
                    </a:prstGeom>
                  </pic:spPr>
                </pic:pic>
              </a:graphicData>
            </a:graphic>
          </wp:inline>
        </w:drawing>
      </w:r>
    </w:p>
    <w:p w14:paraId="72C975D1" w14:textId="5F756596" w:rsidR="00F62130" w:rsidRPr="00F62130" w:rsidRDefault="00277532" w:rsidP="00277532">
      <w:pPr>
        <w:pStyle w:val="TOCHeading"/>
        <w:jc w:val="both"/>
        <w:rPr>
          <w:sz w:val="40"/>
          <w:szCs w:val="40"/>
        </w:rPr>
      </w:pPr>
      <w:r>
        <w:rPr>
          <w:sz w:val="40"/>
          <w:szCs w:val="40"/>
        </w:rPr>
        <w:lastRenderedPageBreak/>
        <w:t>P</w:t>
      </w:r>
      <w:r w:rsidR="00F62130">
        <w:rPr>
          <w:sz w:val="40"/>
          <w:szCs w:val="40"/>
        </w:rPr>
        <w:t>rocedurally Generated Game Board</w:t>
      </w:r>
    </w:p>
    <w:p w14:paraId="4E6B0FA0" w14:textId="61EE3C0B" w:rsidR="00F62130" w:rsidRPr="00016618" w:rsidRDefault="00F62130">
      <w:pPr>
        <w:pStyle w:val="TOCHeading"/>
        <w:rPr>
          <w:sz w:val="40"/>
          <w:rPrChange w:id="57" w:author="David Gravett" w:date="2019-12-01T10:21:00Z">
            <w:rPr>
              <w:rFonts w:asciiTheme="majorHAnsi" w:hAnsiTheme="majorHAnsi" w:cstheme="majorHAnsi"/>
              <w:sz w:val="32"/>
              <w:szCs w:val="32"/>
            </w:rPr>
          </w:rPrChange>
        </w:rPr>
        <w:pPrChange w:id="58" w:author="David Gravett" w:date="2019-12-01T10:21:00Z">
          <w:pPr>
            <w:pStyle w:val="Heading1"/>
          </w:pPr>
        </w:pPrChange>
      </w:pPr>
      <w:r w:rsidRPr="00844A99">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1F60F613"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proofErr w:type="gramStart"/>
      <w:r w:rsidRPr="00E35EF8">
        <w:rPr>
          <w:rFonts w:ascii="Times New Roman" w:hAnsi="Times New Roman" w:cs="Times New Roman"/>
          <w:sz w:val="24"/>
          <w:szCs w:val="24"/>
          <w:lang w:val="en-US"/>
        </w:rPr>
        <w:t>all of</w:t>
      </w:r>
      <w:proofErr w:type="gramEnd"/>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59"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4BE1707C" w14:textId="7026108C" w:rsidR="00C76A65" w:rsidRDefault="00016618" w:rsidP="00F62130">
      <w:pPr>
        <w:spacing w:line="288" w:lineRule="auto"/>
        <w:rPr>
          <w:rFonts w:ascii="Times New Roman" w:hAnsi="Times New Roman" w:cs="Times New Roman"/>
          <w:sz w:val="24"/>
          <w:szCs w:val="24"/>
          <w:lang w:val="en-US"/>
        </w:rPr>
      </w:pPr>
      <w:ins w:id="60"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61"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62"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63"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64" w:author="David Gravett" w:date="2019-12-01T10:21:00Z"/>
          <w:rFonts w:ascii="Times New Roman" w:hAnsi="Times New Roman" w:cs="Times New Roman"/>
          <w:sz w:val="24"/>
          <w:szCs w:val="24"/>
          <w:lang w:val="en-US"/>
        </w:rPr>
      </w:pPr>
    </w:p>
    <w:p w14:paraId="1F8AAEAF" w14:textId="2BB02192" w:rsidR="00016618" w:rsidRDefault="00016618" w:rsidP="00945C60">
      <w:pPr>
        <w:spacing w:line="288" w:lineRule="auto"/>
        <w:jc w:val="both"/>
        <w:rPr>
          <w:ins w:id="65" w:author="David Gravett" w:date="2019-12-01T10:21:00Z"/>
          <w:rFonts w:ascii="Times New Roman" w:hAnsi="Times New Roman" w:cs="Times New Roman"/>
          <w:sz w:val="24"/>
          <w:szCs w:val="24"/>
          <w:lang w:val="en-US"/>
        </w:rPr>
      </w:pPr>
      <w:ins w:id="66" w:author="David Gravett" w:date="2019-12-01T10:21:00Z">
        <w:r>
          <w:rPr>
            <w:noProof/>
          </w:rPr>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CA6B843" w:rsidR="00BE50C5" w:rsidRPr="00F559E3" w:rsidRDefault="00BE50C5" w:rsidP="00016618">
                              <w:pPr>
                                <w:pStyle w:val="Caption"/>
                                <w:jc w:val="center"/>
                                <w:rPr>
                                  <w:ins w:id="67" w:author="David Gravett" w:date="2019-12-01T10:21:00Z"/>
                                  <w:rFonts w:ascii="Arial" w:eastAsia="Arial" w:hAnsi="Arial" w:cs="Arial"/>
                                  <w:noProof/>
                                  <w:lang w:val="en"/>
                                </w:rPr>
                              </w:pPr>
                              <w:ins w:id="68" w:author="David Gravett" w:date="2019-12-01T10:21:00Z">
                                <w:r>
                                  <w:t xml:space="preserve">Figure </w:t>
                                </w:r>
                                <w:r>
                                  <w:fldChar w:fldCharType="begin"/>
                                </w:r>
                                <w:r>
                                  <w:instrText xml:space="preserve"> SEQ Figure \* ARABIC </w:instrText>
                                </w:r>
                                <w:r>
                                  <w:fldChar w:fldCharType="separate"/>
                                </w:r>
                              </w:ins>
                              <w:r w:rsidR="00496A60">
                                <w:rPr>
                                  <w:noProof/>
                                </w:rPr>
                                <w:t>3</w:t>
                              </w:r>
                              <w:ins w:id="69" w:author="David Gravett" w:date="2019-12-01T10:21:00Z">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57" type="#_x0000_t20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stroked="f">
                  <v:textbox style="mso-fit-shape-to-text:t" inset="0,0,0,0">
                    <w:txbxContent>
                      <w:p w14:paraId="6D896E73" w14:textId="6CA6B843" w:rsidR="00BE50C5" w:rsidRPr="00F559E3" w:rsidRDefault="00BE50C5"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r>
                            <w:fldChar w:fldCharType="begin"/>
                          </w:r>
                          <w:r>
                            <w:instrText xml:space="preserve"> SEQ Figure \* ARABIC </w:instrText>
                          </w:r>
                          <w:r>
                            <w:fldChar w:fldCharType="separate"/>
                          </w:r>
                        </w:ins>
                        <w:r w:rsidR="00496A60">
                          <w:rPr>
                            <w:noProof/>
                          </w:rPr>
                          <w:t>3</w:t>
                        </w:r>
                        <w:ins w:id="72" w:author="David Gravett" w:date="2019-12-01T10:21:00Z">
                          <w:r>
                            <w:fldChar w:fldCharType="end"/>
                          </w:r>
                          <w:r>
                            <w:t>: Breadth First Search</w:t>
                          </w:r>
                          <w:r>
                            <w:rPr>
                              <w:noProof/>
                            </w:rPr>
                            <w:t xml:space="preserve"> Example</w:t>
                          </w:r>
                        </w:ins>
                      </w:p>
                    </w:txbxContent>
                  </v:textbox>
                  <w10:wrap anchorx="margin"/>
                </v:shape>
              </w:pict>
            </mc:Fallback>
          </mc:AlternateContent>
        </w:r>
      </w:ins>
    </w:p>
    <w:p w14:paraId="3C8D83C9" w14:textId="77777777" w:rsidR="00016618" w:rsidRDefault="00016618" w:rsidP="00945C60">
      <w:pPr>
        <w:spacing w:line="288" w:lineRule="auto"/>
        <w:jc w:val="both"/>
        <w:rPr>
          <w:ins w:id="73" w:author="David Gravett" w:date="2019-12-01T10:21:00Z"/>
          <w:rFonts w:ascii="Times New Roman" w:hAnsi="Times New Roman" w:cs="Times New Roman"/>
          <w:sz w:val="24"/>
          <w:szCs w:val="24"/>
          <w:lang w:val="en-US"/>
        </w:rPr>
      </w:pPr>
    </w:p>
    <w:p w14:paraId="1B41CA0C" w14:textId="77777777" w:rsidR="00016618" w:rsidRDefault="00016618" w:rsidP="00945C60">
      <w:pPr>
        <w:spacing w:line="288" w:lineRule="auto"/>
        <w:jc w:val="both"/>
        <w:rPr>
          <w:ins w:id="74" w:author="David Gravett" w:date="2019-12-01T10:21:00Z"/>
          <w:rFonts w:ascii="Times New Roman" w:hAnsi="Times New Roman" w:cs="Times New Roman"/>
          <w:sz w:val="24"/>
          <w:szCs w:val="24"/>
          <w:lang w:val="en-US"/>
        </w:rPr>
      </w:pPr>
    </w:p>
    <w:p w14:paraId="460055CF" w14:textId="77777777" w:rsidR="00016618" w:rsidRDefault="00016618" w:rsidP="00945C60">
      <w:pPr>
        <w:spacing w:line="288" w:lineRule="auto"/>
        <w:jc w:val="both"/>
        <w:rPr>
          <w:ins w:id="75" w:author="David Gravett" w:date="2019-12-01T10:21:00Z"/>
          <w:rFonts w:ascii="Times New Roman" w:hAnsi="Times New Roman" w:cs="Times New Roman"/>
          <w:sz w:val="24"/>
          <w:szCs w:val="24"/>
          <w:lang w:val="en-US"/>
        </w:rPr>
      </w:pPr>
    </w:p>
    <w:p w14:paraId="1E248569" w14:textId="77777777" w:rsidR="00016618" w:rsidRDefault="00016618" w:rsidP="00945C60">
      <w:pPr>
        <w:spacing w:line="288" w:lineRule="auto"/>
        <w:jc w:val="both"/>
        <w:rPr>
          <w:ins w:id="76" w:author="David Gravett" w:date="2019-12-01T10:21:00Z"/>
          <w:rFonts w:ascii="Times New Roman" w:hAnsi="Times New Roman" w:cs="Times New Roman"/>
          <w:sz w:val="24"/>
          <w:szCs w:val="24"/>
          <w:lang w:val="en-US"/>
        </w:rPr>
      </w:pPr>
    </w:p>
    <w:p w14:paraId="096B9E74" w14:textId="77777777" w:rsidR="00016618" w:rsidRDefault="00016618" w:rsidP="00945C60">
      <w:pPr>
        <w:spacing w:line="288" w:lineRule="auto"/>
        <w:jc w:val="both"/>
        <w:rPr>
          <w:ins w:id="77" w:author="David Gravett" w:date="2019-12-01T10:21:00Z"/>
          <w:rFonts w:ascii="Times New Roman" w:hAnsi="Times New Roman" w:cs="Times New Roman"/>
          <w:sz w:val="24"/>
          <w:szCs w:val="24"/>
          <w:lang w:val="en-US"/>
        </w:rPr>
      </w:pPr>
    </w:p>
    <w:p w14:paraId="286921A8" w14:textId="77777777" w:rsidR="00016618" w:rsidRDefault="00016618" w:rsidP="00945C60">
      <w:pPr>
        <w:spacing w:line="288" w:lineRule="auto"/>
        <w:jc w:val="both"/>
        <w:rPr>
          <w:ins w:id="78" w:author="David Gravett" w:date="2019-12-01T10:21:00Z"/>
          <w:rFonts w:ascii="Times New Roman" w:hAnsi="Times New Roman" w:cs="Times New Roman"/>
          <w:sz w:val="24"/>
          <w:szCs w:val="24"/>
          <w:lang w:val="en-US"/>
        </w:rPr>
      </w:pPr>
    </w:p>
    <w:p w14:paraId="7EBDE705" w14:textId="77777777" w:rsidR="00016618" w:rsidRDefault="00016618" w:rsidP="00945C60">
      <w:pPr>
        <w:spacing w:line="288" w:lineRule="auto"/>
        <w:jc w:val="both"/>
        <w:rPr>
          <w:ins w:id="79" w:author="David Gravett" w:date="2019-12-01T10:21:00Z"/>
          <w:rFonts w:ascii="Times New Roman" w:hAnsi="Times New Roman" w:cs="Times New Roman"/>
          <w:sz w:val="24"/>
          <w:szCs w:val="24"/>
          <w:lang w:val="en-US"/>
        </w:rPr>
      </w:pPr>
    </w:p>
    <w:p w14:paraId="789D207F" w14:textId="77777777" w:rsidR="00016618" w:rsidRDefault="00016618" w:rsidP="00945C60">
      <w:pPr>
        <w:spacing w:line="288" w:lineRule="auto"/>
        <w:jc w:val="both"/>
        <w:rPr>
          <w:ins w:id="80" w:author="David Gravett" w:date="2019-12-01T10:21:00Z"/>
          <w:rFonts w:ascii="Times New Roman" w:hAnsi="Times New Roman" w:cs="Times New Roman"/>
          <w:sz w:val="24"/>
          <w:szCs w:val="24"/>
          <w:lang w:val="en-US"/>
        </w:rPr>
      </w:pPr>
    </w:p>
    <w:p w14:paraId="46EE7130" w14:textId="77777777" w:rsidR="00016618" w:rsidRDefault="00016618" w:rsidP="00945C60">
      <w:pPr>
        <w:spacing w:line="288" w:lineRule="auto"/>
        <w:jc w:val="both"/>
        <w:rPr>
          <w:ins w:id="81" w:author="David Gravett" w:date="2019-12-01T10:21:00Z"/>
          <w:rFonts w:ascii="Times New Roman" w:hAnsi="Times New Roman" w:cs="Times New Roman"/>
          <w:sz w:val="24"/>
          <w:szCs w:val="24"/>
          <w:lang w:val="en-US"/>
        </w:rPr>
      </w:pPr>
    </w:p>
    <w:p w14:paraId="6FA64AF1" w14:textId="49A83B8F" w:rsidR="00016618" w:rsidRPr="00016618" w:rsidRDefault="00C76A65" w:rsidP="00016618">
      <w:pPr>
        <w:pStyle w:val="TOCHeading"/>
        <w:jc w:val="both"/>
        <w:rPr>
          <w:ins w:id="82" w:author="David Gravett" w:date="2019-12-01T10:21:00Z"/>
          <w:sz w:val="40"/>
          <w:szCs w:val="40"/>
        </w:rPr>
      </w:pPr>
      <w:moveToRangeStart w:id="83" w:author="David Gravett" w:date="2019-12-01T10:21:00Z" w:name="move26088123"/>
      <w:moveTo w:id="84" w:author="David Gravett" w:date="2019-12-01T10:21:00Z">
        <w:r>
          <w:rPr>
            <w:sz w:val="40"/>
            <w:szCs w:val="40"/>
          </w:rPr>
          <w:lastRenderedPageBreak/>
          <w:t>Procedurally Generated Game Board</w:t>
        </w:r>
      </w:moveTo>
      <w:moveToRangeEnd w:id="83"/>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85"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00F62130">
      <w:pPr>
        <w:spacing w:line="288" w:lineRule="auto"/>
        <w:rPr>
          <w:rFonts w:ascii="Times New Roman" w:hAnsi="Times New Roman" w:cs="Times New Roman"/>
          <w:sz w:val="24"/>
          <w:szCs w:val="24"/>
          <w:lang w:val="en-US"/>
        </w:rPr>
      </w:pPr>
      <w:ins w:id="86"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87" w:author="David Gravett" w:date="2019-12-01T10:21:00Z"/>
          <w:sz w:val="40"/>
          <w:szCs w:val="40"/>
        </w:rPr>
      </w:pPr>
      <w:moveFromRangeStart w:id="88" w:author="David Gravett" w:date="2019-12-01T10:21:00Z" w:name="move26088123"/>
      <w:moveFrom w:id="89" w:author="David Gravett" w:date="2019-12-01T10:21:00Z">
        <w:r>
          <w:rPr>
            <w:sz w:val="40"/>
            <w:szCs w:val="40"/>
          </w:rPr>
          <w:t>Procedurally Generated Game Board</w:t>
        </w:r>
      </w:moveFrom>
      <w:moveFromRangeEnd w:id="88"/>
      <w:del w:id="90" w:author="David Gravett" w:date="2019-12-01T10:21:00Z">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91" w:author="David Gravett" w:date="2019-12-01T10:21:00Z"/>
          <w:rFonts w:asciiTheme="majorHAnsi" w:hAnsiTheme="majorHAnsi" w:cstheme="majorHAnsi"/>
          <w:sz w:val="32"/>
          <w:szCs w:val="32"/>
        </w:rPr>
      </w:pPr>
      <w:del w:id="9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00945C60">
      <w:pPr>
        <w:spacing w:line="288" w:lineRule="auto"/>
        <w:jc w:val="both"/>
        <w:rPr>
          <w:moveFrom w:id="93" w:author="David Gravett" w:date="2019-12-01T10:21:00Z"/>
          <w:rFonts w:ascii="Times New Roman" w:hAnsi="Times New Roman" w:cs="Times New Roman"/>
          <w:sz w:val="24"/>
          <w:szCs w:val="24"/>
          <w:lang w:val="en-US"/>
        </w:rPr>
      </w:pPr>
      <w:moveFromRangeStart w:id="94" w:author="David Gravett" w:date="2019-12-01T10:21:00Z" w:name="move26088124"/>
      <w:moveFrom w:id="95"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96" w:author="David Gravett" w:date="2019-12-01T10:21:00Z"/>
          <w:rFonts w:ascii="Times New Roman" w:hAnsi="Times New Roman" w:cs="Times New Roman"/>
          <w:sz w:val="24"/>
          <w:szCs w:val="24"/>
          <w:lang w:val="en-US"/>
        </w:rPr>
      </w:pPr>
    </w:p>
    <w:p w14:paraId="0C15F501" w14:textId="4CA09F1B" w:rsidR="00A66190" w:rsidRDefault="00A66190" w:rsidP="00945C60">
      <w:pPr>
        <w:spacing w:line="288" w:lineRule="auto"/>
        <w:jc w:val="both"/>
        <w:rPr>
          <w:moveFrom w:id="97" w:author="David Gravett" w:date="2019-12-01T10:21:00Z"/>
          <w:rFonts w:ascii="Times New Roman" w:hAnsi="Times New Roman" w:cs="Times New Roman"/>
          <w:sz w:val="24"/>
          <w:szCs w:val="24"/>
          <w:lang w:val="en-US"/>
        </w:rPr>
      </w:pPr>
      <w:moveFrom w:id="98"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94"/>
    <w:p w14:paraId="6F42DE1F" w14:textId="1225A4AA" w:rsidR="00016618" w:rsidRDefault="00016618" w:rsidP="00016618">
      <w:pPr>
        <w:pStyle w:val="TOCHeading"/>
        <w:rPr>
          <w:ins w:id="99" w:author="David Gravett" w:date="2019-12-01T10:21:00Z"/>
          <w:sz w:val="40"/>
          <w:szCs w:val="40"/>
        </w:rPr>
      </w:pPr>
    </w:p>
    <w:p w14:paraId="4A5E7532" w14:textId="1A527A96" w:rsidR="00016618" w:rsidRDefault="00016618" w:rsidP="00016618">
      <w:pPr>
        <w:pStyle w:val="TOCHeading"/>
        <w:rPr>
          <w:ins w:id="100"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101"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0849A3EA" w:rsidR="00BE50C5" w:rsidRPr="00D103E4" w:rsidRDefault="00BE50C5" w:rsidP="00016618">
                              <w:pPr>
                                <w:pStyle w:val="Caption"/>
                                <w:jc w:val="center"/>
                                <w:rPr>
                                  <w:ins w:id="102" w:author="David Gravett" w:date="2019-12-01T10:21:00Z"/>
                                  <w:rFonts w:ascii="Arial" w:eastAsia="Arial" w:hAnsi="Arial" w:cs="Arial"/>
                                  <w:noProof/>
                                  <w:lang w:val="en"/>
                                </w:rPr>
                              </w:pPr>
                              <w:ins w:id="103" w:author="David Gravett" w:date="2019-12-01T10:21:00Z">
                                <w:r>
                                  <w:t xml:space="preserve">Figure </w:t>
                                </w:r>
                                <w:r>
                                  <w:fldChar w:fldCharType="begin"/>
                                </w:r>
                                <w:r>
                                  <w:instrText xml:space="preserve"> SEQ Figure \* ARABIC </w:instrText>
                                </w:r>
                                <w:r>
                                  <w:fldChar w:fldCharType="separate"/>
                                </w:r>
                              </w:ins>
                              <w:r w:rsidR="00496A60">
                                <w:rPr>
                                  <w:noProof/>
                                </w:rPr>
                                <w:t>4</w:t>
                              </w:r>
                              <w:ins w:id="104" w:author="David Gravett" w:date="2019-12-01T10:21:00Z">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58"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stroked="f">
                  <v:textbox style="mso-fit-shape-to-text:t" inset="0,0,0,0">
                    <w:txbxContent>
                      <w:p w14:paraId="45776656" w14:textId="0849A3EA" w:rsidR="00BE50C5" w:rsidRPr="00D103E4" w:rsidRDefault="00BE50C5" w:rsidP="00016618">
                        <w:pPr>
                          <w:pStyle w:val="Caption"/>
                          <w:jc w:val="center"/>
                          <w:rPr>
                            <w:ins w:id="105" w:author="David Gravett" w:date="2019-12-01T10:21:00Z"/>
                            <w:rFonts w:ascii="Arial" w:eastAsia="Arial" w:hAnsi="Arial" w:cs="Arial"/>
                            <w:noProof/>
                            <w:lang w:val="en"/>
                          </w:rPr>
                        </w:pPr>
                        <w:ins w:id="106" w:author="David Gravett" w:date="2019-12-01T10:21:00Z">
                          <w:r>
                            <w:t xml:space="preserve">Figure </w:t>
                          </w:r>
                          <w:r>
                            <w:fldChar w:fldCharType="begin"/>
                          </w:r>
                          <w:r>
                            <w:instrText xml:space="preserve"> SEQ Figure \* ARABIC </w:instrText>
                          </w:r>
                          <w:r>
                            <w:fldChar w:fldCharType="separate"/>
                          </w:r>
                        </w:ins>
                        <w:r w:rsidR="00496A60">
                          <w:rPr>
                            <w:noProof/>
                          </w:rPr>
                          <w:t>4</w:t>
                        </w:r>
                        <w:ins w:id="107" w:author="David Gravett" w:date="2019-12-01T10:21:00Z">
                          <w:r>
                            <w:fldChar w:fldCharType="end"/>
                          </w:r>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108" w:author="David Gravett" w:date="2019-12-01T10:21:00Z">
            <w:rPr>
              <w:rFonts w:ascii="Times New Roman" w:hAnsi="Times New Roman" w:cs="Times New Roman"/>
              <w:sz w:val="24"/>
              <w:szCs w:val="24"/>
              <w:lang w:val="en-US"/>
            </w:rPr>
          </w:rPrChange>
        </w:rPr>
        <w:pPrChange w:id="109" w:author="David Gravett" w:date="2019-12-01T10:21:00Z">
          <w:pPr>
            <w:spacing w:line="288" w:lineRule="auto"/>
          </w:pPr>
        </w:pPrChange>
      </w:pPr>
    </w:p>
    <w:p w14:paraId="4BF92CCB" w14:textId="313839B8" w:rsidR="00C76A65" w:rsidRDefault="00C76A65">
      <w:pPr>
        <w:rPr>
          <w:lang w:val="en-US"/>
          <w:rPrChange w:id="110" w:author="David Gravett" w:date="2019-12-01T10:21:00Z">
            <w:rPr>
              <w:rFonts w:ascii="Times New Roman" w:hAnsi="Times New Roman" w:cs="Times New Roman"/>
              <w:sz w:val="24"/>
              <w:szCs w:val="24"/>
              <w:lang w:val="en-US"/>
            </w:rPr>
          </w:rPrChange>
        </w:rPr>
        <w:pPrChange w:id="111" w:author="David Gravett" w:date="2019-12-01T10:21:00Z">
          <w:pPr>
            <w:spacing w:line="288" w:lineRule="auto"/>
          </w:pPr>
        </w:pPrChange>
      </w:pPr>
    </w:p>
    <w:p w14:paraId="73ADB0F0" w14:textId="77777777" w:rsidR="00016618" w:rsidRPr="00016618" w:rsidRDefault="00016618" w:rsidP="00016618">
      <w:pPr>
        <w:rPr>
          <w:ins w:id="112" w:author="David Gravett" w:date="2019-12-01T10:21:00Z"/>
          <w:lang w:val="en-US"/>
        </w:rPr>
      </w:pPr>
      <w:bookmarkStart w:id="113" w:name="_Hlk21783552"/>
    </w:p>
    <w:p w14:paraId="5E1B0D0D" w14:textId="77777777" w:rsidR="005F2D99" w:rsidRPr="00016618" w:rsidRDefault="005F2D99">
      <w:pPr>
        <w:pStyle w:val="TOCHeading"/>
        <w:jc w:val="both"/>
        <w:rPr>
          <w:moveTo w:id="114" w:author="David Gravett" w:date="2019-12-01T10:21:00Z"/>
          <w:sz w:val="40"/>
          <w:rPrChange w:id="115" w:author="David Gravett" w:date="2019-12-01T10:21:00Z">
            <w:rPr>
              <w:moveTo w:id="116" w:author="David Gravett" w:date="2019-12-01T10:21:00Z"/>
              <w:rFonts w:asciiTheme="majorHAnsi" w:hAnsiTheme="majorHAnsi" w:cstheme="majorHAnsi"/>
              <w:color w:val="1F3864" w:themeColor="accent1" w:themeShade="80"/>
              <w:sz w:val="24"/>
              <w:szCs w:val="24"/>
              <w:lang w:val="en-US"/>
            </w:rPr>
          </w:rPrChange>
        </w:rPr>
        <w:pPrChange w:id="117" w:author="David Gravett" w:date="2019-12-01T10:21:00Z">
          <w:pPr>
            <w:spacing w:line="288" w:lineRule="auto"/>
            <w:jc w:val="both"/>
          </w:pPr>
        </w:pPrChange>
      </w:pPr>
      <w:moveToRangeStart w:id="118" w:author="David Gravett" w:date="2019-12-01T10:21:00Z" w:name="move26088125"/>
      <w:moveTo w:id="119" w:author="David Gravett" w:date="2019-12-01T10:21:00Z">
        <w:r>
          <w:rPr>
            <w:sz w:val="40"/>
            <w:rPrChange w:id="120"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121" w:author="David Gravett" w:date="2019-12-01T10:21:00Z"/>
          <w:rFonts w:ascii="Times New Roman" w:hAnsi="Times New Roman" w:cs="Times New Roman"/>
          <w:sz w:val="24"/>
          <w:szCs w:val="24"/>
          <w:lang w:val="en-US"/>
        </w:rPr>
      </w:pPr>
      <w:moveToRangeStart w:id="122" w:author="David Gravett" w:date="2019-12-01T10:21:00Z" w:name="move26088124"/>
      <w:moveToRangeEnd w:id="118"/>
      <w:moveTo w:id="123"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124"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125" w:author="David Gravett" w:date="2019-12-01T10:21:00Z"/>
          <w:rFonts w:ascii="Times New Roman" w:hAnsi="Times New Roman" w:cs="Times New Roman"/>
          <w:sz w:val="24"/>
          <w:szCs w:val="24"/>
          <w:lang w:val="en-US"/>
        </w:rPr>
      </w:pPr>
      <w:moveTo w:id="12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122"/>
    <w:p w14:paraId="56128E9E" w14:textId="69A4A948" w:rsidR="00016618" w:rsidRDefault="00016618" w:rsidP="00C76A65">
      <w:pPr>
        <w:pStyle w:val="TOCHeading"/>
        <w:rPr>
          <w:ins w:id="127" w:author="David Gravett" w:date="2019-12-01T10:21:00Z"/>
          <w:sz w:val="40"/>
          <w:szCs w:val="40"/>
        </w:rPr>
      </w:pPr>
    </w:p>
    <w:p w14:paraId="6CFF14AF" w14:textId="10C95C23" w:rsidR="00016618" w:rsidRDefault="00016618" w:rsidP="00016618">
      <w:pPr>
        <w:rPr>
          <w:ins w:id="128" w:author="David Gravett" w:date="2019-12-01T10:21:00Z"/>
          <w:lang w:val="en-US"/>
        </w:rPr>
      </w:pPr>
    </w:p>
    <w:p w14:paraId="17E0672F" w14:textId="16E33FF5" w:rsidR="00016618" w:rsidRDefault="00016618" w:rsidP="00016618">
      <w:pPr>
        <w:rPr>
          <w:ins w:id="129" w:author="David Gravett" w:date="2019-12-01T10:21:00Z"/>
          <w:lang w:val="en-US"/>
        </w:rPr>
      </w:pPr>
    </w:p>
    <w:p w14:paraId="2719513A" w14:textId="114DF2E4" w:rsidR="00016618" w:rsidRDefault="00016618" w:rsidP="00016618">
      <w:pPr>
        <w:rPr>
          <w:ins w:id="130" w:author="David Gravett" w:date="2019-12-01T10:21:00Z"/>
          <w:lang w:val="en-US"/>
        </w:rPr>
      </w:pPr>
    </w:p>
    <w:p w14:paraId="766BDFFA" w14:textId="237C8125" w:rsidR="00016618" w:rsidRDefault="00016618" w:rsidP="00016618">
      <w:pPr>
        <w:rPr>
          <w:ins w:id="131" w:author="David Gravett" w:date="2019-12-01T10:21:00Z"/>
          <w:lang w:val="en-US"/>
        </w:rPr>
      </w:pPr>
    </w:p>
    <w:p w14:paraId="7A731DB6" w14:textId="2D47D4F1" w:rsidR="00016618" w:rsidRDefault="00016618" w:rsidP="00016618">
      <w:pPr>
        <w:rPr>
          <w:ins w:id="132" w:author="David Gravett" w:date="2019-12-01T10:21:00Z"/>
          <w:lang w:val="en-US"/>
        </w:rPr>
      </w:pPr>
    </w:p>
    <w:p w14:paraId="37C0E4EA" w14:textId="7E1AA3CB" w:rsidR="00016618" w:rsidRDefault="00016618" w:rsidP="00016618">
      <w:pPr>
        <w:rPr>
          <w:ins w:id="133" w:author="David Gravett" w:date="2019-12-01T10:21:00Z"/>
          <w:lang w:val="en-US"/>
        </w:rPr>
      </w:pPr>
    </w:p>
    <w:p w14:paraId="5F0AAB30" w14:textId="375647CD" w:rsidR="00016618" w:rsidRDefault="00016618" w:rsidP="00016618">
      <w:pPr>
        <w:rPr>
          <w:ins w:id="134" w:author="David Gravett" w:date="2019-12-01T10:21:00Z"/>
          <w:lang w:val="en-US"/>
        </w:rPr>
      </w:pPr>
    </w:p>
    <w:p w14:paraId="040D4484" w14:textId="0C0A228B" w:rsidR="00016618" w:rsidRDefault="00016618" w:rsidP="00016618">
      <w:pPr>
        <w:rPr>
          <w:ins w:id="135" w:author="David Gravett" w:date="2019-12-01T10:21:00Z"/>
          <w:lang w:val="en-US"/>
        </w:rPr>
      </w:pPr>
    </w:p>
    <w:p w14:paraId="7BDBF6E0" w14:textId="409ADB0C" w:rsidR="00016618" w:rsidRDefault="00016618" w:rsidP="00016618">
      <w:pPr>
        <w:rPr>
          <w:ins w:id="136" w:author="David Gravett" w:date="2019-12-01T10:21:00Z"/>
          <w:lang w:val="en-US"/>
        </w:rPr>
      </w:pPr>
    </w:p>
    <w:p w14:paraId="0FD235F3" w14:textId="0E6C75E9" w:rsidR="00016618" w:rsidRDefault="00016618" w:rsidP="00016618">
      <w:pPr>
        <w:rPr>
          <w:ins w:id="137" w:author="David Gravett" w:date="2019-12-01T10:21:00Z"/>
          <w:lang w:val="en-US"/>
        </w:rPr>
      </w:pPr>
    </w:p>
    <w:p w14:paraId="71F41BD2" w14:textId="3CDC3FA0" w:rsidR="00016618" w:rsidRDefault="00016618" w:rsidP="00016618">
      <w:pPr>
        <w:rPr>
          <w:ins w:id="138" w:author="David Gravett" w:date="2019-12-01T10:21:00Z"/>
          <w:lang w:val="en-US"/>
        </w:rPr>
      </w:pPr>
    </w:p>
    <w:p w14:paraId="6881AC2C" w14:textId="51B70606" w:rsidR="00016618" w:rsidRDefault="00016618" w:rsidP="00016618">
      <w:pPr>
        <w:rPr>
          <w:ins w:id="139" w:author="David Gravett" w:date="2019-12-01T10:21:00Z"/>
          <w:lang w:val="en-US"/>
        </w:rPr>
      </w:pPr>
    </w:p>
    <w:p w14:paraId="756EFF8D" w14:textId="3E4EA93A" w:rsidR="00016618" w:rsidRDefault="00016618" w:rsidP="00016618">
      <w:pPr>
        <w:rPr>
          <w:ins w:id="140" w:author="David Gravett" w:date="2019-12-01T10:21:00Z"/>
          <w:lang w:val="en-US"/>
        </w:rPr>
      </w:pPr>
    </w:p>
    <w:p w14:paraId="6ABEEA36" w14:textId="392C1925" w:rsidR="00016618" w:rsidRDefault="00016618" w:rsidP="00016618">
      <w:pPr>
        <w:rPr>
          <w:ins w:id="141" w:author="David Gravett" w:date="2019-12-01T10:21:00Z"/>
          <w:lang w:val="en-US"/>
        </w:rPr>
      </w:pPr>
    </w:p>
    <w:p w14:paraId="6BCD801F" w14:textId="45B923BE" w:rsidR="00016618" w:rsidRDefault="00016618" w:rsidP="00016618">
      <w:pPr>
        <w:rPr>
          <w:ins w:id="142" w:author="David Gravett" w:date="2019-12-01T10:21:00Z"/>
          <w:lang w:val="en-US"/>
        </w:rPr>
      </w:pPr>
    </w:p>
    <w:p w14:paraId="6A9CFAE0" w14:textId="77777777" w:rsidR="00016618" w:rsidRPr="00016618" w:rsidRDefault="00016618" w:rsidP="00016618">
      <w:pPr>
        <w:rPr>
          <w:ins w:id="143" w:author="David Gravett" w:date="2019-12-01T10:21:00Z"/>
          <w:lang w:val="en-US"/>
        </w:rPr>
      </w:pPr>
    </w:p>
    <w:p w14:paraId="25745B21" w14:textId="77777777" w:rsidR="00C76A65" w:rsidRPr="00C76A65" w:rsidRDefault="00C76A65" w:rsidP="00C76A65">
      <w:pPr>
        <w:pStyle w:val="TOCHeading"/>
        <w:rPr>
          <w:sz w:val="40"/>
          <w:szCs w:val="40"/>
        </w:rPr>
      </w:pPr>
      <w:r>
        <w:rPr>
          <w:sz w:val="40"/>
          <w:szCs w:val="40"/>
        </w:rPr>
        <w:lastRenderedPageBreak/>
        <w:t>Procedurally Generated Game Board</w:t>
      </w:r>
      <w:bookmarkEnd w:id="113"/>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4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45">
          <w:tblGrid>
            <w:gridCol w:w="432"/>
            <w:gridCol w:w="432"/>
            <w:gridCol w:w="432"/>
            <w:gridCol w:w="432"/>
            <w:gridCol w:w="432"/>
            <w:gridCol w:w="432"/>
            <w:gridCol w:w="432"/>
          </w:tblGrid>
        </w:tblGridChange>
      </w:tblGrid>
      <w:tr w:rsidR="00C76A65" w14:paraId="6B450FF7" w14:textId="77777777" w:rsidTr="00016618">
        <w:trPr>
          <w:trHeight w:val="869"/>
          <w:trPrChange w:id="146" w:author="David Gravett" w:date="2019-12-01T10:21:00Z">
            <w:trPr>
              <w:trHeight w:val="432"/>
            </w:trPr>
          </w:trPrChange>
        </w:trPr>
        <w:tc>
          <w:tcPr>
            <w:tcW w:w="933" w:type="dxa"/>
            <w:tcPrChange w:id="147"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48" w:author="David Gravett" w:date="2019-12-01T10:21:00Z">
                  <w:rPr>
                    <w:rFonts w:ascii="Times New Roman" w:hAnsi="Times New Roman" w:cs="Times New Roman"/>
                    <w:sz w:val="24"/>
                    <w:szCs w:val="24"/>
                  </w:rPr>
                </w:rPrChange>
              </w:rPr>
              <w:pPrChange w:id="149" w:author="David Gravett" w:date="2019-12-01T10:21:00Z">
                <w:pPr/>
              </w:pPrChange>
            </w:pPr>
            <w:r w:rsidRPr="00016618">
              <w:rPr>
                <w:rFonts w:ascii="Times New Roman" w:hAnsi="Times New Roman"/>
                <w:sz w:val="36"/>
                <w:rPrChange w:id="150" w:author="David Gravett" w:date="2019-12-01T10:21:00Z">
                  <w:rPr>
                    <w:rFonts w:ascii="Times New Roman" w:hAnsi="Times New Roman" w:cs="Times New Roman"/>
                    <w:sz w:val="24"/>
                    <w:szCs w:val="24"/>
                  </w:rPr>
                </w:rPrChange>
              </w:rPr>
              <w:t>0</w:t>
            </w:r>
          </w:p>
        </w:tc>
        <w:tc>
          <w:tcPr>
            <w:tcW w:w="933" w:type="dxa"/>
            <w:tcPrChange w:id="151"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52" w:author="David Gravett" w:date="2019-12-01T10:21:00Z">
                  <w:rPr>
                    <w:rFonts w:ascii="Times New Roman" w:hAnsi="Times New Roman" w:cs="Times New Roman"/>
                    <w:sz w:val="24"/>
                    <w:szCs w:val="24"/>
                  </w:rPr>
                </w:rPrChange>
              </w:rPr>
              <w:pPrChange w:id="153" w:author="David Gravett" w:date="2019-12-01T10:21:00Z">
                <w:pPr/>
              </w:pPrChange>
            </w:pPr>
            <w:r w:rsidRPr="00016618">
              <w:rPr>
                <w:rFonts w:ascii="Times New Roman" w:hAnsi="Times New Roman"/>
                <w:sz w:val="36"/>
                <w:rPrChange w:id="154" w:author="David Gravett" w:date="2019-12-01T10:21:00Z">
                  <w:rPr>
                    <w:rFonts w:ascii="Times New Roman" w:hAnsi="Times New Roman" w:cs="Times New Roman"/>
                    <w:sz w:val="24"/>
                    <w:szCs w:val="24"/>
                  </w:rPr>
                </w:rPrChange>
              </w:rPr>
              <w:t>0</w:t>
            </w:r>
          </w:p>
        </w:tc>
        <w:tc>
          <w:tcPr>
            <w:tcW w:w="933" w:type="dxa"/>
            <w:tcPrChange w:id="155"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56" w:author="David Gravett" w:date="2019-12-01T10:21:00Z">
                  <w:rPr>
                    <w:rFonts w:ascii="Times New Roman" w:hAnsi="Times New Roman" w:cs="Times New Roman"/>
                    <w:sz w:val="24"/>
                    <w:szCs w:val="24"/>
                  </w:rPr>
                </w:rPrChange>
              </w:rPr>
              <w:pPrChange w:id="157" w:author="David Gravett" w:date="2019-12-01T10:21:00Z">
                <w:pPr/>
              </w:pPrChange>
            </w:pPr>
            <w:r w:rsidRPr="00016618">
              <w:rPr>
                <w:rFonts w:ascii="Times New Roman" w:hAnsi="Times New Roman"/>
                <w:sz w:val="36"/>
                <w:rPrChange w:id="158" w:author="David Gravett" w:date="2019-12-01T10:21:00Z">
                  <w:rPr>
                    <w:rFonts w:ascii="Times New Roman" w:hAnsi="Times New Roman" w:cs="Times New Roman"/>
                    <w:sz w:val="24"/>
                    <w:szCs w:val="24"/>
                  </w:rPr>
                </w:rPrChange>
              </w:rPr>
              <w:t>0</w:t>
            </w:r>
          </w:p>
        </w:tc>
        <w:tc>
          <w:tcPr>
            <w:tcW w:w="933" w:type="dxa"/>
            <w:tcPrChange w:id="159"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60" w:author="David Gravett" w:date="2019-12-01T10:21:00Z">
                  <w:rPr>
                    <w:rFonts w:ascii="Times New Roman" w:hAnsi="Times New Roman" w:cs="Times New Roman"/>
                    <w:sz w:val="24"/>
                    <w:szCs w:val="24"/>
                  </w:rPr>
                </w:rPrChange>
              </w:rPr>
              <w:pPrChange w:id="161" w:author="David Gravett" w:date="2019-12-01T10:21:00Z">
                <w:pPr/>
              </w:pPrChange>
            </w:pPr>
            <w:r w:rsidRPr="00016618">
              <w:rPr>
                <w:rFonts w:ascii="Times New Roman" w:hAnsi="Times New Roman"/>
                <w:sz w:val="36"/>
                <w:rPrChange w:id="162" w:author="David Gravett" w:date="2019-12-01T10:21:00Z">
                  <w:rPr>
                    <w:rFonts w:ascii="Times New Roman" w:hAnsi="Times New Roman" w:cs="Times New Roman"/>
                    <w:sz w:val="24"/>
                    <w:szCs w:val="24"/>
                  </w:rPr>
                </w:rPrChange>
              </w:rPr>
              <w:t>0</w:t>
            </w:r>
          </w:p>
        </w:tc>
        <w:tc>
          <w:tcPr>
            <w:tcW w:w="933" w:type="dxa"/>
            <w:tcPrChange w:id="163"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64" w:author="David Gravett" w:date="2019-12-01T10:21:00Z">
                  <w:rPr>
                    <w:rFonts w:ascii="Times New Roman" w:hAnsi="Times New Roman" w:cs="Times New Roman"/>
                    <w:sz w:val="24"/>
                    <w:szCs w:val="24"/>
                  </w:rPr>
                </w:rPrChange>
              </w:rPr>
              <w:pPrChange w:id="165" w:author="David Gravett" w:date="2019-12-01T10:21:00Z">
                <w:pPr/>
              </w:pPrChange>
            </w:pPr>
            <w:r w:rsidRPr="00016618">
              <w:rPr>
                <w:rFonts w:ascii="Times New Roman" w:hAnsi="Times New Roman"/>
                <w:sz w:val="36"/>
                <w:rPrChange w:id="166" w:author="David Gravett" w:date="2019-12-01T10:21:00Z">
                  <w:rPr>
                    <w:rFonts w:ascii="Times New Roman" w:hAnsi="Times New Roman" w:cs="Times New Roman"/>
                    <w:sz w:val="24"/>
                    <w:szCs w:val="24"/>
                  </w:rPr>
                </w:rPrChange>
              </w:rPr>
              <w:t>0</w:t>
            </w:r>
          </w:p>
        </w:tc>
        <w:tc>
          <w:tcPr>
            <w:tcW w:w="933" w:type="dxa"/>
            <w:tcPrChange w:id="167"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68" w:author="David Gravett" w:date="2019-12-01T10:21:00Z">
                  <w:rPr>
                    <w:rFonts w:ascii="Times New Roman" w:hAnsi="Times New Roman" w:cs="Times New Roman"/>
                    <w:sz w:val="24"/>
                    <w:szCs w:val="24"/>
                  </w:rPr>
                </w:rPrChange>
              </w:rPr>
              <w:pPrChange w:id="169" w:author="David Gravett" w:date="2019-12-01T10:21:00Z">
                <w:pPr/>
              </w:pPrChange>
            </w:pPr>
            <w:r w:rsidRPr="00016618">
              <w:rPr>
                <w:rFonts w:ascii="Times New Roman" w:hAnsi="Times New Roman"/>
                <w:sz w:val="36"/>
                <w:rPrChange w:id="170" w:author="David Gravett" w:date="2019-12-01T10:21:00Z">
                  <w:rPr>
                    <w:rFonts w:ascii="Times New Roman" w:hAnsi="Times New Roman" w:cs="Times New Roman"/>
                    <w:sz w:val="24"/>
                    <w:szCs w:val="24"/>
                  </w:rPr>
                </w:rPrChange>
              </w:rPr>
              <w:t>0</w:t>
            </w:r>
          </w:p>
        </w:tc>
        <w:tc>
          <w:tcPr>
            <w:tcW w:w="933" w:type="dxa"/>
            <w:tcPrChange w:id="171"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72" w:author="David Gravett" w:date="2019-12-01T10:21:00Z">
                  <w:rPr>
                    <w:rFonts w:ascii="Times New Roman" w:hAnsi="Times New Roman" w:cs="Times New Roman"/>
                    <w:sz w:val="24"/>
                    <w:szCs w:val="24"/>
                  </w:rPr>
                </w:rPrChange>
              </w:rPr>
              <w:pPrChange w:id="173" w:author="David Gravett" w:date="2019-12-01T10:21:00Z">
                <w:pPr/>
              </w:pPrChange>
            </w:pPr>
            <w:r w:rsidRPr="00016618">
              <w:rPr>
                <w:rFonts w:ascii="Times New Roman" w:hAnsi="Times New Roman"/>
                <w:sz w:val="36"/>
                <w:rPrChange w:id="174"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75" w:author="David Gravett" w:date="2019-12-01T10:21:00Z">
            <w:trPr>
              <w:trHeight w:val="432"/>
            </w:trPr>
          </w:trPrChange>
        </w:trPr>
        <w:tc>
          <w:tcPr>
            <w:tcW w:w="933" w:type="dxa"/>
            <w:tcPrChange w:id="176"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77" w:author="David Gravett" w:date="2019-12-01T10:21:00Z">
                  <w:rPr>
                    <w:rFonts w:ascii="Times New Roman" w:hAnsi="Times New Roman" w:cs="Times New Roman"/>
                    <w:sz w:val="24"/>
                    <w:szCs w:val="24"/>
                  </w:rPr>
                </w:rPrChange>
              </w:rPr>
              <w:pPrChange w:id="178" w:author="David Gravett" w:date="2019-12-01T10:21:00Z">
                <w:pPr/>
              </w:pPrChange>
            </w:pPr>
            <w:r w:rsidRPr="00016618">
              <w:rPr>
                <w:rFonts w:ascii="Times New Roman" w:hAnsi="Times New Roman"/>
                <w:sz w:val="36"/>
                <w:rPrChange w:id="179" w:author="David Gravett" w:date="2019-12-01T10:21:00Z">
                  <w:rPr>
                    <w:rFonts w:ascii="Times New Roman" w:hAnsi="Times New Roman" w:cs="Times New Roman"/>
                    <w:sz w:val="24"/>
                    <w:szCs w:val="24"/>
                  </w:rPr>
                </w:rPrChange>
              </w:rPr>
              <w:t>0</w:t>
            </w:r>
          </w:p>
        </w:tc>
        <w:tc>
          <w:tcPr>
            <w:tcW w:w="933" w:type="dxa"/>
            <w:tcPrChange w:id="180"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81" w:author="David Gravett" w:date="2019-12-01T10:21:00Z">
                  <w:rPr>
                    <w:rFonts w:ascii="Times New Roman" w:hAnsi="Times New Roman" w:cs="Times New Roman"/>
                    <w:sz w:val="24"/>
                    <w:szCs w:val="24"/>
                  </w:rPr>
                </w:rPrChange>
              </w:rPr>
              <w:pPrChange w:id="182" w:author="David Gravett" w:date="2019-12-01T10:21:00Z">
                <w:pPr/>
              </w:pPrChange>
            </w:pPr>
            <w:r w:rsidRPr="00016618">
              <w:rPr>
                <w:rFonts w:ascii="Times New Roman" w:hAnsi="Times New Roman"/>
                <w:sz w:val="36"/>
                <w:rPrChange w:id="183" w:author="David Gravett" w:date="2019-12-01T10:21:00Z">
                  <w:rPr>
                    <w:rFonts w:ascii="Times New Roman" w:hAnsi="Times New Roman" w:cs="Times New Roman"/>
                    <w:sz w:val="24"/>
                    <w:szCs w:val="24"/>
                  </w:rPr>
                </w:rPrChange>
              </w:rPr>
              <w:t>0</w:t>
            </w:r>
          </w:p>
        </w:tc>
        <w:tc>
          <w:tcPr>
            <w:tcW w:w="933" w:type="dxa"/>
            <w:tcPrChange w:id="184"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85" w:author="David Gravett" w:date="2019-12-01T10:21:00Z">
                  <w:rPr>
                    <w:rFonts w:ascii="Times New Roman" w:hAnsi="Times New Roman" w:cs="Times New Roman"/>
                    <w:sz w:val="24"/>
                    <w:szCs w:val="24"/>
                  </w:rPr>
                </w:rPrChange>
              </w:rPr>
              <w:pPrChange w:id="186" w:author="David Gravett" w:date="2019-12-01T10:21:00Z">
                <w:pPr/>
              </w:pPrChange>
            </w:pPr>
            <w:r w:rsidRPr="00016618">
              <w:rPr>
                <w:rFonts w:ascii="Times New Roman" w:hAnsi="Times New Roman"/>
                <w:sz w:val="36"/>
                <w:rPrChange w:id="187" w:author="David Gravett" w:date="2019-12-01T10:21:00Z">
                  <w:rPr>
                    <w:rFonts w:ascii="Times New Roman" w:hAnsi="Times New Roman" w:cs="Times New Roman"/>
                    <w:sz w:val="24"/>
                    <w:szCs w:val="24"/>
                  </w:rPr>
                </w:rPrChange>
              </w:rPr>
              <w:t>0</w:t>
            </w:r>
          </w:p>
        </w:tc>
        <w:tc>
          <w:tcPr>
            <w:tcW w:w="933" w:type="dxa"/>
            <w:tcPrChange w:id="188"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89" w:author="David Gravett" w:date="2019-12-01T10:21:00Z">
                  <w:rPr>
                    <w:rFonts w:ascii="Times New Roman" w:hAnsi="Times New Roman" w:cs="Times New Roman"/>
                    <w:sz w:val="24"/>
                    <w:szCs w:val="24"/>
                  </w:rPr>
                </w:rPrChange>
              </w:rPr>
              <w:pPrChange w:id="190" w:author="David Gravett" w:date="2019-12-01T10:21:00Z">
                <w:pPr/>
              </w:pPrChange>
            </w:pPr>
            <w:r w:rsidRPr="00016618">
              <w:rPr>
                <w:rFonts w:ascii="Times New Roman" w:hAnsi="Times New Roman"/>
                <w:sz w:val="36"/>
                <w:rPrChange w:id="191" w:author="David Gravett" w:date="2019-12-01T10:21:00Z">
                  <w:rPr>
                    <w:rFonts w:ascii="Times New Roman" w:hAnsi="Times New Roman" w:cs="Times New Roman"/>
                    <w:sz w:val="24"/>
                    <w:szCs w:val="24"/>
                  </w:rPr>
                </w:rPrChange>
              </w:rPr>
              <w:t>0</w:t>
            </w:r>
          </w:p>
        </w:tc>
        <w:tc>
          <w:tcPr>
            <w:tcW w:w="933" w:type="dxa"/>
            <w:tcPrChange w:id="192"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93" w:author="David Gravett" w:date="2019-12-01T10:21:00Z">
                  <w:rPr>
                    <w:rFonts w:ascii="Times New Roman" w:hAnsi="Times New Roman" w:cs="Times New Roman"/>
                    <w:sz w:val="24"/>
                    <w:szCs w:val="24"/>
                  </w:rPr>
                </w:rPrChange>
              </w:rPr>
              <w:pPrChange w:id="194" w:author="David Gravett" w:date="2019-12-01T10:21:00Z">
                <w:pPr/>
              </w:pPrChange>
            </w:pPr>
            <w:r w:rsidRPr="00016618">
              <w:rPr>
                <w:rFonts w:ascii="Times New Roman" w:hAnsi="Times New Roman"/>
                <w:sz w:val="36"/>
                <w:rPrChange w:id="195" w:author="David Gravett" w:date="2019-12-01T10:21:00Z">
                  <w:rPr>
                    <w:rFonts w:ascii="Times New Roman" w:hAnsi="Times New Roman" w:cs="Times New Roman"/>
                    <w:sz w:val="24"/>
                    <w:szCs w:val="24"/>
                  </w:rPr>
                </w:rPrChange>
              </w:rPr>
              <w:t>0</w:t>
            </w:r>
          </w:p>
        </w:tc>
        <w:tc>
          <w:tcPr>
            <w:tcW w:w="933" w:type="dxa"/>
            <w:tcPrChange w:id="196"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97" w:author="David Gravett" w:date="2019-12-01T10:21:00Z">
                  <w:rPr>
                    <w:rFonts w:ascii="Times New Roman" w:hAnsi="Times New Roman" w:cs="Times New Roman"/>
                    <w:sz w:val="24"/>
                    <w:szCs w:val="24"/>
                  </w:rPr>
                </w:rPrChange>
              </w:rPr>
              <w:pPrChange w:id="198" w:author="David Gravett" w:date="2019-12-01T10:21:00Z">
                <w:pPr/>
              </w:pPrChange>
            </w:pPr>
            <w:r w:rsidRPr="00016618">
              <w:rPr>
                <w:rFonts w:ascii="Times New Roman" w:hAnsi="Times New Roman"/>
                <w:sz w:val="36"/>
                <w:rPrChange w:id="199" w:author="David Gravett" w:date="2019-12-01T10:21:00Z">
                  <w:rPr>
                    <w:rFonts w:ascii="Times New Roman" w:hAnsi="Times New Roman" w:cs="Times New Roman"/>
                    <w:sz w:val="24"/>
                    <w:szCs w:val="24"/>
                  </w:rPr>
                </w:rPrChange>
              </w:rPr>
              <w:t>0</w:t>
            </w:r>
          </w:p>
        </w:tc>
        <w:tc>
          <w:tcPr>
            <w:tcW w:w="933" w:type="dxa"/>
            <w:tcPrChange w:id="200"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201" w:author="David Gravett" w:date="2019-12-01T10:21:00Z">
                  <w:rPr>
                    <w:rFonts w:ascii="Times New Roman" w:hAnsi="Times New Roman" w:cs="Times New Roman"/>
                    <w:sz w:val="24"/>
                    <w:szCs w:val="24"/>
                  </w:rPr>
                </w:rPrChange>
              </w:rPr>
              <w:pPrChange w:id="202" w:author="David Gravett" w:date="2019-12-01T10:21:00Z">
                <w:pPr/>
              </w:pPrChange>
            </w:pPr>
            <w:r w:rsidRPr="00016618">
              <w:rPr>
                <w:rFonts w:ascii="Times New Roman" w:hAnsi="Times New Roman"/>
                <w:sz w:val="36"/>
                <w:rPrChange w:id="203"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204" w:author="David Gravett" w:date="2019-12-01T10:21:00Z">
            <w:trPr>
              <w:trHeight w:val="432"/>
            </w:trPr>
          </w:trPrChange>
        </w:trPr>
        <w:tc>
          <w:tcPr>
            <w:tcW w:w="933" w:type="dxa"/>
            <w:tcPrChange w:id="205"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206" w:author="David Gravett" w:date="2019-12-01T10:21:00Z">
                  <w:rPr>
                    <w:rFonts w:ascii="Times New Roman" w:hAnsi="Times New Roman" w:cs="Times New Roman"/>
                    <w:sz w:val="24"/>
                    <w:szCs w:val="24"/>
                  </w:rPr>
                </w:rPrChange>
              </w:rPr>
              <w:pPrChange w:id="207" w:author="David Gravett" w:date="2019-12-01T10:21:00Z">
                <w:pPr/>
              </w:pPrChange>
            </w:pPr>
            <w:r w:rsidRPr="00016618">
              <w:rPr>
                <w:rFonts w:ascii="Times New Roman" w:hAnsi="Times New Roman"/>
                <w:sz w:val="36"/>
                <w:rPrChange w:id="208" w:author="David Gravett" w:date="2019-12-01T10:21:00Z">
                  <w:rPr>
                    <w:rFonts w:ascii="Times New Roman" w:hAnsi="Times New Roman" w:cs="Times New Roman"/>
                    <w:sz w:val="24"/>
                    <w:szCs w:val="24"/>
                  </w:rPr>
                </w:rPrChange>
              </w:rPr>
              <w:t>0</w:t>
            </w:r>
          </w:p>
        </w:tc>
        <w:tc>
          <w:tcPr>
            <w:tcW w:w="933" w:type="dxa"/>
            <w:tcPrChange w:id="209"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210" w:author="David Gravett" w:date="2019-12-01T10:21:00Z">
                  <w:rPr>
                    <w:rFonts w:ascii="Times New Roman" w:hAnsi="Times New Roman" w:cs="Times New Roman"/>
                    <w:sz w:val="24"/>
                    <w:szCs w:val="24"/>
                  </w:rPr>
                </w:rPrChange>
              </w:rPr>
              <w:pPrChange w:id="211" w:author="David Gravett" w:date="2019-12-01T10:21:00Z">
                <w:pPr/>
              </w:pPrChange>
            </w:pPr>
            <w:r w:rsidRPr="00016618">
              <w:rPr>
                <w:rFonts w:ascii="Times New Roman" w:hAnsi="Times New Roman"/>
                <w:sz w:val="36"/>
                <w:rPrChange w:id="212" w:author="David Gravett" w:date="2019-12-01T10:21:00Z">
                  <w:rPr>
                    <w:rFonts w:ascii="Times New Roman" w:hAnsi="Times New Roman" w:cs="Times New Roman"/>
                    <w:sz w:val="24"/>
                    <w:szCs w:val="24"/>
                  </w:rPr>
                </w:rPrChange>
              </w:rPr>
              <w:t>0</w:t>
            </w:r>
          </w:p>
        </w:tc>
        <w:tc>
          <w:tcPr>
            <w:tcW w:w="933" w:type="dxa"/>
            <w:tcPrChange w:id="213"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214" w:author="David Gravett" w:date="2019-12-01T10:21:00Z">
                  <w:rPr>
                    <w:rFonts w:ascii="Times New Roman" w:hAnsi="Times New Roman" w:cs="Times New Roman"/>
                    <w:sz w:val="24"/>
                    <w:szCs w:val="24"/>
                  </w:rPr>
                </w:rPrChange>
              </w:rPr>
              <w:pPrChange w:id="215" w:author="David Gravett" w:date="2019-12-01T10:21:00Z">
                <w:pPr/>
              </w:pPrChange>
            </w:pPr>
            <w:r w:rsidRPr="00016618">
              <w:rPr>
                <w:rFonts w:ascii="Times New Roman" w:hAnsi="Times New Roman"/>
                <w:sz w:val="36"/>
                <w:rPrChange w:id="216" w:author="David Gravett" w:date="2019-12-01T10:21:00Z">
                  <w:rPr>
                    <w:rFonts w:ascii="Times New Roman" w:hAnsi="Times New Roman" w:cs="Times New Roman"/>
                    <w:sz w:val="24"/>
                    <w:szCs w:val="24"/>
                  </w:rPr>
                </w:rPrChange>
              </w:rPr>
              <w:t>0</w:t>
            </w:r>
          </w:p>
        </w:tc>
        <w:tc>
          <w:tcPr>
            <w:tcW w:w="933" w:type="dxa"/>
            <w:tcPrChange w:id="217"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218" w:author="David Gravett" w:date="2019-12-01T10:21:00Z">
                  <w:rPr>
                    <w:rFonts w:ascii="Times New Roman" w:hAnsi="Times New Roman" w:cs="Times New Roman"/>
                    <w:sz w:val="24"/>
                    <w:szCs w:val="24"/>
                  </w:rPr>
                </w:rPrChange>
              </w:rPr>
              <w:pPrChange w:id="219" w:author="David Gravett" w:date="2019-12-01T10:21:00Z">
                <w:pPr/>
              </w:pPrChange>
            </w:pPr>
            <w:r w:rsidRPr="00016618">
              <w:rPr>
                <w:rFonts w:ascii="Times New Roman" w:hAnsi="Times New Roman"/>
                <w:sz w:val="36"/>
                <w:rPrChange w:id="220" w:author="David Gravett" w:date="2019-12-01T10:21:00Z">
                  <w:rPr>
                    <w:rFonts w:ascii="Times New Roman" w:hAnsi="Times New Roman" w:cs="Times New Roman"/>
                    <w:sz w:val="24"/>
                    <w:szCs w:val="24"/>
                  </w:rPr>
                </w:rPrChange>
              </w:rPr>
              <w:t>0</w:t>
            </w:r>
          </w:p>
        </w:tc>
        <w:tc>
          <w:tcPr>
            <w:tcW w:w="933" w:type="dxa"/>
            <w:tcPrChange w:id="221"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222" w:author="David Gravett" w:date="2019-12-01T10:21:00Z">
                  <w:rPr>
                    <w:rFonts w:ascii="Times New Roman" w:hAnsi="Times New Roman" w:cs="Times New Roman"/>
                    <w:sz w:val="24"/>
                    <w:szCs w:val="24"/>
                  </w:rPr>
                </w:rPrChange>
              </w:rPr>
              <w:pPrChange w:id="223" w:author="David Gravett" w:date="2019-12-01T10:21:00Z">
                <w:pPr/>
              </w:pPrChange>
            </w:pPr>
            <w:r w:rsidRPr="00016618">
              <w:rPr>
                <w:rFonts w:ascii="Times New Roman" w:hAnsi="Times New Roman"/>
                <w:sz w:val="36"/>
                <w:rPrChange w:id="224" w:author="David Gravett" w:date="2019-12-01T10:21:00Z">
                  <w:rPr>
                    <w:rFonts w:ascii="Times New Roman" w:hAnsi="Times New Roman" w:cs="Times New Roman"/>
                    <w:sz w:val="24"/>
                    <w:szCs w:val="24"/>
                  </w:rPr>
                </w:rPrChange>
              </w:rPr>
              <w:t>0</w:t>
            </w:r>
          </w:p>
        </w:tc>
        <w:tc>
          <w:tcPr>
            <w:tcW w:w="933" w:type="dxa"/>
            <w:tcPrChange w:id="225"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226" w:author="David Gravett" w:date="2019-12-01T10:21:00Z">
                  <w:rPr>
                    <w:rFonts w:ascii="Times New Roman" w:hAnsi="Times New Roman" w:cs="Times New Roman"/>
                    <w:sz w:val="24"/>
                    <w:szCs w:val="24"/>
                  </w:rPr>
                </w:rPrChange>
              </w:rPr>
              <w:pPrChange w:id="227" w:author="David Gravett" w:date="2019-12-01T10:21:00Z">
                <w:pPr/>
              </w:pPrChange>
            </w:pPr>
            <w:r w:rsidRPr="00016618">
              <w:rPr>
                <w:rFonts w:ascii="Times New Roman" w:hAnsi="Times New Roman"/>
                <w:sz w:val="36"/>
                <w:rPrChange w:id="228" w:author="David Gravett" w:date="2019-12-01T10:21:00Z">
                  <w:rPr>
                    <w:rFonts w:ascii="Times New Roman" w:hAnsi="Times New Roman" w:cs="Times New Roman"/>
                    <w:sz w:val="24"/>
                    <w:szCs w:val="24"/>
                  </w:rPr>
                </w:rPrChange>
              </w:rPr>
              <w:t>0</w:t>
            </w:r>
          </w:p>
        </w:tc>
        <w:tc>
          <w:tcPr>
            <w:tcW w:w="933" w:type="dxa"/>
            <w:tcPrChange w:id="229"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30" w:author="David Gravett" w:date="2019-12-01T10:21:00Z">
                  <w:rPr>
                    <w:rFonts w:ascii="Times New Roman" w:hAnsi="Times New Roman" w:cs="Times New Roman"/>
                    <w:sz w:val="24"/>
                    <w:szCs w:val="24"/>
                  </w:rPr>
                </w:rPrChange>
              </w:rPr>
              <w:pPrChange w:id="231" w:author="David Gravett" w:date="2019-12-01T10:21:00Z">
                <w:pPr/>
              </w:pPrChange>
            </w:pPr>
            <w:r w:rsidRPr="00016618">
              <w:rPr>
                <w:rFonts w:ascii="Times New Roman" w:hAnsi="Times New Roman"/>
                <w:sz w:val="36"/>
                <w:rPrChange w:id="232"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33" w:author="David Gravett" w:date="2019-12-01T10:21:00Z">
            <w:trPr>
              <w:trHeight w:val="432"/>
            </w:trPr>
          </w:trPrChange>
        </w:trPr>
        <w:tc>
          <w:tcPr>
            <w:tcW w:w="933" w:type="dxa"/>
            <w:tcPrChange w:id="234"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35" w:author="David Gravett" w:date="2019-12-01T10:21:00Z">
                  <w:rPr>
                    <w:rFonts w:ascii="Times New Roman" w:hAnsi="Times New Roman" w:cs="Times New Roman"/>
                    <w:sz w:val="24"/>
                    <w:szCs w:val="24"/>
                  </w:rPr>
                </w:rPrChange>
              </w:rPr>
              <w:pPrChange w:id="236" w:author="David Gravett" w:date="2019-12-01T10:21:00Z">
                <w:pPr/>
              </w:pPrChange>
            </w:pPr>
            <w:r w:rsidRPr="00016618">
              <w:rPr>
                <w:rFonts w:ascii="Times New Roman" w:hAnsi="Times New Roman"/>
                <w:sz w:val="36"/>
                <w:rPrChange w:id="237" w:author="David Gravett" w:date="2019-12-01T10:21:00Z">
                  <w:rPr>
                    <w:rFonts w:ascii="Times New Roman" w:hAnsi="Times New Roman" w:cs="Times New Roman"/>
                    <w:sz w:val="24"/>
                    <w:szCs w:val="24"/>
                  </w:rPr>
                </w:rPrChange>
              </w:rPr>
              <w:t>0</w:t>
            </w:r>
          </w:p>
        </w:tc>
        <w:tc>
          <w:tcPr>
            <w:tcW w:w="933" w:type="dxa"/>
            <w:tcPrChange w:id="238"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39" w:author="David Gravett" w:date="2019-12-01T10:21:00Z">
                  <w:rPr>
                    <w:rFonts w:ascii="Times New Roman" w:hAnsi="Times New Roman" w:cs="Times New Roman"/>
                    <w:sz w:val="24"/>
                    <w:szCs w:val="24"/>
                  </w:rPr>
                </w:rPrChange>
              </w:rPr>
              <w:pPrChange w:id="240" w:author="David Gravett" w:date="2019-12-01T10:21:00Z">
                <w:pPr/>
              </w:pPrChange>
            </w:pPr>
            <w:r w:rsidRPr="00016618">
              <w:rPr>
                <w:rFonts w:ascii="Times New Roman" w:hAnsi="Times New Roman"/>
                <w:sz w:val="36"/>
                <w:rPrChange w:id="241" w:author="David Gravett" w:date="2019-12-01T10:21:00Z">
                  <w:rPr>
                    <w:rFonts w:ascii="Times New Roman" w:hAnsi="Times New Roman" w:cs="Times New Roman"/>
                    <w:sz w:val="24"/>
                    <w:szCs w:val="24"/>
                  </w:rPr>
                </w:rPrChange>
              </w:rPr>
              <w:t>0</w:t>
            </w:r>
          </w:p>
        </w:tc>
        <w:tc>
          <w:tcPr>
            <w:tcW w:w="933" w:type="dxa"/>
            <w:tcPrChange w:id="242"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43" w:author="David Gravett" w:date="2019-12-01T10:21:00Z">
                  <w:rPr>
                    <w:rFonts w:ascii="Times New Roman" w:hAnsi="Times New Roman" w:cs="Times New Roman"/>
                    <w:sz w:val="24"/>
                    <w:szCs w:val="24"/>
                  </w:rPr>
                </w:rPrChange>
              </w:rPr>
              <w:pPrChange w:id="244" w:author="David Gravett" w:date="2019-12-01T10:21:00Z">
                <w:pPr/>
              </w:pPrChange>
            </w:pPr>
            <w:r w:rsidRPr="00016618">
              <w:rPr>
                <w:rFonts w:ascii="Times New Roman" w:hAnsi="Times New Roman"/>
                <w:sz w:val="36"/>
                <w:rPrChange w:id="245" w:author="David Gravett" w:date="2019-12-01T10:21:00Z">
                  <w:rPr>
                    <w:rFonts w:ascii="Times New Roman" w:hAnsi="Times New Roman" w:cs="Times New Roman"/>
                    <w:sz w:val="24"/>
                    <w:szCs w:val="24"/>
                  </w:rPr>
                </w:rPrChange>
              </w:rPr>
              <w:t>0</w:t>
            </w:r>
          </w:p>
        </w:tc>
        <w:tc>
          <w:tcPr>
            <w:tcW w:w="933" w:type="dxa"/>
            <w:tcPrChange w:id="246"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47" w:author="David Gravett" w:date="2019-12-01T10:21:00Z">
                  <w:rPr>
                    <w:rFonts w:ascii="Times New Roman" w:hAnsi="Times New Roman" w:cs="Times New Roman"/>
                    <w:sz w:val="24"/>
                    <w:szCs w:val="24"/>
                  </w:rPr>
                </w:rPrChange>
              </w:rPr>
              <w:pPrChange w:id="248" w:author="David Gravett" w:date="2019-12-01T10:21:00Z">
                <w:pPr/>
              </w:pPrChange>
            </w:pPr>
            <w:r w:rsidRPr="00016618">
              <w:rPr>
                <w:rFonts w:ascii="Times New Roman" w:hAnsi="Times New Roman"/>
                <w:sz w:val="36"/>
                <w:rPrChange w:id="249" w:author="David Gravett" w:date="2019-12-01T10:21:00Z">
                  <w:rPr>
                    <w:rFonts w:ascii="Times New Roman" w:hAnsi="Times New Roman" w:cs="Times New Roman"/>
                    <w:sz w:val="24"/>
                    <w:szCs w:val="24"/>
                  </w:rPr>
                </w:rPrChange>
              </w:rPr>
              <w:t>0</w:t>
            </w:r>
          </w:p>
        </w:tc>
        <w:tc>
          <w:tcPr>
            <w:tcW w:w="933" w:type="dxa"/>
            <w:tcPrChange w:id="250"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51" w:author="David Gravett" w:date="2019-12-01T10:21:00Z">
                  <w:rPr>
                    <w:rFonts w:ascii="Times New Roman" w:hAnsi="Times New Roman" w:cs="Times New Roman"/>
                    <w:sz w:val="24"/>
                    <w:szCs w:val="24"/>
                  </w:rPr>
                </w:rPrChange>
              </w:rPr>
              <w:pPrChange w:id="252" w:author="David Gravett" w:date="2019-12-01T10:21:00Z">
                <w:pPr/>
              </w:pPrChange>
            </w:pPr>
            <w:r w:rsidRPr="00016618">
              <w:rPr>
                <w:rFonts w:ascii="Times New Roman" w:hAnsi="Times New Roman"/>
                <w:sz w:val="36"/>
                <w:rPrChange w:id="253" w:author="David Gravett" w:date="2019-12-01T10:21:00Z">
                  <w:rPr>
                    <w:rFonts w:ascii="Times New Roman" w:hAnsi="Times New Roman" w:cs="Times New Roman"/>
                    <w:sz w:val="24"/>
                    <w:szCs w:val="24"/>
                  </w:rPr>
                </w:rPrChange>
              </w:rPr>
              <w:t>0</w:t>
            </w:r>
          </w:p>
        </w:tc>
        <w:tc>
          <w:tcPr>
            <w:tcW w:w="933" w:type="dxa"/>
            <w:tcPrChange w:id="254"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55" w:author="David Gravett" w:date="2019-12-01T10:21:00Z">
                  <w:rPr>
                    <w:rFonts w:ascii="Times New Roman" w:hAnsi="Times New Roman" w:cs="Times New Roman"/>
                    <w:sz w:val="24"/>
                    <w:szCs w:val="24"/>
                  </w:rPr>
                </w:rPrChange>
              </w:rPr>
              <w:pPrChange w:id="256" w:author="David Gravett" w:date="2019-12-01T10:21:00Z">
                <w:pPr/>
              </w:pPrChange>
            </w:pPr>
            <w:r w:rsidRPr="00016618">
              <w:rPr>
                <w:rFonts w:ascii="Times New Roman" w:hAnsi="Times New Roman"/>
                <w:sz w:val="36"/>
                <w:rPrChange w:id="257" w:author="David Gravett" w:date="2019-12-01T10:21:00Z">
                  <w:rPr>
                    <w:rFonts w:ascii="Times New Roman" w:hAnsi="Times New Roman" w:cs="Times New Roman"/>
                    <w:sz w:val="24"/>
                    <w:szCs w:val="24"/>
                  </w:rPr>
                </w:rPrChange>
              </w:rPr>
              <w:t>0</w:t>
            </w:r>
          </w:p>
        </w:tc>
        <w:tc>
          <w:tcPr>
            <w:tcW w:w="933" w:type="dxa"/>
            <w:tcPrChange w:id="258"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59" w:author="David Gravett" w:date="2019-12-01T10:21:00Z">
                  <w:rPr>
                    <w:rFonts w:ascii="Times New Roman" w:hAnsi="Times New Roman" w:cs="Times New Roman"/>
                    <w:sz w:val="24"/>
                    <w:szCs w:val="24"/>
                  </w:rPr>
                </w:rPrChange>
              </w:rPr>
              <w:pPrChange w:id="260" w:author="David Gravett" w:date="2019-12-01T10:21:00Z">
                <w:pPr/>
              </w:pPrChange>
            </w:pPr>
            <w:r w:rsidRPr="00016618">
              <w:rPr>
                <w:rFonts w:ascii="Times New Roman" w:hAnsi="Times New Roman"/>
                <w:sz w:val="36"/>
                <w:rPrChange w:id="261"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62" w:author="David Gravett" w:date="2019-12-01T10:21:00Z">
            <w:trPr>
              <w:trHeight w:val="432"/>
            </w:trPr>
          </w:trPrChange>
        </w:trPr>
        <w:tc>
          <w:tcPr>
            <w:tcW w:w="933" w:type="dxa"/>
            <w:tcPrChange w:id="263"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64" w:author="David Gravett" w:date="2019-12-01T10:21:00Z">
                  <w:rPr>
                    <w:rFonts w:ascii="Times New Roman" w:hAnsi="Times New Roman" w:cs="Times New Roman"/>
                    <w:sz w:val="24"/>
                    <w:szCs w:val="24"/>
                  </w:rPr>
                </w:rPrChange>
              </w:rPr>
              <w:pPrChange w:id="265" w:author="David Gravett" w:date="2019-12-01T10:21:00Z">
                <w:pPr/>
              </w:pPrChange>
            </w:pPr>
            <w:r w:rsidRPr="00016618">
              <w:rPr>
                <w:rFonts w:ascii="Times New Roman" w:hAnsi="Times New Roman"/>
                <w:sz w:val="36"/>
                <w:rPrChange w:id="266" w:author="David Gravett" w:date="2019-12-01T10:21:00Z">
                  <w:rPr>
                    <w:rFonts w:ascii="Times New Roman" w:hAnsi="Times New Roman" w:cs="Times New Roman"/>
                    <w:sz w:val="24"/>
                    <w:szCs w:val="24"/>
                  </w:rPr>
                </w:rPrChange>
              </w:rPr>
              <w:t>0</w:t>
            </w:r>
          </w:p>
        </w:tc>
        <w:tc>
          <w:tcPr>
            <w:tcW w:w="933" w:type="dxa"/>
            <w:tcPrChange w:id="267"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68" w:author="David Gravett" w:date="2019-12-01T10:21:00Z">
                  <w:rPr>
                    <w:rFonts w:ascii="Times New Roman" w:hAnsi="Times New Roman" w:cs="Times New Roman"/>
                    <w:sz w:val="24"/>
                    <w:szCs w:val="24"/>
                  </w:rPr>
                </w:rPrChange>
              </w:rPr>
              <w:pPrChange w:id="269" w:author="David Gravett" w:date="2019-12-01T10:21:00Z">
                <w:pPr/>
              </w:pPrChange>
            </w:pPr>
            <w:r w:rsidRPr="00016618">
              <w:rPr>
                <w:rFonts w:ascii="Times New Roman" w:hAnsi="Times New Roman"/>
                <w:sz w:val="36"/>
                <w:rPrChange w:id="270" w:author="David Gravett" w:date="2019-12-01T10:21:00Z">
                  <w:rPr>
                    <w:rFonts w:ascii="Times New Roman" w:hAnsi="Times New Roman" w:cs="Times New Roman"/>
                    <w:sz w:val="24"/>
                    <w:szCs w:val="24"/>
                  </w:rPr>
                </w:rPrChange>
              </w:rPr>
              <w:t>0</w:t>
            </w:r>
          </w:p>
        </w:tc>
        <w:tc>
          <w:tcPr>
            <w:tcW w:w="933" w:type="dxa"/>
            <w:tcPrChange w:id="271"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72" w:author="David Gravett" w:date="2019-12-01T10:21:00Z">
                  <w:rPr>
                    <w:rFonts w:ascii="Times New Roman" w:hAnsi="Times New Roman" w:cs="Times New Roman"/>
                    <w:sz w:val="24"/>
                    <w:szCs w:val="24"/>
                  </w:rPr>
                </w:rPrChange>
              </w:rPr>
              <w:pPrChange w:id="273" w:author="David Gravett" w:date="2019-12-01T10:21:00Z">
                <w:pPr/>
              </w:pPrChange>
            </w:pPr>
            <w:r w:rsidRPr="00016618">
              <w:rPr>
                <w:rFonts w:ascii="Times New Roman" w:hAnsi="Times New Roman"/>
                <w:sz w:val="36"/>
                <w:rPrChange w:id="274" w:author="David Gravett" w:date="2019-12-01T10:21:00Z">
                  <w:rPr>
                    <w:rFonts w:ascii="Times New Roman" w:hAnsi="Times New Roman" w:cs="Times New Roman"/>
                    <w:sz w:val="24"/>
                    <w:szCs w:val="24"/>
                  </w:rPr>
                </w:rPrChange>
              </w:rPr>
              <w:t>0</w:t>
            </w:r>
          </w:p>
        </w:tc>
        <w:tc>
          <w:tcPr>
            <w:tcW w:w="933" w:type="dxa"/>
            <w:tcPrChange w:id="275"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76" w:author="David Gravett" w:date="2019-12-01T10:21:00Z">
                  <w:rPr>
                    <w:rFonts w:ascii="Times New Roman" w:hAnsi="Times New Roman" w:cs="Times New Roman"/>
                    <w:sz w:val="24"/>
                    <w:szCs w:val="24"/>
                  </w:rPr>
                </w:rPrChange>
              </w:rPr>
              <w:pPrChange w:id="277" w:author="David Gravett" w:date="2019-12-01T10:21:00Z">
                <w:pPr/>
              </w:pPrChange>
            </w:pPr>
            <w:r w:rsidRPr="00016618">
              <w:rPr>
                <w:rFonts w:ascii="Times New Roman" w:hAnsi="Times New Roman"/>
                <w:sz w:val="36"/>
                <w:rPrChange w:id="278" w:author="David Gravett" w:date="2019-12-01T10:21:00Z">
                  <w:rPr>
                    <w:rFonts w:ascii="Times New Roman" w:hAnsi="Times New Roman" w:cs="Times New Roman"/>
                    <w:sz w:val="24"/>
                    <w:szCs w:val="24"/>
                  </w:rPr>
                </w:rPrChange>
              </w:rPr>
              <w:t>0</w:t>
            </w:r>
          </w:p>
        </w:tc>
        <w:tc>
          <w:tcPr>
            <w:tcW w:w="933" w:type="dxa"/>
            <w:tcPrChange w:id="279"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80" w:author="David Gravett" w:date="2019-12-01T10:21:00Z">
                  <w:rPr>
                    <w:rFonts w:ascii="Times New Roman" w:hAnsi="Times New Roman" w:cs="Times New Roman"/>
                    <w:sz w:val="24"/>
                    <w:szCs w:val="24"/>
                  </w:rPr>
                </w:rPrChange>
              </w:rPr>
              <w:pPrChange w:id="281" w:author="David Gravett" w:date="2019-12-01T10:21:00Z">
                <w:pPr/>
              </w:pPrChange>
            </w:pPr>
            <w:r w:rsidRPr="00016618">
              <w:rPr>
                <w:rFonts w:ascii="Times New Roman" w:hAnsi="Times New Roman"/>
                <w:sz w:val="36"/>
                <w:rPrChange w:id="282" w:author="David Gravett" w:date="2019-12-01T10:21:00Z">
                  <w:rPr>
                    <w:rFonts w:ascii="Times New Roman" w:hAnsi="Times New Roman" w:cs="Times New Roman"/>
                    <w:sz w:val="24"/>
                    <w:szCs w:val="24"/>
                  </w:rPr>
                </w:rPrChange>
              </w:rPr>
              <w:t>0</w:t>
            </w:r>
          </w:p>
        </w:tc>
        <w:tc>
          <w:tcPr>
            <w:tcW w:w="933" w:type="dxa"/>
            <w:tcPrChange w:id="283"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84" w:author="David Gravett" w:date="2019-12-01T10:21:00Z">
                  <w:rPr>
                    <w:rFonts w:ascii="Times New Roman" w:hAnsi="Times New Roman" w:cs="Times New Roman"/>
                    <w:sz w:val="24"/>
                    <w:szCs w:val="24"/>
                  </w:rPr>
                </w:rPrChange>
              </w:rPr>
              <w:pPrChange w:id="285" w:author="David Gravett" w:date="2019-12-01T10:21:00Z">
                <w:pPr/>
              </w:pPrChange>
            </w:pPr>
            <w:r w:rsidRPr="00016618">
              <w:rPr>
                <w:rFonts w:ascii="Times New Roman" w:hAnsi="Times New Roman"/>
                <w:sz w:val="36"/>
                <w:rPrChange w:id="286" w:author="David Gravett" w:date="2019-12-01T10:21:00Z">
                  <w:rPr>
                    <w:rFonts w:ascii="Times New Roman" w:hAnsi="Times New Roman" w:cs="Times New Roman"/>
                    <w:sz w:val="24"/>
                    <w:szCs w:val="24"/>
                  </w:rPr>
                </w:rPrChange>
              </w:rPr>
              <w:t>0</w:t>
            </w:r>
          </w:p>
        </w:tc>
        <w:tc>
          <w:tcPr>
            <w:tcW w:w="933" w:type="dxa"/>
            <w:tcPrChange w:id="287"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88" w:author="David Gravett" w:date="2019-12-01T10:21:00Z">
                  <w:rPr>
                    <w:rFonts w:ascii="Times New Roman" w:hAnsi="Times New Roman" w:cs="Times New Roman"/>
                    <w:sz w:val="24"/>
                    <w:szCs w:val="24"/>
                  </w:rPr>
                </w:rPrChange>
              </w:rPr>
              <w:pPrChange w:id="289" w:author="David Gravett" w:date="2019-12-01T10:21:00Z">
                <w:pPr/>
              </w:pPrChange>
            </w:pPr>
            <w:r w:rsidRPr="00016618">
              <w:rPr>
                <w:rFonts w:ascii="Times New Roman" w:hAnsi="Times New Roman"/>
                <w:sz w:val="36"/>
                <w:rPrChange w:id="290"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91" w:author="David Gravett" w:date="2019-12-01T10:21:00Z">
            <w:trPr>
              <w:trHeight w:val="432"/>
            </w:trPr>
          </w:trPrChange>
        </w:trPr>
        <w:tc>
          <w:tcPr>
            <w:tcW w:w="933" w:type="dxa"/>
            <w:tcPrChange w:id="292"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93" w:author="David Gravett" w:date="2019-12-01T10:21:00Z">
                  <w:rPr>
                    <w:rFonts w:ascii="Times New Roman" w:hAnsi="Times New Roman" w:cs="Times New Roman"/>
                    <w:sz w:val="24"/>
                    <w:szCs w:val="24"/>
                  </w:rPr>
                </w:rPrChange>
              </w:rPr>
              <w:pPrChange w:id="294" w:author="David Gravett" w:date="2019-12-01T10:21:00Z">
                <w:pPr/>
              </w:pPrChange>
            </w:pPr>
            <w:r w:rsidRPr="00016618">
              <w:rPr>
                <w:rFonts w:ascii="Times New Roman" w:hAnsi="Times New Roman"/>
                <w:sz w:val="36"/>
                <w:rPrChange w:id="295" w:author="David Gravett" w:date="2019-12-01T10:21:00Z">
                  <w:rPr>
                    <w:rFonts w:ascii="Times New Roman" w:hAnsi="Times New Roman" w:cs="Times New Roman"/>
                    <w:sz w:val="24"/>
                    <w:szCs w:val="24"/>
                  </w:rPr>
                </w:rPrChange>
              </w:rPr>
              <w:t>0</w:t>
            </w:r>
          </w:p>
        </w:tc>
        <w:tc>
          <w:tcPr>
            <w:tcW w:w="933" w:type="dxa"/>
            <w:tcPrChange w:id="296"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97" w:author="David Gravett" w:date="2019-12-01T10:21:00Z">
                  <w:rPr>
                    <w:rFonts w:ascii="Times New Roman" w:hAnsi="Times New Roman" w:cs="Times New Roman"/>
                    <w:sz w:val="24"/>
                    <w:szCs w:val="24"/>
                  </w:rPr>
                </w:rPrChange>
              </w:rPr>
              <w:pPrChange w:id="298" w:author="David Gravett" w:date="2019-12-01T10:21:00Z">
                <w:pPr/>
              </w:pPrChange>
            </w:pPr>
            <w:r w:rsidRPr="00016618">
              <w:rPr>
                <w:rFonts w:ascii="Times New Roman" w:hAnsi="Times New Roman"/>
                <w:sz w:val="36"/>
                <w:rPrChange w:id="299" w:author="David Gravett" w:date="2019-12-01T10:21:00Z">
                  <w:rPr>
                    <w:rFonts w:ascii="Times New Roman" w:hAnsi="Times New Roman" w:cs="Times New Roman"/>
                    <w:sz w:val="24"/>
                    <w:szCs w:val="24"/>
                  </w:rPr>
                </w:rPrChange>
              </w:rPr>
              <w:t>0</w:t>
            </w:r>
          </w:p>
        </w:tc>
        <w:tc>
          <w:tcPr>
            <w:tcW w:w="933" w:type="dxa"/>
            <w:tcPrChange w:id="300"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301" w:author="David Gravett" w:date="2019-12-01T10:21:00Z">
                  <w:rPr>
                    <w:rFonts w:ascii="Times New Roman" w:hAnsi="Times New Roman" w:cs="Times New Roman"/>
                    <w:sz w:val="24"/>
                    <w:szCs w:val="24"/>
                  </w:rPr>
                </w:rPrChange>
              </w:rPr>
              <w:pPrChange w:id="302" w:author="David Gravett" w:date="2019-12-01T10:21:00Z">
                <w:pPr/>
              </w:pPrChange>
            </w:pPr>
            <w:r w:rsidRPr="00016618">
              <w:rPr>
                <w:rFonts w:ascii="Times New Roman" w:hAnsi="Times New Roman"/>
                <w:sz w:val="36"/>
                <w:rPrChange w:id="303" w:author="David Gravett" w:date="2019-12-01T10:21:00Z">
                  <w:rPr>
                    <w:rFonts w:ascii="Times New Roman" w:hAnsi="Times New Roman" w:cs="Times New Roman"/>
                    <w:sz w:val="24"/>
                    <w:szCs w:val="24"/>
                  </w:rPr>
                </w:rPrChange>
              </w:rPr>
              <w:t>0</w:t>
            </w:r>
          </w:p>
        </w:tc>
        <w:tc>
          <w:tcPr>
            <w:tcW w:w="933" w:type="dxa"/>
            <w:tcPrChange w:id="304"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305" w:author="David Gravett" w:date="2019-12-01T10:21:00Z">
                  <w:rPr>
                    <w:rFonts w:ascii="Times New Roman" w:hAnsi="Times New Roman" w:cs="Times New Roman"/>
                    <w:sz w:val="24"/>
                    <w:szCs w:val="24"/>
                  </w:rPr>
                </w:rPrChange>
              </w:rPr>
              <w:pPrChange w:id="306" w:author="David Gravett" w:date="2019-12-01T10:21:00Z">
                <w:pPr/>
              </w:pPrChange>
            </w:pPr>
            <w:r w:rsidRPr="00016618">
              <w:rPr>
                <w:rFonts w:ascii="Times New Roman" w:hAnsi="Times New Roman"/>
                <w:sz w:val="36"/>
                <w:rPrChange w:id="307" w:author="David Gravett" w:date="2019-12-01T10:21:00Z">
                  <w:rPr>
                    <w:rFonts w:ascii="Times New Roman" w:hAnsi="Times New Roman" w:cs="Times New Roman"/>
                    <w:sz w:val="24"/>
                    <w:szCs w:val="24"/>
                  </w:rPr>
                </w:rPrChange>
              </w:rPr>
              <w:t>0</w:t>
            </w:r>
          </w:p>
        </w:tc>
        <w:tc>
          <w:tcPr>
            <w:tcW w:w="933" w:type="dxa"/>
            <w:tcPrChange w:id="308"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309" w:author="David Gravett" w:date="2019-12-01T10:21:00Z">
                  <w:rPr>
                    <w:rFonts w:ascii="Times New Roman" w:hAnsi="Times New Roman" w:cs="Times New Roman"/>
                    <w:sz w:val="24"/>
                    <w:szCs w:val="24"/>
                  </w:rPr>
                </w:rPrChange>
              </w:rPr>
              <w:pPrChange w:id="310" w:author="David Gravett" w:date="2019-12-01T10:21:00Z">
                <w:pPr/>
              </w:pPrChange>
            </w:pPr>
            <w:r w:rsidRPr="00016618">
              <w:rPr>
                <w:rFonts w:ascii="Times New Roman" w:hAnsi="Times New Roman"/>
                <w:sz w:val="36"/>
                <w:rPrChange w:id="311" w:author="David Gravett" w:date="2019-12-01T10:21:00Z">
                  <w:rPr>
                    <w:rFonts w:ascii="Times New Roman" w:hAnsi="Times New Roman" w:cs="Times New Roman"/>
                    <w:sz w:val="24"/>
                    <w:szCs w:val="24"/>
                  </w:rPr>
                </w:rPrChange>
              </w:rPr>
              <w:t>0</w:t>
            </w:r>
          </w:p>
        </w:tc>
        <w:tc>
          <w:tcPr>
            <w:tcW w:w="933" w:type="dxa"/>
            <w:tcPrChange w:id="312"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313" w:author="David Gravett" w:date="2019-12-01T10:21:00Z">
                  <w:rPr>
                    <w:rFonts w:ascii="Times New Roman" w:hAnsi="Times New Roman" w:cs="Times New Roman"/>
                    <w:sz w:val="24"/>
                    <w:szCs w:val="24"/>
                  </w:rPr>
                </w:rPrChange>
              </w:rPr>
              <w:pPrChange w:id="314" w:author="David Gravett" w:date="2019-12-01T10:21:00Z">
                <w:pPr/>
              </w:pPrChange>
            </w:pPr>
            <w:r w:rsidRPr="00016618">
              <w:rPr>
                <w:rFonts w:ascii="Times New Roman" w:hAnsi="Times New Roman"/>
                <w:sz w:val="36"/>
                <w:rPrChange w:id="315" w:author="David Gravett" w:date="2019-12-01T10:21:00Z">
                  <w:rPr>
                    <w:rFonts w:ascii="Times New Roman" w:hAnsi="Times New Roman" w:cs="Times New Roman"/>
                    <w:sz w:val="24"/>
                    <w:szCs w:val="24"/>
                  </w:rPr>
                </w:rPrChange>
              </w:rPr>
              <w:t>0</w:t>
            </w:r>
          </w:p>
        </w:tc>
        <w:tc>
          <w:tcPr>
            <w:tcW w:w="933" w:type="dxa"/>
            <w:tcPrChange w:id="316"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317" w:author="David Gravett" w:date="2019-12-01T10:21:00Z">
                  <w:rPr>
                    <w:rFonts w:ascii="Times New Roman" w:hAnsi="Times New Roman" w:cs="Times New Roman"/>
                    <w:sz w:val="24"/>
                    <w:szCs w:val="24"/>
                  </w:rPr>
                </w:rPrChange>
              </w:rPr>
              <w:pPrChange w:id="318" w:author="David Gravett" w:date="2019-12-01T10:21:00Z">
                <w:pPr/>
              </w:pPrChange>
            </w:pPr>
            <w:r w:rsidRPr="00016618">
              <w:rPr>
                <w:rFonts w:ascii="Times New Roman" w:hAnsi="Times New Roman"/>
                <w:sz w:val="36"/>
                <w:rPrChange w:id="319"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320" w:author="David Gravett" w:date="2019-12-01T10:21:00Z">
            <w:trPr>
              <w:trHeight w:val="432"/>
            </w:trPr>
          </w:trPrChange>
        </w:trPr>
        <w:tc>
          <w:tcPr>
            <w:tcW w:w="933" w:type="dxa"/>
            <w:tcPrChange w:id="321"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322" w:author="David Gravett" w:date="2019-12-01T10:21:00Z">
                  <w:rPr>
                    <w:rFonts w:ascii="Times New Roman" w:hAnsi="Times New Roman" w:cs="Times New Roman"/>
                    <w:sz w:val="24"/>
                    <w:szCs w:val="24"/>
                  </w:rPr>
                </w:rPrChange>
              </w:rPr>
              <w:pPrChange w:id="323" w:author="David Gravett" w:date="2019-12-01T10:21:00Z">
                <w:pPr/>
              </w:pPrChange>
            </w:pPr>
            <w:r w:rsidRPr="00016618">
              <w:rPr>
                <w:rFonts w:ascii="Times New Roman" w:hAnsi="Times New Roman"/>
                <w:sz w:val="36"/>
                <w:rPrChange w:id="324" w:author="David Gravett" w:date="2019-12-01T10:21:00Z">
                  <w:rPr>
                    <w:rFonts w:ascii="Times New Roman" w:hAnsi="Times New Roman" w:cs="Times New Roman"/>
                    <w:sz w:val="24"/>
                    <w:szCs w:val="24"/>
                  </w:rPr>
                </w:rPrChange>
              </w:rPr>
              <w:t>0</w:t>
            </w:r>
          </w:p>
        </w:tc>
        <w:tc>
          <w:tcPr>
            <w:tcW w:w="933" w:type="dxa"/>
            <w:tcPrChange w:id="325"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326" w:author="David Gravett" w:date="2019-12-01T10:21:00Z">
                  <w:rPr>
                    <w:rFonts w:ascii="Times New Roman" w:hAnsi="Times New Roman" w:cs="Times New Roman"/>
                    <w:sz w:val="24"/>
                    <w:szCs w:val="24"/>
                  </w:rPr>
                </w:rPrChange>
              </w:rPr>
              <w:pPrChange w:id="327" w:author="David Gravett" w:date="2019-12-01T10:21:00Z">
                <w:pPr/>
              </w:pPrChange>
            </w:pPr>
            <w:r w:rsidRPr="00016618">
              <w:rPr>
                <w:rFonts w:ascii="Times New Roman" w:hAnsi="Times New Roman"/>
                <w:sz w:val="36"/>
                <w:rPrChange w:id="328" w:author="David Gravett" w:date="2019-12-01T10:21:00Z">
                  <w:rPr>
                    <w:rFonts w:ascii="Times New Roman" w:hAnsi="Times New Roman" w:cs="Times New Roman"/>
                    <w:sz w:val="24"/>
                    <w:szCs w:val="24"/>
                  </w:rPr>
                </w:rPrChange>
              </w:rPr>
              <w:t>0</w:t>
            </w:r>
          </w:p>
        </w:tc>
        <w:tc>
          <w:tcPr>
            <w:tcW w:w="933" w:type="dxa"/>
            <w:tcPrChange w:id="329"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30" w:author="David Gravett" w:date="2019-12-01T10:21:00Z">
                  <w:rPr>
                    <w:rFonts w:ascii="Times New Roman" w:hAnsi="Times New Roman" w:cs="Times New Roman"/>
                    <w:sz w:val="24"/>
                    <w:szCs w:val="24"/>
                  </w:rPr>
                </w:rPrChange>
              </w:rPr>
              <w:pPrChange w:id="331" w:author="David Gravett" w:date="2019-12-01T10:21:00Z">
                <w:pPr/>
              </w:pPrChange>
            </w:pPr>
            <w:r w:rsidRPr="00016618">
              <w:rPr>
                <w:rFonts w:ascii="Times New Roman" w:hAnsi="Times New Roman"/>
                <w:sz w:val="36"/>
                <w:rPrChange w:id="332" w:author="David Gravett" w:date="2019-12-01T10:21:00Z">
                  <w:rPr>
                    <w:rFonts w:ascii="Times New Roman" w:hAnsi="Times New Roman" w:cs="Times New Roman"/>
                    <w:sz w:val="24"/>
                    <w:szCs w:val="24"/>
                  </w:rPr>
                </w:rPrChange>
              </w:rPr>
              <w:t>0</w:t>
            </w:r>
          </w:p>
        </w:tc>
        <w:tc>
          <w:tcPr>
            <w:tcW w:w="933" w:type="dxa"/>
            <w:tcPrChange w:id="333"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34" w:author="David Gravett" w:date="2019-12-01T10:21:00Z">
                  <w:rPr>
                    <w:rFonts w:ascii="Times New Roman" w:hAnsi="Times New Roman" w:cs="Times New Roman"/>
                    <w:sz w:val="24"/>
                    <w:szCs w:val="24"/>
                  </w:rPr>
                </w:rPrChange>
              </w:rPr>
              <w:pPrChange w:id="335" w:author="David Gravett" w:date="2019-12-01T10:21:00Z">
                <w:pPr/>
              </w:pPrChange>
            </w:pPr>
            <w:r w:rsidRPr="00016618">
              <w:rPr>
                <w:rFonts w:ascii="Times New Roman" w:hAnsi="Times New Roman"/>
                <w:sz w:val="36"/>
                <w:rPrChange w:id="336" w:author="David Gravett" w:date="2019-12-01T10:21:00Z">
                  <w:rPr>
                    <w:rFonts w:ascii="Times New Roman" w:hAnsi="Times New Roman" w:cs="Times New Roman"/>
                    <w:sz w:val="24"/>
                    <w:szCs w:val="24"/>
                  </w:rPr>
                </w:rPrChange>
              </w:rPr>
              <w:t>0</w:t>
            </w:r>
          </w:p>
        </w:tc>
        <w:tc>
          <w:tcPr>
            <w:tcW w:w="933" w:type="dxa"/>
            <w:tcPrChange w:id="337"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38" w:author="David Gravett" w:date="2019-12-01T10:21:00Z">
                  <w:rPr>
                    <w:rFonts w:ascii="Times New Roman" w:hAnsi="Times New Roman" w:cs="Times New Roman"/>
                    <w:sz w:val="24"/>
                    <w:szCs w:val="24"/>
                  </w:rPr>
                </w:rPrChange>
              </w:rPr>
              <w:pPrChange w:id="339" w:author="David Gravett" w:date="2019-12-01T10:21:00Z">
                <w:pPr/>
              </w:pPrChange>
            </w:pPr>
            <w:r w:rsidRPr="00016618">
              <w:rPr>
                <w:rFonts w:ascii="Times New Roman" w:hAnsi="Times New Roman"/>
                <w:sz w:val="36"/>
                <w:rPrChange w:id="340" w:author="David Gravett" w:date="2019-12-01T10:21:00Z">
                  <w:rPr>
                    <w:rFonts w:ascii="Times New Roman" w:hAnsi="Times New Roman" w:cs="Times New Roman"/>
                    <w:sz w:val="24"/>
                    <w:szCs w:val="24"/>
                  </w:rPr>
                </w:rPrChange>
              </w:rPr>
              <w:t>0</w:t>
            </w:r>
          </w:p>
        </w:tc>
        <w:tc>
          <w:tcPr>
            <w:tcW w:w="933" w:type="dxa"/>
            <w:tcPrChange w:id="341"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42" w:author="David Gravett" w:date="2019-12-01T10:21:00Z">
                  <w:rPr>
                    <w:rFonts w:ascii="Times New Roman" w:hAnsi="Times New Roman" w:cs="Times New Roman"/>
                    <w:sz w:val="24"/>
                    <w:szCs w:val="24"/>
                  </w:rPr>
                </w:rPrChange>
              </w:rPr>
              <w:pPrChange w:id="343" w:author="David Gravett" w:date="2019-12-01T10:21:00Z">
                <w:pPr/>
              </w:pPrChange>
            </w:pPr>
            <w:r w:rsidRPr="00016618">
              <w:rPr>
                <w:rFonts w:ascii="Times New Roman" w:hAnsi="Times New Roman"/>
                <w:sz w:val="36"/>
                <w:rPrChange w:id="344" w:author="David Gravett" w:date="2019-12-01T10:21:00Z">
                  <w:rPr>
                    <w:rFonts w:ascii="Times New Roman" w:hAnsi="Times New Roman" w:cs="Times New Roman"/>
                    <w:sz w:val="24"/>
                    <w:szCs w:val="24"/>
                  </w:rPr>
                </w:rPrChange>
              </w:rPr>
              <w:t>0</w:t>
            </w:r>
          </w:p>
        </w:tc>
        <w:tc>
          <w:tcPr>
            <w:tcW w:w="933" w:type="dxa"/>
            <w:tcPrChange w:id="345"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46" w:author="David Gravett" w:date="2019-12-01T10:21:00Z">
                  <w:rPr>
                    <w:rFonts w:ascii="Times New Roman" w:hAnsi="Times New Roman" w:cs="Times New Roman"/>
                    <w:sz w:val="24"/>
                    <w:szCs w:val="24"/>
                  </w:rPr>
                </w:rPrChange>
              </w:rPr>
              <w:pPrChange w:id="347" w:author="David Gravett" w:date="2019-12-01T10:21:00Z">
                <w:pPr/>
              </w:pPrChange>
            </w:pPr>
            <w:r w:rsidRPr="00016618">
              <w:rPr>
                <w:rFonts w:ascii="Times New Roman" w:hAnsi="Times New Roman"/>
                <w:sz w:val="36"/>
                <w:rPrChange w:id="348" w:author="David Gravett" w:date="2019-12-01T10:21:00Z">
                  <w:rPr>
                    <w:rFonts w:ascii="Times New Roman" w:hAnsi="Times New Roman" w:cs="Times New Roman"/>
                    <w:sz w:val="24"/>
                    <w:szCs w:val="24"/>
                  </w:rPr>
                </w:rPrChange>
              </w:rPr>
              <w:t>0</w:t>
            </w:r>
          </w:p>
        </w:tc>
      </w:tr>
    </w:tbl>
    <w:p w14:paraId="2AC90A3A" w14:textId="77777777" w:rsidR="00945C60" w:rsidRDefault="00016618" w:rsidP="00C76A65">
      <w:pPr>
        <w:rPr>
          <w:rFonts w:ascii="Times New Roman" w:hAnsi="Times New Roman" w:cs="Times New Roman"/>
          <w:sz w:val="24"/>
          <w:szCs w:val="24"/>
        </w:rPr>
      </w:pPr>
      <w:ins w:id="349"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BE50C5" w:rsidRPr="00D103E4" w:rsidRDefault="00BE50C5" w:rsidP="00016618">
                              <w:pPr>
                                <w:pStyle w:val="Caption"/>
                                <w:jc w:val="center"/>
                                <w:rPr>
                                  <w:ins w:id="350" w:author="David Gravett" w:date="2019-12-01T10:21:00Z"/>
                                  <w:rFonts w:ascii="Arial" w:eastAsia="Arial" w:hAnsi="Arial" w:cs="Arial"/>
                                  <w:noProof/>
                                  <w:lang w:val="en"/>
                                </w:rPr>
                              </w:pPr>
                              <w:ins w:id="351"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59"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stroked="f">
                  <v:textbox style="mso-fit-shape-to-text:t" inset="0,0,0,0">
                    <w:txbxContent>
                      <w:p w14:paraId="0990FD7F" w14:textId="11FDA02D" w:rsidR="00BE50C5" w:rsidRPr="00D103E4" w:rsidRDefault="00BE50C5" w:rsidP="00016618">
                        <w:pPr>
                          <w:pStyle w:val="Caption"/>
                          <w:jc w:val="center"/>
                          <w:rPr>
                            <w:ins w:id="352" w:author="David Gravett" w:date="2019-12-01T10:21:00Z"/>
                            <w:rFonts w:ascii="Arial" w:eastAsia="Arial" w:hAnsi="Arial" w:cs="Arial"/>
                            <w:noProof/>
                            <w:lang w:val="en"/>
                          </w:rPr>
                        </w:pPr>
                        <w:ins w:id="353"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54" w:author="David Gravett" w:date="2019-12-01T10:21:00Z"/>
          <w:rFonts w:ascii="Times New Roman" w:hAnsi="Times New Roman"/>
          <w:sz w:val="24"/>
          <w:rPrChange w:id="355" w:author="David Gravett" w:date="2019-12-01T10:21:00Z">
            <w:rPr>
              <w:moveTo w:id="356" w:author="David Gravett" w:date="2019-12-01T10:21:00Z"/>
              <w:rFonts w:ascii="Times New Roman" w:hAnsi="Times New Roman" w:cs="Times New Roman"/>
              <w:sz w:val="24"/>
              <w:szCs w:val="24"/>
              <w:lang w:val="en-US"/>
            </w:rPr>
          </w:rPrChange>
        </w:rPr>
        <w:pPrChange w:id="357" w:author="David Gravett" w:date="2019-12-01T10:21:00Z">
          <w:pPr>
            <w:spacing w:line="288" w:lineRule="auto"/>
          </w:pPr>
        </w:pPrChange>
      </w:pPr>
      <w:moveToRangeStart w:id="358" w:author="David Gravett" w:date="2019-12-01T10:21:00Z" w:name="move26088126"/>
    </w:p>
    <w:p w14:paraId="1B7849C2" w14:textId="77777777" w:rsidR="005F2D99" w:rsidRDefault="005F2D99">
      <w:pPr>
        <w:jc w:val="both"/>
        <w:rPr>
          <w:moveTo w:id="359" w:author="David Gravett" w:date="2019-12-01T10:21:00Z"/>
          <w:rFonts w:ascii="Times New Roman" w:hAnsi="Times New Roman"/>
          <w:sz w:val="24"/>
          <w:rPrChange w:id="360" w:author="David Gravett" w:date="2019-12-01T10:21:00Z">
            <w:rPr>
              <w:moveTo w:id="361" w:author="David Gravett" w:date="2019-12-01T10:21:00Z"/>
              <w:rFonts w:ascii="Times New Roman" w:hAnsi="Times New Roman" w:cs="Times New Roman"/>
              <w:sz w:val="24"/>
              <w:szCs w:val="24"/>
              <w:lang w:val="en-US"/>
            </w:rPr>
          </w:rPrChange>
        </w:rPr>
        <w:pPrChange w:id="362" w:author="David Gravett" w:date="2019-12-01T10:21:00Z">
          <w:pPr>
            <w:spacing w:line="288" w:lineRule="auto"/>
          </w:pPr>
        </w:pPrChange>
      </w:pPr>
    </w:p>
    <w:p w14:paraId="70B24987" w14:textId="77777777" w:rsidR="005F2D99" w:rsidRDefault="005F2D99">
      <w:pPr>
        <w:jc w:val="both"/>
        <w:rPr>
          <w:moveTo w:id="363" w:author="David Gravett" w:date="2019-12-01T10:21:00Z"/>
          <w:rFonts w:ascii="Times New Roman" w:hAnsi="Times New Roman"/>
          <w:sz w:val="24"/>
          <w:rPrChange w:id="364" w:author="David Gravett" w:date="2019-12-01T10:21:00Z">
            <w:rPr>
              <w:moveTo w:id="365" w:author="David Gravett" w:date="2019-12-01T10:21:00Z"/>
              <w:rFonts w:ascii="Times New Roman" w:hAnsi="Times New Roman" w:cs="Times New Roman"/>
              <w:sz w:val="24"/>
              <w:szCs w:val="24"/>
              <w:lang w:val="en-US"/>
            </w:rPr>
          </w:rPrChange>
        </w:rPr>
        <w:pPrChange w:id="366" w:author="David Gravett" w:date="2019-12-01T10:21:00Z">
          <w:pPr>
            <w:spacing w:line="288" w:lineRule="auto"/>
          </w:pPr>
        </w:pPrChange>
      </w:pPr>
    </w:p>
    <w:p w14:paraId="02BBA6C6" w14:textId="77777777" w:rsidR="005F2D99" w:rsidRDefault="005F2D99">
      <w:pPr>
        <w:jc w:val="both"/>
        <w:rPr>
          <w:moveTo w:id="367" w:author="David Gravett" w:date="2019-12-01T10:21:00Z"/>
          <w:rFonts w:ascii="Times New Roman" w:hAnsi="Times New Roman"/>
          <w:sz w:val="24"/>
          <w:rPrChange w:id="368" w:author="David Gravett" w:date="2019-12-01T10:21:00Z">
            <w:rPr>
              <w:moveTo w:id="369" w:author="David Gravett" w:date="2019-12-01T10:21:00Z"/>
              <w:rFonts w:ascii="Times New Roman" w:hAnsi="Times New Roman" w:cs="Times New Roman"/>
              <w:sz w:val="24"/>
              <w:szCs w:val="24"/>
              <w:lang w:val="en-US"/>
            </w:rPr>
          </w:rPrChange>
        </w:rPr>
        <w:pPrChange w:id="370" w:author="David Gravett" w:date="2019-12-01T10:21:00Z">
          <w:pPr>
            <w:spacing w:line="288" w:lineRule="auto"/>
          </w:pPr>
        </w:pPrChange>
      </w:pPr>
    </w:p>
    <w:p w14:paraId="73F9AE9A" w14:textId="77777777" w:rsidR="005F2D99" w:rsidRDefault="005F2D99">
      <w:pPr>
        <w:jc w:val="both"/>
        <w:rPr>
          <w:moveTo w:id="371" w:author="David Gravett" w:date="2019-12-01T10:21:00Z"/>
          <w:rFonts w:ascii="Times New Roman" w:hAnsi="Times New Roman"/>
          <w:sz w:val="24"/>
          <w:rPrChange w:id="372" w:author="David Gravett" w:date="2019-12-01T10:21:00Z">
            <w:rPr>
              <w:moveTo w:id="373" w:author="David Gravett" w:date="2019-12-01T10:21:00Z"/>
              <w:rFonts w:ascii="Times New Roman" w:hAnsi="Times New Roman" w:cs="Times New Roman"/>
              <w:sz w:val="24"/>
              <w:szCs w:val="24"/>
              <w:lang w:val="en-US"/>
            </w:rPr>
          </w:rPrChange>
        </w:rPr>
        <w:pPrChange w:id="374" w:author="David Gravett" w:date="2019-12-01T10:21:00Z">
          <w:pPr>
            <w:spacing w:line="288" w:lineRule="auto"/>
          </w:pPr>
        </w:pPrChange>
      </w:pPr>
    </w:p>
    <w:p w14:paraId="4CAC3E63" w14:textId="77777777" w:rsidR="005F2D99" w:rsidRDefault="005F2D99">
      <w:pPr>
        <w:jc w:val="both"/>
        <w:rPr>
          <w:moveTo w:id="375" w:author="David Gravett" w:date="2019-12-01T10:21:00Z"/>
          <w:rFonts w:ascii="Times New Roman" w:hAnsi="Times New Roman"/>
          <w:sz w:val="24"/>
          <w:rPrChange w:id="376" w:author="David Gravett" w:date="2019-12-01T10:21:00Z">
            <w:rPr>
              <w:moveTo w:id="377" w:author="David Gravett" w:date="2019-12-01T10:21:00Z"/>
              <w:rFonts w:ascii="Times New Roman" w:hAnsi="Times New Roman" w:cs="Times New Roman"/>
              <w:sz w:val="24"/>
              <w:szCs w:val="24"/>
              <w:lang w:val="en-US"/>
            </w:rPr>
          </w:rPrChange>
        </w:rPr>
        <w:pPrChange w:id="378" w:author="David Gravett" w:date="2019-12-01T10:21:00Z">
          <w:pPr>
            <w:spacing w:line="288" w:lineRule="auto"/>
          </w:pPr>
        </w:pPrChange>
      </w:pPr>
    </w:p>
    <w:p w14:paraId="1A9A9B16" w14:textId="02B998B5" w:rsidR="00016618" w:rsidRPr="00016618" w:rsidRDefault="005F2D99" w:rsidP="00016618">
      <w:pPr>
        <w:pStyle w:val="TOCHeading"/>
        <w:rPr>
          <w:ins w:id="379" w:author="David Gravett" w:date="2019-12-01T10:21:00Z"/>
          <w:sz w:val="40"/>
          <w:szCs w:val="40"/>
        </w:rPr>
      </w:pPr>
      <w:moveTo w:id="380" w:author="David Gravett" w:date="2019-12-01T10:21:00Z">
        <w:r>
          <w:rPr>
            <w:sz w:val="40"/>
            <w:rPrChange w:id="381" w:author="David Gravett" w:date="2019-12-01T10:21:00Z">
              <w:rPr>
                <w:rFonts w:cstheme="majorHAnsi"/>
                <w:color w:val="1F3864" w:themeColor="accent1" w:themeShade="80"/>
                <w:sz w:val="40"/>
                <w:szCs w:val="40"/>
              </w:rPr>
            </w:rPrChange>
          </w:rPr>
          <w:lastRenderedPageBreak/>
          <w:t>Procedurally Generated Game Board</w:t>
        </w:r>
      </w:moveTo>
      <w:moveToRangeEnd w:id="358"/>
      <w:ins w:id="38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8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8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85">
          <w:tblGrid>
            <w:gridCol w:w="432"/>
            <w:gridCol w:w="432"/>
            <w:gridCol w:w="432"/>
            <w:gridCol w:w="432"/>
            <w:gridCol w:w="432"/>
            <w:gridCol w:w="432"/>
            <w:gridCol w:w="432"/>
          </w:tblGrid>
        </w:tblGridChange>
      </w:tblGrid>
      <w:tr w:rsidR="00A56B62" w14:paraId="5B24BDD8" w14:textId="77777777" w:rsidTr="00BE50C5">
        <w:trPr>
          <w:trHeight w:val="869"/>
          <w:trPrChange w:id="386" w:author="David Gravett" w:date="2019-12-01T10:21:00Z">
            <w:trPr>
              <w:trHeight w:val="432"/>
            </w:trPr>
          </w:trPrChange>
        </w:trPr>
        <w:tc>
          <w:tcPr>
            <w:tcW w:w="933" w:type="dxa"/>
            <w:tcPrChange w:id="38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88" w:author="David Gravett" w:date="2019-12-01T10:21:00Z">
                  <w:rPr>
                    <w:rFonts w:ascii="Times New Roman" w:hAnsi="Times New Roman" w:cs="Times New Roman"/>
                    <w:sz w:val="24"/>
                    <w:szCs w:val="24"/>
                  </w:rPr>
                </w:rPrChange>
              </w:rPr>
              <w:pPrChange w:id="389" w:author="David Gravett" w:date="2019-12-01T10:21:00Z">
                <w:pPr/>
              </w:pPrChange>
            </w:pPr>
            <w:r w:rsidRPr="00016618">
              <w:rPr>
                <w:rFonts w:ascii="Times New Roman" w:hAnsi="Times New Roman"/>
                <w:sz w:val="36"/>
                <w:rPrChange w:id="390" w:author="David Gravett" w:date="2019-12-01T10:21:00Z">
                  <w:rPr>
                    <w:rFonts w:ascii="Times New Roman" w:hAnsi="Times New Roman" w:cs="Times New Roman"/>
                    <w:sz w:val="24"/>
                    <w:szCs w:val="24"/>
                  </w:rPr>
                </w:rPrChange>
              </w:rPr>
              <w:t>0</w:t>
            </w:r>
          </w:p>
        </w:tc>
        <w:tc>
          <w:tcPr>
            <w:tcW w:w="933" w:type="dxa"/>
            <w:tcPrChange w:id="39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92" w:author="David Gravett" w:date="2019-12-01T10:21:00Z">
                  <w:rPr>
                    <w:rFonts w:ascii="Times New Roman" w:hAnsi="Times New Roman" w:cs="Times New Roman"/>
                    <w:sz w:val="24"/>
                    <w:szCs w:val="24"/>
                  </w:rPr>
                </w:rPrChange>
              </w:rPr>
              <w:pPrChange w:id="393" w:author="David Gravett" w:date="2019-12-01T10:21:00Z">
                <w:pPr/>
              </w:pPrChange>
            </w:pPr>
            <w:r w:rsidRPr="00016618">
              <w:rPr>
                <w:rFonts w:ascii="Times New Roman" w:hAnsi="Times New Roman"/>
                <w:sz w:val="36"/>
                <w:rPrChange w:id="394" w:author="David Gravett" w:date="2019-12-01T10:21:00Z">
                  <w:rPr>
                    <w:rFonts w:ascii="Times New Roman" w:hAnsi="Times New Roman" w:cs="Times New Roman"/>
                    <w:sz w:val="24"/>
                    <w:szCs w:val="24"/>
                  </w:rPr>
                </w:rPrChange>
              </w:rPr>
              <w:t>0</w:t>
            </w:r>
          </w:p>
        </w:tc>
        <w:tc>
          <w:tcPr>
            <w:tcW w:w="933" w:type="dxa"/>
            <w:tcPrChange w:id="39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96" w:author="David Gravett" w:date="2019-12-01T10:21:00Z">
                  <w:rPr>
                    <w:rFonts w:ascii="Times New Roman" w:hAnsi="Times New Roman" w:cs="Times New Roman"/>
                    <w:sz w:val="24"/>
                    <w:szCs w:val="24"/>
                  </w:rPr>
                </w:rPrChange>
              </w:rPr>
              <w:pPrChange w:id="397" w:author="David Gravett" w:date="2019-12-01T10:21:00Z">
                <w:pPr/>
              </w:pPrChange>
            </w:pPr>
            <w:r w:rsidRPr="00016618">
              <w:rPr>
                <w:rFonts w:ascii="Times New Roman" w:hAnsi="Times New Roman"/>
                <w:sz w:val="36"/>
                <w:rPrChange w:id="398" w:author="David Gravett" w:date="2019-12-01T10:21:00Z">
                  <w:rPr>
                    <w:rFonts w:ascii="Times New Roman" w:hAnsi="Times New Roman" w:cs="Times New Roman"/>
                    <w:sz w:val="24"/>
                    <w:szCs w:val="24"/>
                  </w:rPr>
                </w:rPrChange>
              </w:rPr>
              <w:t>0</w:t>
            </w:r>
          </w:p>
        </w:tc>
        <w:tc>
          <w:tcPr>
            <w:tcW w:w="933" w:type="dxa"/>
            <w:tcPrChange w:id="39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400" w:author="David Gravett" w:date="2019-12-01T10:21:00Z">
                  <w:rPr>
                    <w:rFonts w:ascii="Times New Roman" w:hAnsi="Times New Roman" w:cs="Times New Roman"/>
                    <w:sz w:val="24"/>
                    <w:szCs w:val="24"/>
                  </w:rPr>
                </w:rPrChange>
              </w:rPr>
              <w:pPrChange w:id="401" w:author="David Gravett" w:date="2019-12-01T10:21:00Z">
                <w:pPr/>
              </w:pPrChange>
            </w:pPr>
            <w:r w:rsidRPr="00016618">
              <w:rPr>
                <w:rFonts w:ascii="Times New Roman" w:hAnsi="Times New Roman"/>
                <w:sz w:val="36"/>
                <w:rPrChange w:id="402" w:author="David Gravett" w:date="2019-12-01T10:21:00Z">
                  <w:rPr>
                    <w:rFonts w:ascii="Times New Roman" w:hAnsi="Times New Roman" w:cs="Times New Roman"/>
                    <w:sz w:val="24"/>
                    <w:szCs w:val="24"/>
                  </w:rPr>
                </w:rPrChange>
              </w:rPr>
              <w:t>0</w:t>
            </w:r>
          </w:p>
        </w:tc>
        <w:tc>
          <w:tcPr>
            <w:tcW w:w="933" w:type="dxa"/>
            <w:tcPrChange w:id="40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404" w:author="David Gravett" w:date="2019-12-01T10:21:00Z">
                  <w:rPr>
                    <w:rFonts w:ascii="Times New Roman" w:hAnsi="Times New Roman" w:cs="Times New Roman"/>
                    <w:sz w:val="24"/>
                    <w:szCs w:val="24"/>
                  </w:rPr>
                </w:rPrChange>
              </w:rPr>
              <w:pPrChange w:id="405" w:author="David Gravett" w:date="2019-12-01T10:21:00Z">
                <w:pPr/>
              </w:pPrChange>
            </w:pPr>
            <w:r w:rsidRPr="00016618">
              <w:rPr>
                <w:rFonts w:ascii="Times New Roman" w:hAnsi="Times New Roman"/>
                <w:sz w:val="36"/>
                <w:rPrChange w:id="406" w:author="David Gravett" w:date="2019-12-01T10:21:00Z">
                  <w:rPr>
                    <w:rFonts w:ascii="Times New Roman" w:hAnsi="Times New Roman" w:cs="Times New Roman"/>
                    <w:sz w:val="24"/>
                    <w:szCs w:val="24"/>
                  </w:rPr>
                </w:rPrChange>
              </w:rPr>
              <w:t>0</w:t>
            </w:r>
          </w:p>
        </w:tc>
        <w:tc>
          <w:tcPr>
            <w:tcW w:w="933" w:type="dxa"/>
            <w:tcPrChange w:id="40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408" w:author="David Gravett" w:date="2019-12-01T10:21:00Z">
                  <w:rPr>
                    <w:rFonts w:ascii="Times New Roman" w:hAnsi="Times New Roman" w:cs="Times New Roman"/>
                    <w:sz w:val="24"/>
                    <w:szCs w:val="24"/>
                  </w:rPr>
                </w:rPrChange>
              </w:rPr>
              <w:pPrChange w:id="409" w:author="David Gravett" w:date="2019-12-01T10:21:00Z">
                <w:pPr/>
              </w:pPrChange>
            </w:pPr>
            <w:r w:rsidRPr="00016618">
              <w:rPr>
                <w:rFonts w:ascii="Times New Roman" w:hAnsi="Times New Roman"/>
                <w:sz w:val="36"/>
                <w:rPrChange w:id="410" w:author="David Gravett" w:date="2019-12-01T10:21:00Z">
                  <w:rPr>
                    <w:rFonts w:ascii="Times New Roman" w:hAnsi="Times New Roman" w:cs="Times New Roman"/>
                    <w:sz w:val="24"/>
                    <w:szCs w:val="24"/>
                  </w:rPr>
                </w:rPrChange>
              </w:rPr>
              <w:t>0</w:t>
            </w:r>
          </w:p>
        </w:tc>
        <w:tc>
          <w:tcPr>
            <w:tcW w:w="933" w:type="dxa"/>
            <w:tcPrChange w:id="41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412" w:author="David Gravett" w:date="2019-12-01T10:21:00Z">
                  <w:rPr>
                    <w:rFonts w:ascii="Times New Roman" w:hAnsi="Times New Roman" w:cs="Times New Roman"/>
                    <w:sz w:val="24"/>
                    <w:szCs w:val="24"/>
                  </w:rPr>
                </w:rPrChange>
              </w:rPr>
              <w:pPrChange w:id="413" w:author="David Gravett" w:date="2019-12-01T10:21:00Z">
                <w:pPr/>
              </w:pPrChange>
            </w:pPr>
            <w:r w:rsidRPr="00016618">
              <w:rPr>
                <w:rFonts w:ascii="Times New Roman" w:hAnsi="Times New Roman"/>
                <w:sz w:val="36"/>
                <w:rPrChange w:id="41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415" w:author="David Gravett" w:date="2019-12-01T10:21:00Z">
            <w:trPr>
              <w:trHeight w:val="432"/>
            </w:trPr>
          </w:trPrChange>
        </w:trPr>
        <w:tc>
          <w:tcPr>
            <w:tcW w:w="933" w:type="dxa"/>
            <w:tcPrChange w:id="41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417" w:author="David Gravett" w:date="2019-12-01T10:21:00Z">
                  <w:rPr>
                    <w:rFonts w:ascii="Times New Roman" w:hAnsi="Times New Roman" w:cs="Times New Roman"/>
                    <w:sz w:val="24"/>
                    <w:szCs w:val="24"/>
                  </w:rPr>
                </w:rPrChange>
              </w:rPr>
              <w:pPrChange w:id="418" w:author="David Gravett" w:date="2019-12-01T10:21:00Z">
                <w:pPr/>
              </w:pPrChange>
            </w:pPr>
            <w:r w:rsidRPr="00016618">
              <w:rPr>
                <w:rFonts w:ascii="Times New Roman" w:hAnsi="Times New Roman"/>
                <w:sz w:val="36"/>
                <w:rPrChange w:id="419" w:author="David Gravett" w:date="2019-12-01T10:21:00Z">
                  <w:rPr>
                    <w:rFonts w:ascii="Times New Roman" w:hAnsi="Times New Roman" w:cs="Times New Roman"/>
                    <w:sz w:val="24"/>
                    <w:szCs w:val="24"/>
                  </w:rPr>
                </w:rPrChange>
              </w:rPr>
              <w:t>0</w:t>
            </w:r>
          </w:p>
        </w:tc>
        <w:tc>
          <w:tcPr>
            <w:tcW w:w="933" w:type="dxa"/>
            <w:tcPrChange w:id="42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421" w:author="David Gravett" w:date="2019-12-01T10:21:00Z">
                  <w:rPr>
                    <w:rFonts w:ascii="Times New Roman" w:hAnsi="Times New Roman" w:cs="Times New Roman"/>
                    <w:sz w:val="24"/>
                    <w:szCs w:val="24"/>
                  </w:rPr>
                </w:rPrChange>
              </w:rPr>
              <w:pPrChange w:id="422" w:author="David Gravett" w:date="2019-12-01T10:21:00Z">
                <w:pPr/>
              </w:pPrChange>
            </w:pPr>
            <w:r w:rsidRPr="00016618">
              <w:rPr>
                <w:rFonts w:ascii="Times New Roman" w:hAnsi="Times New Roman"/>
                <w:sz w:val="36"/>
                <w:rPrChange w:id="423" w:author="David Gravett" w:date="2019-12-01T10:21:00Z">
                  <w:rPr>
                    <w:rFonts w:ascii="Times New Roman" w:hAnsi="Times New Roman" w:cs="Times New Roman"/>
                    <w:sz w:val="24"/>
                    <w:szCs w:val="24"/>
                  </w:rPr>
                </w:rPrChange>
              </w:rPr>
              <w:t>0</w:t>
            </w:r>
          </w:p>
        </w:tc>
        <w:tc>
          <w:tcPr>
            <w:tcW w:w="933" w:type="dxa"/>
            <w:tcPrChange w:id="42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425" w:author="David Gravett" w:date="2019-12-01T10:21:00Z">
                  <w:rPr>
                    <w:rFonts w:ascii="Times New Roman" w:hAnsi="Times New Roman" w:cs="Times New Roman"/>
                    <w:sz w:val="24"/>
                    <w:szCs w:val="24"/>
                  </w:rPr>
                </w:rPrChange>
              </w:rPr>
              <w:pPrChange w:id="426" w:author="David Gravett" w:date="2019-12-01T10:21:00Z">
                <w:pPr/>
              </w:pPrChange>
            </w:pPr>
            <w:r w:rsidRPr="00016618">
              <w:rPr>
                <w:rFonts w:ascii="Times New Roman" w:hAnsi="Times New Roman"/>
                <w:sz w:val="36"/>
                <w:rPrChange w:id="427" w:author="David Gravett" w:date="2019-12-01T10:21:00Z">
                  <w:rPr>
                    <w:rFonts w:ascii="Times New Roman" w:hAnsi="Times New Roman" w:cs="Times New Roman"/>
                    <w:sz w:val="24"/>
                    <w:szCs w:val="24"/>
                  </w:rPr>
                </w:rPrChange>
              </w:rPr>
              <w:t>0</w:t>
            </w:r>
          </w:p>
        </w:tc>
        <w:tc>
          <w:tcPr>
            <w:tcW w:w="933" w:type="dxa"/>
            <w:tcPrChange w:id="42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429" w:author="David Gravett" w:date="2019-12-01T10:21:00Z">
                  <w:rPr>
                    <w:rFonts w:ascii="Times New Roman" w:hAnsi="Times New Roman" w:cs="Times New Roman"/>
                    <w:sz w:val="24"/>
                    <w:szCs w:val="24"/>
                  </w:rPr>
                </w:rPrChange>
              </w:rPr>
              <w:pPrChange w:id="430" w:author="David Gravett" w:date="2019-12-01T10:21:00Z">
                <w:pPr/>
              </w:pPrChange>
            </w:pPr>
            <w:r w:rsidRPr="00016618">
              <w:rPr>
                <w:rFonts w:ascii="Times New Roman" w:hAnsi="Times New Roman"/>
                <w:sz w:val="36"/>
                <w:rPrChange w:id="431" w:author="David Gravett" w:date="2019-12-01T10:21:00Z">
                  <w:rPr>
                    <w:rFonts w:ascii="Times New Roman" w:hAnsi="Times New Roman" w:cs="Times New Roman"/>
                    <w:sz w:val="24"/>
                    <w:szCs w:val="24"/>
                  </w:rPr>
                </w:rPrChange>
              </w:rPr>
              <w:t>0</w:t>
            </w:r>
          </w:p>
        </w:tc>
        <w:tc>
          <w:tcPr>
            <w:tcW w:w="933" w:type="dxa"/>
            <w:tcPrChange w:id="43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33" w:author="David Gravett" w:date="2019-12-01T10:21:00Z">
                  <w:rPr>
                    <w:rFonts w:ascii="Times New Roman" w:hAnsi="Times New Roman" w:cs="Times New Roman"/>
                    <w:sz w:val="24"/>
                    <w:szCs w:val="24"/>
                  </w:rPr>
                </w:rPrChange>
              </w:rPr>
              <w:pPrChange w:id="434" w:author="David Gravett" w:date="2019-12-01T10:21:00Z">
                <w:pPr/>
              </w:pPrChange>
            </w:pPr>
            <w:r w:rsidRPr="00016618">
              <w:rPr>
                <w:rFonts w:ascii="Times New Roman" w:hAnsi="Times New Roman"/>
                <w:sz w:val="36"/>
                <w:rPrChange w:id="435" w:author="David Gravett" w:date="2019-12-01T10:21:00Z">
                  <w:rPr>
                    <w:rFonts w:ascii="Times New Roman" w:hAnsi="Times New Roman" w:cs="Times New Roman"/>
                    <w:sz w:val="24"/>
                    <w:szCs w:val="24"/>
                  </w:rPr>
                </w:rPrChange>
              </w:rPr>
              <w:t>0</w:t>
            </w:r>
          </w:p>
        </w:tc>
        <w:tc>
          <w:tcPr>
            <w:tcW w:w="933" w:type="dxa"/>
            <w:tcPrChange w:id="43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37" w:author="David Gravett" w:date="2019-12-01T10:21:00Z">
                  <w:rPr>
                    <w:rFonts w:ascii="Times New Roman" w:hAnsi="Times New Roman" w:cs="Times New Roman"/>
                    <w:sz w:val="24"/>
                    <w:szCs w:val="24"/>
                  </w:rPr>
                </w:rPrChange>
              </w:rPr>
              <w:pPrChange w:id="438" w:author="David Gravett" w:date="2019-12-01T10:21:00Z">
                <w:pPr/>
              </w:pPrChange>
            </w:pPr>
            <w:r w:rsidRPr="00016618">
              <w:rPr>
                <w:rFonts w:ascii="Times New Roman" w:hAnsi="Times New Roman"/>
                <w:sz w:val="36"/>
                <w:rPrChange w:id="439" w:author="David Gravett" w:date="2019-12-01T10:21:00Z">
                  <w:rPr>
                    <w:rFonts w:ascii="Times New Roman" w:hAnsi="Times New Roman" w:cs="Times New Roman"/>
                    <w:sz w:val="24"/>
                    <w:szCs w:val="24"/>
                  </w:rPr>
                </w:rPrChange>
              </w:rPr>
              <w:t>0</w:t>
            </w:r>
          </w:p>
        </w:tc>
        <w:tc>
          <w:tcPr>
            <w:tcW w:w="933" w:type="dxa"/>
            <w:tcPrChange w:id="44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41" w:author="David Gravett" w:date="2019-12-01T10:21:00Z">
                  <w:rPr>
                    <w:rFonts w:ascii="Times New Roman" w:hAnsi="Times New Roman" w:cs="Times New Roman"/>
                    <w:sz w:val="24"/>
                    <w:szCs w:val="24"/>
                  </w:rPr>
                </w:rPrChange>
              </w:rPr>
              <w:pPrChange w:id="442" w:author="David Gravett" w:date="2019-12-01T10:21:00Z">
                <w:pPr/>
              </w:pPrChange>
            </w:pPr>
            <w:r w:rsidRPr="00016618">
              <w:rPr>
                <w:rFonts w:ascii="Times New Roman" w:hAnsi="Times New Roman"/>
                <w:sz w:val="36"/>
                <w:rPrChange w:id="44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44" w:author="David Gravett" w:date="2019-12-01T10:21:00Z">
            <w:trPr>
              <w:trHeight w:val="432"/>
            </w:trPr>
          </w:trPrChange>
        </w:trPr>
        <w:tc>
          <w:tcPr>
            <w:tcW w:w="933" w:type="dxa"/>
            <w:tcPrChange w:id="44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46" w:author="David Gravett" w:date="2019-12-01T10:21:00Z">
                  <w:rPr>
                    <w:rFonts w:ascii="Times New Roman" w:hAnsi="Times New Roman" w:cs="Times New Roman"/>
                    <w:sz w:val="24"/>
                    <w:szCs w:val="24"/>
                  </w:rPr>
                </w:rPrChange>
              </w:rPr>
              <w:pPrChange w:id="447" w:author="David Gravett" w:date="2019-12-01T10:21:00Z">
                <w:pPr/>
              </w:pPrChange>
            </w:pPr>
            <w:r w:rsidRPr="00016618">
              <w:rPr>
                <w:rFonts w:ascii="Times New Roman" w:hAnsi="Times New Roman"/>
                <w:sz w:val="36"/>
                <w:rPrChange w:id="448" w:author="David Gravett" w:date="2019-12-01T10:21:00Z">
                  <w:rPr>
                    <w:rFonts w:ascii="Times New Roman" w:hAnsi="Times New Roman" w:cs="Times New Roman"/>
                    <w:sz w:val="24"/>
                    <w:szCs w:val="24"/>
                  </w:rPr>
                </w:rPrChange>
              </w:rPr>
              <w:t>0</w:t>
            </w:r>
          </w:p>
        </w:tc>
        <w:tc>
          <w:tcPr>
            <w:tcW w:w="933" w:type="dxa"/>
            <w:tcPrChange w:id="44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50" w:author="David Gravett" w:date="2019-12-01T10:21:00Z">
                  <w:rPr>
                    <w:rFonts w:ascii="Times New Roman" w:hAnsi="Times New Roman" w:cs="Times New Roman"/>
                    <w:sz w:val="24"/>
                    <w:szCs w:val="24"/>
                  </w:rPr>
                </w:rPrChange>
              </w:rPr>
              <w:pPrChange w:id="451" w:author="David Gravett" w:date="2019-12-01T10:21:00Z">
                <w:pPr/>
              </w:pPrChange>
            </w:pPr>
            <w:r w:rsidRPr="00016618">
              <w:rPr>
                <w:rFonts w:ascii="Times New Roman" w:hAnsi="Times New Roman"/>
                <w:sz w:val="36"/>
                <w:rPrChange w:id="452" w:author="David Gravett" w:date="2019-12-01T10:21:00Z">
                  <w:rPr>
                    <w:rFonts w:ascii="Times New Roman" w:hAnsi="Times New Roman" w:cs="Times New Roman"/>
                    <w:sz w:val="24"/>
                    <w:szCs w:val="24"/>
                  </w:rPr>
                </w:rPrChange>
              </w:rPr>
              <w:t>0</w:t>
            </w:r>
          </w:p>
        </w:tc>
        <w:tc>
          <w:tcPr>
            <w:tcW w:w="933" w:type="dxa"/>
            <w:tcPrChange w:id="45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54" w:author="David Gravett" w:date="2019-12-01T10:21:00Z">
                  <w:rPr>
                    <w:rFonts w:ascii="Times New Roman" w:hAnsi="Times New Roman" w:cs="Times New Roman"/>
                    <w:sz w:val="24"/>
                    <w:szCs w:val="24"/>
                  </w:rPr>
                </w:rPrChange>
              </w:rPr>
              <w:pPrChange w:id="455" w:author="David Gravett" w:date="2019-12-01T10:21:00Z">
                <w:pPr/>
              </w:pPrChange>
            </w:pPr>
            <w:r w:rsidRPr="00016618">
              <w:rPr>
                <w:rFonts w:ascii="Times New Roman" w:hAnsi="Times New Roman"/>
                <w:sz w:val="36"/>
                <w:rPrChange w:id="456" w:author="David Gravett" w:date="2019-12-01T10:21:00Z">
                  <w:rPr>
                    <w:rFonts w:ascii="Times New Roman" w:hAnsi="Times New Roman" w:cs="Times New Roman"/>
                    <w:sz w:val="24"/>
                    <w:szCs w:val="24"/>
                  </w:rPr>
                </w:rPrChange>
              </w:rPr>
              <w:t>0</w:t>
            </w:r>
          </w:p>
        </w:tc>
        <w:tc>
          <w:tcPr>
            <w:tcW w:w="933" w:type="dxa"/>
            <w:tcPrChange w:id="45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58" w:author="David Gravett" w:date="2019-12-01T10:21:00Z">
                  <w:rPr>
                    <w:rFonts w:ascii="Times New Roman" w:hAnsi="Times New Roman" w:cs="Times New Roman"/>
                    <w:sz w:val="24"/>
                    <w:szCs w:val="24"/>
                  </w:rPr>
                </w:rPrChange>
              </w:rPr>
              <w:pPrChange w:id="459" w:author="David Gravett" w:date="2019-12-01T10:21:00Z">
                <w:pPr/>
              </w:pPrChange>
            </w:pPr>
            <w:r w:rsidRPr="00016618">
              <w:rPr>
                <w:rFonts w:ascii="Times New Roman" w:hAnsi="Times New Roman"/>
                <w:sz w:val="36"/>
                <w:rPrChange w:id="460" w:author="David Gravett" w:date="2019-12-01T10:21:00Z">
                  <w:rPr>
                    <w:rFonts w:ascii="Times New Roman" w:hAnsi="Times New Roman" w:cs="Times New Roman"/>
                    <w:sz w:val="24"/>
                    <w:szCs w:val="24"/>
                  </w:rPr>
                </w:rPrChange>
              </w:rPr>
              <w:t>0</w:t>
            </w:r>
          </w:p>
        </w:tc>
        <w:tc>
          <w:tcPr>
            <w:tcW w:w="933" w:type="dxa"/>
            <w:tcPrChange w:id="46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62" w:author="David Gravett" w:date="2019-12-01T10:21:00Z">
                  <w:rPr>
                    <w:rFonts w:ascii="Times New Roman" w:hAnsi="Times New Roman" w:cs="Times New Roman"/>
                    <w:sz w:val="24"/>
                    <w:szCs w:val="24"/>
                  </w:rPr>
                </w:rPrChange>
              </w:rPr>
              <w:pPrChange w:id="463" w:author="David Gravett" w:date="2019-12-01T10:21:00Z">
                <w:pPr/>
              </w:pPrChange>
            </w:pPr>
            <w:r w:rsidRPr="00016618">
              <w:rPr>
                <w:rFonts w:ascii="Times New Roman" w:hAnsi="Times New Roman"/>
                <w:sz w:val="36"/>
                <w:rPrChange w:id="464" w:author="David Gravett" w:date="2019-12-01T10:21:00Z">
                  <w:rPr>
                    <w:rFonts w:ascii="Times New Roman" w:hAnsi="Times New Roman" w:cs="Times New Roman"/>
                    <w:sz w:val="24"/>
                    <w:szCs w:val="24"/>
                  </w:rPr>
                </w:rPrChange>
              </w:rPr>
              <w:t>0</w:t>
            </w:r>
          </w:p>
        </w:tc>
        <w:tc>
          <w:tcPr>
            <w:tcW w:w="933" w:type="dxa"/>
            <w:tcPrChange w:id="46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66" w:author="David Gravett" w:date="2019-12-01T10:21:00Z">
                  <w:rPr>
                    <w:rFonts w:ascii="Times New Roman" w:hAnsi="Times New Roman" w:cs="Times New Roman"/>
                    <w:sz w:val="24"/>
                    <w:szCs w:val="24"/>
                  </w:rPr>
                </w:rPrChange>
              </w:rPr>
              <w:pPrChange w:id="467" w:author="David Gravett" w:date="2019-12-01T10:21:00Z">
                <w:pPr/>
              </w:pPrChange>
            </w:pPr>
            <w:r w:rsidRPr="00016618">
              <w:rPr>
                <w:rFonts w:ascii="Times New Roman" w:hAnsi="Times New Roman"/>
                <w:sz w:val="36"/>
                <w:rPrChange w:id="468" w:author="David Gravett" w:date="2019-12-01T10:21:00Z">
                  <w:rPr>
                    <w:rFonts w:ascii="Times New Roman" w:hAnsi="Times New Roman" w:cs="Times New Roman"/>
                    <w:sz w:val="24"/>
                    <w:szCs w:val="24"/>
                  </w:rPr>
                </w:rPrChange>
              </w:rPr>
              <w:t>0</w:t>
            </w:r>
          </w:p>
        </w:tc>
        <w:tc>
          <w:tcPr>
            <w:tcW w:w="933" w:type="dxa"/>
            <w:tcPrChange w:id="46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70" w:author="David Gravett" w:date="2019-12-01T10:21:00Z">
                  <w:rPr>
                    <w:rFonts w:ascii="Times New Roman" w:hAnsi="Times New Roman" w:cs="Times New Roman"/>
                    <w:sz w:val="24"/>
                    <w:szCs w:val="24"/>
                  </w:rPr>
                </w:rPrChange>
              </w:rPr>
              <w:pPrChange w:id="471" w:author="David Gravett" w:date="2019-12-01T10:21:00Z">
                <w:pPr/>
              </w:pPrChange>
            </w:pPr>
            <w:r w:rsidRPr="00016618">
              <w:rPr>
                <w:rFonts w:ascii="Times New Roman" w:hAnsi="Times New Roman"/>
                <w:sz w:val="36"/>
                <w:rPrChange w:id="47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73" w:author="David Gravett" w:date="2019-12-01T10:21:00Z">
            <w:trPr>
              <w:trHeight w:val="432"/>
            </w:trPr>
          </w:trPrChange>
        </w:trPr>
        <w:tc>
          <w:tcPr>
            <w:tcW w:w="933" w:type="dxa"/>
            <w:tcPrChange w:id="47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75" w:author="David Gravett" w:date="2019-12-01T10:21:00Z">
                  <w:rPr>
                    <w:rFonts w:ascii="Times New Roman" w:hAnsi="Times New Roman" w:cs="Times New Roman"/>
                    <w:sz w:val="24"/>
                    <w:szCs w:val="24"/>
                  </w:rPr>
                </w:rPrChange>
              </w:rPr>
              <w:pPrChange w:id="476" w:author="David Gravett" w:date="2019-12-01T10:21:00Z">
                <w:pPr/>
              </w:pPrChange>
            </w:pPr>
            <w:r>
              <w:rPr>
                <w:rFonts w:ascii="Times New Roman" w:hAnsi="Times New Roman"/>
                <w:sz w:val="36"/>
                <w:rPrChange w:id="477" w:author="David Gravett" w:date="2019-12-01T10:21:00Z">
                  <w:rPr>
                    <w:rFonts w:ascii="Times New Roman" w:hAnsi="Times New Roman" w:cs="Times New Roman"/>
                    <w:sz w:val="24"/>
                    <w:szCs w:val="24"/>
                  </w:rPr>
                </w:rPrChange>
              </w:rPr>
              <w:t>1</w:t>
            </w:r>
          </w:p>
        </w:tc>
        <w:tc>
          <w:tcPr>
            <w:tcW w:w="933" w:type="dxa"/>
            <w:tcPrChange w:id="47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79" w:author="David Gravett" w:date="2019-12-01T10:21:00Z">
                  <w:rPr>
                    <w:rFonts w:ascii="Times New Roman" w:hAnsi="Times New Roman" w:cs="Times New Roman"/>
                    <w:sz w:val="24"/>
                    <w:szCs w:val="24"/>
                  </w:rPr>
                </w:rPrChange>
              </w:rPr>
              <w:pPrChange w:id="480" w:author="David Gravett" w:date="2019-12-01T10:21:00Z">
                <w:pPr/>
              </w:pPrChange>
            </w:pPr>
            <w:r w:rsidRPr="00016618">
              <w:rPr>
                <w:rFonts w:ascii="Times New Roman" w:hAnsi="Times New Roman"/>
                <w:sz w:val="36"/>
                <w:rPrChange w:id="481" w:author="David Gravett" w:date="2019-12-01T10:21:00Z">
                  <w:rPr>
                    <w:rFonts w:ascii="Times New Roman" w:hAnsi="Times New Roman" w:cs="Times New Roman"/>
                    <w:sz w:val="24"/>
                    <w:szCs w:val="24"/>
                  </w:rPr>
                </w:rPrChange>
              </w:rPr>
              <w:t>0</w:t>
            </w:r>
          </w:p>
        </w:tc>
        <w:tc>
          <w:tcPr>
            <w:tcW w:w="933" w:type="dxa"/>
            <w:tcPrChange w:id="48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83" w:author="David Gravett" w:date="2019-12-01T10:21:00Z">
                  <w:rPr>
                    <w:rFonts w:ascii="Times New Roman" w:hAnsi="Times New Roman" w:cs="Times New Roman"/>
                    <w:sz w:val="24"/>
                    <w:szCs w:val="24"/>
                  </w:rPr>
                </w:rPrChange>
              </w:rPr>
              <w:pPrChange w:id="484" w:author="David Gravett" w:date="2019-12-01T10:21:00Z">
                <w:pPr/>
              </w:pPrChange>
            </w:pPr>
            <w:r w:rsidRPr="00016618">
              <w:rPr>
                <w:rFonts w:ascii="Times New Roman" w:hAnsi="Times New Roman"/>
                <w:sz w:val="36"/>
                <w:rPrChange w:id="485" w:author="David Gravett" w:date="2019-12-01T10:21:00Z">
                  <w:rPr>
                    <w:rFonts w:ascii="Times New Roman" w:hAnsi="Times New Roman" w:cs="Times New Roman"/>
                    <w:sz w:val="24"/>
                    <w:szCs w:val="24"/>
                  </w:rPr>
                </w:rPrChange>
              </w:rPr>
              <w:t>0</w:t>
            </w:r>
          </w:p>
        </w:tc>
        <w:tc>
          <w:tcPr>
            <w:tcW w:w="933" w:type="dxa"/>
            <w:tcPrChange w:id="48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87" w:author="David Gravett" w:date="2019-12-01T10:21:00Z">
                  <w:rPr>
                    <w:rFonts w:ascii="Times New Roman" w:hAnsi="Times New Roman" w:cs="Times New Roman"/>
                    <w:sz w:val="24"/>
                    <w:szCs w:val="24"/>
                  </w:rPr>
                </w:rPrChange>
              </w:rPr>
              <w:pPrChange w:id="488" w:author="David Gravett" w:date="2019-12-01T10:21:00Z">
                <w:pPr/>
              </w:pPrChange>
            </w:pPr>
            <w:r w:rsidRPr="00016618">
              <w:rPr>
                <w:rFonts w:ascii="Times New Roman" w:hAnsi="Times New Roman"/>
                <w:sz w:val="36"/>
                <w:rPrChange w:id="489" w:author="David Gravett" w:date="2019-12-01T10:21:00Z">
                  <w:rPr>
                    <w:rFonts w:ascii="Times New Roman" w:hAnsi="Times New Roman" w:cs="Times New Roman"/>
                    <w:sz w:val="24"/>
                    <w:szCs w:val="24"/>
                  </w:rPr>
                </w:rPrChange>
              </w:rPr>
              <w:t>0</w:t>
            </w:r>
          </w:p>
        </w:tc>
        <w:tc>
          <w:tcPr>
            <w:tcW w:w="933" w:type="dxa"/>
            <w:tcPrChange w:id="49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91" w:author="David Gravett" w:date="2019-12-01T10:21:00Z">
                  <w:rPr>
                    <w:rFonts w:ascii="Times New Roman" w:hAnsi="Times New Roman" w:cs="Times New Roman"/>
                    <w:sz w:val="24"/>
                    <w:szCs w:val="24"/>
                  </w:rPr>
                </w:rPrChange>
              </w:rPr>
              <w:pPrChange w:id="492" w:author="David Gravett" w:date="2019-12-01T10:21:00Z">
                <w:pPr/>
              </w:pPrChange>
            </w:pPr>
            <w:r w:rsidRPr="00016618">
              <w:rPr>
                <w:rFonts w:ascii="Times New Roman" w:hAnsi="Times New Roman"/>
                <w:sz w:val="36"/>
                <w:rPrChange w:id="493" w:author="David Gravett" w:date="2019-12-01T10:21:00Z">
                  <w:rPr>
                    <w:rFonts w:ascii="Times New Roman" w:hAnsi="Times New Roman" w:cs="Times New Roman"/>
                    <w:sz w:val="24"/>
                    <w:szCs w:val="24"/>
                  </w:rPr>
                </w:rPrChange>
              </w:rPr>
              <w:t>0</w:t>
            </w:r>
          </w:p>
        </w:tc>
        <w:tc>
          <w:tcPr>
            <w:tcW w:w="933" w:type="dxa"/>
            <w:tcPrChange w:id="49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95" w:author="David Gravett" w:date="2019-12-01T10:21:00Z">
                  <w:rPr>
                    <w:rFonts w:ascii="Times New Roman" w:hAnsi="Times New Roman" w:cs="Times New Roman"/>
                    <w:sz w:val="24"/>
                    <w:szCs w:val="24"/>
                  </w:rPr>
                </w:rPrChange>
              </w:rPr>
              <w:pPrChange w:id="496" w:author="David Gravett" w:date="2019-12-01T10:21:00Z">
                <w:pPr/>
              </w:pPrChange>
            </w:pPr>
            <w:r w:rsidRPr="00016618">
              <w:rPr>
                <w:rFonts w:ascii="Times New Roman" w:hAnsi="Times New Roman"/>
                <w:sz w:val="36"/>
                <w:rPrChange w:id="497" w:author="David Gravett" w:date="2019-12-01T10:21:00Z">
                  <w:rPr>
                    <w:rFonts w:ascii="Times New Roman" w:hAnsi="Times New Roman" w:cs="Times New Roman"/>
                    <w:sz w:val="24"/>
                    <w:szCs w:val="24"/>
                  </w:rPr>
                </w:rPrChange>
              </w:rPr>
              <w:t>0</w:t>
            </w:r>
          </w:p>
        </w:tc>
        <w:tc>
          <w:tcPr>
            <w:tcW w:w="933" w:type="dxa"/>
            <w:tcPrChange w:id="49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99" w:author="David Gravett" w:date="2019-12-01T10:21:00Z">
                  <w:rPr>
                    <w:rFonts w:ascii="Times New Roman" w:hAnsi="Times New Roman" w:cs="Times New Roman"/>
                    <w:sz w:val="24"/>
                    <w:szCs w:val="24"/>
                  </w:rPr>
                </w:rPrChange>
              </w:rPr>
              <w:pPrChange w:id="500" w:author="David Gravett" w:date="2019-12-01T10:21:00Z">
                <w:pPr/>
              </w:pPrChange>
            </w:pPr>
            <w:r w:rsidRPr="00016618">
              <w:rPr>
                <w:rFonts w:ascii="Times New Roman" w:hAnsi="Times New Roman"/>
                <w:sz w:val="36"/>
                <w:rPrChange w:id="50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502" w:author="David Gravett" w:date="2019-12-01T10:21:00Z">
            <w:trPr>
              <w:trHeight w:val="432"/>
            </w:trPr>
          </w:trPrChange>
        </w:trPr>
        <w:tc>
          <w:tcPr>
            <w:tcW w:w="933" w:type="dxa"/>
            <w:tcPrChange w:id="50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504" w:author="David Gravett" w:date="2019-12-01T10:21:00Z">
                  <w:rPr>
                    <w:rFonts w:ascii="Times New Roman" w:hAnsi="Times New Roman" w:cs="Times New Roman"/>
                    <w:sz w:val="24"/>
                    <w:szCs w:val="24"/>
                  </w:rPr>
                </w:rPrChange>
              </w:rPr>
              <w:pPrChange w:id="505" w:author="David Gravett" w:date="2019-12-01T10:21:00Z">
                <w:pPr/>
              </w:pPrChange>
            </w:pPr>
            <w:r w:rsidRPr="00016618">
              <w:rPr>
                <w:rFonts w:ascii="Times New Roman" w:hAnsi="Times New Roman"/>
                <w:sz w:val="36"/>
                <w:rPrChange w:id="506" w:author="David Gravett" w:date="2019-12-01T10:21:00Z">
                  <w:rPr>
                    <w:rFonts w:ascii="Times New Roman" w:hAnsi="Times New Roman" w:cs="Times New Roman"/>
                    <w:sz w:val="24"/>
                    <w:szCs w:val="24"/>
                  </w:rPr>
                </w:rPrChange>
              </w:rPr>
              <w:t>0</w:t>
            </w:r>
          </w:p>
        </w:tc>
        <w:tc>
          <w:tcPr>
            <w:tcW w:w="933" w:type="dxa"/>
            <w:tcPrChange w:id="50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508" w:author="David Gravett" w:date="2019-12-01T10:21:00Z">
                  <w:rPr>
                    <w:rFonts w:ascii="Times New Roman" w:hAnsi="Times New Roman" w:cs="Times New Roman"/>
                    <w:sz w:val="24"/>
                    <w:szCs w:val="24"/>
                  </w:rPr>
                </w:rPrChange>
              </w:rPr>
              <w:pPrChange w:id="509" w:author="David Gravett" w:date="2019-12-01T10:21:00Z">
                <w:pPr/>
              </w:pPrChange>
            </w:pPr>
            <w:r w:rsidRPr="00016618">
              <w:rPr>
                <w:rFonts w:ascii="Times New Roman" w:hAnsi="Times New Roman"/>
                <w:sz w:val="36"/>
                <w:rPrChange w:id="510" w:author="David Gravett" w:date="2019-12-01T10:21:00Z">
                  <w:rPr>
                    <w:rFonts w:ascii="Times New Roman" w:hAnsi="Times New Roman" w:cs="Times New Roman"/>
                    <w:sz w:val="24"/>
                    <w:szCs w:val="24"/>
                  </w:rPr>
                </w:rPrChange>
              </w:rPr>
              <w:t>0</w:t>
            </w:r>
          </w:p>
        </w:tc>
        <w:tc>
          <w:tcPr>
            <w:tcW w:w="933" w:type="dxa"/>
            <w:tcPrChange w:id="51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512" w:author="David Gravett" w:date="2019-12-01T10:21:00Z">
                  <w:rPr>
                    <w:rFonts w:ascii="Times New Roman" w:hAnsi="Times New Roman" w:cs="Times New Roman"/>
                    <w:sz w:val="24"/>
                    <w:szCs w:val="24"/>
                  </w:rPr>
                </w:rPrChange>
              </w:rPr>
              <w:pPrChange w:id="513" w:author="David Gravett" w:date="2019-12-01T10:21:00Z">
                <w:pPr/>
              </w:pPrChange>
            </w:pPr>
            <w:r w:rsidRPr="00016618">
              <w:rPr>
                <w:rFonts w:ascii="Times New Roman" w:hAnsi="Times New Roman"/>
                <w:sz w:val="36"/>
                <w:rPrChange w:id="514" w:author="David Gravett" w:date="2019-12-01T10:21:00Z">
                  <w:rPr>
                    <w:rFonts w:ascii="Times New Roman" w:hAnsi="Times New Roman" w:cs="Times New Roman"/>
                    <w:sz w:val="24"/>
                    <w:szCs w:val="24"/>
                  </w:rPr>
                </w:rPrChange>
              </w:rPr>
              <w:t>0</w:t>
            </w:r>
          </w:p>
        </w:tc>
        <w:tc>
          <w:tcPr>
            <w:tcW w:w="933" w:type="dxa"/>
            <w:tcPrChange w:id="51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516" w:author="David Gravett" w:date="2019-12-01T10:21:00Z">
                  <w:rPr>
                    <w:rFonts w:ascii="Times New Roman" w:hAnsi="Times New Roman" w:cs="Times New Roman"/>
                    <w:sz w:val="24"/>
                    <w:szCs w:val="24"/>
                  </w:rPr>
                </w:rPrChange>
              </w:rPr>
              <w:pPrChange w:id="517" w:author="David Gravett" w:date="2019-12-01T10:21:00Z">
                <w:pPr/>
              </w:pPrChange>
            </w:pPr>
            <w:r w:rsidRPr="00016618">
              <w:rPr>
                <w:rFonts w:ascii="Times New Roman" w:hAnsi="Times New Roman"/>
                <w:sz w:val="36"/>
                <w:rPrChange w:id="518" w:author="David Gravett" w:date="2019-12-01T10:21:00Z">
                  <w:rPr>
                    <w:rFonts w:ascii="Times New Roman" w:hAnsi="Times New Roman" w:cs="Times New Roman"/>
                    <w:sz w:val="24"/>
                    <w:szCs w:val="24"/>
                  </w:rPr>
                </w:rPrChange>
              </w:rPr>
              <w:t>0</w:t>
            </w:r>
          </w:p>
        </w:tc>
        <w:tc>
          <w:tcPr>
            <w:tcW w:w="933" w:type="dxa"/>
            <w:tcPrChange w:id="51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520" w:author="David Gravett" w:date="2019-12-01T10:21:00Z">
                  <w:rPr>
                    <w:rFonts w:ascii="Times New Roman" w:hAnsi="Times New Roman" w:cs="Times New Roman"/>
                    <w:sz w:val="24"/>
                    <w:szCs w:val="24"/>
                  </w:rPr>
                </w:rPrChange>
              </w:rPr>
              <w:pPrChange w:id="521" w:author="David Gravett" w:date="2019-12-01T10:21:00Z">
                <w:pPr/>
              </w:pPrChange>
            </w:pPr>
            <w:r w:rsidRPr="00016618">
              <w:rPr>
                <w:rFonts w:ascii="Times New Roman" w:hAnsi="Times New Roman"/>
                <w:sz w:val="36"/>
                <w:rPrChange w:id="522" w:author="David Gravett" w:date="2019-12-01T10:21:00Z">
                  <w:rPr>
                    <w:rFonts w:ascii="Times New Roman" w:hAnsi="Times New Roman" w:cs="Times New Roman"/>
                    <w:sz w:val="24"/>
                    <w:szCs w:val="24"/>
                  </w:rPr>
                </w:rPrChange>
              </w:rPr>
              <w:t>0</w:t>
            </w:r>
          </w:p>
        </w:tc>
        <w:tc>
          <w:tcPr>
            <w:tcW w:w="933" w:type="dxa"/>
            <w:tcPrChange w:id="52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524" w:author="David Gravett" w:date="2019-12-01T10:21:00Z">
                  <w:rPr>
                    <w:rFonts w:ascii="Times New Roman" w:hAnsi="Times New Roman" w:cs="Times New Roman"/>
                    <w:sz w:val="24"/>
                    <w:szCs w:val="24"/>
                  </w:rPr>
                </w:rPrChange>
              </w:rPr>
              <w:pPrChange w:id="525" w:author="David Gravett" w:date="2019-12-01T10:21:00Z">
                <w:pPr/>
              </w:pPrChange>
            </w:pPr>
            <w:r w:rsidRPr="00016618">
              <w:rPr>
                <w:rFonts w:ascii="Times New Roman" w:hAnsi="Times New Roman"/>
                <w:sz w:val="36"/>
                <w:rPrChange w:id="526" w:author="David Gravett" w:date="2019-12-01T10:21:00Z">
                  <w:rPr>
                    <w:rFonts w:ascii="Times New Roman" w:hAnsi="Times New Roman" w:cs="Times New Roman"/>
                    <w:sz w:val="24"/>
                    <w:szCs w:val="24"/>
                  </w:rPr>
                </w:rPrChange>
              </w:rPr>
              <w:t>0</w:t>
            </w:r>
          </w:p>
        </w:tc>
        <w:tc>
          <w:tcPr>
            <w:tcW w:w="933" w:type="dxa"/>
            <w:tcPrChange w:id="52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528" w:author="David Gravett" w:date="2019-12-01T10:21:00Z">
                  <w:rPr>
                    <w:rFonts w:ascii="Times New Roman" w:hAnsi="Times New Roman" w:cs="Times New Roman"/>
                    <w:sz w:val="24"/>
                    <w:szCs w:val="24"/>
                  </w:rPr>
                </w:rPrChange>
              </w:rPr>
              <w:pPrChange w:id="529" w:author="David Gravett" w:date="2019-12-01T10:21:00Z">
                <w:pPr/>
              </w:pPrChange>
            </w:pPr>
            <w:r w:rsidRPr="00016618">
              <w:rPr>
                <w:rFonts w:ascii="Times New Roman" w:hAnsi="Times New Roman"/>
                <w:sz w:val="36"/>
                <w:rPrChange w:id="53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31" w:author="David Gravett" w:date="2019-12-01T10:21:00Z">
            <w:trPr>
              <w:trHeight w:val="432"/>
            </w:trPr>
          </w:trPrChange>
        </w:trPr>
        <w:tc>
          <w:tcPr>
            <w:tcW w:w="933" w:type="dxa"/>
            <w:tcPrChange w:id="53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33" w:author="David Gravett" w:date="2019-12-01T10:21:00Z">
                  <w:rPr>
                    <w:rFonts w:ascii="Times New Roman" w:hAnsi="Times New Roman" w:cs="Times New Roman"/>
                    <w:sz w:val="24"/>
                    <w:szCs w:val="24"/>
                  </w:rPr>
                </w:rPrChange>
              </w:rPr>
              <w:pPrChange w:id="534" w:author="David Gravett" w:date="2019-12-01T10:21:00Z">
                <w:pPr/>
              </w:pPrChange>
            </w:pPr>
            <w:r w:rsidRPr="00016618">
              <w:rPr>
                <w:rFonts w:ascii="Times New Roman" w:hAnsi="Times New Roman"/>
                <w:sz w:val="36"/>
                <w:rPrChange w:id="535" w:author="David Gravett" w:date="2019-12-01T10:21:00Z">
                  <w:rPr>
                    <w:rFonts w:ascii="Times New Roman" w:hAnsi="Times New Roman" w:cs="Times New Roman"/>
                    <w:sz w:val="24"/>
                    <w:szCs w:val="24"/>
                  </w:rPr>
                </w:rPrChange>
              </w:rPr>
              <w:t>0</w:t>
            </w:r>
          </w:p>
        </w:tc>
        <w:tc>
          <w:tcPr>
            <w:tcW w:w="933" w:type="dxa"/>
            <w:tcPrChange w:id="53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37" w:author="David Gravett" w:date="2019-12-01T10:21:00Z">
                  <w:rPr>
                    <w:rFonts w:ascii="Times New Roman" w:hAnsi="Times New Roman" w:cs="Times New Roman"/>
                    <w:sz w:val="24"/>
                    <w:szCs w:val="24"/>
                  </w:rPr>
                </w:rPrChange>
              </w:rPr>
              <w:pPrChange w:id="538" w:author="David Gravett" w:date="2019-12-01T10:21:00Z">
                <w:pPr/>
              </w:pPrChange>
            </w:pPr>
            <w:r w:rsidRPr="00016618">
              <w:rPr>
                <w:rFonts w:ascii="Times New Roman" w:hAnsi="Times New Roman"/>
                <w:sz w:val="36"/>
                <w:rPrChange w:id="539" w:author="David Gravett" w:date="2019-12-01T10:21:00Z">
                  <w:rPr>
                    <w:rFonts w:ascii="Times New Roman" w:hAnsi="Times New Roman" w:cs="Times New Roman"/>
                    <w:sz w:val="24"/>
                    <w:szCs w:val="24"/>
                  </w:rPr>
                </w:rPrChange>
              </w:rPr>
              <w:t>0</w:t>
            </w:r>
          </w:p>
        </w:tc>
        <w:tc>
          <w:tcPr>
            <w:tcW w:w="933" w:type="dxa"/>
            <w:tcPrChange w:id="54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41" w:author="David Gravett" w:date="2019-12-01T10:21:00Z">
                  <w:rPr>
                    <w:rFonts w:ascii="Times New Roman" w:hAnsi="Times New Roman" w:cs="Times New Roman"/>
                    <w:sz w:val="24"/>
                    <w:szCs w:val="24"/>
                  </w:rPr>
                </w:rPrChange>
              </w:rPr>
              <w:pPrChange w:id="542" w:author="David Gravett" w:date="2019-12-01T10:21:00Z">
                <w:pPr/>
              </w:pPrChange>
            </w:pPr>
            <w:r w:rsidRPr="00016618">
              <w:rPr>
                <w:rFonts w:ascii="Times New Roman" w:hAnsi="Times New Roman"/>
                <w:sz w:val="36"/>
                <w:rPrChange w:id="543" w:author="David Gravett" w:date="2019-12-01T10:21:00Z">
                  <w:rPr>
                    <w:rFonts w:ascii="Times New Roman" w:hAnsi="Times New Roman" w:cs="Times New Roman"/>
                    <w:sz w:val="24"/>
                    <w:szCs w:val="24"/>
                  </w:rPr>
                </w:rPrChange>
              </w:rPr>
              <w:t>0</w:t>
            </w:r>
          </w:p>
        </w:tc>
        <w:tc>
          <w:tcPr>
            <w:tcW w:w="933" w:type="dxa"/>
            <w:tcPrChange w:id="54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45" w:author="David Gravett" w:date="2019-12-01T10:21:00Z">
                  <w:rPr>
                    <w:rFonts w:ascii="Times New Roman" w:hAnsi="Times New Roman" w:cs="Times New Roman"/>
                    <w:sz w:val="24"/>
                    <w:szCs w:val="24"/>
                  </w:rPr>
                </w:rPrChange>
              </w:rPr>
              <w:pPrChange w:id="546" w:author="David Gravett" w:date="2019-12-01T10:21:00Z">
                <w:pPr/>
              </w:pPrChange>
            </w:pPr>
            <w:r w:rsidRPr="00016618">
              <w:rPr>
                <w:rFonts w:ascii="Times New Roman" w:hAnsi="Times New Roman"/>
                <w:sz w:val="36"/>
                <w:rPrChange w:id="547" w:author="David Gravett" w:date="2019-12-01T10:21:00Z">
                  <w:rPr>
                    <w:rFonts w:ascii="Times New Roman" w:hAnsi="Times New Roman" w:cs="Times New Roman"/>
                    <w:sz w:val="24"/>
                    <w:szCs w:val="24"/>
                  </w:rPr>
                </w:rPrChange>
              </w:rPr>
              <w:t>0</w:t>
            </w:r>
          </w:p>
        </w:tc>
        <w:tc>
          <w:tcPr>
            <w:tcW w:w="933" w:type="dxa"/>
            <w:tcPrChange w:id="54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49" w:author="David Gravett" w:date="2019-12-01T10:21:00Z">
                  <w:rPr>
                    <w:rFonts w:ascii="Times New Roman" w:hAnsi="Times New Roman" w:cs="Times New Roman"/>
                    <w:sz w:val="24"/>
                    <w:szCs w:val="24"/>
                  </w:rPr>
                </w:rPrChange>
              </w:rPr>
              <w:pPrChange w:id="550" w:author="David Gravett" w:date="2019-12-01T10:21:00Z">
                <w:pPr/>
              </w:pPrChange>
            </w:pPr>
            <w:r w:rsidRPr="00016618">
              <w:rPr>
                <w:rFonts w:ascii="Times New Roman" w:hAnsi="Times New Roman"/>
                <w:sz w:val="36"/>
                <w:rPrChange w:id="551" w:author="David Gravett" w:date="2019-12-01T10:21:00Z">
                  <w:rPr>
                    <w:rFonts w:ascii="Times New Roman" w:hAnsi="Times New Roman" w:cs="Times New Roman"/>
                    <w:sz w:val="24"/>
                    <w:szCs w:val="24"/>
                  </w:rPr>
                </w:rPrChange>
              </w:rPr>
              <w:t>0</w:t>
            </w:r>
          </w:p>
        </w:tc>
        <w:tc>
          <w:tcPr>
            <w:tcW w:w="933" w:type="dxa"/>
            <w:tcPrChange w:id="55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53" w:author="David Gravett" w:date="2019-12-01T10:21:00Z">
                  <w:rPr>
                    <w:rFonts w:ascii="Times New Roman" w:hAnsi="Times New Roman" w:cs="Times New Roman"/>
                    <w:sz w:val="24"/>
                    <w:szCs w:val="24"/>
                  </w:rPr>
                </w:rPrChange>
              </w:rPr>
              <w:pPrChange w:id="554" w:author="David Gravett" w:date="2019-12-01T10:21:00Z">
                <w:pPr/>
              </w:pPrChange>
            </w:pPr>
            <w:r w:rsidRPr="00016618">
              <w:rPr>
                <w:rFonts w:ascii="Times New Roman" w:hAnsi="Times New Roman"/>
                <w:sz w:val="36"/>
                <w:rPrChange w:id="555" w:author="David Gravett" w:date="2019-12-01T10:21:00Z">
                  <w:rPr>
                    <w:rFonts w:ascii="Times New Roman" w:hAnsi="Times New Roman" w:cs="Times New Roman"/>
                    <w:sz w:val="24"/>
                    <w:szCs w:val="24"/>
                  </w:rPr>
                </w:rPrChange>
              </w:rPr>
              <w:t>0</w:t>
            </w:r>
          </w:p>
        </w:tc>
        <w:tc>
          <w:tcPr>
            <w:tcW w:w="933" w:type="dxa"/>
            <w:tcPrChange w:id="55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57" w:author="David Gravett" w:date="2019-12-01T10:21:00Z">
                  <w:rPr>
                    <w:rFonts w:ascii="Times New Roman" w:hAnsi="Times New Roman" w:cs="Times New Roman"/>
                    <w:sz w:val="24"/>
                    <w:szCs w:val="24"/>
                  </w:rPr>
                </w:rPrChange>
              </w:rPr>
              <w:pPrChange w:id="558" w:author="David Gravett" w:date="2019-12-01T10:21:00Z">
                <w:pPr/>
              </w:pPrChange>
            </w:pPr>
            <w:r w:rsidRPr="00016618">
              <w:rPr>
                <w:rFonts w:ascii="Times New Roman" w:hAnsi="Times New Roman"/>
                <w:sz w:val="36"/>
                <w:rPrChange w:id="55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60" w:author="David Gravett" w:date="2019-12-01T10:21:00Z">
            <w:trPr>
              <w:trHeight w:val="432"/>
            </w:trPr>
          </w:trPrChange>
        </w:trPr>
        <w:tc>
          <w:tcPr>
            <w:tcW w:w="933" w:type="dxa"/>
            <w:tcPrChange w:id="56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62" w:author="David Gravett" w:date="2019-12-01T10:21:00Z">
                  <w:rPr>
                    <w:rFonts w:ascii="Times New Roman" w:hAnsi="Times New Roman" w:cs="Times New Roman"/>
                    <w:sz w:val="24"/>
                    <w:szCs w:val="24"/>
                  </w:rPr>
                </w:rPrChange>
              </w:rPr>
              <w:pPrChange w:id="563" w:author="David Gravett" w:date="2019-12-01T10:21:00Z">
                <w:pPr/>
              </w:pPrChange>
            </w:pPr>
            <w:r w:rsidRPr="00016618">
              <w:rPr>
                <w:rFonts w:ascii="Times New Roman" w:hAnsi="Times New Roman"/>
                <w:sz w:val="36"/>
                <w:rPrChange w:id="564" w:author="David Gravett" w:date="2019-12-01T10:21:00Z">
                  <w:rPr>
                    <w:rFonts w:ascii="Times New Roman" w:hAnsi="Times New Roman" w:cs="Times New Roman"/>
                    <w:sz w:val="24"/>
                    <w:szCs w:val="24"/>
                  </w:rPr>
                </w:rPrChange>
              </w:rPr>
              <w:t>0</w:t>
            </w:r>
          </w:p>
        </w:tc>
        <w:tc>
          <w:tcPr>
            <w:tcW w:w="933" w:type="dxa"/>
            <w:tcPrChange w:id="56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66" w:author="David Gravett" w:date="2019-12-01T10:21:00Z">
                  <w:rPr>
                    <w:rFonts w:ascii="Times New Roman" w:hAnsi="Times New Roman" w:cs="Times New Roman"/>
                    <w:sz w:val="24"/>
                    <w:szCs w:val="24"/>
                  </w:rPr>
                </w:rPrChange>
              </w:rPr>
              <w:pPrChange w:id="567" w:author="David Gravett" w:date="2019-12-01T10:21:00Z">
                <w:pPr/>
              </w:pPrChange>
            </w:pPr>
            <w:r w:rsidRPr="00016618">
              <w:rPr>
                <w:rFonts w:ascii="Times New Roman" w:hAnsi="Times New Roman"/>
                <w:sz w:val="36"/>
                <w:rPrChange w:id="568" w:author="David Gravett" w:date="2019-12-01T10:21:00Z">
                  <w:rPr>
                    <w:rFonts w:ascii="Times New Roman" w:hAnsi="Times New Roman" w:cs="Times New Roman"/>
                    <w:sz w:val="24"/>
                    <w:szCs w:val="24"/>
                  </w:rPr>
                </w:rPrChange>
              </w:rPr>
              <w:t>0</w:t>
            </w:r>
          </w:p>
        </w:tc>
        <w:tc>
          <w:tcPr>
            <w:tcW w:w="933" w:type="dxa"/>
            <w:tcPrChange w:id="56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70" w:author="David Gravett" w:date="2019-12-01T10:21:00Z">
                  <w:rPr>
                    <w:rFonts w:ascii="Times New Roman" w:hAnsi="Times New Roman" w:cs="Times New Roman"/>
                    <w:sz w:val="24"/>
                    <w:szCs w:val="24"/>
                  </w:rPr>
                </w:rPrChange>
              </w:rPr>
              <w:pPrChange w:id="571" w:author="David Gravett" w:date="2019-12-01T10:21:00Z">
                <w:pPr/>
              </w:pPrChange>
            </w:pPr>
            <w:r w:rsidRPr="00016618">
              <w:rPr>
                <w:rFonts w:ascii="Times New Roman" w:hAnsi="Times New Roman"/>
                <w:sz w:val="36"/>
                <w:rPrChange w:id="572" w:author="David Gravett" w:date="2019-12-01T10:21:00Z">
                  <w:rPr>
                    <w:rFonts w:ascii="Times New Roman" w:hAnsi="Times New Roman" w:cs="Times New Roman"/>
                    <w:sz w:val="24"/>
                    <w:szCs w:val="24"/>
                  </w:rPr>
                </w:rPrChange>
              </w:rPr>
              <w:t>0</w:t>
            </w:r>
          </w:p>
        </w:tc>
        <w:tc>
          <w:tcPr>
            <w:tcW w:w="933" w:type="dxa"/>
            <w:tcPrChange w:id="57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74" w:author="David Gravett" w:date="2019-12-01T10:21:00Z">
                  <w:rPr>
                    <w:rFonts w:ascii="Times New Roman" w:hAnsi="Times New Roman" w:cs="Times New Roman"/>
                    <w:sz w:val="24"/>
                    <w:szCs w:val="24"/>
                  </w:rPr>
                </w:rPrChange>
              </w:rPr>
              <w:pPrChange w:id="575" w:author="David Gravett" w:date="2019-12-01T10:21:00Z">
                <w:pPr/>
              </w:pPrChange>
            </w:pPr>
            <w:r w:rsidRPr="00016618">
              <w:rPr>
                <w:rFonts w:ascii="Times New Roman" w:hAnsi="Times New Roman"/>
                <w:sz w:val="36"/>
                <w:rPrChange w:id="576" w:author="David Gravett" w:date="2019-12-01T10:21:00Z">
                  <w:rPr>
                    <w:rFonts w:ascii="Times New Roman" w:hAnsi="Times New Roman" w:cs="Times New Roman"/>
                    <w:sz w:val="24"/>
                    <w:szCs w:val="24"/>
                  </w:rPr>
                </w:rPrChange>
              </w:rPr>
              <w:t>0</w:t>
            </w:r>
          </w:p>
        </w:tc>
        <w:tc>
          <w:tcPr>
            <w:tcW w:w="933" w:type="dxa"/>
            <w:tcPrChange w:id="57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78" w:author="David Gravett" w:date="2019-12-01T10:21:00Z">
                  <w:rPr>
                    <w:rFonts w:ascii="Times New Roman" w:hAnsi="Times New Roman" w:cs="Times New Roman"/>
                    <w:sz w:val="24"/>
                    <w:szCs w:val="24"/>
                  </w:rPr>
                </w:rPrChange>
              </w:rPr>
              <w:pPrChange w:id="579" w:author="David Gravett" w:date="2019-12-01T10:21:00Z">
                <w:pPr/>
              </w:pPrChange>
            </w:pPr>
            <w:r w:rsidRPr="00016618">
              <w:rPr>
                <w:rFonts w:ascii="Times New Roman" w:hAnsi="Times New Roman"/>
                <w:sz w:val="36"/>
                <w:rPrChange w:id="580" w:author="David Gravett" w:date="2019-12-01T10:21:00Z">
                  <w:rPr>
                    <w:rFonts w:ascii="Times New Roman" w:hAnsi="Times New Roman" w:cs="Times New Roman"/>
                    <w:sz w:val="24"/>
                    <w:szCs w:val="24"/>
                  </w:rPr>
                </w:rPrChange>
              </w:rPr>
              <w:t>0</w:t>
            </w:r>
          </w:p>
        </w:tc>
        <w:tc>
          <w:tcPr>
            <w:tcW w:w="933" w:type="dxa"/>
            <w:tcPrChange w:id="58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David Gravett"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David Gravett"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8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BE50C5" w:rsidRPr="00D103E4" w:rsidRDefault="00BE50C5" w:rsidP="00016618">
                              <w:pPr>
                                <w:pStyle w:val="Caption"/>
                                <w:jc w:val="center"/>
                                <w:rPr>
                                  <w:ins w:id="590" w:author="David Gravett" w:date="2019-12-01T10:21:00Z"/>
                                  <w:rFonts w:ascii="Arial" w:eastAsia="Arial" w:hAnsi="Arial" w:cs="Arial"/>
                                  <w:noProof/>
                                  <w:lang w:val="en"/>
                                </w:rPr>
                              </w:pPr>
                              <w:ins w:id="591"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0"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stroked="f">
                  <v:textbox inset="0,0,0,0">
                    <w:txbxContent>
                      <w:p w14:paraId="262AFB62" w14:textId="50F4B341" w:rsidR="00BE50C5" w:rsidRPr="00D103E4" w:rsidRDefault="00BE50C5" w:rsidP="00016618">
                        <w:pPr>
                          <w:pStyle w:val="Caption"/>
                          <w:jc w:val="center"/>
                          <w:rPr>
                            <w:ins w:id="592" w:author="David Gravett" w:date="2019-12-01T10:21:00Z"/>
                            <w:rFonts w:ascii="Arial" w:eastAsia="Arial" w:hAnsi="Arial" w:cs="Arial"/>
                            <w:noProof/>
                            <w:lang w:val="en"/>
                          </w:rPr>
                        </w:pPr>
                        <w:ins w:id="593"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94"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95" w:author="David Gravett" w:date="2019-12-01T10:21:00Z"/>
          <w:sz w:val="40"/>
          <w:rPrChange w:id="596" w:author="David Gravett" w:date="2019-12-01T10:21:00Z">
            <w:rPr>
              <w:moveFrom w:id="597" w:author="David Gravett" w:date="2019-12-01T10:21:00Z"/>
              <w:rFonts w:asciiTheme="majorHAnsi" w:hAnsiTheme="majorHAnsi" w:cstheme="majorHAnsi"/>
              <w:color w:val="1F3864" w:themeColor="accent1" w:themeShade="80"/>
              <w:sz w:val="24"/>
              <w:szCs w:val="24"/>
              <w:lang w:val="en-US"/>
            </w:rPr>
          </w:rPrChange>
        </w:rPr>
        <w:pPrChange w:id="598" w:author="David Gravett" w:date="2019-12-01T10:21:00Z">
          <w:pPr>
            <w:spacing w:line="288" w:lineRule="auto"/>
            <w:jc w:val="both"/>
          </w:pPr>
        </w:pPrChange>
      </w:pPr>
      <w:moveFromRangeStart w:id="599" w:author="David Gravett" w:date="2019-12-01T10:21:00Z" w:name="move26088125"/>
      <w:moveFrom w:id="600" w:author="David Gravett" w:date="2019-12-01T10:21:00Z">
        <w:r>
          <w:rPr>
            <w:sz w:val="40"/>
            <w:rPrChange w:id="601"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99"/>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602" w:author="David Gravett" w:date="2019-12-01T10:21:00Z">
        <w:r w:rsidR="00BE50C5">
          <w:rPr>
            <w:rFonts w:ascii="Times New Roman" w:hAnsi="Times New Roman" w:cs="Times New Roman"/>
            <w:sz w:val="24"/>
            <w:szCs w:val="24"/>
            <w:lang w:val="en-US"/>
          </w:rPr>
          <w:t>its</w:t>
        </w:r>
      </w:ins>
      <w:del w:id="603"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604" w:author="David Gravett" w:date="2019-12-01T10:21:00Z"/>
          <w:rFonts w:asciiTheme="majorHAnsi" w:hAnsiTheme="majorHAnsi" w:cstheme="majorHAnsi"/>
          <w:color w:val="1F3864" w:themeColor="accent1" w:themeShade="80"/>
          <w:sz w:val="24"/>
          <w:szCs w:val="24"/>
          <w:lang w:val="en-US"/>
        </w:rPr>
      </w:pPr>
      <w:ins w:id="60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60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607">
          <w:tblGrid>
            <w:gridCol w:w="432"/>
            <w:gridCol w:w="432"/>
            <w:gridCol w:w="432"/>
            <w:gridCol w:w="432"/>
            <w:gridCol w:w="432"/>
            <w:gridCol w:w="432"/>
            <w:gridCol w:w="432"/>
          </w:tblGrid>
        </w:tblGridChange>
      </w:tblGrid>
      <w:tr w:rsidR="00E246BB" w14:paraId="0BF6BD74" w14:textId="77777777" w:rsidTr="00BE50C5">
        <w:trPr>
          <w:trHeight w:val="869"/>
          <w:trPrChange w:id="608" w:author="David Gravett" w:date="2019-12-01T10:21:00Z">
            <w:trPr>
              <w:trHeight w:val="432"/>
            </w:trPr>
          </w:trPrChange>
        </w:trPr>
        <w:tc>
          <w:tcPr>
            <w:tcW w:w="933" w:type="dxa"/>
            <w:tcPrChange w:id="609"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610" w:author="David Gravett" w:date="2019-12-01T10:21:00Z">
                  <w:rPr>
                    <w:rFonts w:ascii="Times New Roman" w:hAnsi="Times New Roman" w:cs="Times New Roman"/>
                    <w:sz w:val="24"/>
                    <w:szCs w:val="24"/>
                  </w:rPr>
                </w:rPrChange>
              </w:rPr>
              <w:pPrChange w:id="611" w:author="David Gravett" w:date="2019-12-01T10:21:00Z">
                <w:pPr/>
              </w:pPrChange>
            </w:pPr>
            <w:r w:rsidRPr="00016618">
              <w:rPr>
                <w:rFonts w:ascii="Times New Roman" w:hAnsi="Times New Roman"/>
                <w:sz w:val="36"/>
                <w:rPrChange w:id="612" w:author="David Gravett" w:date="2019-12-01T10:21:00Z">
                  <w:rPr>
                    <w:rFonts w:ascii="Times New Roman" w:hAnsi="Times New Roman" w:cs="Times New Roman"/>
                    <w:sz w:val="24"/>
                    <w:szCs w:val="24"/>
                  </w:rPr>
                </w:rPrChange>
              </w:rPr>
              <w:t>0</w:t>
            </w:r>
          </w:p>
        </w:tc>
        <w:tc>
          <w:tcPr>
            <w:tcW w:w="933" w:type="dxa"/>
            <w:tcPrChange w:id="613"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614" w:author="David Gravett" w:date="2019-12-01T10:21:00Z">
                  <w:rPr>
                    <w:rFonts w:ascii="Times New Roman" w:hAnsi="Times New Roman" w:cs="Times New Roman"/>
                    <w:sz w:val="24"/>
                    <w:szCs w:val="24"/>
                  </w:rPr>
                </w:rPrChange>
              </w:rPr>
              <w:pPrChange w:id="615" w:author="David Gravett" w:date="2019-12-01T10:21:00Z">
                <w:pPr/>
              </w:pPrChange>
            </w:pPr>
            <w:r w:rsidRPr="00016618">
              <w:rPr>
                <w:rFonts w:ascii="Times New Roman" w:hAnsi="Times New Roman"/>
                <w:sz w:val="36"/>
                <w:rPrChange w:id="616" w:author="David Gravett" w:date="2019-12-01T10:21:00Z">
                  <w:rPr>
                    <w:rFonts w:ascii="Times New Roman" w:hAnsi="Times New Roman" w:cs="Times New Roman"/>
                    <w:sz w:val="24"/>
                    <w:szCs w:val="24"/>
                  </w:rPr>
                </w:rPrChange>
              </w:rPr>
              <w:t>0</w:t>
            </w:r>
          </w:p>
        </w:tc>
        <w:tc>
          <w:tcPr>
            <w:tcW w:w="933" w:type="dxa"/>
            <w:tcPrChange w:id="617"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618" w:author="David Gravett" w:date="2019-12-01T10:21:00Z">
                  <w:rPr>
                    <w:rFonts w:ascii="Times New Roman" w:hAnsi="Times New Roman" w:cs="Times New Roman"/>
                    <w:sz w:val="24"/>
                    <w:szCs w:val="24"/>
                  </w:rPr>
                </w:rPrChange>
              </w:rPr>
              <w:pPrChange w:id="619" w:author="David Gravett" w:date="2019-12-01T10:21:00Z">
                <w:pPr/>
              </w:pPrChange>
            </w:pPr>
            <w:r w:rsidRPr="00016618">
              <w:rPr>
                <w:rFonts w:ascii="Times New Roman" w:hAnsi="Times New Roman"/>
                <w:sz w:val="36"/>
                <w:rPrChange w:id="620" w:author="David Gravett" w:date="2019-12-01T10:21:00Z">
                  <w:rPr>
                    <w:rFonts w:ascii="Times New Roman" w:hAnsi="Times New Roman" w:cs="Times New Roman"/>
                    <w:sz w:val="24"/>
                    <w:szCs w:val="24"/>
                  </w:rPr>
                </w:rPrChange>
              </w:rPr>
              <w:t>0</w:t>
            </w:r>
          </w:p>
        </w:tc>
        <w:tc>
          <w:tcPr>
            <w:tcW w:w="933" w:type="dxa"/>
            <w:tcPrChange w:id="621"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622" w:author="David Gravett" w:date="2019-12-01T10:21:00Z">
                  <w:rPr>
                    <w:rFonts w:ascii="Times New Roman" w:hAnsi="Times New Roman" w:cs="Times New Roman"/>
                    <w:sz w:val="24"/>
                    <w:szCs w:val="24"/>
                  </w:rPr>
                </w:rPrChange>
              </w:rPr>
              <w:pPrChange w:id="623" w:author="David Gravett" w:date="2019-12-01T10:21:00Z">
                <w:pPr/>
              </w:pPrChange>
            </w:pPr>
            <w:r w:rsidRPr="00016618">
              <w:rPr>
                <w:rFonts w:ascii="Times New Roman" w:hAnsi="Times New Roman"/>
                <w:sz w:val="36"/>
                <w:rPrChange w:id="624" w:author="David Gravett" w:date="2019-12-01T10:21:00Z">
                  <w:rPr>
                    <w:rFonts w:ascii="Times New Roman" w:hAnsi="Times New Roman" w:cs="Times New Roman"/>
                    <w:sz w:val="24"/>
                    <w:szCs w:val="24"/>
                  </w:rPr>
                </w:rPrChange>
              </w:rPr>
              <w:t>0</w:t>
            </w:r>
          </w:p>
        </w:tc>
        <w:tc>
          <w:tcPr>
            <w:tcW w:w="933" w:type="dxa"/>
            <w:tcPrChange w:id="625"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626" w:author="David Gravett" w:date="2019-12-01T10:21:00Z">
                  <w:rPr>
                    <w:rFonts w:ascii="Times New Roman" w:hAnsi="Times New Roman" w:cs="Times New Roman"/>
                    <w:sz w:val="24"/>
                    <w:szCs w:val="24"/>
                  </w:rPr>
                </w:rPrChange>
              </w:rPr>
              <w:pPrChange w:id="627" w:author="David Gravett" w:date="2019-12-01T10:21:00Z">
                <w:pPr/>
              </w:pPrChange>
            </w:pPr>
            <w:r w:rsidRPr="00016618">
              <w:rPr>
                <w:rFonts w:ascii="Times New Roman" w:hAnsi="Times New Roman"/>
                <w:sz w:val="36"/>
                <w:rPrChange w:id="628" w:author="David Gravett" w:date="2019-12-01T10:21:00Z">
                  <w:rPr>
                    <w:rFonts w:ascii="Times New Roman" w:hAnsi="Times New Roman" w:cs="Times New Roman"/>
                    <w:sz w:val="24"/>
                    <w:szCs w:val="24"/>
                  </w:rPr>
                </w:rPrChange>
              </w:rPr>
              <w:t>0</w:t>
            </w:r>
          </w:p>
        </w:tc>
        <w:tc>
          <w:tcPr>
            <w:tcW w:w="933" w:type="dxa"/>
            <w:tcPrChange w:id="629"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30" w:author="David Gravett" w:date="2019-12-01T10:21:00Z">
                  <w:rPr>
                    <w:rFonts w:ascii="Times New Roman" w:hAnsi="Times New Roman" w:cs="Times New Roman"/>
                    <w:sz w:val="24"/>
                    <w:szCs w:val="24"/>
                  </w:rPr>
                </w:rPrChange>
              </w:rPr>
              <w:pPrChange w:id="631" w:author="David Gravett" w:date="2019-12-01T10:21:00Z">
                <w:pPr/>
              </w:pPrChange>
            </w:pPr>
            <w:r w:rsidRPr="00016618">
              <w:rPr>
                <w:rFonts w:ascii="Times New Roman" w:hAnsi="Times New Roman"/>
                <w:sz w:val="36"/>
                <w:rPrChange w:id="632" w:author="David Gravett" w:date="2019-12-01T10:21:00Z">
                  <w:rPr>
                    <w:rFonts w:ascii="Times New Roman" w:hAnsi="Times New Roman" w:cs="Times New Roman"/>
                    <w:sz w:val="24"/>
                    <w:szCs w:val="24"/>
                  </w:rPr>
                </w:rPrChange>
              </w:rPr>
              <w:t>0</w:t>
            </w:r>
          </w:p>
        </w:tc>
        <w:tc>
          <w:tcPr>
            <w:tcW w:w="933" w:type="dxa"/>
            <w:tcPrChange w:id="633"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34" w:author="David Gravett" w:date="2019-12-01T10:21:00Z">
                  <w:rPr>
                    <w:rFonts w:ascii="Times New Roman" w:hAnsi="Times New Roman" w:cs="Times New Roman"/>
                    <w:sz w:val="24"/>
                    <w:szCs w:val="24"/>
                  </w:rPr>
                </w:rPrChange>
              </w:rPr>
              <w:pPrChange w:id="635" w:author="David Gravett" w:date="2019-12-01T10:21:00Z">
                <w:pPr/>
              </w:pPrChange>
            </w:pPr>
            <w:r w:rsidRPr="00016618">
              <w:rPr>
                <w:rFonts w:ascii="Times New Roman" w:hAnsi="Times New Roman"/>
                <w:sz w:val="36"/>
                <w:rPrChange w:id="636"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37" w:author="David Gravett" w:date="2019-12-01T10:21:00Z">
            <w:trPr>
              <w:trHeight w:val="432"/>
            </w:trPr>
          </w:trPrChange>
        </w:trPr>
        <w:tc>
          <w:tcPr>
            <w:tcW w:w="933" w:type="dxa"/>
            <w:tcPrChange w:id="638"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39" w:author="David Gravett" w:date="2019-12-01T10:21:00Z">
                  <w:rPr>
                    <w:rFonts w:ascii="Times New Roman" w:hAnsi="Times New Roman" w:cs="Times New Roman"/>
                    <w:sz w:val="24"/>
                    <w:szCs w:val="24"/>
                  </w:rPr>
                </w:rPrChange>
              </w:rPr>
              <w:pPrChange w:id="640" w:author="David Gravett" w:date="2019-12-01T10:21:00Z">
                <w:pPr/>
              </w:pPrChange>
            </w:pPr>
            <w:r w:rsidRPr="00016618">
              <w:rPr>
                <w:rFonts w:ascii="Times New Roman" w:hAnsi="Times New Roman"/>
                <w:sz w:val="36"/>
                <w:rPrChange w:id="641" w:author="David Gravett" w:date="2019-12-01T10:21:00Z">
                  <w:rPr>
                    <w:rFonts w:ascii="Times New Roman" w:hAnsi="Times New Roman" w:cs="Times New Roman"/>
                    <w:sz w:val="24"/>
                    <w:szCs w:val="24"/>
                  </w:rPr>
                </w:rPrChange>
              </w:rPr>
              <w:t>0</w:t>
            </w:r>
          </w:p>
        </w:tc>
        <w:tc>
          <w:tcPr>
            <w:tcW w:w="933" w:type="dxa"/>
            <w:tcPrChange w:id="642"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43" w:author="David Gravett" w:date="2019-12-01T10:21:00Z">
                  <w:rPr>
                    <w:rFonts w:ascii="Times New Roman" w:hAnsi="Times New Roman" w:cs="Times New Roman"/>
                    <w:sz w:val="24"/>
                    <w:szCs w:val="24"/>
                  </w:rPr>
                </w:rPrChange>
              </w:rPr>
              <w:pPrChange w:id="644" w:author="David Gravett" w:date="2019-12-01T10:21:00Z">
                <w:pPr/>
              </w:pPrChange>
            </w:pPr>
            <w:r w:rsidRPr="00016618">
              <w:rPr>
                <w:rFonts w:ascii="Times New Roman" w:hAnsi="Times New Roman"/>
                <w:sz w:val="36"/>
                <w:rPrChange w:id="645" w:author="David Gravett" w:date="2019-12-01T10:21:00Z">
                  <w:rPr>
                    <w:rFonts w:ascii="Times New Roman" w:hAnsi="Times New Roman" w:cs="Times New Roman"/>
                    <w:sz w:val="24"/>
                    <w:szCs w:val="24"/>
                  </w:rPr>
                </w:rPrChange>
              </w:rPr>
              <w:t>0</w:t>
            </w:r>
          </w:p>
        </w:tc>
        <w:tc>
          <w:tcPr>
            <w:tcW w:w="933" w:type="dxa"/>
            <w:tcPrChange w:id="646"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47" w:author="David Gravett" w:date="2019-12-01T10:21:00Z">
                  <w:rPr>
                    <w:rFonts w:ascii="Times New Roman" w:hAnsi="Times New Roman" w:cs="Times New Roman"/>
                    <w:sz w:val="24"/>
                    <w:szCs w:val="24"/>
                  </w:rPr>
                </w:rPrChange>
              </w:rPr>
              <w:pPrChange w:id="648" w:author="David Gravett" w:date="2019-12-01T10:21:00Z">
                <w:pPr/>
              </w:pPrChange>
            </w:pPr>
            <w:r w:rsidRPr="00016618">
              <w:rPr>
                <w:rFonts w:ascii="Times New Roman" w:hAnsi="Times New Roman"/>
                <w:sz w:val="36"/>
                <w:rPrChange w:id="649" w:author="David Gravett" w:date="2019-12-01T10:21:00Z">
                  <w:rPr>
                    <w:rFonts w:ascii="Times New Roman" w:hAnsi="Times New Roman" w:cs="Times New Roman"/>
                    <w:sz w:val="24"/>
                    <w:szCs w:val="24"/>
                  </w:rPr>
                </w:rPrChange>
              </w:rPr>
              <w:t>0</w:t>
            </w:r>
          </w:p>
        </w:tc>
        <w:tc>
          <w:tcPr>
            <w:tcW w:w="933" w:type="dxa"/>
            <w:tcPrChange w:id="650"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51" w:author="David Gravett" w:date="2019-12-01T10:21:00Z">
                  <w:rPr>
                    <w:rFonts w:ascii="Times New Roman" w:hAnsi="Times New Roman" w:cs="Times New Roman"/>
                    <w:sz w:val="24"/>
                    <w:szCs w:val="24"/>
                  </w:rPr>
                </w:rPrChange>
              </w:rPr>
              <w:pPrChange w:id="652" w:author="David Gravett" w:date="2019-12-01T10:21:00Z">
                <w:pPr/>
              </w:pPrChange>
            </w:pPr>
            <w:r w:rsidRPr="00016618">
              <w:rPr>
                <w:rFonts w:ascii="Times New Roman" w:hAnsi="Times New Roman"/>
                <w:sz w:val="36"/>
                <w:rPrChange w:id="653" w:author="David Gravett" w:date="2019-12-01T10:21:00Z">
                  <w:rPr>
                    <w:rFonts w:ascii="Times New Roman" w:hAnsi="Times New Roman" w:cs="Times New Roman"/>
                    <w:sz w:val="24"/>
                    <w:szCs w:val="24"/>
                  </w:rPr>
                </w:rPrChange>
              </w:rPr>
              <w:t>0</w:t>
            </w:r>
          </w:p>
        </w:tc>
        <w:tc>
          <w:tcPr>
            <w:tcW w:w="933" w:type="dxa"/>
            <w:tcPrChange w:id="654"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55" w:author="David Gravett" w:date="2019-12-01T10:21:00Z">
                  <w:rPr>
                    <w:rFonts w:ascii="Times New Roman" w:hAnsi="Times New Roman" w:cs="Times New Roman"/>
                    <w:sz w:val="24"/>
                    <w:szCs w:val="24"/>
                  </w:rPr>
                </w:rPrChange>
              </w:rPr>
              <w:pPrChange w:id="656" w:author="David Gravett" w:date="2019-12-01T10:21:00Z">
                <w:pPr/>
              </w:pPrChange>
            </w:pPr>
            <w:r w:rsidRPr="00016618">
              <w:rPr>
                <w:rFonts w:ascii="Times New Roman" w:hAnsi="Times New Roman"/>
                <w:sz w:val="36"/>
                <w:rPrChange w:id="657" w:author="David Gravett" w:date="2019-12-01T10:21:00Z">
                  <w:rPr>
                    <w:rFonts w:ascii="Times New Roman" w:hAnsi="Times New Roman" w:cs="Times New Roman"/>
                    <w:sz w:val="24"/>
                    <w:szCs w:val="24"/>
                  </w:rPr>
                </w:rPrChange>
              </w:rPr>
              <w:t>0</w:t>
            </w:r>
          </w:p>
        </w:tc>
        <w:tc>
          <w:tcPr>
            <w:tcW w:w="933" w:type="dxa"/>
            <w:tcPrChange w:id="658"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59" w:author="David Gravett" w:date="2019-12-01T10:21:00Z">
                  <w:rPr>
                    <w:rFonts w:ascii="Times New Roman" w:hAnsi="Times New Roman" w:cs="Times New Roman"/>
                    <w:sz w:val="24"/>
                    <w:szCs w:val="24"/>
                  </w:rPr>
                </w:rPrChange>
              </w:rPr>
              <w:pPrChange w:id="660" w:author="David Gravett" w:date="2019-12-01T10:21:00Z">
                <w:pPr/>
              </w:pPrChange>
            </w:pPr>
            <w:r w:rsidRPr="00016618">
              <w:rPr>
                <w:rFonts w:ascii="Times New Roman" w:hAnsi="Times New Roman"/>
                <w:sz w:val="36"/>
                <w:rPrChange w:id="661" w:author="David Gravett" w:date="2019-12-01T10:21:00Z">
                  <w:rPr>
                    <w:rFonts w:ascii="Times New Roman" w:hAnsi="Times New Roman" w:cs="Times New Roman"/>
                    <w:sz w:val="24"/>
                    <w:szCs w:val="24"/>
                  </w:rPr>
                </w:rPrChange>
              </w:rPr>
              <w:t>0</w:t>
            </w:r>
          </w:p>
        </w:tc>
        <w:tc>
          <w:tcPr>
            <w:tcW w:w="933" w:type="dxa"/>
            <w:tcPrChange w:id="662"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63" w:author="David Gravett" w:date="2019-12-01T10:21:00Z">
                  <w:rPr>
                    <w:rFonts w:ascii="Times New Roman" w:hAnsi="Times New Roman" w:cs="Times New Roman"/>
                    <w:sz w:val="24"/>
                    <w:szCs w:val="24"/>
                  </w:rPr>
                </w:rPrChange>
              </w:rPr>
              <w:pPrChange w:id="664" w:author="David Gravett" w:date="2019-12-01T10:21:00Z">
                <w:pPr/>
              </w:pPrChange>
            </w:pPr>
            <w:r w:rsidRPr="00016618">
              <w:rPr>
                <w:rFonts w:ascii="Times New Roman" w:hAnsi="Times New Roman"/>
                <w:sz w:val="36"/>
                <w:rPrChange w:id="665"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66" w:author="David Gravett" w:date="2019-12-01T10:21:00Z">
            <w:trPr>
              <w:trHeight w:val="432"/>
            </w:trPr>
          </w:trPrChange>
        </w:trPr>
        <w:tc>
          <w:tcPr>
            <w:tcW w:w="933" w:type="dxa"/>
            <w:tcPrChange w:id="667"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68" w:author="David Gravett" w:date="2019-12-01T10:21:00Z">
                  <w:rPr>
                    <w:rFonts w:ascii="Times New Roman" w:hAnsi="Times New Roman" w:cs="Times New Roman"/>
                    <w:sz w:val="24"/>
                    <w:szCs w:val="24"/>
                  </w:rPr>
                </w:rPrChange>
              </w:rPr>
              <w:pPrChange w:id="669" w:author="David Gravett" w:date="2019-12-01T10:21:00Z">
                <w:pPr/>
              </w:pPrChange>
            </w:pPr>
            <w:r w:rsidRPr="00016618">
              <w:rPr>
                <w:rFonts w:ascii="Times New Roman" w:hAnsi="Times New Roman"/>
                <w:sz w:val="36"/>
                <w:rPrChange w:id="670" w:author="David Gravett" w:date="2019-12-01T10:21:00Z">
                  <w:rPr>
                    <w:rFonts w:ascii="Times New Roman" w:hAnsi="Times New Roman" w:cs="Times New Roman"/>
                    <w:sz w:val="24"/>
                    <w:szCs w:val="24"/>
                  </w:rPr>
                </w:rPrChange>
              </w:rPr>
              <w:t>0</w:t>
            </w:r>
          </w:p>
        </w:tc>
        <w:tc>
          <w:tcPr>
            <w:tcW w:w="933" w:type="dxa"/>
            <w:tcPrChange w:id="671"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72" w:author="David Gravett" w:date="2019-12-01T10:21:00Z">
                  <w:rPr>
                    <w:rFonts w:ascii="Times New Roman" w:hAnsi="Times New Roman" w:cs="Times New Roman"/>
                    <w:sz w:val="24"/>
                    <w:szCs w:val="24"/>
                  </w:rPr>
                </w:rPrChange>
              </w:rPr>
              <w:pPrChange w:id="673" w:author="David Gravett" w:date="2019-12-01T10:21:00Z">
                <w:pPr/>
              </w:pPrChange>
            </w:pPr>
            <w:r w:rsidRPr="00016618">
              <w:rPr>
                <w:rFonts w:ascii="Times New Roman" w:hAnsi="Times New Roman"/>
                <w:sz w:val="36"/>
                <w:rPrChange w:id="674" w:author="David Gravett" w:date="2019-12-01T10:21:00Z">
                  <w:rPr>
                    <w:rFonts w:ascii="Times New Roman" w:hAnsi="Times New Roman" w:cs="Times New Roman"/>
                    <w:sz w:val="24"/>
                    <w:szCs w:val="24"/>
                  </w:rPr>
                </w:rPrChange>
              </w:rPr>
              <w:t>0</w:t>
            </w:r>
          </w:p>
        </w:tc>
        <w:tc>
          <w:tcPr>
            <w:tcW w:w="933" w:type="dxa"/>
            <w:tcPrChange w:id="675"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76" w:author="David Gravett" w:date="2019-12-01T10:21:00Z">
                  <w:rPr>
                    <w:rFonts w:ascii="Times New Roman" w:hAnsi="Times New Roman" w:cs="Times New Roman"/>
                    <w:sz w:val="24"/>
                    <w:szCs w:val="24"/>
                  </w:rPr>
                </w:rPrChange>
              </w:rPr>
              <w:pPrChange w:id="677" w:author="David Gravett" w:date="2019-12-01T10:21:00Z">
                <w:pPr/>
              </w:pPrChange>
            </w:pPr>
            <w:r w:rsidRPr="00016618">
              <w:rPr>
                <w:rFonts w:ascii="Times New Roman" w:hAnsi="Times New Roman"/>
                <w:sz w:val="36"/>
                <w:rPrChange w:id="678" w:author="David Gravett" w:date="2019-12-01T10:21:00Z">
                  <w:rPr>
                    <w:rFonts w:ascii="Times New Roman" w:hAnsi="Times New Roman" w:cs="Times New Roman"/>
                    <w:sz w:val="24"/>
                    <w:szCs w:val="24"/>
                  </w:rPr>
                </w:rPrChange>
              </w:rPr>
              <w:t>0</w:t>
            </w:r>
          </w:p>
        </w:tc>
        <w:tc>
          <w:tcPr>
            <w:tcW w:w="933" w:type="dxa"/>
            <w:tcPrChange w:id="679"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80" w:author="David Gravett" w:date="2019-12-01T10:21:00Z">
                  <w:rPr>
                    <w:rFonts w:ascii="Times New Roman" w:hAnsi="Times New Roman" w:cs="Times New Roman"/>
                    <w:sz w:val="24"/>
                    <w:szCs w:val="24"/>
                  </w:rPr>
                </w:rPrChange>
              </w:rPr>
              <w:pPrChange w:id="681" w:author="David Gravett" w:date="2019-12-01T10:21:00Z">
                <w:pPr/>
              </w:pPrChange>
            </w:pPr>
            <w:r w:rsidRPr="00016618">
              <w:rPr>
                <w:rFonts w:ascii="Times New Roman" w:hAnsi="Times New Roman"/>
                <w:sz w:val="36"/>
                <w:rPrChange w:id="682" w:author="David Gravett" w:date="2019-12-01T10:21:00Z">
                  <w:rPr>
                    <w:rFonts w:ascii="Times New Roman" w:hAnsi="Times New Roman" w:cs="Times New Roman"/>
                    <w:sz w:val="24"/>
                    <w:szCs w:val="24"/>
                  </w:rPr>
                </w:rPrChange>
              </w:rPr>
              <w:t>0</w:t>
            </w:r>
          </w:p>
        </w:tc>
        <w:tc>
          <w:tcPr>
            <w:tcW w:w="933" w:type="dxa"/>
            <w:tcPrChange w:id="683"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84" w:author="David Gravett" w:date="2019-12-01T10:21:00Z">
                  <w:rPr>
                    <w:rFonts w:ascii="Times New Roman" w:hAnsi="Times New Roman" w:cs="Times New Roman"/>
                    <w:sz w:val="24"/>
                    <w:szCs w:val="24"/>
                  </w:rPr>
                </w:rPrChange>
              </w:rPr>
              <w:pPrChange w:id="685" w:author="David Gravett" w:date="2019-12-01T10:21:00Z">
                <w:pPr/>
              </w:pPrChange>
            </w:pPr>
            <w:r w:rsidRPr="00016618">
              <w:rPr>
                <w:rFonts w:ascii="Times New Roman" w:hAnsi="Times New Roman"/>
                <w:sz w:val="36"/>
                <w:rPrChange w:id="686" w:author="David Gravett" w:date="2019-12-01T10:21:00Z">
                  <w:rPr>
                    <w:rFonts w:ascii="Times New Roman" w:hAnsi="Times New Roman" w:cs="Times New Roman"/>
                    <w:sz w:val="24"/>
                    <w:szCs w:val="24"/>
                  </w:rPr>
                </w:rPrChange>
              </w:rPr>
              <w:t>0</w:t>
            </w:r>
          </w:p>
        </w:tc>
        <w:tc>
          <w:tcPr>
            <w:tcW w:w="933" w:type="dxa"/>
            <w:tcPrChange w:id="687"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88" w:author="David Gravett" w:date="2019-12-01T10:21:00Z">
                  <w:rPr>
                    <w:rFonts w:ascii="Times New Roman" w:hAnsi="Times New Roman" w:cs="Times New Roman"/>
                    <w:sz w:val="24"/>
                    <w:szCs w:val="24"/>
                  </w:rPr>
                </w:rPrChange>
              </w:rPr>
              <w:pPrChange w:id="689" w:author="David Gravett" w:date="2019-12-01T10:21:00Z">
                <w:pPr/>
              </w:pPrChange>
            </w:pPr>
            <w:r w:rsidRPr="00016618">
              <w:rPr>
                <w:rFonts w:ascii="Times New Roman" w:hAnsi="Times New Roman"/>
                <w:sz w:val="36"/>
                <w:rPrChange w:id="690" w:author="David Gravett" w:date="2019-12-01T10:21:00Z">
                  <w:rPr>
                    <w:rFonts w:ascii="Times New Roman" w:hAnsi="Times New Roman" w:cs="Times New Roman"/>
                    <w:sz w:val="24"/>
                    <w:szCs w:val="24"/>
                  </w:rPr>
                </w:rPrChange>
              </w:rPr>
              <w:t>0</w:t>
            </w:r>
          </w:p>
        </w:tc>
        <w:tc>
          <w:tcPr>
            <w:tcW w:w="933" w:type="dxa"/>
            <w:tcPrChange w:id="691"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92" w:author="David Gravett" w:date="2019-12-01T10:21:00Z">
                  <w:rPr>
                    <w:rFonts w:ascii="Times New Roman" w:hAnsi="Times New Roman" w:cs="Times New Roman"/>
                    <w:sz w:val="24"/>
                    <w:szCs w:val="24"/>
                  </w:rPr>
                </w:rPrChange>
              </w:rPr>
              <w:pPrChange w:id="693" w:author="David Gravett" w:date="2019-12-01T10:21:00Z">
                <w:pPr/>
              </w:pPrChange>
            </w:pPr>
            <w:r w:rsidRPr="00016618">
              <w:rPr>
                <w:rFonts w:ascii="Times New Roman" w:hAnsi="Times New Roman"/>
                <w:sz w:val="36"/>
                <w:rPrChange w:id="694"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95" w:author="David Gravett" w:date="2019-12-01T10:21:00Z">
            <w:trPr>
              <w:trHeight w:val="432"/>
            </w:trPr>
          </w:trPrChange>
        </w:trPr>
        <w:tc>
          <w:tcPr>
            <w:tcW w:w="933" w:type="dxa"/>
            <w:tcPrChange w:id="696"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97" w:author="David Gravett" w:date="2019-12-01T10:21:00Z">
                  <w:rPr>
                    <w:rFonts w:ascii="Times New Roman" w:hAnsi="Times New Roman" w:cs="Times New Roman"/>
                    <w:sz w:val="24"/>
                    <w:szCs w:val="24"/>
                  </w:rPr>
                </w:rPrChange>
              </w:rPr>
              <w:pPrChange w:id="698" w:author="David Gravett" w:date="2019-12-01T10:21:00Z">
                <w:pPr/>
              </w:pPrChange>
            </w:pPr>
            <w:r w:rsidRPr="00016618">
              <w:rPr>
                <w:rFonts w:ascii="Times New Roman" w:hAnsi="Times New Roman"/>
                <w:sz w:val="36"/>
                <w:rPrChange w:id="699" w:author="David Gravett" w:date="2019-12-01T10:21:00Z">
                  <w:rPr>
                    <w:rFonts w:ascii="Times New Roman" w:hAnsi="Times New Roman" w:cs="Times New Roman"/>
                    <w:sz w:val="24"/>
                    <w:szCs w:val="24"/>
                  </w:rPr>
                </w:rPrChange>
              </w:rPr>
              <w:t>1</w:t>
            </w:r>
          </w:p>
        </w:tc>
        <w:tc>
          <w:tcPr>
            <w:tcW w:w="933" w:type="dxa"/>
            <w:tcPrChange w:id="700"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701" w:author="David Gravett" w:date="2019-12-01T10:21:00Z">
                  <w:rPr>
                    <w:rFonts w:ascii="Times New Roman" w:hAnsi="Times New Roman" w:cs="Times New Roman"/>
                    <w:sz w:val="24"/>
                    <w:szCs w:val="24"/>
                  </w:rPr>
                </w:rPrChange>
              </w:rPr>
              <w:pPrChange w:id="702" w:author="David Gravett" w:date="2019-12-01T10:21:00Z">
                <w:pPr/>
              </w:pPrChange>
            </w:pPr>
            <w:r w:rsidRPr="00016618">
              <w:rPr>
                <w:rFonts w:ascii="Times New Roman" w:hAnsi="Times New Roman"/>
                <w:sz w:val="36"/>
                <w:rPrChange w:id="703" w:author="David Gravett" w:date="2019-12-01T10:21:00Z">
                  <w:rPr>
                    <w:rFonts w:ascii="Times New Roman" w:hAnsi="Times New Roman" w:cs="Times New Roman"/>
                    <w:sz w:val="24"/>
                    <w:szCs w:val="24"/>
                  </w:rPr>
                </w:rPrChange>
              </w:rPr>
              <w:t>-1</w:t>
            </w:r>
          </w:p>
        </w:tc>
        <w:tc>
          <w:tcPr>
            <w:tcW w:w="933" w:type="dxa"/>
            <w:tcPrChange w:id="704"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705" w:author="David Gravett" w:date="2019-12-01T10:21:00Z">
                  <w:rPr>
                    <w:rFonts w:ascii="Times New Roman" w:hAnsi="Times New Roman" w:cs="Times New Roman"/>
                    <w:sz w:val="24"/>
                    <w:szCs w:val="24"/>
                  </w:rPr>
                </w:rPrChange>
              </w:rPr>
              <w:pPrChange w:id="706" w:author="David Gravett" w:date="2019-12-01T10:21:00Z">
                <w:pPr/>
              </w:pPrChange>
            </w:pPr>
            <w:r w:rsidRPr="00016618">
              <w:rPr>
                <w:rFonts w:ascii="Times New Roman" w:hAnsi="Times New Roman"/>
                <w:sz w:val="36"/>
                <w:rPrChange w:id="707" w:author="David Gravett" w:date="2019-12-01T10:21:00Z">
                  <w:rPr>
                    <w:rFonts w:ascii="Times New Roman" w:hAnsi="Times New Roman" w:cs="Times New Roman"/>
                    <w:sz w:val="24"/>
                    <w:szCs w:val="24"/>
                  </w:rPr>
                </w:rPrChange>
              </w:rPr>
              <w:t>0</w:t>
            </w:r>
          </w:p>
        </w:tc>
        <w:tc>
          <w:tcPr>
            <w:tcW w:w="933" w:type="dxa"/>
            <w:tcPrChange w:id="708"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709" w:author="David Gravett" w:date="2019-12-01T10:21:00Z">
                  <w:rPr>
                    <w:rFonts w:ascii="Times New Roman" w:hAnsi="Times New Roman" w:cs="Times New Roman"/>
                    <w:sz w:val="24"/>
                    <w:szCs w:val="24"/>
                  </w:rPr>
                </w:rPrChange>
              </w:rPr>
              <w:pPrChange w:id="710" w:author="David Gravett" w:date="2019-12-01T10:21:00Z">
                <w:pPr/>
              </w:pPrChange>
            </w:pPr>
            <w:r w:rsidRPr="00016618">
              <w:rPr>
                <w:rFonts w:ascii="Times New Roman" w:hAnsi="Times New Roman"/>
                <w:sz w:val="36"/>
                <w:rPrChange w:id="711" w:author="David Gravett" w:date="2019-12-01T10:21:00Z">
                  <w:rPr>
                    <w:rFonts w:ascii="Times New Roman" w:hAnsi="Times New Roman" w:cs="Times New Roman"/>
                    <w:sz w:val="24"/>
                    <w:szCs w:val="24"/>
                  </w:rPr>
                </w:rPrChange>
              </w:rPr>
              <w:t>0</w:t>
            </w:r>
          </w:p>
        </w:tc>
        <w:tc>
          <w:tcPr>
            <w:tcW w:w="933" w:type="dxa"/>
            <w:tcPrChange w:id="712"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713" w:author="David Gravett" w:date="2019-12-01T10:21:00Z">
                  <w:rPr>
                    <w:rFonts w:ascii="Times New Roman" w:hAnsi="Times New Roman" w:cs="Times New Roman"/>
                    <w:sz w:val="24"/>
                    <w:szCs w:val="24"/>
                  </w:rPr>
                </w:rPrChange>
              </w:rPr>
              <w:pPrChange w:id="714" w:author="David Gravett" w:date="2019-12-01T10:21:00Z">
                <w:pPr/>
              </w:pPrChange>
            </w:pPr>
            <w:r w:rsidRPr="00016618">
              <w:rPr>
                <w:rFonts w:ascii="Times New Roman" w:hAnsi="Times New Roman"/>
                <w:sz w:val="36"/>
                <w:rPrChange w:id="715" w:author="David Gravett" w:date="2019-12-01T10:21:00Z">
                  <w:rPr>
                    <w:rFonts w:ascii="Times New Roman" w:hAnsi="Times New Roman" w:cs="Times New Roman"/>
                    <w:sz w:val="24"/>
                    <w:szCs w:val="24"/>
                  </w:rPr>
                </w:rPrChange>
              </w:rPr>
              <w:t>0</w:t>
            </w:r>
          </w:p>
        </w:tc>
        <w:tc>
          <w:tcPr>
            <w:tcW w:w="933" w:type="dxa"/>
            <w:tcPrChange w:id="716"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717" w:author="David Gravett" w:date="2019-12-01T10:21:00Z">
                  <w:rPr>
                    <w:rFonts w:ascii="Times New Roman" w:hAnsi="Times New Roman" w:cs="Times New Roman"/>
                    <w:sz w:val="24"/>
                    <w:szCs w:val="24"/>
                  </w:rPr>
                </w:rPrChange>
              </w:rPr>
              <w:pPrChange w:id="718" w:author="David Gravett" w:date="2019-12-01T10:21:00Z">
                <w:pPr/>
              </w:pPrChange>
            </w:pPr>
            <w:r w:rsidRPr="00016618">
              <w:rPr>
                <w:rFonts w:ascii="Times New Roman" w:hAnsi="Times New Roman"/>
                <w:sz w:val="36"/>
                <w:rPrChange w:id="719" w:author="David Gravett" w:date="2019-12-01T10:21:00Z">
                  <w:rPr>
                    <w:rFonts w:ascii="Times New Roman" w:hAnsi="Times New Roman" w:cs="Times New Roman"/>
                    <w:sz w:val="24"/>
                    <w:szCs w:val="24"/>
                  </w:rPr>
                </w:rPrChange>
              </w:rPr>
              <w:t>0</w:t>
            </w:r>
          </w:p>
        </w:tc>
        <w:tc>
          <w:tcPr>
            <w:tcW w:w="933" w:type="dxa"/>
            <w:tcPrChange w:id="720"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721" w:author="David Gravett" w:date="2019-12-01T10:21:00Z">
                  <w:rPr>
                    <w:rFonts w:ascii="Times New Roman" w:hAnsi="Times New Roman" w:cs="Times New Roman"/>
                    <w:sz w:val="24"/>
                    <w:szCs w:val="24"/>
                  </w:rPr>
                </w:rPrChange>
              </w:rPr>
              <w:pPrChange w:id="722" w:author="David Gravett" w:date="2019-12-01T10:21:00Z">
                <w:pPr/>
              </w:pPrChange>
            </w:pPr>
            <w:r w:rsidRPr="00016618">
              <w:rPr>
                <w:rFonts w:ascii="Times New Roman" w:hAnsi="Times New Roman"/>
                <w:sz w:val="36"/>
                <w:rPrChange w:id="723"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724" w:author="David Gravett" w:date="2019-12-01T10:21:00Z">
            <w:trPr>
              <w:trHeight w:val="432"/>
            </w:trPr>
          </w:trPrChange>
        </w:trPr>
        <w:tc>
          <w:tcPr>
            <w:tcW w:w="933" w:type="dxa"/>
            <w:tcPrChange w:id="725"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726" w:author="David Gravett" w:date="2019-12-01T10:21:00Z">
                  <w:rPr>
                    <w:rFonts w:ascii="Times New Roman" w:hAnsi="Times New Roman" w:cs="Times New Roman"/>
                    <w:sz w:val="24"/>
                    <w:szCs w:val="24"/>
                  </w:rPr>
                </w:rPrChange>
              </w:rPr>
              <w:pPrChange w:id="727" w:author="David Gravett" w:date="2019-12-01T10:21:00Z">
                <w:pPr/>
              </w:pPrChange>
            </w:pPr>
            <w:r w:rsidRPr="00016618">
              <w:rPr>
                <w:rFonts w:ascii="Times New Roman" w:hAnsi="Times New Roman"/>
                <w:sz w:val="36"/>
                <w:rPrChange w:id="728" w:author="David Gravett" w:date="2019-12-01T10:21:00Z">
                  <w:rPr>
                    <w:rFonts w:ascii="Times New Roman" w:hAnsi="Times New Roman" w:cs="Times New Roman"/>
                    <w:sz w:val="24"/>
                    <w:szCs w:val="24"/>
                  </w:rPr>
                </w:rPrChange>
              </w:rPr>
              <w:t>0</w:t>
            </w:r>
          </w:p>
        </w:tc>
        <w:tc>
          <w:tcPr>
            <w:tcW w:w="933" w:type="dxa"/>
            <w:tcPrChange w:id="729"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30" w:author="David Gravett" w:date="2019-12-01T10:21:00Z">
                  <w:rPr>
                    <w:rFonts w:ascii="Times New Roman" w:hAnsi="Times New Roman" w:cs="Times New Roman"/>
                    <w:sz w:val="24"/>
                    <w:szCs w:val="24"/>
                  </w:rPr>
                </w:rPrChange>
              </w:rPr>
              <w:pPrChange w:id="731" w:author="David Gravett" w:date="2019-12-01T10:21:00Z">
                <w:pPr/>
              </w:pPrChange>
            </w:pPr>
            <w:r w:rsidRPr="00016618">
              <w:rPr>
                <w:rFonts w:ascii="Times New Roman" w:hAnsi="Times New Roman"/>
                <w:sz w:val="36"/>
                <w:rPrChange w:id="732" w:author="David Gravett" w:date="2019-12-01T10:21:00Z">
                  <w:rPr>
                    <w:rFonts w:ascii="Times New Roman" w:hAnsi="Times New Roman" w:cs="Times New Roman"/>
                    <w:sz w:val="24"/>
                    <w:szCs w:val="24"/>
                  </w:rPr>
                </w:rPrChange>
              </w:rPr>
              <w:t>0</w:t>
            </w:r>
          </w:p>
        </w:tc>
        <w:tc>
          <w:tcPr>
            <w:tcW w:w="933" w:type="dxa"/>
            <w:tcPrChange w:id="733"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34" w:author="David Gravett" w:date="2019-12-01T10:21:00Z">
                  <w:rPr>
                    <w:rFonts w:ascii="Times New Roman" w:hAnsi="Times New Roman" w:cs="Times New Roman"/>
                    <w:sz w:val="24"/>
                    <w:szCs w:val="24"/>
                  </w:rPr>
                </w:rPrChange>
              </w:rPr>
              <w:pPrChange w:id="735" w:author="David Gravett" w:date="2019-12-01T10:21:00Z">
                <w:pPr/>
              </w:pPrChange>
            </w:pPr>
            <w:r w:rsidRPr="00016618">
              <w:rPr>
                <w:rFonts w:ascii="Times New Roman" w:hAnsi="Times New Roman"/>
                <w:sz w:val="36"/>
                <w:rPrChange w:id="736" w:author="David Gravett" w:date="2019-12-01T10:21:00Z">
                  <w:rPr>
                    <w:rFonts w:ascii="Times New Roman" w:hAnsi="Times New Roman" w:cs="Times New Roman"/>
                    <w:sz w:val="24"/>
                    <w:szCs w:val="24"/>
                  </w:rPr>
                </w:rPrChange>
              </w:rPr>
              <w:t>0</w:t>
            </w:r>
          </w:p>
        </w:tc>
        <w:tc>
          <w:tcPr>
            <w:tcW w:w="933" w:type="dxa"/>
            <w:tcPrChange w:id="737"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38" w:author="David Gravett" w:date="2019-12-01T10:21:00Z">
                  <w:rPr>
                    <w:rFonts w:ascii="Times New Roman" w:hAnsi="Times New Roman" w:cs="Times New Roman"/>
                    <w:sz w:val="24"/>
                    <w:szCs w:val="24"/>
                  </w:rPr>
                </w:rPrChange>
              </w:rPr>
              <w:pPrChange w:id="739" w:author="David Gravett" w:date="2019-12-01T10:21:00Z">
                <w:pPr/>
              </w:pPrChange>
            </w:pPr>
            <w:r w:rsidRPr="00016618">
              <w:rPr>
                <w:rFonts w:ascii="Times New Roman" w:hAnsi="Times New Roman"/>
                <w:sz w:val="36"/>
                <w:rPrChange w:id="740" w:author="David Gravett" w:date="2019-12-01T10:21:00Z">
                  <w:rPr>
                    <w:rFonts w:ascii="Times New Roman" w:hAnsi="Times New Roman" w:cs="Times New Roman"/>
                    <w:sz w:val="24"/>
                    <w:szCs w:val="24"/>
                  </w:rPr>
                </w:rPrChange>
              </w:rPr>
              <w:t>0</w:t>
            </w:r>
          </w:p>
        </w:tc>
        <w:tc>
          <w:tcPr>
            <w:tcW w:w="933" w:type="dxa"/>
            <w:tcPrChange w:id="741"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42" w:author="David Gravett" w:date="2019-12-01T10:21:00Z">
                  <w:rPr>
                    <w:rFonts w:ascii="Times New Roman" w:hAnsi="Times New Roman" w:cs="Times New Roman"/>
                    <w:sz w:val="24"/>
                    <w:szCs w:val="24"/>
                  </w:rPr>
                </w:rPrChange>
              </w:rPr>
              <w:pPrChange w:id="743" w:author="David Gravett" w:date="2019-12-01T10:21:00Z">
                <w:pPr/>
              </w:pPrChange>
            </w:pPr>
            <w:r w:rsidRPr="00016618">
              <w:rPr>
                <w:rFonts w:ascii="Times New Roman" w:hAnsi="Times New Roman"/>
                <w:sz w:val="36"/>
                <w:rPrChange w:id="744" w:author="David Gravett" w:date="2019-12-01T10:21:00Z">
                  <w:rPr>
                    <w:rFonts w:ascii="Times New Roman" w:hAnsi="Times New Roman" w:cs="Times New Roman"/>
                    <w:sz w:val="24"/>
                    <w:szCs w:val="24"/>
                  </w:rPr>
                </w:rPrChange>
              </w:rPr>
              <w:t>0</w:t>
            </w:r>
          </w:p>
        </w:tc>
        <w:tc>
          <w:tcPr>
            <w:tcW w:w="933" w:type="dxa"/>
            <w:tcPrChange w:id="745"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46" w:author="David Gravett" w:date="2019-12-01T10:21:00Z">
                  <w:rPr>
                    <w:rFonts w:ascii="Times New Roman" w:hAnsi="Times New Roman" w:cs="Times New Roman"/>
                    <w:sz w:val="24"/>
                    <w:szCs w:val="24"/>
                  </w:rPr>
                </w:rPrChange>
              </w:rPr>
              <w:pPrChange w:id="747" w:author="David Gravett" w:date="2019-12-01T10:21:00Z">
                <w:pPr/>
              </w:pPrChange>
            </w:pPr>
            <w:r w:rsidRPr="00016618">
              <w:rPr>
                <w:rFonts w:ascii="Times New Roman" w:hAnsi="Times New Roman"/>
                <w:sz w:val="36"/>
                <w:rPrChange w:id="748" w:author="David Gravett" w:date="2019-12-01T10:21:00Z">
                  <w:rPr>
                    <w:rFonts w:ascii="Times New Roman" w:hAnsi="Times New Roman" w:cs="Times New Roman"/>
                    <w:sz w:val="24"/>
                    <w:szCs w:val="24"/>
                  </w:rPr>
                </w:rPrChange>
              </w:rPr>
              <w:t>0</w:t>
            </w:r>
          </w:p>
        </w:tc>
        <w:tc>
          <w:tcPr>
            <w:tcW w:w="933" w:type="dxa"/>
            <w:tcPrChange w:id="749"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50" w:author="David Gravett" w:date="2019-12-01T10:21:00Z">
                  <w:rPr>
                    <w:rFonts w:ascii="Times New Roman" w:hAnsi="Times New Roman" w:cs="Times New Roman"/>
                    <w:sz w:val="24"/>
                    <w:szCs w:val="24"/>
                  </w:rPr>
                </w:rPrChange>
              </w:rPr>
              <w:pPrChange w:id="751" w:author="David Gravett" w:date="2019-12-01T10:21:00Z">
                <w:pPr/>
              </w:pPrChange>
            </w:pPr>
            <w:r w:rsidRPr="00016618">
              <w:rPr>
                <w:rFonts w:ascii="Times New Roman" w:hAnsi="Times New Roman"/>
                <w:sz w:val="36"/>
                <w:rPrChange w:id="752"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53" w:author="David Gravett" w:date="2019-12-01T10:21:00Z">
            <w:trPr>
              <w:trHeight w:val="432"/>
            </w:trPr>
          </w:trPrChange>
        </w:trPr>
        <w:tc>
          <w:tcPr>
            <w:tcW w:w="933" w:type="dxa"/>
            <w:tcPrChange w:id="754"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55" w:author="David Gravett" w:date="2019-12-01T10:21:00Z">
                  <w:rPr>
                    <w:rFonts w:ascii="Times New Roman" w:hAnsi="Times New Roman" w:cs="Times New Roman"/>
                    <w:sz w:val="24"/>
                    <w:szCs w:val="24"/>
                  </w:rPr>
                </w:rPrChange>
              </w:rPr>
              <w:pPrChange w:id="756" w:author="David Gravett" w:date="2019-12-01T10:21:00Z">
                <w:pPr/>
              </w:pPrChange>
            </w:pPr>
            <w:r w:rsidRPr="00016618">
              <w:rPr>
                <w:rFonts w:ascii="Times New Roman" w:hAnsi="Times New Roman"/>
                <w:sz w:val="36"/>
                <w:rPrChange w:id="757" w:author="David Gravett" w:date="2019-12-01T10:21:00Z">
                  <w:rPr>
                    <w:rFonts w:ascii="Times New Roman" w:hAnsi="Times New Roman" w:cs="Times New Roman"/>
                    <w:sz w:val="24"/>
                    <w:szCs w:val="24"/>
                  </w:rPr>
                </w:rPrChange>
              </w:rPr>
              <w:t>0</w:t>
            </w:r>
          </w:p>
        </w:tc>
        <w:tc>
          <w:tcPr>
            <w:tcW w:w="933" w:type="dxa"/>
            <w:tcPrChange w:id="758"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59" w:author="David Gravett" w:date="2019-12-01T10:21:00Z">
                  <w:rPr>
                    <w:rFonts w:ascii="Times New Roman" w:hAnsi="Times New Roman" w:cs="Times New Roman"/>
                    <w:sz w:val="24"/>
                    <w:szCs w:val="24"/>
                  </w:rPr>
                </w:rPrChange>
              </w:rPr>
              <w:pPrChange w:id="760" w:author="David Gravett" w:date="2019-12-01T10:21:00Z">
                <w:pPr/>
              </w:pPrChange>
            </w:pPr>
            <w:r w:rsidRPr="00016618">
              <w:rPr>
                <w:rFonts w:ascii="Times New Roman" w:hAnsi="Times New Roman"/>
                <w:sz w:val="36"/>
                <w:rPrChange w:id="761" w:author="David Gravett" w:date="2019-12-01T10:21:00Z">
                  <w:rPr>
                    <w:rFonts w:ascii="Times New Roman" w:hAnsi="Times New Roman" w:cs="Times New Roman"/>
                    <w:sz w:val="24"/>
                    <w:szCs w:val="24"/>
                  </w:rPr>
                </w:rPrChange>
              </w:rPr>
              <w:t>0</w:t>
            </w:r>
          </w:p>
        </w:tc>
        <w:tc>
          <w:tcPr>
            <w:tcW w:w="933" w:type="dxa"/>
            <w:tcPrChange w:id="762"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63" w:author="David Gravett" w:date="2019-12-01T10:21:00Z">
                  <w:rPr>
                    <w:rFonts w:ascii="Times New Roman" w:hAnsi="Times New Roman" w:cs="Times New Roman"/>
                    <w:sz w:val="24"/>
                    <w:szCs w:val="24"/>
                  </w:rPr>
                </w:rPrChange>
              </w:rPr>
              <w:pPrChange w:id="764" w:author="David Gravett" w:date="2019-12-01T10:21:00Z">
                <w:pPr/>
              </w:pPrChange>
            </w:pPr>
            <w:r w:rsidRPr="00016618">
              <w:rPr>
                <w:rFonts w:ascii="Times New Roman" w:hAnsi="Times New Roman"/>
                <w:sz w:val="36"/>
                <w:rPrChange w:id="765" w:author="David Gravett" w:date="2019-12-01T10:21:00Z">
                  <w:rPr>
                    <w:rFonts w:ascii="Times New Roman" w:hAnsi="Times New Roman" w:cs="Times New Roman"/>
                    <w:sz w:val="24"/>
                    <w:szCs w:val="24"/>
                  </w:rPr>
                </w:rPrChange>
              </w:rPr>
              <w:t>0</w:t>
            </w:r>
          </w:p>
        </w:tc>
        <w:tc>
          <w:tcPr>
            <w:tcW w:w="933" w:type="dxa"/>
            <w:tcPrChange w:id="766"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67" w:author="David Gravett" w:date="2019-12-01T10:21:00Z">
                  <w:rPr>
                    <w:rFonts w:ascii="Times New Roman" w:hAnsi="Times New Roman" w:cs="Times New Roman"/>
                    <w:sz w:val="24"/>
                    <w:szCs w:val="24"/>
                  </w:rPr>
                </w:rPrChange>
              </w:rPr>
              <w:pPrChange w:id="768" w:author="David Gravett" w:date="2019-12-01T10:21:00Z">
                <w:pPr/>
              </w:pPrChange>
            </w:pPr>
            <w:r w:rsidRPr="00016618">
              <w:rPr>
                <w:rFonts w:ascii="Times New Roman" w:hAnsi="Times New Roman"/>
                <w:sz w:val="36"/>
                <w:rPrChange w:id="769" w:author="David Gravett" w:date="2019-12-01T10:21:00Z">
                  <w:rPr>
                    <w:rFonts w:ascii="Times New Roman" w:hAnsi="Times New Roman" w:cs="Times New Roman"/>
                    <w:sz w:val="24"/>
                    <w:szCs w:val="24"/>
                  </w:rPr>
                </w:rPrChange>
              </w:rPr>
              <w:t>0</w:t>
            </w:r>
          </w:p>
        </w:tc>
        <w:tc>
          <w:tcPr>
            <w:tcW w:w="933" w:type="dxa"/>
            <w:tcPrChange w:id="770"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71" w:author="David Gravett" w:date="2019-12-01T10:21:00Z">
                  <w:rPr>
                    <w:rFonts w:ascii="Times New Roman" w:hAnsi="Times New Roman" w:cs="Times New Roman"/>
                    <w:sz w:val="24"/>
                    <w:szCs w:val="24"/>
                  </w:rPr>
                </w:rPrChange>
              </w:rPr>
              <w:pPrChange w:id="772" w:author="David Gravett" w:date="2019-12-01T10:21:00Z">
                <w:pPr/>
              </w:pPrChange>
            </w:pPr>
            <w:r w:rsidRPr="00016618">
              <w:rPr>
                <w:rFonts w:ascii="Times New Roman" w:hAnsi="Times New Roman"/>
                <w:sz w:val="36"/>
                <w:rPrChange w:id="773" w:author="David Gravett" w:date="2019-12-01T10:21:00Z">
                  <w:rPr>
                    <w:rFonts w:ascii="Times New Roman" w:hAnsi="Times New Roman" w:cs="Times New Roman"/>
                    <w:sz w:val="24"/>
                    <w:szCs w:val="24"/>
                  </w:rPr>
                </w:rPrChange>
              </w:rPr>
              <w:t>0</w:t>
            </w:r>
          </w:p>
        </w:tc>
        <w:tc>
          <w:tcPr>
            <w:tcW w:w="933" w:type="dxa"/>
            <w:tcPrChange w:id="774"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75" w:author="David Gravett" w:date="2019-12-01T10:21:00Z">
                  <w:rPr>
                    <w:rFonts w:ascii="Times New Roman" w:hAnsi="Times New Roman" w:cs="Times New Roman"/>
                    <w:sz w:val="24"/>
                    <w:szCs w:val="24"/>
                  </w:rPr>
                </w:rPrChange>
              </w:rPr>
              <w:pPrChange w:id="776" w:author="David Gravett" w:date="2019-12-01T10:21:00Z">
                <w:pPr/>
              </w:pPrChange>
            </w:pPr>
            <w:r w:rsidRPr="00016618">
              <w:rPr>
                <w:rFonts w:ascii="Times New Roman" w:hAnsi="Times New Roman"/>
                <w:sz w:val="36"/>
                <w:rPrChange w:id="777" w:author="David Gravett" w:date="2019-12-01T10:21:00Z">
                  <w:rPr>
                    <w:rFonts w:ascii="Times New Roman" w:hAnsi="Times New Roman" w:cs="Times New Roman"/>
                    <w:sz w:val="24"/>
                    <w:szCs w:val="24"/>
                  </w:rPr>
                </w:rPrChange>
              </w:rPr>
              <w:t>0</w:t>
            </w:r>
          </w:p>
        </w:tc>
        <w:tc>
          <w:tcPr>
            <w:tcW w:w="933" w:type="dxa"/>
            <w:tcPrChange w:id="778"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79" w:author="David Gravett" w:date="2019-12-01T10:21:00Z">
                  <w:rPr>
                    <w:rFonts w:ascii="Times New Roman" w:hAnsi="Times New Roman" w:cs="Times New Roman"/>
                    <w:sz w:val="24"/>
                    <w:szCs w:val="24"/>
                  </w:rPr>
                </w:rPrChange>
              </w:rPr>
              <w:pPrChange w:id="780" w:author="David Gravett" w:date="2019-12-01T10:21:00Z">
                <w:pPr/>
              </w:pPrChange>
            </w:pPr>
            <w:r w:rsidRPr="00016618">
              <w:rPr>
                <w:rFonts w:ascii="Times New Roman" w:hAnsi="Times New Roman"/>
                <w:sz w:val="36"/>
                <w:rPrChange w:id="781"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82" w:author="David Gravett" w:date="2019-12-01T10:21:00Z">
            <w:trPr>
              <w:trHeight w:val="432"/>
            </w:trPr>
          </w:trPrChange>
        </w:trPr>
        <w:tc>
          <w:tcPr>
            <w:tcW w:w="933" w:type="dxa"/>
            <w:tcPrChange w:id="783"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84" w:author="David Gravett" w:date="2019-12-01T10:21:00Z">
                  <w:rPr>
                    <w:rFonts w:ascii="Times New Roman" w:hAnsi="Times New Roman" w:cs="Times New Roman"/>
                    <w:sz w:val="24"/>
                    <w:szCs w:val="24"/>
                  </w:rPr>
                </w:rPrChange>
              </w:rPr>
              <w:pPrChange w:id="785" w:author="David Gravett" w:date="2019-12-01T10:21:00Z">
                <w:pPr/>
              </w:pPrChange>
            </w:pPr>
            <w:r w:rsidRPr="00016618">
              <w:rPr>
                <w:rFonts w:ascii="Times New Roman" w:hAnsi="Times New Roman"/>
                <w:sz w:val="36"/>
                <w:rPrChange w:id="786" w:author="David Gravett" w:date="2019-12-01T10:21:00Z">
                  <w:rPr>
                    <w:rFonts w:ascii="Times New Roman" w:hAnsi="Times New Roman" w:cs="Times New Roman"/>
                    <w:sz w:val="24"/>
                    <w:szCs w:val="24"/>
                  </w:rPr>
                </w:rPrChange>
              </w:rPr>
              <w:t>0</w:t>
            </w:r>
          </w:p>
        </w:tc>
        <w:tc>
          <w:tcPr>
            <w:tcW w:w="933" w:type="dxa"/>
            <w:tcPrChange w:id="787"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88" w:author="David Gravett" w:date="2019-12-01T10:21:00Z">
                  <w:rPr>
                    <w:rFonts w:ascii="Times New Roman" w:hAnsi="Times New Roman" w:cs="Times New Roman"/>
                    <w:sz w:val="24"/>
                    <w:szCs w:val="24"/>
                  </w:rPr>
                </w:rPrChange>
              </w:rPr>
              <w:pPrChange w:id="789" w:author="David Gravett" w:date="2019-12-01T10:21:00Z">
                <w:pPr/>
              </w:pPrChange>
            </w:pPr>
            <w:r w:rsidRPr="00016618">
              <w:rPr>
                <w:rFonts w:ascii="Times New Roman" w:hAnsi="Times New Roman"/>
                <w:sz w:val="36"/>
                <w:rPrChange w:id="790" w:author="David Gravett" w:date="2019-12-01T10:21:00Z">
                  <w:rPr>
                    <w:rFonts w:ascii="Times New Roman" w:hAnsi="Times New Roman" w:cs="Times New Roman"/>
                    <w:sz w:val="24"/>
                    <w:szCs w:val="24"/>
                  </w:rPr>
                </w:rPrChange>
              </w:rPr>
              <w:t>0</w:t>
            </w:r>
          </w:p>
        </w:tc>
        <w:tc>
          <w:tcPr>
            <w:tcW w:w="933" w:type="dxa"/>
            <w:tcPrChange w:id="791"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92" w:author="David Gravett" w:date="2019-12-01T10:21:00Z">
                  <w:rPr>
                    <w:rFonts w:ascii="Times New Roman" w:hAnsi="Times New Roman" w:cs="Times New Roman"/>
                    <w:sz w:val="24"/>
                    <w:szCs w:val="24"/>
                  </w:rPr>
                </w:rPrChange>
              </w:rPr>
              <w:pPrChange w:id="793" w:author="David Gravett" w:date="2019-12-01T10:21:00Z">
                <w:pPr/>
              </w:pPrChange>
            </w:pPr>
            <w:r w:rsidRPr="00016618">
              <w:rPr>
                <w:rFonts w:ascii="Times New Roman" w:hAnsi="Times New Roman"/>
                <w:sz w:val="36"/>
                <w:rPrChange w:id="794" w:author="David Gravett" w:date="2019-12-01T10:21:00Z">
                  <w:rPr>
                    <w:rFonts w:ascii="Times New Roman" w:hAnsi="Times New Roman" w:cs="Times New Roman"/>
                    <w:sz w:val="24"/>
                    <w:szCs w:val="24"/>
                  </w:rPr>
                </w:rPrChange>
              </w:rPr>
              <w:t>0</w:t>
            </w:r>
          </w:p>
        </w:tc>
        <w:tc>
          <w:tcPr>
            <w:tcW w:w="933" w:type="dxa"/>
            <w:tcPrChange w:id="795"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96" w:author="David Gravett" w:date="2019-12-01T10:21:00Z">
                  <w:rPr>
                    <w:rFonts w:ascii="Times New Roman" w:hAnsi="Times New Roman" w:cs="Times New Roman"/>
                    <w:sz w:val="24"/>
                    <w:szCs w:val="24"/>
                  </w:rPr>
                </w:rPrChange>
              </w:rPr>
              <w:pPrChange w:id="797" w:author="David Gravett" w:date="2019-12-01T10:21:00Z">
                <w:pPr/>
              </w:pPrChange>
            </w:pPr>
            <w:r w:rsidRPr="00016618">
              <w:rPr>
                <w:rFonts w:ascii="Times New Roman" w:hAnsi="Times New Roman"/>
                <w:sz w:val="36"/>
                <w:rPrChange w:id="798" w:author="David Gravett" w:date="2019-12-01T10:21:00Z">
                  <w:rPr>
                    <w:rFonts w:ascii="Times New Roman" w:hAnsi="Times New Roman" w:cs="Times New Roman"/>
                    <w:sz w:val="24"/>
                    <w:szCs w:val="24"/>
                  </w:rPr>
                </w:rPrChange>
              </w:rPr>
              <w:t>0</w:t>
            </w:r>
          </w:p>
        </w:tc>
        <w:tc>
          <w:tcPr>
            <w:tcW w:w="933" w:type="dxa"/>
            <w:tcPrChange w:id="799"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800" w:author="David Gravett" w:date="2019-12-01T10:21:00Z">
                  <w:rPr>
                    <w:rFonts w:ascii="Times New Roman" w:hAnsi="Times New Roman" w:cs="Times New Roman"/>
                    <w:sz w:val="24"/>
                    <w:szCs w:val="24"/>
                  </w:rPr>
                </w:rPrChange>
              </w:rPr>
              <w:pPrChange w:id="801" w:author="David Gravett" w:date="2019-12-01T10:21:00Z">
                <w:pPr/>
              </w:pPrChange>
            </w:pPr>
            <w:r w:rsidRPr="00016618">
              <w:rPr>
                <w:rFonts w:ascii="Times New Roman" w:hAnsi="Times New Roman"/>
                <w:sz w:val="36"/>
                <w:rPrChange w:id="802" w:author="David Gravett" w:date="2019-12-01T10:21:00Z">
                  <w:rPr>
                    <w:rFonts w:ascii="Times New Roman" w:hAnsi="Times New Roman" w:cs="Times New Roman"/>
                    <w:sz w:val="24"/>
                    <w:szCs w:val="24"/>
                  </w:rPr>
                </w:rPrChange>
              </w:rPr>
              <w:t>0</w:t>
            </w:r>
          </w:p>
        </w:tc>
        <w:tc>
          <w:tcPr>
            <w:tcW w:w="933" w:type="dxa"/>
            <w:tcPrChange w:id="803"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804" w:author="David Gravett" w:date="2019-12-01T10:21:00Z">
                  <w:rPr>
                    <w:rFonts w:ascii="Times New Roman" w:hAnsi="Times New Roman" w:cs="Times New Roman"/>
                    <w:sz w:val="24"/>
                    <w:szCs w:val="24"/>
                  </w:rPr>
                </w:rPrChange>
              </w:rPr>
              <w:pPrChange w:id="805" w:author="David Gravett" w:date="2019-12-01T10:21:00Z">
                <w:pPr/>
              </w:pPrChange>
            </w:pPr>
            <w:r w:rsidRPr="00016618">
              <w:rPr>
                <w:rFonts w:ascii="Times New Roman" w:hAnsi="Times New Roman"/>
                <w:sz w:val="36"/>
                <w:rPrChange w:id="806" w:author="David Gravett" w:date="2019-12-01T10:21:00Z">
                  <w:rPr>
                    <w:rFonts w:ascii="Times New Roman" w:hAnsi="Times New Roman" w:cs="Times New Roman"/>
                    <w:sz w:val="24"/>
                    <w:szCs w:val="24"/>
                  </w:rPr>
                </w:rPrChange>
              </w:rPr>
              <w:t>0</w:t>
            </w:r>
          </w:p>
        </w:tc>
        <w:tc>
          <w:tcPr>
            <w:tcW w:w="933" w:type="dxa"/>
            <w:tcPrChange w:id="807"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808" w:author="David Gravett" w:date="2019-12-01T10:21:00Z">
                  <w:rPr>
                    <w:rFonts w:ascii="Times New Roman" w:hAnsi="Times New Roman" w:cs="Times New Roman"/>
                    <w:sz w:val="24"/>
                    <w:szCs w:val="24"/>
                  </w:rPr>
                </w:rPrChange>
              </w:rPr>
              <w:pPrChange w:id="809" w:author="David Gravett" w:date="2019-12-01T10:21:00Z">
                <w:pPr/>
              </w:pPrChange>
            </w:pPr>
            <w:r w:rsidRPr="00016618">
              <w:rPr>
                <w:rFonts w:ascii="Times New Roman" w:hAnsi="Times New Roman"/>
                <w:sz w:val="36"/>
                <w:rPrChange w:id="810"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811"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812" w:author="David Gravett" w:date="2019-12-01T10:21:00Z"/>
          <w:rFonts w:ascii="Times New Roman" w:hAnsi="Times New Roman" w:cs="Times New Roman"/>
          <w:sz w:val="24"/>
          <w:szCs w:val="24"/>
          <w:lang w:val="en-US"/>
        </w:rPr>
      </w:pPr>
      <w:moveFromRangeStart w:id="813" w:author="David Gravett" w:date="2019-12-01T10:21:00Z" w:name="move26088127"/>
      <w:moveFrom w:id="814"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813"/>
      <w:ins w:id="815"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BE50C5" w:rsidRPr="00D103E4" w:rsidRDefault="00BE50C5" w:rsidP="00016618">
                              <w:pPr>
                                <w:pStyle w:val="Caption"/>
                                <w:jc w:val="center"/>
                                <w:rPr>
                                  <w:ins w:id="816" w:author="David Gravett" w:date="2019-12-01T10:21:00Z"/>
                                  <w:rFonts w:ascii="Arial" w:eastAsia="Arial" w:hAnsi="Arial" w:cs="Arial"/>
                                  <w:noProof/>
                                  <w:lang w:val="en"/>
                                </w:rPr>
                              </w:pPr>
                              <w:ins w:id="817"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1"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stroked="f">
                  <v:textbox inset="0,0,0,0">
                    <w:txbxContent>
                      <w:p w14:paraId="643FB274" w14:textId="26E1D828" w:rsidR="00BE50C5" w:rsidRPr="00D103E4" w:rsidRDefault="00BE50C5" w:rsidP="00016618">
                        <w:pPr>
                          <w:pStyle w:val="Caption"/>
                          <w:jc w:val="center"/>
                          <w:rPr>
                            <w:ins w:id="818" w:author="David Gravett" w:date="2019-12-01T10:21:00Z"/>
                            <w:rFonts w:ascii="Arial" w:eastAsia="Arial" w:hAnsi="Arial" w:cs="Arial"/>
                            <w:noProof/>
                            <w:lang w:val="en"/>
                          </w:rPr>
                        </w:pPr>
                        <w:ins w:id="819"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820"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821"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822"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823"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824"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825" w:author="David Gravett" w:date="2019-12-01T10:21:00Z"/>
        </w:trPr>
        <w:tc>
          <w:tcPr>
            <w:tcW w:w="432" w:type="dxa"/>
          </w:tcPr>
          <w:p w14:paraId="04C7622E" w14:textId="77777777" w:rsidR="00E246BB" w:rsidRDefault="00E246BB" w:rsidP="003B3061">
            <w:pPr>
              <w:rPr>
                <w:del w:id="826" w:author="David Gravett" w:date="2019-12-01T10:21:00Z"/>
                <w:rFonts w:ascii="Times New Roman" w:hAnsi="Times New Roman" w:cs="Times New Roman"/>
                <w:sz w:val="24"/>
                <w:szCs w:val="24"/>
              </w:rPr>
            </w:pPr>
            <w:del w:id="827"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28" w:author="David Gravett" w:date="2019-12-01T10:21:00Z"/>
                <w:rFonts w:ascii="Times New Roman" w:hAnsi="Times New Roman" w:cs="Times New Roman"/>
                <w:sz w:val="24"/>
                <w:szCs w:val="24"/>
              </w:rPr>
            </w:pPr>
            <w:del w:id="829"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40" w:author="David Gravett" w:date="2019-12-01T10:21:00Z"/>
        </w:trPr>
        <w:tc>
          <w:tcPr>
            <w:tcW w:w="432" w:type="dxa"/>
          </w:tcPr>
          <w:p w14:paraId="693BD055" w14:textId="77777777" w:rsidR="00E246BB" w:rsidRDefault="00E246BB" w:rsidP="003B3061">
            <w:pPr>
              <w:rPr>
                <w:del w:id="841" w:author="David Gravett" w:date="2019-12-01T10:21:00Z"/>
                <w:rFonts w:ascii="Times New Roman" w:hAnsi="Times New Roman" w:cs="Times New Roman"/>
                <w:sz w:val="24"/>
                <w:szCs w:val="24"/>
              </w:rPr>
            </w:pPr>
            <w:del w:id="842"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43" w:author="David Gravett" w:date="2019-12-01T10:21:00Z"/>
                <w:rFonts w:ascii="Times New Roman" w:hAnsi="Times New Roman" w:cs="Times New Roman"/>
                <w:sz w:val="24"/>
                <w:szCs w:val="24"/>
              </w:rPr>
            </w:pPr>
            <w:del w:id="844"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55" w:author="David Gravett" w:date="2019-12-01T10:21:00Z"/>
        </w:trPr>
        <w:tc>
          <w:tcPr>
            <w:tcW w:w="432" w:type="dxa"/>
          </w:tcPr>
          <w:p w14:paraId="22D4DB34" w14:textId="34C5C82E" w:rsidR="00E246BB" w:rsidRDefault="00E246BB" w:rsidP="003B3061">
            <w:pPr>
              <w:rPr>
                <w:del w:id="856" w:author="David Gravett" w:date="2019-12-01T10:21:00Z"/>
                <w:rFonts w:ascii="Times New Roman" w:hAnsi="Times New Roman" w:cs="Times New Roman"/>
                <w:sz w:val="24"/>
                <w:szCs w:val="24"/>
              </w:rPr>
            </w:pPr>
            <w:del w:id="857"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58" w:author="David Gravett" w:date="2019-12-01T10:21:00Z"/>
                <w:rFonts w:ascii="Times New Roman" w:hAnsi="Times New Roman" w:cs="Times New Roman"/>
                <w:sz w:val="24"/>
                <w:szCs w:val="24"/>
              </w:rPr>
            </w:pPr>
            <w:del w:id="859"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70" w:author="David Gravett" w:date="2019-12-01T10:21:00Z"/>
        </w:trPr>
        <w:tc>
          <w:tcPr>
            <w:tcW w:w="432" w:type="dxa"/>
          </w:tcPr>
          <w:p w14:paraId="77DB88BD" w14:textId="77777777" w:rsidR="00E246BB" w:rsidRDefault="00E246BB" w:rsidP="003B3061">
            <w:pPr>
              <w:rPr>
                <w:del w:id="871" w:author="David Gravett" w:date="2019-12-01T10:21:00Z"/>
                <w:rFonts w:ascii="Times New Roman" w:hAnsi="Times New Roman" w:cs="Times New Roman"/>
                <w:sz w:val="24"/>
                <w:szCs w:val="24"/>
              </w:rPr>
            </w:pPr>
            <w:del w:id="872"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73" w:author="David Gravett" w:date="2019-12-01T10:21:00Z"/>
                <w:rFonts w:ascii="Times New Roman" w:hAnsi="Times New Roman" w:cs="Times New Roman"/>
                <w:sz w:val="24"/>
                <w:szCs w:val="24"/>
              </w:rPr>
            </w:pPr>
            <w:del w:id="874"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85" w:author="David Gravett" w:date="2019-12-01T10:21:00Z"/>
        </w:trPr>
        <w:tc>
          <w:tcPr>
            <w:tcW w:w="432" w:type="dxa"/>
          </w:tcPr>
          <w:p w14:paraId="3F849D65" w14:textId="33C79841" w:rsidR="00E246BB" w:rsidRDefault="00E246BB" w:rsidP="003B3061">
            <w:pPr>
              <w:rPr>
                <w:del w:id="886" w:author="David Gravett" w:date="2019-12-01T10:21:00Z"/>
                <w:rFonts w:ascii="Times New Roman" w:hAnsi="Times New Roman" w:cs="Times New Roman"/>
                <w:sz w:val="24"/>
                <w:szCs w:val="24"/>
              </w:rPr>
            </w:pPr>
            <w:del w:id="887"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88" w:author="David Gravett" w:date="2019-12-01T10:21:00Z"/>
                <w:rFonts w:ascii="Times New Roman" w:hAnsi="Times New Roman" w:cs="Times New Roman"/>
                <w:sz w:val="24"/>
                <w:szCs w:val="24"/>
              </w:rPr>
            </w:pPr>
            <w:del w:id="889"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900" w:author="David Gravett" w:date="2019-12-01T10:21:00Z"/>
        </w:trPr>
        <w:tc>
          <w:tcPr>
            <w:tcW w:w="432" w:type="dxa"/>
          </w:tcPr>
          <w:p w14:paraId="5DEF886B" w14:textId="77777777" w:rsidR="00E246BB" w:rsidRDefault="00E246BB" w:rsidP="003B3061">
            <w:pPr>
              <w:rPr>
                <w:del w:id="901" w:author="David Gravett" w:date="2019-12-01T10:21:00Z"/>
                <w:rFonts w:ascii="Times New Roman" w:hAnsi="Times New Roman" w:cs="Times New Roman"/>
                <w:sz w:val="24"/>
                <w:szCs w:val="24"/>
              </w:rPr>
            </w:pPr>
            <w:del w:id="902"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903" w:author="David Gravett" w:date="2019-12-01T10:21:00Z"/>
                <w:rFonts w:ascii="Times New Roman" w:hAnsi="Times New Roman" w:cs="Times New Roman"/>
                <w:sz w:val="24"/>
                <w:szCs w:val="24"/>
              </w:rPr>
            </w:pPr>
            <w:del w:id="904"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905" w:author="David Gravett" w:date="2019-12-01T10:21:00Z"/>
                <w:rFonts w:ascii="Times New Roman" w:hAnsi="Times New Roman" w:cs="Times New Roman"/>
                <w:sz w:val="24"/>
                <w:szCs w:val="24"/>
              </w:rPr>
            </w:pPr>
            <w:del w:id="906"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907" w:author="David Gravett" w:date="2019-12-01T10:21:00Z"/>
                <w:rFonts w:ascii="Times New Roman" w:hAnsi="Times New Roman" w:cs="Times New Roman"/>
                <w:sz w:val="24"/>
                <w:szCs w:val="24"/>
              </w:rPr>
            </w:pPr>
            <w:del w:id="908"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909" w:author="David Gravett" w:date="2019-12-01T10:21:00Z"/>
                <w:rFonts w:ascii="Times New Roman" w:hAnsi="Times New Roman" w:cs="Times New Roman"/>
                <w:sz w:val="24"/>
                <w:szCs w:val="24"/>
              </w:rPr>
            </w:pPr>
            <w:del w:id="910"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911" w:author="David Gravett" w:date="2019-12-01T10:21:00Z"/>
                <w:rFonts w:ascii="Times New Roman" w:hAnsi="Times New Roman" w:cs="Times New Roman"/>
                <w:sz w:val="24"/>
                <w:szCs w:val="24"/>
              </w:rPr>
            </w:pPr>
            <w:del w:id="912"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913" w:author="David Gravett" w:date="2019-12-01T10:21:00Z"/>
                <w:rFonts w:ascii="Times New Roman" w:hAnsi="Times New Roman" w:cs="Times New Roman"/>
                <w:sz w:val="24"/>
                <w:szCs w:val="24"/>
              </w:rPr>
            </w:pPr>
            <w:del w:id="914"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915" w:author="David Gravett" w:date="2019-12-01T10:21:00Z"/>
        </w:trPr>
        <w:tc>
          <w:tcPr>
            <w:tcW w:w="432" w:type="dxa"/>
          </w:tcPr>
          <w:p w14:paraId="09127FBB" w14:textId="77777777" w:rsidR="00E246BB" w:rsidRDefault="00E246BB" w:rsidP="003B3061">
            <w:pPr>
              <w:rPr>
                <w:del w:id="916" w:author="David Gravett" w:date="2019-12-01T10:21:00Z"/>
                <w:rFonts w:ascii="Times New Roman" w:hAnsi="Times New Roman" w:cs="Times New Roman"/>
                <w:sz w:val="24"/>
                <w:szCs w:val="24"/>
              </w:rPr>
            </w:pPr>
            <w:del w:id="917"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918" w:author="David Gravett" w:date="2019-12-01T10:21:00Z"/>
                <w:rFonts w:ascii="Times New Roman" w:hAnsi="Times New Roman" w:cs="Times New Roman"/>
                <w:sz w:val="24"/>
                <w:szCs w:val="24"/>
              </w:rPr>
            </w:pPr>
            <w:del w:id="919"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920" w:author="David Gravett" w:date="2019-12-01T10:21:00Z"/>
                <w:rFonts w:ascii="Times New Roman" w:hAnsi="Times New Roman" w:cs="Times New Roman"/>
                <w:sz w:val="24"/>
                <w:szCs w:val="24"/>
              </w:rPr>
            </w:pPr>
            <w:del w:id="921"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922" w:author="David Gravett" w:date="2019-12-01T10:21:00Z"/>
                <w:rFonts w:ascii="Times New Roman" w:hAnsi="Times New Roman" w:cs="Times New Roman"/>
                <w:sz w:val="24"/>
                <w:szCs w:val="24"/>
              </w:rPr>
            </w:pPr>
            <w:del w:id="923"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924" w:author="David Gravett" w:date="2019-12-01T10:21:00Z"/>
                <w:rFonts w:ascii="Times New Roman" w:hAnsi="Times New Roman" w:cs="Times New Roman"/>
                <w:sz w:val="24"/>
                <w:szCs w:val="24"/>
              </w:rPr>
            </w:pPr>
            <w:del w:id="925"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26" w:author="David Gravett" w:date="2019-12-01T10:21:00Z"/>
                <w:rFonts w:ascii="Times New Roman" w:hAnsi="Times New Roman" w:cs="Times New Roman"/>
                <w:sz w:val="24"/>
                <w:szCs w:val="24"/>
              </w:rPr>
            </w:pPr>
            <w:del w:id="927"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28" w:author="David Gravett" w:date="2019-12-01T10:21:00Z"/>
                <w:rFonts w:ascii="Times New Roman" w:hAnsi="Times New Roman" w:cs="Times New Roman"/>
                <w:sz w:val="24"/>
                <w:szCs w:val="24"/>
              </w:rPr>
            </w:pPr>
            <w:del w:id="929"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30" w:author="David Gravett" w:date="2019-12-01T10:21:00Z">
          <w:pPr>
            <w:spacing w:line="288" w:lineRule="auto"/>
          </w:pPr>
        </w:pPrChange>
      </w:pPr>
      <w:moveToRangeStart w:id="931" w:author="David Gravett" w:date="2019-12-01T10:21:00Z" w:name="move26088127"/>
      <w:moveTo w:id="932"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31"/>
    </w:p>
    <w:p w14:paraId="278401A6" w14:textId="77777777" w:rsidR="00BE50C5" w:rsidRDefault="00BE50C5" w:rsidP="00016618">
      <w:pPr>
        <w:spacing w:line="288" w:lineRule="auto"/>
        <w:jc w:val="both"/>
        <w:rPr>
          <w:ins w:id="933"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34" w:author="David Gravett" w:date="2019-12-01T10:21:00Z"/>
        </w:trPr>
        <w:tc>
          <w:tcPr>
            <w:tcW w:w="933" w:type="dxa"/>
          </w:tcPr>
          <w:p w14:paraId="6D906F59" w14:textId="6DE50D43" w:rsidR="00016618" w:rsidRPr="00016618" w:rsidRDefault="00016618" w:rsidP="00016618">
            <w:pPr>
              <w:jc w:val="center"/>
              <w:rPr>
                <w:ins w:id="935" w:author="David Gravett" w:date="2019-12-01T10:21:00Z"/>
                <w:rFonts w:ascii="Times New Roman" w:hAnsi="Times New Roman" w:cs="Times New Roman"/>
                <w:sz w:val="36"/>
                <w:szCs w:val="36"/>
              </w:rPr>
            </w:pPr>
            <w:ins w:id="936"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37" w:author="David Gravett" w:date="2019-12-01T10:21:00Z"/>
                <w:rFonts w:ascii="Times New Roman" w:hAnsi="Times New Roman" w:cs="Times New Roman"/>
                <w:sz w:val="36"/>
                <w:szCs w:val="36"/>
              </w:rPr>
            </w:pPr>
            <w:ins w:id="938"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49" w:author="David Gravett" w:date="2019-12-01T10:21:00Z"/>
        </w:trPr>
        <w:tc>
          <w:tcPr>
            <w:tcW w:w="933" w:type="dxa"/>
          </w:tcPr>
          <w:p w14:paraId="3B9A35D0" w14:textId="266E0B79" w:rsidR="00016618" w:rsidRPr="00016618" w:rsidRDefault="00016618" w:rsidP="00016618">
            <w:pPr>
              <w:jc w:val="center"/>
              <w:rPr>
                <w:ins w:id="950" w:author="David Gravett" w:date="2019-12-01T10:21:00Z"/>
                <w:rFonts w:ascii="Times New Roman" w:hAnsi="Times New Roman" w:cs="Times New Roman"/>
                <w:sz w:val="36"/>
                <w:szCs w:val="36"/>
              </w:rPr>
            </w:pPr>
            <w:ins w:id="951"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52" w:author="David Gravett" w:date="2019-12-01T10:21:00Z"/>
                <w:rFonts w:ascii="Times New Roman" w:hAnsi="Times New Roman" w:cs="Times New Roman"/>
                <w:sz w:val="36"/>
                <w:szCs w:val="36"/>
              </w:rPr>
            </w:pPr>
            <w:ins w:id="953"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64" w:author="David Gravett" w:date="2019-12-01T10:21:00Z"/>
        </w:trPr>
        <w:tc>
          <w:tcPr>
            <w:tcW w:w="933" w:type="dxa"/>
          </w:tcPr>
          <w:p w14:paraId="535B4265" w14:textId="625E0506" w:rsidR="00016618" w:rsidRPr="00016618" w:rsidRDefault="00016618" w:rsidP="00016618">
            <w:pPr>
              <w:jc w:val="center"/>
              <w:rPr>
                <w:ins w:id="965" w:author="David Gravett" w:date="2019-12-01T10:21:00Z"/>
                <w:rFonts w:ascii="Times New Roman" w:hAnsi="Times New Roman" w:cs="Times New Roman"/>
                <w:sz w:val="36"/>
                <w:szCs w:val="36"/>
              </w:rPr>
            </w:pPr>
            <w:ins w:id="966"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67" w:author="David Gravett" w:date="2019-12-01T10:21:00Z"/>
                <w:rFonts w:ascii="Times New Roman" w:hAnsi="Times New Roman" w:cs="Times New Roman"/>
                <w:sz w:val="36"/>
                <w:szCs w:val="36"/>
              </w:rPr>
            </w:pPr>
            <w:ins w:id="968"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79" w:author="David Gravett" w:date="2019-12-01T10:21:00Z"/>
        </w:trPr>
        <w:tc>
          <w:tcPr>
            <w:tcW w:w="933" w:type="dxa"/>
          </w:tcPr>
          <w:p w14:paraId="57F36703" w14:textId="709251CB" w:rsidR="00016618" w:rsidRPr="00016618" w:rsidRDefault="00016618" w:rsidP="00016618">
            <w:pPr>
              <w:jc w:val="center"/>
              <w:rPr>
                <w:ins w:id="980" w:author="David Gravett" w:date="2019-12-01T10:21:00Z"/>
                <w:rFonts w:ascii="Times New Roman" w:hAnsi="Times New Roman" w:cs="Times New Roman"/>
                <w:sz w:val="36"/>
                <w:szCs w:val="36"/>
              </w:rPr>
            </w:pPr>
            <w:ins w:id="981"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82" w:author="David Gravett" w:date="2019-12-01T10:21:00Z"/>
                <w:rFonts w:ascii="Times New Roman" w:hAnsi="Times New Roman" w:cs="Times New Roman"/>
                <w:sz w:val="36"/>
                <w:szCs w:val="36"/>
              </w:rPr>
            </w:pPr>
            <w:ins w:id="983"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94" w:author="David Gravett" w:date="2019-12-01T10:21:00Z"/>
        </w:trPr>
        <w:tc>
          <w:tcPr>
            <w:tcW w:w="933" w:type="dxa"/>
          </w:tcPr>
          <w:p w14:paraId="66CCE07C" w14:textId="2F52360D" w:rsidR="00016618" w:rsidRPr="00016618" w:rsidRDefault="00016618" w:rsidP="00016618">
            <w:pPr>
              <w:jc w:val="center"/>
              <w:rPr>
                <w:ins w:id="995" w:author="David Gravett" w:date="2019-12-01T10:21:00Z"/>
                <w:rFonts w:ascii="Times New Roman" w:hAnsi="Times New Roman" w:cs="Times New Roman"/>
                <w:sz w:val="36"/>
                <w:szCs w:val="36"/>
              </w:rPr>
            </w:pPr>
            <w:ins w:id="996"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97" w:author="David Gravett" w:date="2019-12-01T10:21:00Z"/>
                <w:rFonts w:ascii="Times New Roman" w:hAnsi="Times New Roman" w:cs="Times New Roman"/>
                <w:sz w:val="36"/>
                <w:szCs w:val="36"/>
              </w:rPr>
            </w:pPr>
            <w:ins w:id="998"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1009" w:author="David Gravett" w:date="2019-12-01T10:21:00Z"/>
        </w:trPr>
        <w:tc>
          <w:tcPr>
            <w:tcW w:w="933" w:type="dxa"/>
          </w:tcPr>
          <w:p w14:paraId="44D7E6C6" w14:textId="7D754606" w:rsidR="00016618" w:rsidRPr="00016618" w:rsidRDefault="00016618" w:rsidP="00016618">
            <w:pPr>
              <w:jc w:val="center"/>
              <w:rPr>
                <w:ins w:id="1010" w:author="David Gravett" w:date="2019-12-01T10:21:00Z"/>
                <w:rFonts w:ascii="Times New Roman" w:hAnsi="Times New Roman" w:cs="Times New Roman"/>
                <w:sz w:val="36"/>
                <w:szCs w:val="36"/>
              </w:rPr>
            </w:pPr>
            <w:ins w:id="1011"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1012" w:author="David Gravett" w:date="2019-12-01T10:21:00Z"/>
                <w:rFonts w:ascii="Times New Roman" w:hAnsi="Times New Roman" w:cs="Times New Roman"/>
                <w:sz w:val="36"/>
                <w:szCs w:val="36"/>
              </w:rPr>
            </w:pPr>
            <w:ins w:id="1013"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1014" w:author="David Gravett" w:date="2019-12-01T10:21:00Z"/>
                <w:rFonts w:ascii="Times New Roman" w:hAnsi="Times New Roman" w:cs="Times New Roman"/>
                <w:sz w:val="36"/>
                <w:szCs w:val="36"/>
              </w:rPr>
            </w:pPr>
            <w:ins w:id="1015"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1016" w:author="David Gravett" w:date="2019-12-01T10:21:00Z"/>
                <w:rFonts w:ascii="Times New Roman" w:hAnsi="Times New Roman" w:cs="Times New Roman"/>
                <w:sz w:val="36"/>
                <w:szCs w:val="36"/>
              </w:rPr>
            </w:pPr>
            <w:ins w:id="1017"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1018" w:author="David Gravett" w:date="2019-12-01T10:21:00Z"/>
                <w:rFonts w:ascii="Times New Roman" w:hAnsi="Times New Roman" w:cs="Times New Roman"/>
                <w:sz w:val="36"/>
                <w:szCs w:val="36"/>
              </w:rPr>
            </w:pPr>
            <w:ins w:id="1019"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1020" w:author="David Gravett" w:date="2019-12-01T10:21:00Z"/>
                <w:rFonts w:ascii="Times New Roman" w:hAnsi="Times New Roman" w:cs="Times New Roman"/>
                <w:sz w:val="36"/>
                <w:szCs w:val="36"/>
              </w:rPr>
            </w:pPr>
            <w:ins w:id="1021"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1022" w:author="David Gravett" w:date="2019-12-01T10:21:00Z"/>
                <w:rFonts w:ascii="Times New Roman" w:hAnsi="Times New Roman" w:cs="Times New Roman"/>
                <w:sz w:val="36"/>
                <w:szCs w:val="36"/>
              </w:rPr>
            </w:pPr>
            <w:ins w:id="1023"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1024" w:author="David Gravett" w:date="2019-12-01T10:21:00Z"/>
        </w:trPr>
        <w:tc>
          <w:tcPr>
            <w:tcW w:w="933" w:type="dxa"/>
          </w:tcPr>
          <w:p w14:paraId="71518CE4" w14:textId="2211EBF1" w:rsidR="00016618" w:rsidRPr="00016618" w:rsidRDefault="00016618" w:rsidP="00016618">
            <w:pPr>
              <w:jc w:val="center"/>
              <w:rPr>
                <w:ins w:id="1025" w:author="David Gravett" w:date="2019-12-01T10:21:00Z"/>
                <w:rFonts w:ascii="Times New Roman" w:hAnsi="Times New Roman" w:cs="Times New Roman"/>
                <w:sz w:val="36"/>
                <w:szCs w:val="36"/>
              </w:rPr>
            </w:pPr>
            <w:ins w:id="1026"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27" w:author="David Gravett" w:date="2019-12-01T10:21:00Z"/>
                <w:rFonts w:ascii="Times New Roman" w:hAnsi="Times New Roman" w:cs="Times New Roman"/>
                <w:sz w:val="36"/>
                <w:szCs w:val="36"/>
              </w:rPr>
            </w:pPr>
            <w:ins w:id="1028"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29" w:author="David Gravett" w:date="2019-12-01T10:21:00Z"/>
                <w:rFonts w:ascii="Times New Roman" w:hAnsi="Times New Roman" w:cs="Times New Roman"/>
                <w:sz w:val="36"/>
                <w:szCs w:val="36"/>
              </w:rPr>
            </w:pPr>
            <w:ins w:id="1030"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31" w:author="David Gravett" w:date="2019-12-01T10:21:00Z"/>
                <w:rFonts w:ascii="Times New Roman" w:hAnsi="Times New Roman" w:cs="Times New Roman"/>
                <w:sz w:val="36"/>
                <w:szCs w:val="36"/>
              </w:rPr>
            </w:pPr>
            <w:ins w:id="1032"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33" w:author="David Gravett" w:date="2019-12-01T10:21:00Z"/>
                <w:rFonts w:ascii="Times New Roman" w:hAnsi="Times New Roman" w:cs="Times New Roman"/>
                <w:sz w:val="36"/>
                <w:szCs w:val="36"/>
              </w:rPr>
            </w:pPr>
            <w:ins w:id="1034"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35" w:author="David Gravett" w:date="2019-12-01T10:21:00Z"/>
                <w:rFonts w:ascii="Times New Roman" w:hAnsi="Times New Roman" w:cs="Times New Roman"/>
                <w:sz w:val="36"/>
                <w:szCs w:val="36"/>
              </w:rPr>
            </w:pPr>
            <w:ins w:id="1036"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39" w:author="David Gravett" w:date="2019-12-01T10:21:00Z"/>
          <w:rFonts w:ascii="Times New Roman" w:hAnsi="Times New Roman" w:cs="Times New Roman"/>
          <w:sz w:val="24"/>
          <w:szCs w:val="24"/>
          <w:lang w:val="en-US"/>
        </w:rPr>
      </w:pPr>
      <w:ins w:id="1040"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BE50C5" w:rsidRPr="00D103E4" w:rsidRDefault="00BE50C5" w:rsidP="00016618">
                              <w:pPr>
                                <w:pStyle w:val="Caption"/>
                                <w:jc w:val="center"/>
                                <w:rPr>
                                  <w:ins w:id="1041" w:author="David Gravett" w:date="2019-12-01T10:21:00Z"/>
                                  <w:rFonts w:ascii="Arial" w:eastAsia="Arial" w:hAnsi="Arial" w:cs="Arial"/>
                                  <w:noProof/>
                                  <w:lang w:val="en"/>
                                </w:rPr>
                              </w:pPr>
                              <w:ins w:id="1042"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2"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stroked="f">
                  <v:textbox inset="0,0,0,0">
                    <w:txbxContent>
                      <w:p w14:paraId="22F77CD2" w14:textId="6CD32865" w:rsidR="00BE50C5" w:rsidRPr="00D103E4" w:rsidRDefault="00BE50C5" w:rsidP="00016618">
                        <w:pPr>
                          <w:pStyle w:val="Caption"/>
                          <w:jc w:val="center"/>
                          <w:rPr>
                            <w:ins w:id="1043" w:author="David Gravett" w:date="2019-12-01T10:21:00Z"/>
                            <w:rFonts w:ascii="Arial" w:eastAsia="Arial" w:hAnsi="Arial" w:cs="Arial"/>
                            <w:noProof/>
                            <w:lang w:val="en"/>
                          </w:rPr>
                        </w:pPr>
                        <w:ins w:id="1044"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45"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46" w:author="David Gravett" w:date="2019-12-01T10:21:00Z"/>
          <w:rFonts w:ascii="Times New Roman" w:hAnsi="Times New Roman" w:cs="Times New Roman"/>
          <w:sz w:val="24"/>
          <w:szCs w:val="24"/>
          <w:lang w:val="en-US"/>
        </w:rPr>
      </w:pPr>
      <w:ins w:id="1047"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48"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49"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50"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51"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52"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53"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54"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55"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56"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57" w:author="David Gravett" w:date="2019-12-01T10:21:00Z"/>
          <w:rFonts w:asciiTheme="majorHAnsi" w:hAnsiTheme="majorHAnsi" w:cstheme="majorHAnsi"/>
          <w:color w:val="1F3864" w:themeColor="accent1" w:themeShade="80"/>
          <w:sz w:val="40"/>
          <w:szCs w:val="40"/>
        </w:rPr>
      </w:pPr>
      <w:ins w:id="105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59"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60" w:author="David Gravett" w:date="2019-12-01T10:21:00Z"/>
        </w:trPr>
        <w:tc>
          <w:tcPr>
            <w:tcW w:w="933" w:type="dxa"/>
          </w:tcPr>
          <w:p w14:paraId="25DAC49B" w14:textId="16EDC669" w:rsidR="00016618" w:rsidRPr="00016618" w:rsidRDefault="00016618" w:rsidP="00016618">
            <w:pPr>
              <w:jc w:val="center"/>
              <w:rPr>
                <w:ins w:id="1061" w:author="David Gravett" w:date="2019-12-01T10:21:00Z"/>
                <w:rFonts w:ascii="Times New Roman" w:hAnsi="Times New Roman" w:cs="Times New Roman"/>
                <w:sz w:val="36"/>
                <w:szCs w:val="36"/>
              </w:rPr>
            </w:pPr>
            <w:ins w:id="1062"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63" w:author="David Gravett" w:date="2019-12-01T10:21:00Z"/>
                <w:rFonts w:ascii="Times New Roman" w:hAnsi="Times New Roman" w:cs="Times New Roman"/>
                <w:sz w:val="36"/>
                <w:szCs w:val="36"/>
              </w:rPr>
            </w:pPr>
            <w:ins w:id="1064"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65" w:author="David Gravett" w:date="2019-12-01T10:21:00Z"/>
                <w:rFonts w:ascii="Times New Roman" w:hAnsi="Times New Roman" w:cs="Times New Roman"/>
                <w:sz w:val="36"/>
                <w:szCs w:val="36"/>
              </w:rPr>
            </w:pPr>
            <w:ins w:id="1066"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75" w:author="David Gravett" w:date="2019-12-01T10:21:00Z"/>
        </w:trPr>
        <w:tc>
          <w:tcPr>
            <w:tcW w:w="933" w:type="dxa"/>
          </w:tcPr>
          <w:p w14:paraId="19D88635" w14:textId="21B80CD1" w:rsidR="00016618" w:rsidRPr="00016618" w:rsidRDefault="00016618" w:rsidP="00016618">
            <w:pPr>
              <w:jc w:val="center"/>
              <w:rPr>
                <w:ins w:id="1076" w:author="David Gravett" w:date="2019-12-01T10:21:00Z"/>
                <w:rFonts w:ascii="Times New Roman" w:hAnsi="Times New Roman" w:cs="Times New Roman"/>
                <w:sz w:val="36"/>
                <w:szCs w:val="36"/>
              </w:rPr>
            </w:pPr>
            <w:ins w:id="1077"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78" w:author="David Gravett" w:date="2019-12-01T10:21:00Z"/>
                <w:rFonts w:ascii="Times New Roman" w:hAnsi="Times New Roman" w:cs="Times New Roman"/>
                <w:sz w:val="36"/>
                <w:szCs w:val="36"/>
              </w:rPr>
            </w:pPr>
            <w:ins w:id="1079"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80" w:author="David Gravett" w:date="2019-12-01T10:21:00Z"/>
                <w:rFonts w:ascii="Times New Roman" w:hAnsi="Times New Roman" w:cs="Times New Roman"/>
                <w:sz w:val="36"/>
                <w:szCs w:val="36"/>
              </w:rPr>
            </w:pPr>
            <w:ins w:id="1081"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90" w:author="David Gravett" w:date="2019-12-01T10:21:00Z"/>
        </w:trPr>
        <w:tc>
          <w:tcPr>
            <w:tcW w:w="933" w:type="dxa"/>
          </w:tcPr>
          <w:p w14:paraId="38C19A43" w14:textId="785CC76E" w:rsidR="00016618" w:rsidRPr="00016618" w:rsidRDefault="00016618" w:rsidP="00016618">
            <w:pPr>
              <w:jc w:val="center"/>
              <w:rPr>
                <w:ins w:id="1091" w:author="David Gravett" w:date="2019-12-01T10:21:00Z"/>
                <w:rFonts w:ascii="Times New Roman" w:hAnsi="Times New Roman" w:cs="Times New Roman"/>
                <w:sz w:val="36"/>
                <w:szCs w:val="36"/>
              </w:rPr>
            </w:pPr>
            <w:ins w:id="1092"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93" w:author="David Gravett" w:date="2019-12-01T10:21:00Z"/>
                <w:rFonts w:ascii="Times New Roman" w:hAnsi="Times New Roman" w:cs="Times New Roman"/>
                <w:sz w:val="36"/>
                <w:szCs w:val="36"/>
              </w:rPr>
            </w:pPr>
            <w:ins w:id="1094"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95" w:author="David Gravett" w:date="2019-12-01T10:21:00Z"/>
                <w:rFonts w:ascii="Times New Roman" w:hAnsi="Times New Roman" w:cs="Times New Roman"/>
                <w:sz w:val="36"/>
                <w:szCs w:val="36"/>
              </w:rPr>
            </w:pPr>
            <w:ins w:id="1096"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105" w:author="David Gravett" w:date="2019-12-01T10:21:00Z"/>
        </w:trPr>
        <w:tc>
          <w:tcPr>
            <w:tcW w:w="933" w:type="dxa"/>
          </w:tcPr>
          <w:p w14:paraId="6874888F" w14:textId="6A528125" w:rsidR="00016618" w:rsidRPr="00016618" w:rsidRDefault="00016618" w:rsidP="00016618">
            <w:pPr>
              <w:jc w:val="center"/>
              <w:rPr>
                <w:ins w:id="1106" w:author="David Gravett" w:date="2019-12-01T10:21:00Z"/>
                <w:rFonts w:ascii="Times New Roman" w:hAnsi="Times New Roman" w:cs="Times New Roman"/>
                <w:sz w:val="36"/>
                <w:szCs w:val="36"/>
              </w:rPr>
            </w:pPr>
            <w:ins w:id="1107"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108" w:author="David Gravett" w:date="2019-12-01T10:21:00Z"/>
                <w:rFonts w:ascii="Times New Roman" w:hAnsi="Times New Roman" w:cs="Times New Roman"/>
                <w:sz w:val="36"/>
                <w:szCs w:val="36"/>
              </w:rPr>
            </w:pPr>
            <w:ins w:id="1109"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110" w:author="David Gravett" w:date="2019-12-01T10:21:00Z"/>
                <w:rFonts w:ascii="Times New Roman" w:hAnsi="Times New Roman" w:cs="Times New Roman"/>
                <w:sz w:val="36"/>
                <w:szCs w:val="36"/>
              </w:rPr>
            </w:pPr>
            <w:ins w:id="1111"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120" w:author="David Gravett" w:date="2019-12-01T10:21:00Z"/>
        </w:trPr>
        <w:tc>
          <w:tcPr>
            <w:tcW w:w="933" w:type="dxa"/>
          </w:tcPr>
          <w:p w14:paraId="52585A82" w14:textId="0A535F6A" w:rsidR="00016618" w:rsidRPr="00016618" w:rsidRDefault="00016618" w:rsidP="00016618">
            <w:pPr>
              <w:jc w:val="center"/>
              <w:rPr>
                <w:ins w:id="1121" w:author="David Gravett" w:date="2019-12-01T10:21:00Z"/>
                <w:rFonts w:ascii="Times New Roman" w:hAnsi="Times New Roman" w:cs="Times New Roman"/>
                <w:sz w:val="36"/>
                <w:szCs w:val="36"/>
              </w:rPr>
            </w:pPr>
            <w:ins w:id="1122"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123" w:author="David Gravett" w:date="2019-12-01T10:21:00Z"/>
                <w:rFonts w:ascii="Times New Roman" w:hAnsi="Times New Roman" w:cs="Times New Roman"/>
                <w:sz w:val="36"/>
                <w:szCs w:val="36"/>
              </w:rPr>
            </w:pPr>
            <w:ins w:id="1124"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25" w:author="David Gravett" w:date="2019-12-01T10:21:00Z"/>
                <w:rFonts w:ascii="Times New Roman" w:hAnsi="Times New Roman" w:cs="Times New Roman"/>
                <w:sz w:val="36"/>
                <w:szCs w:val="36"/>
              </w:rPr>
            </w:pPr>
            <w:ins w:id="1126"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35" w:author="David Gravett" w:date="2019-12-01T10:21:00Z"/>
        </w:trPr>
        <w:tc>
          <w:tcPr>
            <w:tcW w:w="933" w:type="dxa"/>
          </w:tcPr>
          <w:p w14:paraId="6141216C" w14:textId="658C9479" w:rsidR="00016618" w:rsidRPr="00016618" w:rsidRDefault="00016618" w:rsidP="00016618">
            <w:pPr>
              <w:jc w:val="center"/>
              <w:rPr>
                <w:ins w:id="1136" w:author="David Gravett" w:date="2019-12-01T10:21:00Z"/>
                <w:rFonts w:ascii="Times New Roman" w:hAnsi="Times New Roman" w:cs="Times New Roman"/>
                <w:sz w:val="36"/>
                <w:szCs w:val="36"/>
              </w:rPr>
            </w:pPr>
            <w:ins w:id="1137"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38" w:author="David Gravett" w:date="2019-12-01T10:21:00Z"/>
                <w:rFonts w:ascii="Times New Roman" w:hAnsi="Times New Roman" w:cs="Times New Roman"/>
                <w:sz w:val="36"/>
                <w:szCs w:val="36"/>
              </w:rPr>
            </w:pPr>
            <w:ins w:id="1139"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40" w:author="David Gravett" w:date="2019-12-01T10:21:00Z"/>
                <w:rFonts w:ascii="Times New Roman" w:hAnsi="Times New Roman" w:cs="Times New Roman"/>
                <w:sz w:val="36"/>
                <w:szCs w:val="36"/>
              </w:rPr>
            </w:pPr>
            <w:ins w:id="1141"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42" w:author="David Gravett" w:date="2019-12-01T10:21:00Z"/>
                <w:rFonts w:ascii="Times New Roman" w:hAnsi="Times New Roman" w:cs="Times New Roman"/>
                <w:sz w:val="36"/>
                <w:szCs w:val="36"/>
              </w:rPr>
            </w:pPr>
            <w:ins w:id="1143"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44" w:author="David Gravett" w:date="2019-12-01T10:21:00Z"/>
                <w:rFonts w:ascii="Times New Roman" w:hAnsi="Times New Roman" w:cs="Times New Roman"/>
                <w:sz w:val="36"/>
                <w:szCs w:val="36"/>
              </w:rPr>
            </w:pPr>
            <w:ins w:id="1145"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46" w:author="David Gravett" w:date="2019-12-01T10:21:00Z"/>
                <w:rFonts w:ascii="Times New Roman" w:hAnsi="Times New Roman" w:cs="Times New Roman"/>
                <w:sz w:val="36"/>
                <w:szCs w:val="36"/>
              </w:rPr>
            </w:pPr>
            <w:ins w:id="1147"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48" w:author="David Gravett" w:date="2019-12-01T10:21:00Z"/>
                <w:rFonts w:ascii="Times New Roman" w:hAnsi="Times New Roman" w:cs="Times New Roman"/>
                <w:sz w:val="36"/>
                <w:szCs w:val="36"/>
              </w:rPr>
            </w:pPr>
            <w:ins w:id="1149"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50" w:author="David Gravett" w:date="2019-12-01T10:21:00Z"/>
        </w:trPr>
        <w:tc>
          <w:tcPr>
            <w:tcW w:w="933" w:type="dxa"/>
          </w:tcPr>
          <w:p w14:paraId="1D5D7470" w14:textId="00E8F556" w:rsidR="00016618" w:rsidRPr="00016618" w:rsidRDefault="00016618" w:rsidP="00016618">
            <w:pPr>
              <w:jc w:val="center"/>
              <w:rPr>
                <w:ins w:id="1151" w:author="David Gravett" w:date="2019-12-01T10:21:00Z"/>
                <w:rFonts w:ascii="Times New Roman" w:hAnsi="Times New Roman" w:cs="Times New Roman"/>
                <w:sz w:val="36"/>
                <w:szCs w:val="36"/>
              </w:rPr>
            </w:pPr>
            <w:ins w:id="1152"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53" w:author="David Gravett" w:date="2019-12-01T10:21:00Z"/>
                <w:rFonts w:ascii="Times New Roman" w:hAnsi="Times New Roman" w:cs="Times New Roman"/>
                <w:sz w:val="36"/>
                <w:szCs w:val="36"/>
              </w:rPr>
            </w:pPr>
            <w:ins w:id="1154"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55" w:author="David Gravett" w:date="2019-12-01T10:21:00Z"/>
                <w:rFonts w:ascii="Times New Roman" w:hAnsi="Times New Roman" w:cs="Times New Roman"/>
                <w:sz w:val="36"/>
                <w:szCs w:val="36"/>
              </w:rPr>
            </w:pPr>
            <w:ins w:id="1156"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57" w:author="David Gravett" w:date="2019-12-01T10:21:00Z"/>
                <w:rFonts w:ascii="Times New Roman" w:hAnsi="Times New Roman" w:cs="Times New Roman"/>
                <w:sz w:val="36"/>
                <w:szCs w:val="36"/>
              </w:rPr>
            </w:pPr>
            <w:ins w:id="1158"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59" w:author="David Gravett" w:date="2019-12-01T10:21:00Z"/>
                <w:rFonts w:ascii="Times New Roman" w:hAnsi="Times New Roman" w:cs="Times New Roman"/>
                <w:sz w:val="36"/>
                <w:szCs w:val="36"/>
              </w:rPr>
            </w:pPr>
            <w:ins w:id="1160"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61" w:author="David Gravett" w:date="2019-12-01T10:21:00Z"/>
                <w:rFonts w:ascii="Times New Roman" w:hAnsi="Times New Roman" w:cs="Times New Roman"/>
                <w:sz w:val="36"/>
                <w:szCs w:val="36"/>
              </w:rPr>
            </w:pPr>
            <w:ins w:id="1162"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63" w:author="David Gravett" w:date="2019-12-01T10:21:00Z"/>
                <w:rFonts w:ascii="Times New Roman" w:hAnsi="Times New Roman" w:cs="Times New Roman"/>
                <w:sz w:val="36"/>
                <w:szCs w:val="36"/>
              </w:rPr>
            </w:pPr>
            <w:ins w:id="1164"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65" w:author="David Gravett" w:date="2019-12-01T10:21:00Z"/>
          <w:rFonts w:ascii="Times New Roman" w:hAnsi="Times New Roman" w:cs="Times New Roman"/>
          <w:sz w:val="24"/>
          <w:szCs w:val="24"/>
          <w:lang w:val="en-US"/>
        </w:rPr>
      </w:pPr>
      <w:ins w:id="1166"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BE50C5" w:rsidRPr="00D103E4" w:rsidRDefault="00BE50C5" w:rsidP="00016618">
                              <w:pPr>
                                <w:pStyle w:val="Caption"/>
                                <w:jc w:val="center"/>
                                <w:rPr>
                                  <w:ins w:id="1167" w:author="David Gravett" w:date="2019-12-01T10:21:00Z"/>
                                  <w:rFonts w:ascii="Arial" w:eastAsia="Arial" w:hAnsi="Arial" w:cs="Arial"/>
                                  <w:noProof/>
                                  <w:lang w:val="en"/>
                                </w:rPr>
                              </w:pPr>
                              <w:ins w:id="1168"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3"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stroked="f">
                  <v:textbox inset="0,0,0,0">
                    <w:txbxContent>
                      <w:p w14:paraId="4BDE8B54" w14:textId="2FA314D9" w:rsidR="00BE50C5" w:rsidRPr="00D103E4" w:rsidRDefault="00BE50C5" w:rsidP="00016618">
                        <w:pPr>
                          <w:pStyle w:val="Caption"/>
                          <w:jc w:val="center"/>
                          <w:rPr>
                            <w:ins w:id="1169" w:author="David Gravett" w:date="2019-12-01T10:21:00Z"/>
                            <w:rFonts w:ascii="Arial" w:eastAsia="Arial" w:hAnsi="Arial" w:cs="Arial"/>
                            <w:noProof/>
                            <w:lang w:val="en"/>
                          </w:rPr>
                        </w:pPr>
                        <w:ins w:id="1170"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71" w:author="David Gravett" w:date="2019-12-01T10:21:00Z"/>
        </w:trPr>
        <w:tc>
          <w:tcPr>
            <w:tcW w:w="432" w:type="dxa"/>
          </w:tcPr>
          <w:p w14:paraId="6A672990" w14:textId="77777777" w:rsidR="00E246BB" w:rsidRDefault="00E246BB" w:rsidP="003B3061">
            <w:pPr>
              <w:rPr>
                <w:del w:id="1172" w:author="David Gravett" w:date="2019-12-01T10:21:00Z"/>
                <w:rFonts w:ascii="Times New Roman" w:hAnsi="Times New Roman" w:cs="Times New Roman"/>
                <w:sz w:val="24"/>
                <w:szCs w:val="24"/>
              </w:rPr>
            </w:pPr>
            <w:del w:id="1173"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74" w:author="David Gravett" w:date="2019-12-01T10:21:00Z"/>
                <w:rFonts w:ascii="Times New Roman" w:hAnsi="Times New Roman" w:cs="Times New Roman"/>
                <w:sz w:val="24"/>
                <w:szCs w:val="24"/>
              </w:rPr>
            </w:pPr>
            <w:del w:id="1175"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76" w:author="David Gravett" w:date="2019-12-01T10:21:00Z"/>
                <w:rFonts w:ascii="Times New Roman" w:hAnsi="Times New Roman" w:cs="Times New Roman"/>
                <w:sz w:val="24"/>
                <w:szCs w:val="24"/>
              </w:rPr>
            </w:pPr>
            <w:del w:id="1177"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78" w:author="David Gravett" w:date="2019-12-01T10:21:00Z"/>
                <w:rFonts w:ascii="Times New Roman" w:hAnsi="Times New Roman" w:cs="Times New Roman"/>
                <w:sz w:val="24"/>
                <w:szCs w:val="24"/>
              </w:rPr>
            </w:pPr>
            <w:del w:id="1179"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86" w:author="David Gravett" w:date="2019-12-01T10:21:00Z"/>
        </w:trPr>
        <w:tc>
          <w:tcPr>
            <w:tcW w:w="432" w:type="dxa"/>
          </w:tcPr>
          <w:p w14:paraId="1E1E774E" w14:textId="77777777" w:rsidR="00E246BB" w:rsidRDefault="00E246BB" w:rsidP="003B3061">
            <w:pPr>
              <w:rPr>
                <w:del w:id="1187" w:author="David Gravett" w:date="2019-12-01T10:21:00Z"/>
                <w:rFonts w:ascii="Times New Roman" w:hAnsi="Times New Roman" w:cs="Times New Roman"/>
                <w:sz w:val="24"/>
                <w:szCs w:val="24"/>
              </w:rPr>
            </w:pPr>
            <w:del w:id="1188"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89" w:author="David Gravett" w:date="2019-12-01T10:21:00Z"/>
                <w:rFonts w:ascii="Times New Roman" w:hAnsi="Times New Roman" w:cs="Times New Roman"/>
                <w:sz w:val="24"/>
                <w:szCs w:val="24"/>
              </w:rPr>
            </w:pPr>
            <w:del w:id="1190"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91" w:author="David Gravett" w:date="2019-12-01T10:21:00Z"/>
                <w:rFonts w:ascii="Times New Roman" w:hAnsi="Times New Roman" w:cs="Times New Roman"/>
                <w:sz w:val="24"/>
                <w:szCs w:val="24"/>
              </w:rPr>
            </w:pPr>
            <w:del w:id="1192"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93" w:author="David Gravett" w:date="2019-12-01T10:21:00Z"/>
                <w:rFonts w:ascii="Times New Roman" w:hAnsi="Times New Roman" w:cs="Times New Roman"/>
                <w:sz w:val="24"/>
                <w:szCs w:val="24"/>
              </w:rPr>
            </w:pPr>
            <w:del w:id="1194"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201" w:author="David Gravett" w:date="2019-12-01T10:21:00Z"/>
        </w:trPr>
        <w:tc>
          <w:tcPr>
            <w:tcW w:w="432" w:type="dxa"/>
          </w:tcPr>
          <w:p w14:paraId="67579085" w14:textId="77777777" w:rsidR="00E246BB" w:rsidRDefault="00E246BB" w:rsidP="003B3061">
            <w:pPr>
              <w:rPr>
                <w:del w:id="1202" w:author="David Gravett" w:date="2019-12-01T10:21:00Z"/>
                <w:rFonts w:ascii="Times New Roman" w:hAnsi="Times New Roman" w:cs="Times New Roman"/>
                <w:sz w:val="24"/>
                <w:szCs w:val="24"/>
              </w:rPr>
            </w:pPr>
            <w:del w:id="1203"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204" w:author="David Gravett" w:date="2019-12-01T10:21:00Z"/>
                <w:rFonts w:ascii="Times New Roman" w:hAnsi="Times New Roman" w:cs="Times New Roman"/>
                <w:sz w:val="24"/>
                <w:szCs w:val="24"/>
              </w:rPr>
            </w:pPr>
            <w:del w:id="1205"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206" w:author="David Gravett" w:date="2019-12-01T10:21:00Z"/>
                <w:rFonts w:ascii="Times New Roman" w:hAnsi="Times New Roman" w:cs="Times New Roman"/>
                <w:sz w:val="24"/>
                <w:szCs w:val="24"/>
              </w:rPr>
            </w:pPr>
            <w:del w:id="1207"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208" w:author="David Gravett" w:date="2019-12-01T10:21:00Z"/>
                <w:rFonts w:ascii="Times New Roman" w:hAnsi="Times New Roman" w:cs="Times New Roman"/>
                <w:sz w:val="24"/>
                <w:szCs w:val="24"/>
              </w:rPr>
            </w:pPr>
            <w:del w:id="1209"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216" w:author="David Gravett" w:date="2019-12-01T10:21:00Z"/>
        </w:trPr>
        <w:tc>
          <w:tcPr>
            <w:tcW w:w="432" w:type="dxa"/>
          </w:tcPr>
          <w:p w14:paraId="472C2046" w14:textId="77777777" w:rsidR="00E246BB" w:rsidRDefault="00E246BB" w:rsidP="003B3061">
            <w:pPr>
              <w:rPr>
                <w:del w:id="1217" w:author="David Gravett" w:date="2019-12-01T10:21:00Z"/>
                <w:rFonts w:ascii="Times New Roman" w:hAnsi="Times New Roman" w:cs="Times New Roman"/>
                <w:sz w:val="24"/>
                <w:szCs w:val="24"/>
              </w:rPr>
            </w:pPr>
            <w:del w:id="1218"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219" w:author="David Gravett" w:date="2019-12-01T10:21:00Z"/>
                <w:rFonts w:ascii="Times New Roman" w:hAnsi="Times New Roman" w:cs="Times New Roman"/>
                <w:sz w:val="24"/>
                <w:szCs w:val="24"/>
              </w:rPr>
            </w:pPr>
            <w:del w:id="1220"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221" w:author="David Gravett" w:date="2019-12-01T10:21:00Z"/>
                <w:rFonts w:ascii="Times New Roman" w:hAnsi="Times New Roman" w:cs="Times New Roman"/>
                <w:sz w:val="24"/>
                <w:szCs w:val="24"/>
              </w:rPr>
            </w:pPr>
            <w:del w:id="1222"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23" w:author="David Gravett" w:date="2019-12-01T10:21:00Z"/>
                <w:rFonts w:ascii="Times New Roman" w:hAnsi="Times New Roman" w:cs="Times New Roman"/>
                <w:sz w:val="24"/>
                <w:szCs w:val="24"/>
              </w:rPr>
            </w:pPr>
            <w:del w:id="1224"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31" w:author="David Gravett" w:date="2019-12-01T10:21:00Z"/>
        </w:trPr>
        <w:tc>
          <w:tcPr>
            <w:tcW w:w="432" w:type="dxa"/>
          </w:tcPr>
          <w:p w14:paraId="6E4EC446" w14:textId="77777777" w:rsidR="00E246BB" w:rsidRDefault="00E246BB" w:rsidP="003B3061">
            <w:pPr>
              <w:rPr>
                <w:del w:id="1232" w:author="David Gravett" w:date="2019-12-01T10:21:00Z"/>
                <w:rFonts w:ascii="Times New Roman" w:hAnsi="Times New Roman" w:cs="Times New Roman"/>
                <w:sz w:val="24"/>
                <w:szCs w:val="24"/>
              </w:rPr>
            </w:pPr>
            <w:del w:id="1233"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34" w:author="David Gravett" w:date="2019-12-01T10:21:00Z"/>
                <w:rFonts w:ascii="Times New Roman" w:hAnsi="Times New Roman" w:cs="Times New Roman"/>
                <w:sz w:val="24"/>
                <w:szCs w:val="24"/>
              </w:rPr>
            </w:pPr>
            <w:del w:id="1235"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36" w:author="David Gravett" w:date="2019-12-01T10:21:00Z"/>
                <w:rFonts w:ascii="Times New Roman" w:hAnsi="Times New Roman" w:cs="Times New Roman"/>
                <w:sz w:val="24"/>
                <w:szCs w:val="24"/>
              </w:rPr>
            </w:pPr>
            <w:del w:id="1237"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38" w:author="David Gravett" w:date="2019-12-01T10:21:00Z"/>
                <w:rFonts w:ascii="Times New Roman" w:hAnsi="Times New Roman" w:cs="Times New Roman"/>
                <w:sz w:val="24"/>
                <w:szCs w:val="24"/>
              </w:rPr>
            </w:pPr>
            <w:del w:id="1239"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46" w:author="David Gravett" w:date="2019-12-01T10:21:00Z"/>
        </w:trPr>
        <w:tc>
          <w:tcPr>
            <w:tcW w:w="432" w:type="dxa"/>
          </w:tcPr>
          <w:p w14:paraId="57B30C96" w14:textId="678C772C" w:rsidR="00E246BB" w:rsidRDefault="00E246BB" w:rsidP="003B3061">
            <w:pPr>
              <w:rPr>
                <w:del w:id="1247" w:author="David Gravett" w:date="2019-12-01T10:21:00Z"/>
                <w:rFonts w:ascii="Times New Roman" w:hAnsi="Times New Roman" w:cs="Times New Roman"/>
                <w:sz w:val="24"/>
                <w:szCs w:val="24"/>
              </w:rPr>
            </w:pPr>
            <w:del w:id="1248"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49" w:author="David Gravett" w:date="2019-12-01T10:21:00Z"/>
                <w:rFonts w:ascii="Times New Roman" w:hAnsi="Times New Roman" w:cs="Times New Roman"/>
                <w:sz w:val="24"/>
                <w:szCs w:val="24"/>
              </w:rPr>
            </w:pPr>
            <w:del w:id="1250"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51" w:author="David Gravett" w:date="2019-12-01T10:21:00Z"/>
                <w:rFonts w:ascii="Times New Roman" w:hAnsi="Times New Roman" w:cs="Times New Roman"/>
                <w:sz w:val="24"/>
                <w:szCs w:val="24"/>
              </w:rPr>
            </w:pPr>
            <w:del w:id="1252"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53" w:author="David Gravett" w:date="2019-12-01T10:21:00Z"/>
                <w:rFonts w:ascii="Times New Roman" w:hAnsi="Times New Roman" w:cs="Times New Roman"/>
                <w:sz w:val="24"/>
                <w:szCs w:val="24"/>
              </w:rPr>
            </w:pPr>
            <w:del w:id="1254"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55" w:author="David Gravett" w:date="2019-12-01T10:21:00Z"/>
                <w:rFonts w:ascii="Times New Roman" w:hAnsi="Times New Roman" w:cs="Times New Roman"/>
                <w:sz w:val="24"/>
                <w:szCs w:val="24"/>
              </w:rPr>
            </w:pPr>
            <w:del w:id="1256"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57" w:author="David Gravett" w:date="2019-12-01T10:21:00Z"/>
                <w:rFonts w:ascii="Times New Roman" w:hAnsi="Times New Roman" w:cs="Times New Roman"/>
                <w:sz w:val="24"/>
                <w:szCs w:val="24"/>
              </w:rPr>
            </w:pPr>
            <w:del w:id="1258"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59" w:author="David Gravett" w:date="2019-12-01T10:21:00Z"/>
                <w:rFonts w:ascii="Times New Roman" w:hAnsi="Times New Roman" w:cs="Times New Roman"/>
                <w:sz w:val="24"/>
                <w:szCs w:val="24"/>
              </w:rPr>
            </w:pPr>
            <w:del w:id="1260"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61" w:author="David Gravett" w:date="2019-12-01T10:21:00Z"/>
        </w:trPr>
        <w:tc>
          <w:tcPr>
            <w:tcW w:w="432" w:type="dxa"/>
          </w:tcPr>
          <w:p w14:paraId="12C68F82" w14:textId="77777777" w:rsidR="00E246BB" w:rsidRDefault="00E246BB" w:rsidP="003B3061">
            <w:pPr>
              <w:rPr>
                <w:del w:id="1262" w:author="David Gravett" w:date="2019-12-01T10:21:00Z"/>
                <w:rFonts w:ascii="Times New Roman" w:hAnsi="Times New Roman" w:cs="Times New Roman"/>
                <w:sz w:val="24"/>
                <w:szCs w:val="24"/>
              </w:rPr>
            </w:pPr>
            <w:del w:id="1263"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64" w:author="David Gravett" w:date="2019-12-01T10:21:00Z"/>
                <w:rFonts w:ascii="Times New Roman" w:hAnsi="Times New Roman" w:cs="Times New Roman"/>
                <w:sz w:val="24"/>
                <w:szCs w:val="24"/>
              </w:rPr>
            </w:pPr>
            <w:del w:id="1265"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66" w:author="David Gravett" w:date="2019-12-01T10:21:00Z"/>
                <w:rFonts w:ascii="Times New Roman" w:hAnsi="Times New Roman" w:cs="Times New Roman"/>
                <w:sz w:val="24"/>
                <w:szCs w:val="24"/>
              </w:rPr>
            </w:pPr>
            <w:del w:id="1267"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68" w:author="David Gravett" w:date="2019-12-01T10:21:00Z"/>
                <w:rFonts w:ascii="Times New Roman" w:hAnsi="Times New Roman" w:cs="Times New Roman"/>
                <w:sz w:val="24"/>
                <w:szCs w:val="24"/>
              </w:rPr>
            </w:pPr>
            <w:del w:id="1269"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70" w:author="David Gravett" w:date="2019-12-01T10:21:00Z"/>
                <w:rFonts w:ascii="Times New Roman" w:hAnsi="Times New Roman" w:cs="Times New Roman"/>
                <w:sz w:val="24"/>
                <w:szCs w:val="24"/>
              </w:rPr>
            </w:pPr>
            <w:del w:id="1271"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72" w:author="David Gravett" w:date="2019-12-01T10:21:00Z"/>
                <w:rFonts w:ascii="Times New Roman" w:hAnsi="Times New Roman" w:cs="Times New Roman"/>
                <w:sz w:val="24"/>
                <w:szCs w:val="24"/>
              </w:rPr>
            </w:pPr>
            <w:del w:id="1273"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74" w:author="David Gravett" w:date="2019-12-01T10:21:00Z"/>
                <w:rFonts w:ascii="Times New Roman" w:hAnsi="Times New Roman" w:cs="Times New Roman"/>
                <w:sz w:val="24"/>
                <w:szCs w:val="24"/>
              </w:rPr>
            </w:pPr>
            <w:del w:id="1275"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76"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77"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78"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79"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80"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81"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82"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83"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84"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85"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86" w:author="David Gravett" w:date="2019-12-01T10:21:00Z"/>
          <w:rFonts w:ascii="Times New Roman" w:hAnsi="Times New Roman" w:cs="Times New Roman"/>
          <w:sz w:val="24"/>
          <w:szCs w:val="24"/>
          <w:lang w:val="en-US"/>
        </w:rPr>
      </w:pPr>
      <w:ins w:id="128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88"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89" w:author="David Gravett" w:date="2019-12-01T10:21:00Z"/>
          <w:rFonts w:ascii="Times New Roman" w:hAnsi="Times New Roman"/>
          <w:sz w:val="24"/>
          <w:rPrChange w:id="1290" w:author="David Gravett" w:date="2019-12-01T10:21:00Z">
            <w:rPr>
              <w:moveFrom w:id="1291" w:author="David Gravett" w:date="2019-12-01T10:21:00Z"/>
              <w:rFonts w:ascii="Times New Roman" w:hAnsi="Times New Roman" w:cs="Times New Roman"/>
              <w:sz w:val="24"/>
              <w:szCs w:val="24"/>
              <w:lang w:val="en-US"/>
            </w:rPr>
          </w:rPrChange>
        </w:rPr>
        <w:pPrChange w:id="1292" w:author="David Gravett" w:date="2019-12-01T10:21:00Z">
          <w:pPr>
            <w:spacing w:line="288" w:lineRule="auto"/>
          </w:pPr>
        </w:pPrChange>
      </w:pPr>
      <w:moveFromRangeStart w:id="1293" w:author="David Gravett" w:date="2019-12-01T10:21:00Z" w:name="move26088126"/>
    </w:p>
    <w:p w14:paraId="3208B661" w14:textId="134971F2" w:rsidR="005F2D99" w:rsidRDefault="005F2D99">
      <w:pPr>
        <w:jc w:val="both"/>
        <w:rPr>
          <w:moveFrom w:id="1294" w:author="David Gravett" w:date="2019-12-01T10:21:00Z"/>
          <w:rFonts w:ascii="Times New Roman" w:hAnsi="Times New Roman"/>
          <w:sz w:val="24"/>
          <w:rPrChange w:id="1295" w:author="David Gravett" w:date="2019-12-01T10:21:00Z">
            <w:rPr>
              <w:moveFrom w:id="1296" w:author="David Gravett" w:date="2019-12-01T10:21:00Z"/>
              <w:rFonts w:ascii="Times New Roman" w:hAnsi="Times New Roman" w:cs="Times New Roman"/>
              <w:sz w:val="24"/>
              <w:szCs w:val="24"/>
              <w:lang w:val="en-US"/>
            </w:rPr>
          </w:rPrChange>
        </w:rPr>
        <w:pPrChange w:id="1297" w:author="David Gravett" w:date="2019-12-01T10:21:00Z">
          <w:pPr>
            <w:spacing w:line="288" w:lineRule="auto"/>
          </w:pPr>
        </w:pPrChange>
      </w:pPr>
    </w:p>
    <w:p w14:paraId="03A50811" w14:textId="6D331BA9" w:rsidR="005F2D99" w:rsidRDefault="005F2D99">
      <w:pPr>
        <w:jc w:val="both"/>
        <w:rPr>
          <w:moveFrom w:id="1298" w:author="David Gravett" w:date="2019-12-01T10:21:00Z"/>
          <w:rFonts w:ascii="Times New Roman" w:hAnsi="Times New Roman"/>
          <w:sz w:val="24"/>
          <w:rPrChange w:id="1299" w:author="David Gravett" w:date="2019-12-01T10:21:00Z">
            <w:rPr>
              <w:moveFrom w:id="1300" w:author="David Gravett" w:date="2019-12-01T10:21:00Z"/>
              <w:rFonts w:ascii="Times New Roman" w:hAnsi="Times New Roman" w:cs="Times New Roman"/>
              <w:sz w:val="24"/>
              <w:szCs w:val="24"/>
              <w:lang w:val="en-US"/>
            </w:rPr>
          </w:rPrChange>
        </w:rPr>
        <w:pPrChange w:id="1301" w:author="David Gravett" w:date="2019-12-01T10:21:00Z">
          <w:pPr>
            <w:spacing w:line="288" w:lineRule="auto"/>
          </w:pPr>
        </w:pPrChange>
      </w:pPr>
    </w:p>
    <w:p w14:paraId="5CB91808" w14:textId="43DBCBA4" w:rsidR="005F2D99" w:rsidRDefault="005F2D99">
      <w:pPr>
        <w:jc w:val="both"/>
        <w:rPr>
          <w:moveFrom w:id="1302" w:author="David Gravett" w:date="2019-12-01T10:21:00Z"/>
          <w:rFonts w:ascii="Times New Roman" w:hAnsi="Times New Roman"/>
          <w:sz w:val="24"/>
          <w:rPrChange w:id="1303" w:author="David Gravett" w:date="2019-12-01T10:21:00Z">
            <w:rPr>
              <w:moveFrom w:id="1304" w:author="David Gravett" w:date="2019-12-01T10:21:00Z"/>
              <w:rFonts w:ascii="Times New Roman" w:hAnsi="Times New Roman" w:cs="Times New Roman"/>
              <w:sz w:val="24"/>
              <w:szCs w:val="24"/>
              <w:lang w:val="en-US"/>
            </w:rPr>
          </w:rPrChange>
        </w:rPr>
        <w:pPrChange w:id="1305" w:author="David Gravett" w:date="2019-12-01T10:21:00Z">
          <w:pPr>
            <w:spacing w:line="288" w:lineRule="auto"/>
          </w:pPr>
        </w:pPrChange>
      </w:pPr>
    </w:p>
    <w:p w14:paraId="62201929" w14:textId="047217C9" w:rsidR="005F2D99" w:rsidRDefault="005F2D99">
      <w:pPr>
        <w:jc w:val="both"/>
        <w:rPr>
          <w:moveFrom w:id="1306" w:author="David Gravett" w:date="2019-12-01T10:21:00Z"/>
          <w:rFonts w:ascii="Times New Roman" w:hAnsi="Times New Roman"/>
          <w:sz w:val="24"/>
          <w:rPrChange w:id="1307" w:author="David Gravett" w:date="2019-12-01T10:21:00Z">
            <w:rPr>
              <w:moveFrom w:id="1308" w:author="David Gravett" w:date="2019-12-01T10:21:00Z"/>
              <w:rFonts w:ascii="Times New Roman" w:hAnsi="Times New Roman" w:cs="Times New Roman"/>
              <w:sz w:val="24"/>
              <w:szCs w:val="24"/>
              <w:lang w:val="en-US"/>
            </w:rPr>
          </w:rPrChange>
        </w:rPr>
        <w:pPrChange w:id="1309" w:author="David Gravett" w:date="2019-12-01T10:21:00Z">
          <w:pPr>
            <w:spacing w:line="288" w:lineRule="auto"/>
          </w:pPr>
        </w:pPrChange>
      </w:pPr>
    </w:p>
    <w:p w14:paraId="28071DFD" w14:textId="58F07689" w:rsidR="005F2D99" w:rsidRDefault="005F2D99">
      <w:pPr>
        <w:jc w:val="both"/>
        <w:rPr>
          <w:moveFrom w:id="1310" w:author="David Gravett" w:date="2019-12-01T10:21:00Z"/>
          <w:rFonts w:ascii="Times New Roman" w:hAnsi="Times New Roman"/>
          <w:sz w:val="24"/>
          <w:rPrChange w:id="1311" w:author="David Gravett" w:date="2019-12-01T10:21:00Z">
            <w:rPr>
              <w:moveFrom w:id="1312" w:author="David Gravett" w:date="2019-12-01T10:21:00Z"/>
              <w:rFonts w:ascii="Times New Roman" w:hAnsi="Times New Roman" w:cs="Times New Roman"/>
              <w:sz w:val="24"/>
              <w:szCs w:val="24"/>
              <w:lang w:val="en-US"/>
            </w:rPr>
          </w:rPrChange>
        </w:rPr>
        <w:pPrChange w:id="1313" w:author="David Gravett" w:date="2019-12-01T10:21:00Z">
          <w:pPr>
            <w:spacing w:line="288" w:lineRule="auto"/>
          </w:pPr>
        </w:pPrChange>
      </w:pPr>
    </w:p>
    <w:p w14:paraId="1C0041A2" w14:textId="50E2B1DA" w:rsidR="005F2D99" w:rsidRPr="005F2D99" w:rsidRDefault="005F2D99" w:rsidP="00F62130">
      <w:pPr>
        <w:spacing w:line="288" w:lineRule="auto"/>
        <w:rPr>
          <w:del w:id="1314" w:author="David Gravett" w:date="2019-12-01T10:21:00Z"/>
          <w:rFonts w:asciiTheme="majorHAnsi" w:hAnsiTheme="majorHAnsi" w:cstheme="majorHAnsi"/>
          <w:color w:val="1F3864" w:themeColor="accent1" w:themeShade="80"/>
          <w:sz w:val="24"/>
          <w:szCs w:val="24"/>
          <w:lang w:val="en-US"/>
        </w:rPr>
      </w:pPr>
      <w:moveFrom w:id="1315" w:author="David Gravett" w:date="2019-12-01T10:21:00Z">
        <w:r>
          <w:rPr>
            <w:sz w:val="40"/>
            <w:rPrChange w:id="1316"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93"/>
    </w:p>
    <w:tbl>
      <w:tblPr>
        <w:tblStyle w:val="TableGrid"/>
        <w:tblW w:w="0" w:type="auto"/>
        <w:tblInd w:w="1405" w:type="dxa"/>
        <w:tblLook w:val="04A0" w:firstRow="1" w:lastRow="0" w:firstColumn="1" w:lastColumn="0" w:noHBand="0" w:noVBand="1"/>
        <w:tblPrChange w:id="131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18">
          <w:tblGrid>
            <w:gridCol w:w="432"/>
            <w:gridCol w:w="432"/>
            <w:gridCol w:w="432"/>
            <w:gridCol w:w="432"/>
            <w:gridCol w:w="432"/>
            <w:gridCol w:w="432"/>
            <w:gridCol w:w="432"/>
          </w:tblGrid>
        </w:tblGridChange>
      </w:tblGrid>
      <w:tr w:rsidR="00280D7C" w14:paraId="230D39F4" w14:textId="77777777" w:rsidTr="00BE50C5">
        <w:trPr>
          <w:trHeight w:val="869"/>
          <w:trPrChange w:id="1319" w:author="David Gravett" w:date="2019-12-01T10:21:00Z">
            <w:trPr>
              <w:trHeight w:val="432"/>
            </w:trPr>
          </w:trPrChange>
        </w:trPr>
        <w:tc>
          <w:tcPr>
            <w:tcW w:w="933" w:type="dxa"/>
            <w:tcPrChange w:id="1320"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321" w:author="David Gravett" w:date="2019-12-01T10:21:00Z">
                  <w:rPr>
                    <w:rFonts w:ascii="Times New Roman" w:hAnsi="Times New Roman" w:cs="Times New Roman"/>
                    <w:sz w:val="24"/>
                    <w:szCs w:val="24"/>
                  </w:rPr>
                </w:rPrChange>
              </w:rPr>
              <w:pPrChange w:id="1322" w:author="David Gravett" w:date="2019-12-01T10:21:00Z">
                <w:pPr/>
              </w:pPrChange>
            </w:pPr>
            <w:r w:rsidRPr="00016618">
              <w:rPr>
                <w:rFonts w:ascii="Times New Roman" w:hAnsi="Times New Roman"/>
                <w:sz w:val="36"/>
                <w:rPrChange w:id="1323" w:author="David Gravett" w:date="2019-12-01T10:21:00Z">
                  <w:rPr>
                    <w:rFonts w:ascii="Times New Roman" w:hAnsi="Times New Roman" w:cs="Times New Roman"/>
                    <w:sz w:val="24"/>
                    <w:szCs w:val="24"/>
                  </w:rPr>
                </w:rPrChange>
              </w:rPr>
              <w:t>0</w:t>
            </w:r>
          </w:p>
        </w:tc>
        <w:tc>
          <w:tcPr>
            <w:tcW w:w="933" w:type="dxa"/>
            <w:tcPrChange w:id="1324"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25" w:author="David Gravett" w:date="2019-12-01T10:21:00Z">
                  <w:rPr>
                    <w:rFonts w:ascii="Times New Roman" w:hAnsi="Times New Roman" w:cs="Times New Roman"/>
                    <w:sz w:val="24"/>
                    <w:szCs w:val="24"/>
                  </w:rPr>
                </w:rPrChange>
              </w:rPr>
              <w:pPrChange w:id="1326" w:author="David Gravett" w:date="2019-12-01T10:21:00Z">
                <w:pPr/>
              </w:pPrChange>
            </w:pPr>
            <w:r w:rsidRPr="00016618">
              <w:rPr>
                <w:rFonts w:ascii="Times New Roman" w:hAnsi="Times New Roman"/>
                <w:sz w:val="36"/>
                <w:rPrChange w:id="1327" w:author="David Gravett" w:date="2019-12-01T10:21:00Z">
                  <w:rPr>
                    <w:rFonts w:ascii="Times New Roman" w:hAnsi="Times New Roman" w:cs="Times New Roman"/>
                    <w:sz w:val="24"/>
                    <w:szCs w:val="24"/>
                  </w:rPr>
                </w:rPrChange>
              </w:rPr>
              <w:t>0</w:t>
            </w:r>
          </w:p>
        </w:tc>
        <w:tc>
          <w:tcPr>
            <w:tcW w:w="933" w:type="dxa"/>
            <w:tcPrChange w:id="1328"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29" w:author="David Gravett" w:date="2019-12-01T10:21:00Z">
                  <w:rPr>
                    <w:rFonts w:ascii="Times New Roman" w:hAnsi="Times New Roman" w:cs="Times New Roman"/>
                    <w:sz w:val="24"/>
                    <w:szCs w:val="24"/>
                  </w:rPr>
                </w:rPrChange>
              </w:rPr>
              <w:pPrChange w:id="1330" w:author="David Gravett" w:date="2019-12-01T10:21:00Z">
                <w:pPr/>
              </w:pPrChange>
            </w:pPr>
            <w:r w:rsidRPr="00016618">
              <w:rPr>
                <w:rFonts w:ascii="Times New Roman" w:hAnsi="Times New Roman"/>
                <w:sz w:val="36"/>
                <w:rPrChange w:id="1331" w:author="David Gravett" w:date="2019-12-01T10:21:00Z">
                  <w:rPr>
                    <w:rFonts w:ascii="Times New Roman" w:hAnsi="Times New Roman" w:cs="Times New Roman"/>
                    <w:sz w:val="24"/>
                    <w:szCs w:val="24"/>
                  </w:rPr>
                </w:rPrChange>
              </w:rPr>
              <w:t>0</w:t>
            </w:r>
          </w:p>
        </w:tc>
        <w:tc>
          <w:tcPr>
            <w:tcW w:w="933" w:type="dxa"/>
            <w:tcPrChange w:id="1332"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33" w:author="David Gravett" w:date="2019-12-01T10:21:00Z">
                  <w:rPr>
                    <w:rFonts w:ascii="Times New Roman" w:hAnsi="Times New Roman" w:cs="Times New Roman"/>
                    <w:sz w:val="24"/>
                    <w:szCs w:val="24"/>
                  </w:rPr>
                </w:rPrChange>
              </w:rPr>
              <w:pPrChange w:id="1334" w:author="David Gravett" w:date="2019-12-01T10:21:00Z">
                <w:pPr/>
              </w:pPrChange>
            </w:pPr>
            <w:r w:rsidRPr="00016618">
              <w:rPr>
                <w:rFonts w:ascii="Times New Roman" w:hAnsi="Times New Roman"/>
                <w:sz w:val="36"/>
                <w:rPrChange w:id="1335" w:author="David Gravett" w:date="2019-12-01T10:21:00Z">
                  <w:rPr>
                    <w:rFonts w:ascii="Times New Roman" w:hAnsi="Times New Roman" w:cs="Times New Roman"/>
                    <w:sz w:val="24"/>
                    <w:szCs w:val="24"/>
                  </w:rPr>
                </w:rPrChange>
              </w:rPr>
              <w:t>0</w:t>
            </w:r>
          </w:p>
        </w:tc>
        <w:tc>
          <w:tcPr>
            <w:tcW w:w="933" w:type="dxa"/>
            <w:tcPrChange w:id="1336"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37" w:author="David Gravett" w:date="2019-12-01T10:21:00Z">
                  <w:rPr>
                    <w:rFonts w:ascii="Times New Roman" w:hAnsi="Times New Roman" w:cs="Times New Roman"/>
                    <w:sz w:val="24"/>
                    <w:szCs w:val="24"/>
                  </w:rPr>
                </w:rPrChange>
              </w:rPr>
              <w:pPrChange w:id="1338" w:author="David Gravett" w:date="2019-12-01T10:21:00Z">
                <w:pPr/>
              </w:pPrChange>
            </w:pPr>
            <w:r w:rsidRPr="00016618">
              <w:rPr>
                <w:rFonts w:ascii="Times New Roman" w:hAnsi="Times New Roman"/>
                <w:sz w:val="36"/>
                <w:rPrChange w:id="1339" w:author="David Gravett" w:date="2019-12-01T10:21:00Z">
                  <w:rPr>
                    <w:rFonts w:ascii="Times New Roman" w:hAnsi="Times New Roman" w:cs="Times New Roman"/>
                    <w:sz w:val="24"/>
                    <w:szCs w:val="24"/>
                  </w:rPr>
                </w:rPrChange>
              </w:rPr>
              <w:t>0</w:t>
            </w:r>
          </w:p>
        </w:tc>
        <w:tc>
          <w:tcPr>
            <w:tcW w:w="933" w:type="dxa"/>
            <w:tcPrChange w:id="1340"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41" w:author="David Gravett" w:date="2019-12-01T10:21:00Z">
                  <w:rPr>
                    <w:rFonts w:ascii="Times New Roman" w:hAnsi="Times New Roman" w:cs="Times New Roman"/>
                    <w:sz w:val="24"/>
                    <w:szCs w:val="24"/>
                  </w:rPr>
                </w:rPrChange>
              </w:rPr>
              <w:pPrChange w:id="1342" w:author="David Gravett" w:date="2019-12-01T10:21:00Z">
                <w:pPr/>
              </w:pPrChange>
            </w:pPr>
            <w:r w:rsidRPr="00016618">
              <w:rPr>
                <w:rFonts w:ascii="Times New Roman" w:hAnsi="Times New Roman"/>
                <w:sz w:val="36"/>
                <w:rPrChange w:id="1343" w:author="David Gravett" w:date="2019-12-01T10:21:00Z">
                  <w:rPr>
                    <w:rFonts w:ascii="Times New Roman" w:hAnsi="Times New Roman" w:cs="Times New Roman"/>
                    <w:sz w:val="24"/>
                    <w:szCs w:val="24"/>
                  </w:rPr>
                </w:rPrChange>
              </w:rPr>
              <w:t>0</w:t>
            </w:r>
          </w:p>
        </w:tc>
        <w:tc>
          <w:tcPr>
            <w:tcW w:w="933" w:type="dxa"/>
            <w:tcPrChange w:id="1344"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45" w:author="David Gravett" w:date="2019-12-01T10:21:00Z">
                  <w:rPr>
                    <w:rFonts w:ascii="Times New Roman" w:hAnsi="Times New Roman" w:cs="Times New Roman"/>
                    <w:sz w:val="24"/>
                    <w:szCs w:val="24"/>
                  </w:rPr>
                </w:rPrChange>
              </w:rPr>
              <w:pPrChange w:id="1346" w:author="David Gravett" w:date="2019-12-01T10:21:00Z">
                <w:pPr/>
              </w:pPrChange>
            </w:pPr>
            <w:r w:rsidRPr="00016618">
              <w:rPr>
                <w:rFonts w:ascii="Times New Roman" w:hAnsi="Times New Roman"/>
                <w:sz w:val="36"/>
                <w:rPrChange w:id="1347"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48" w:author="David Gravett" w:date="2019-12-01T10:21:00Z">
            <w:trPr>
              <w:trHeight w:val="432"/>
            </w:trPr>
          </w:trPrChange>
        </w:trPr>
        <w:tc>
          <w:tcPr>
            <w:tcW w:w="933" w:type="dxa"/>
            <w:tcPrChange w:id="1349"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50" w:author="David Gravett" w:date="2019-12-01T10:21:00Z">
                  <w:rPr>
                    <w:rFonts w:ascii="Times New Roman" w:hAnsi="Times New Roman" w:cs="Times New Roman"/>
                    <w:sz w:val="24"/>
                    <w:szCs w:val="24"/>
                  </w:rPr>
                </w:rPrChange>
              </w:rPr>
              <w:pPrChange w:id="1351" w:author="David Gravett" w:date="2019-12-01T10:21:00Z">
                <w:pPr/>
              </w:pPrChange>
            </w:pPr>
            <w:r w:rsidRPr="00016618">
              <w:rPr>
                <w:rFonts w:ascii="Times New Roman" w:hAnsi="Times New Roman"/>
                <w:sz w:val="36"/>
                <w:rPrChange w:id="1352" w:author="David Gravett" w:date="2019-12-01T10:21:00Z">
                  <w:rPr>
                    <w:rFonts w:ascii="Times New Roman" w:hAnsi="Times New Roman" w:cs="Times New Roman"/>
                    <w:sz w:val="24"/>
                    <w:szCs w:val="24"/>
                  </w:rPr>
                </w:rPrChange>
              </w:rPr>
              <w:t>-1</w:t>
            </w:r>
          </w:p>
        </w:tc>
        <w:tc>
          <w:tcPr>
            <w:tcW w:w="933" w:type="dxa"/>
            <w:tcPrChange w:id="1353"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54" w:author="David Gravett" w:date="2019-12-01T10:21:00Z">
                  <w:rPr>
                    <w:rFonts w:ascii="Times New Roman" w:hAnsi="Times New Roman" w:cs="Times New Roman"/>
                    <w:sz w:val="24"/>
                    <w:szCs w:val="24"/>
                  </w:rPr>
                </w:rPrChange>
              </w:rPr>
              <w:pPrChange w:id="1355" w:author="David Gravett" w:date="2019-12-01T10:21:00Z">
                <w:pPr/>
              </w:pPrChange>
            </w:pPr>
            <w:r w:rsidRPr="00016618">
              <w:rPr>
                <w:rFonts w:ascii="Times New Roman" w:hAnsi="Times New Roman"/>
                <w:sz w:val="36"/>
                <w:rPrChange w:id="1356" w:author="David Gravett" w:date="2019-12-01T10:21:00Z">
                  <w:rPr>
                    <w:rFonts w:ascii="Times New Roman" w:hAnsi="Times New Roman" w:cs="Times New Roman"/>
                    <w:sz w:val="24"/>
                    <w:szCs w:val="24"/>
                  </w:rPr>
                </w:rPrChange>
              </w:rPr>
              <w:t>1</w:t>
            </w:r>
          </w:p>
        </w:tc>
        <w:tc>
          <w:tcPr>
            <w:tcW w:w="933" w:type="dxa"/>
            <w:tcPrChange w:id="1357"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58" w:author="David Gravett" w:date="2019-12-01T10:21:00Z">
                  <w:rPr>
                    <w:rFonts w:ascii="Times New Roman" w:hAnsi="Times New Roman" w:cs="Times New Roman"/>
                    <w:sz w:val="24"/>
                    <w:szCs w:val="24"/>
                  </w:rPr>
                </w:rPrChange>
              </w:rPr>
              <w:pPrChange w:id="1359" w:author="David Gravett" w:date="2019-12-01T10:21:00Z">
                <w:pPr/>
              </w:pPrChange>
            </w:pPr>
            <w:r w:rsidRPr="00016618">
              <w:rPr>
                <w:rFonts w:ascii="Times New Roman" w:hAnsi="Times New Roman"/>
                <w:sz w:val="36"/>
                <w:rPrChange w:id="1360" w:author="David Gravett" w:date="2019-12-01T10:21:00Z">
                  <w:rPr>
                    <w:rFonts w:ascii="Times New Roman" w:hAnsi="Times New Roman" w:cs="Times New Roman"/>
                    <w:sz w:val="24"/>
                    <w:szCs w:val="24"/>
                  </w:rPr>
                </w:rPrChange>
              </w:rPr>
              <w:t>0</w:t>
            </w:r>
          </w:p>
        </w:tc>
        <w:tc>
          <w:tcPr>
            <w:tcW w:w="933" w:type="dxa"/>
            <w:tcPrChange w:id="1361"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62" w:author="David Gravett" w:date="2019-12-01T10:21:00Z">
                  <w:rPr>
                    <w:rFonts w:ascii="Times New Roman" w:hAnsi="Times New Roman" w:cs="Times New Roman"/>
                    <w:sz w:val="24"/>
                    <w:szCs w:val="24"/>
                  </w:rPr>
                </w:rPrChange>
              </w:rPr>
              <w:pPrChange w:id="1363" w:author="David Gravett" w:date="2019-12-01T10:21:00Z">
                <w:pPr/>
              </w:pPrChange>
            </w:pPr>
            <w:r w:rsidRPr="00016618">
              <w:rPr>
                <w:rFonts w:ascii="Times New Roman" w:hAnsi="Times New Roman"/>
                <w:sz w:val="36"/>
                <w:rPrChange w:id="1364" w:author="David Gravett" w:date="2019-12-01T10:21:00Z">
                  <w:rPr>
                    <w:rFonts w:ascii="Times New Roman" w:hAnsi="Times New Roman" w:cs="Times New Roman"/>
                    <w:sz w:val="24"/>
                    <w:szCs w:val="24"/>
                  </w:rPr>
                </w:rPrChange>
              </w:rPr>
              <w:t>0</w:t>
            </w:r>
          </w:p>
        </w:tc>
        <w:tc>
          <w:tcPr>
            <w:tcW w:w="933" w:type="dxa"/>
            <w:tcPrChange w:id="1365"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66" w:author="David Gravett" w:date="2019-12-01T10:21:00Z">
                  <w:rPr>
                    <w:rFonts w:ascii="Times New Roman" w:hAnsi="Times New Roman" w:cs="Times New Roman"/>
                    <w:sz w:val="24"/>
                    <w:szCs w:val="24"/>
                  </w:rPr>
                </w:rPrChange>
              </w:rPr>
              <w:pPrChange w:id="1367" w:author="David Gravett" w:date="2019-12-01T10:21:00Z">
                <w:pPr/>
              </w:pPrChange>
            </w:pPr>
            <w:r w:rsidRPr="00016618">
              <w:rPr>
                <w:rFonts w:ascii="Times New Roman" w:hAnsi="Times New Roman"/>
                <w:sz w:val="36"/>
                <w:rPrChange w:id="1368" w:author="David Gravett" w:date="2019-12-01T10:21:00Z">
                  <w:rPr>
                    <w:rFonts w:ascii="Times New Roman" w:hAnsi="Times New Roman" w:cs="Times New Roman"/>
                    <w:sz w:val="24"/>
                    <w:szCs w:val="24"/>
                  </w:rPr>
                </w:rPrChange>
              </w:rPr>
              <w:t>0</w:t>
            </w:r>
          </w:p>
        </w:tc>
        <w:tc>
          <w:tcPr>
            <w:tcW w:w="933" w:type="dxa"/>
            <w:tcPrChange w:id="1369"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70" w:author="David Gravett" w:date="2019-12-01T10:21:00Z">
                  <w:rPr>
                    <w:rFonts w:ascii="Times New Roman" w:hAnsi="Times New Roman" w:cs="Times New Roman"/>
                    <w:sz w:val="24"/>
                    <w:szCs w:val="24"/>
                  </w:rPr>
                </w:rPrChange>
              </w:rPr>
              <w:pPrChange w:id="1371" w:author="David Gravett" w:date="2019-12-01T10:21:00Z">
                <w:pPr/>
              </w:pPrChange>
            </w:pPr>
            <w:r w:rsidRPr="00016618">
              <w:rPr>
                <w:rFonts w:ascii="Times New Roman" w:hAnsi="Times New Roman"/>
                <w:sz w:val="36"/>
                <w:rPrChange w:id="1372" w:author="David Gravett" w:date="2019-12-01T10:21:00Z">
                  <w:rPr>
                    <w:rFonts w:ascii="Times New Roman" w:hAnsi="Times New Roman" w:cs="Times New Roman"/>
                    <w:sz w:val="24"/>
                    <w:szCs w:val="24"/>
                  </w:rPr>
                </w:rPrChange>
              </w:rPr>
              <w:t>0</w:t>
            </w:r>
          </w:p>
        </w:tc>
        <w:tc>
          <w:tcPr>
            <w:tcW w:w="933" w:type="dxa"/>
            <w:tcPrChange w:id="1373"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74" w:author="David Gravett" w:date="2019-12-01T10:21:00Z">
                  <w:rPr>
                    <w:rFonts w:ascii="Times New Roman" w:hAnsi="Times New Roman" w:cs="Times New Roman"/>
                    <w:sz w:val="24"/>
                    <w:szCs w:val="24"/>
                  </w:rPr>
                </w:rPrChange>
              </w:rPr>
              <w:pPrChange w:id="1375" w:author="David Gravett" w:date="2019-12-01T10:21:00Z">
                <w:pPr/>
              </w:pPrChange>
            </w:pPr>
            <w:r w:rsidRPr="00016618">
              <w:rPr>
                <w:rFonts w:ascii="Times New Roman" w:hAnsi="Times New Roman"/>
                <w:sz w:val="36"/>
                <w:rPrChange w:id="1376"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77" w:author="David Gravett" w:date="2019-12-01T10:21:00Z">
            <w:trPr>
              <w:trHeight w:val="432"/>
            </w:trPr>
          </w:trPrChange>
        </w:trPr>
        <w:tc>
          <w:tcPr>
            <w:tcW w:w="933" w:type="dxa"/>
            <w:tcPrChange w:id="1378"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79" w:author="David Gravett" w:date="2019-12-01T10:21:00Z">
                  <w:rPr>
                    <w:rFonts w:ascii="Times New Roman" w:hAnsi="Times New Roman" w:cs="Times New Roman"/>
                    <w:sz w:val="24"/>
                    <w:szCs w:val="24"/>
                  </w:rPr>
                </w:rPrChange>
              </w:rPr>
              <w:pPrChange w:id="1380" w:author="David Gravett" w:date="2019-12-01T10:21:00Z">
                <w:pPr/>
              </w:pPrChange>
            </w:pPr>
            <w:r w:rsidRPr="00016618">
              <w:rPr>
                <w:rFonts w:ascii="Times New Roman" w:hAnsi="Times New Roman"/>
                <w:sz w:val="36"/>
                <w:rPrChange w:id="1381" w:author="David Gravett" w:date="2019-12-01T10:21:00Z">
                  <w:rPr>
                    <w:rFonts w:ascii="Times New Roman" w:hAnsi="Times New Roman" w:cs="Times New Roman"/>
                    <w:sz w:val="24"/>
                    <w:szCs w:val="24"/>
                  </w:rPr>
                </w:rPrChange>
              </w:rPr>
              <w:t>1</w:t>
            </w:r>
          </w:p>
        </w:tc>
        <w:tc>
          <w:tcPr>
            <w:tcW w:w="933" w:type="dxa"/>
            <w:tcPrChange w:id="1382"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83" w:author="David Gravett" w:date="2019-12-01T10:21:00Z">
                  <w:rPr>
                    <w:rFonts w:ascii="Times New Roman" w:hAnsi="Times New Roman" w:cs="Times New Roman"/>
                    <w:sz w:val="24"/>
                    <w:szCs w:val="24"/>
                  </w:rPr>
                </w:rPrChange>
              </w:rPr>
              <w:pPrChange w:id="1384" w:author="David Gravett" w:date="2019-12-01T10:21:00Z">
                <w:pPr/>
              </w:pPrChange>
            </w:pPr>
            <w:r w:rsidRPr="00016618">
              <w:rPr>
                <w:rFonts w:ascii="Times New Roman" w:hAnsi="Times New Roman"/>
                <w:sz w:val="36"/>
                <w:rPrChange w:id="1385" w:author="David Gravett" w:date="2019-12-01T10:21:00Z">
                  <w:rPr>
                    <w:rFonts w:ascii="Times New Roman" w:hAnsi="Times New Roman" w:cs="Times New Roman"/>
                    <w:sz w:val="24"/>
                    <w:szCs w:val="24"/>
                  </w:rPr>
                </w:rPrChange>
              </w:rPr>
              <w:t>-1</w:t>
            </w:r>
          </w:p>
        </w:tc>
        <w:tc>
          <w:tcPr>
            <w:tcW w:w="933" w:type="dxa"/>
            <w:tcPrChange w:id="1386"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87" w:author="David Gravett" w:date="2019-12-01T10:21:00Z">
                  <w:rPr>
                    <w:rFonts w:ascii="Times New Roman" w:hAnsi="Times New Roman" w:cs="Times New Roman"/>
                    <w:sz w:val="24"/>
                    <w:szCs w:val="24"/>
                  </w:rPr>
                </w:rPrChange>
              </w:rPr>
              <w:pPrChange w:id="1388" w:author="David Gravett" w:date="2019-12-01T10:21:00Z">
                <w:pPr/>
              </w:pPrChange>
            </w:pPr>
            <w:r w:rsidRPr="00016618">
              <w:rPr>
                <w:rFonts w:ascii="Times New Roman" w:hAnsi="Times New Roman"/>
                <w:sz w:val="36"/>
                <w:rPrChange w:id="1389" w:author="David Gravett" w:date="2019-12-01T10:21:00Z">
                  <w:rPr>
                    <w:rFonts w:ascii="Times New Roman" w:hAnsi="Times New Roman" w:cs="Times New Roman"/>
                    <w:sz w:val="24"/>
                    <w:szCs w:val="24"/>
                  </w:rPr>
                </w:rPrChange>
              </w:rPr>
              <w:t>0</w:t>
            </w:r>
          </w:p>
        </w:tc>
        <w:tc>
          <w:tcPr>
            <w:tcW w:w="933" w:type="dxa"/>
            <w:tcPrChange w:id="1390"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91" w:author="David Gravett" w:date="2019-12-01T10:21:00Z">
                  <w:rPr>
                    <w:rFonts w:ascii="Times New Roman" w:hAnsi="Times New Roman" w:cs="Times New Roman"/>
                    <w:sz w:val="24"/>
                    <w:szCs w:val="24"/>
                  </w:rPr>
                </w:rPrChange>
              </w:rPr>
              <w:pPrChange w:id="1392" w:author="David Gravett" w:date="2019-12-01T10:21:00Z">
                <w:pPr/>
              </w:pPrChange>
            </w:pPr>
            <w:r w:rsidRPr="00016618">
              <w:rPr>
                <w:rFonts w:ascii="Times New Roman" w:hAnsi="Times New Roman"/>
                <w:sz w:val="36"/>
                <w:rPrChange w:id="1393" w:author="David Gravett" w:date="2019-12-01T10:21:00Z">
                  <w:rPr>
                    <w:rFonts w:ascii="Times New Roman" w:hAnsi="Times New Roman" w:cs="Times New Roman"/>
                    <w:sz w:val="24"/>
                    <w:szCs w:val="24"/>
                  </w:rPr>
                </w:rPrChange>
              </w:rPr>
              <w:t>0</w:t>
            </w:r>
          </w:p>
        </w:tc>
        <w:tc>
          <w:tcPr>
            <w:tcW w:w="933" w:type="dxa"/>
            <w:tcPrChange w:id="1394"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95" w:author="David Gravett" w:date="2019-12-01T10:21:00Z">
                  <w:rPr>
                    <w:rFonts w:ascii="Times New Roman" w:hAnsi="Times New Roman" w:cs="Times New Roman"/>
                    <w:sz w:val="24"/>
                    <w:szCs w:val="24"/>
                  </w:rPr>
                </w:rPrChange>
              </w:rPr>
              <w:pPrChange w:id="1396" w:author="David Gravett" w:date="2019-12-01T10:21:00Z">
                <w:pPr/>
              </w:pPrChange>
            </w:pPr>
            <w:r w:rsidRPr="00016618">
              <w:rPr>
                <w:rFonts w:ascii="Times New Roman" w:hAnsi="Times New Roman"/>
                <w:sz w:val="36"/>
                <w:rPrChange w:id="1397" w:author="David Gravett" w:date="2019-12-01T10:21:00Z">
                  <w:rPr>
                    <w:rFonts w:ascii="Times New Roman" w:hAnsi="Times New Roman" w:cs="Times New Roman"/>
                    <w:sz w:val="24"/>
                    <w:szCs w:val="24"/>
                  </w:rPr>
                </w:rPrChange>
              </w:rPr>
              <w:t>0</w:t>
            </w:r>
          </w:p>
        </w:tc>
        <w:tc>
          <w:tcPr>
            <w:tcW w:w="933" w:type="dxa"/>
            <w:tcPrChange w:id="1398"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99" w:author="David Gravett" w:date="2019-12-01T10:21:00Z">
                  <w:rPr>
                    <w:rFonts w:ascii="Times New Roman" w:hAnsi="Times New Roman" w:cs="Times New Roman"/>
                    <w:sz w:val="24"/>
                    <w:szCs w:val="24"/>
                  </w:rPr>
                </w:rPrChange>
              </w:rPr>
              <w:pPrChange w:id="1400" w:author="David Gravett" w:date="2019-12-01T10:21:00Z">
                <w:pPr/>
              </w:pPrChange>
            </w:pPr>
            <w:r w:rsidRPr="00016618">
              <w:rPr>
                <w:rFonts w:ascii="Times New Roman" w:hAnsi="Times New Roman"/>
                <w:sz w:val="36"/>
                <w:rPrChange w:id="1401" w:author="David Gravett" w:date="2019-12-01T10:21:00Z">
                  <w:rPr>
                    <w:rFonts w:ascii="Times New Roman" w:hAnsi="Times New Roman" w:cs="Times New Roman"/>
                    <w:sz w:val="24"/>
                    <w:szCs w:val="24"/>
                  </w:rPr>
                </w:rPrChange>
              </w:rPr>
              <w:t>0</w:t>
            </w:r>
          </w:p>
        </w:tc>
        <w:tc>
          <w:tcPr>
            <w:tcW w:w="933" w:type="dxa"/>
            <w:tcPrChange w:id="1402"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403" w:author="David Gravett" w:date="2019-12-01T10:21:00Z">
                  <w:rPr>
                    <w:rFonts w:ascii="Times New Roman" w:hAnsi="Times New Roman" w:cs="Times New Roman"/>
                    <w:sz w:val="24"/>
                    <w:szCs w:val="24"/>
                  </w:rPr>
                </w:rPrChange>
              </w:rPr>
              <w:pPrChange w:id="1404" w:author="David Gravett" w:date="2019-12-01T10:21:00Z">
                <w:pPr/>
              </w:pPrChange>
            </w:pPr>
            <w:r w:rsidRPr="00016618">
              <w:rPr>
                <w:rFonts w:ascii="Times New Roman" w:hAnsi="Times New Roman"/>
                <w:sz w:val="36"/>
                <w:rPrChange w:id="1405"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406" w:author="David Gravett" w:date="2019-12-01T10:21:00Z">
            <w:trPr>
              <w:trHeight w:val="432"/>
            </w:trPr>
          </w:trPrChange>
        </w:trPr>
        <w:tc>
          <w:tcPr>
            <w:tcW w:w="933" w:type="dxa"/>
            <w:tcPrChange w:id="1407"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408" w:author="David Gravett" w:date="2019-12-01T10:21:00Z">
                  <w:rPr>
                    <w:rFonts w:ascii="Times New Roman" w:hAnsi="Times New Roman" w:cs="Times New Roman"/>
                    <w:sz w:val="24"/>
                    <w:szCs w:val="24"/>
                  </w:rPr>
                </w:rPrChange>
              </w:rPr>
              <w:pPrChange w:id="1409" w:author="David Gravett" w:date="2019-12-01T10:21:00Z">
                <w:pPr/>
              </w:pPrChange>
            </w:pPr>
            <w:r w:rsidRPr="00016618">
              <w:rPr>
                <w:rFonts w:ascii="Times New Roman" w:hAnsi="Times New Roman"/>
                <w:sz w:val="36"/>
                <w:rPrChange w:id="1410" w:author="David Gravett" w:date="2019-12-01T10:21:00Z">
                  <w:rPr>
                    <w:rFonts w:ascii="Times New Roman" w:hAnsi="Times New Roman" w:cs="Times New Roman"/>
                    <w:sz w:val="24"/>
                    <w:szCs w:val="24"/>
                  </w:rPr>
                </w:rPrChange>
              </w:rPr>
              <w:t>1</w:t>
            </w:r>
          </w:p>
        </w:tc>
        <w:tc>
          <w:tcPr>
            <w:tcW w:w="933" w:type="dxa"/>
            <w:tcPrChange w:id="1411"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412" w:author="David Gravett" w:date="2019-12-01T10:21:00Z">
                  <w:rPr>
                    <w:rFonts w:ascii="Times New Roman" w:hAnsi="Times New Roman" w:cs="Times New Roman"/>
                    <w:sz w:val="24"/>
                    <w:szCs w:val="24"/>
                  </w:rPr>
                </w:rPrChange>
              </w:rPr>
              <w:pPrChange w:id="1413" w:author="David Gravett" w:date="2019-12-01T10:21:00Z">
                <w:pPr/>
              </w:pPrChange>
            </w:pPr>
            <w:r w:rsidRPr="00016618">
              <w:rPr>
                <w:rFonts w:ascii="Times New Roman" w:hAnsi="Times New Roman"/>
                <w:sz w:val="36"/>
                <w:rPrChange w:id="1414" w:author="David Gravett" w:date="2019-12-01T10:21:00Z">
                  <w:rPr>
                    <w:rFonts w:ascii="Times New Roman" w:hAnsi="Times New Roman" w:cs="Times New Roman"/>
                    <w:sz w:val="24"/>
                    <w:szCs w:val="24"/>
                  </w:rPr>
                </w:rPrChange>
              </w:rPr>
              <w:t>-1</w:t>
            </w:r>
          </w:p>
        </w:tc>
        <w:tc>
          <w:tcPr>
            <w:tcW w:w="933" w:type="dxa"/>
            <w:tcPrChange w:id="1415"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416" w:author="David Gravett" w:date="2019-12-01T10:21:00Z">
                  <w:rPr>
                    <w:rFonts w:ascii="Times New Roman" w:hAnsi="Times New Roman" w:cs="Times New Roman"/>
                    <w:sz w:val="24"/>
                    <w:szCs w:val="24"/>
                  </w:rPr>
                </w:rPrChange>
              </w:rPr>
              <w:pPrChange w:id="1417" w:author="David Gravett" w:date="2019-12-01T10:21:00Z">
                <w:pPr/>
              </w:pPrChange>
            </w:pPr>
            <w:r w:rsidRPr="00016618">
              <w:rPr>
                <w:rFonts w:ascii="Times New Roman" w:hAnsi="Times New Roman"/>
                <w:sz w:val="36"/>
                <w:rPrChange w:id="1418" w:author="David Gravett" w:date="2019-12-01T10:21:00Z">
                  <w:rPr>
                    <w:rFonts w:ascii="Times New Roman" w:hAnsi="Times New Roman" w:cs="Times New Roman"/>
                    <w:sz w:val="24"/>
                    <w:szCs w:val="24"/>
                  </w:rPr>
                </w:rPrChange>
              </w:rPr>
              <w:t>-1</w:t>
            </w:r>
          </w:p>
        </w:tc>
        <w:tc>
          <w:tcPr>
            <w:tcW w:w="933" w:type="dxa"/>
            <w:tcPrChange w:id="1419"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420" w:author="David Gravett" w:date="2019-12-01T10:21:00Z">
                  <w:rPr>
                    <w:rFonts w:ascii="Times New Roman" w:hAnsi="Times New Roman" w:cs="Times New Roman"/>
                    <w:sz w:val="24"/>
                    <w:szCs w:val="24"/>
                  </w:rPr>
                </w:rPrChange>
              </w:rPr>
              <w:pPrChange w:id="1421" w:author="David Gravett" w:date="2019-12-01T10:21:00Z">
                <w:pPr/>
              </w:pPrChange>
            </w:pPr>
            <w:r w:rsidRPr="00016618">
              <w:rPr>
                <w:rFonts w:ascii="Times New Roman" w:hAnsi="Times New Roman"/>
                <w:sz w:val="36"/>
                <w:rPrChange w:id="1422" w:author="David Gravett" w:date="2019-12-01T10:21:00Z">
                  <w:rPr>
                    <w:rFonts w:ascii="Times New Roman" w:hAnsi="Times New Roman" w:cs="Times New Roman"/>
                    <w:sz w:val="24"/>
                    <w:szCs w:val="24"/>
                  </w:rPr>
                </w:rPrChange>
              </w:rPr>
              <w:t>0</w:t>
            </w:r>
          </w:p>
        </w:tc>
        <w:tc>
          <w:tcPr>
            <w:tcW w:w="933" w:type="dxa"/>
            <w:tcPrChange w:id="1423"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24" w:author="David Gravett" w:date="2019-12-01T10:21:00Z">
                  <w:rPr>
                    <w:rFonts w:ascii="Times New Roman" w:hAnsi="Times New Roman" w:cs="Times New Roman"/>
                    <w:sz w:val="24"/>
                    <w:szCs w:val="24"/>
                  </w:rPr>
                </w:rPrChange>
              </w:rPr>
              <w:pPrChange w:id="1425" w:author="David Gravett" w:date="2019-12-01T10:21:00Z">
                <w:pPr/>
              </w:pPrChange>
            </w:pPr>
            <w:r w:rsidRPr="00016618">
              <w:rPr>
                <w:rFonts w:ascii="Times New Roman" w:hAnsi="Times New Roman"/>
                <w:sz w:val="36"/>
                <w:rPrChange w:id="1426" w:author="David Gravett" w:date="2019-12-01T10:21:00Z">
                  <w:rPr>
                    <w:rFonts w:ascii="Times New Roman" w:hAnsi="Times New Roman" w:cs="Times New Roman"/>
                    <w:sz w:val="24"/>
                    <w:szCs w:val="24"/>
                  </w:rPr>
                </w:rPrChange>
              </w:rPr>
              <w:t>0</w:t>
            </w:r>
          </w:p>
        </w:tc>
        <w:tc>
          <w:tcPr>
            <w:tcW w:w="933" w:type="dxa"/>
            <w:tcPrChange w:id="1427"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28" w:author="David Gravett" w:date="2019-12-01T10:21:00Z">
                  <w:rPr>
                    <w:rFonts w:ascii="Times New Roman" w:hAnsi="Times New Roman" w:cs="Times New Roman"/>
                    <w:sz w:val="24"/>
                    <w:szCs w:val="24"/>
                  </w:rPr>
                </w:rPrChange>
              </w:rPr>
              <w:pPrChange w:id="1429" w:author="David Gravett" w:date="2019-12-01T10:21:00Z">
                <w:pPr/>
              </w:pPrChange>
            </w:pPr>
            <w:r w:rsidRPr="00016618">
              <w:rPr>
                <w:rFonts w:ascii="Times New Roman" w:hAnsi="Times New Roman"/>
                <w:sz w:val="36"/>
                <w:rPrChange w:id="1430" w:author="David Gravett" w:date="2019-12-01T10:21:00Z">
                  <w:rPr>
                    <w:rFonts w:ascii="Times New Roman" w:hAnsi="Times New Roman" w:cs="Times New Roman"/>
                    <w:sz w:val="24"/>
                    <w:szCs w:val="24"/>
                  </w:rPr>
                </w:rPrChange>
              </w:rPr>
              <w:t>0</w:t>
            </w:r>
          </w:p>
        </w:tc>
        <w:tc>
          <w:tcPr>
            <w:tcW w:w="933" w:type="dxa"/>
            <w:tcPrChange w:id="1431"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32" w:author="David Gravett" w:date="2019-12-01T10:21:00Z">
                  <w:rPr>
                    <w:rFonts w:ascii="Times New Roman" w:hAnsi="Times New Roman" w:cs="Times New Roman"/>
                    <w:sz w:val="24"/>
                    <w:szCs w:val="24"/>
                  </w:rPr>
                </w:rPrChange>
              </w:rPr>
              <w:pPrChange w:id="1433" w:author="David Gravett" w:date="2019-12-01T10:21:00Z">
                <w:pPr/>
              </w:pPrChange>
            </w:pPr>
            <w:r w:rsidRPr="00016618">
              <w:rPr>
                <w:rFonts w:ascii="Times New Roman" w:hAnsi="Times New Roman"/>
                <w:sz w:val="36"/>
                <w:rPrChange w:id="1434"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35" w:author="David Gravett" w:date="2019-12-01T10:21:00Z">
            <w:trPr>
              <w:trHeight w:val="432"/>
            </w:trPr>
          </w:trPrChange>
        </w:trPr>
        <w:tc>
          <w:tcPr>
            <w:tcW w:w="933" w:type="dxa"/>
            <w:tcPrChange w:id="1436"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37" w:author="David Gravett" w:date="2019-12-01T10:21:00Z">
                  <w:rPr>
                    <w:rFonts w:ascii="Times New Roman" w:hAnsi="Times New Roman" w:cs="Times New Roman"/>
                    <w:sz w:val="24"/>
                    <w:szCs w:val="24"/>
                  </w:rPr>
                </w:rPrChange>
              </w:rPr>
              <w:pPrChange w:id="1438" w:author="David Gravett" w:date="2019-12-01T10:21:00Z">
                <w:pPr/>
              </w:pPrChange>
            </w:pPr>
            <w:r w:rsidRPr="00016618">
              <w:rPr>
                <w:rFonts w:ascii="Times New Roman" w:hAnsi="Times New Roman"/>
                <w:sz w:val="36"/>
                <w:rPrChange w:id="1439" w:author="David Gravett" w:date="2019-12-01T10:21:00Z">
                  <w:rPr>
                    <w:rFonts w:ascii="Times New Roman" w:hAnsi="Times New Roman" w:cs="Times New Roman"/>
                    <w:sz w:val="24"/>
                    <w:szCs w:val="24"/>
                  </w:rPr>
                </w:rPrChange>
              </w:rPr>
              <w:t>-1</w:t>
            </w:r>
          </w:p>
        </w:tc>
        <w:tc>
          <w:tcPr>
            <w:tcW w:w="933" w:type="dxa"/>
            <w:tcPrChange w:id="1440"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41" w:author="David Gravett" w:date="2019-12-01T10:21:00Z">
                  <w:rPr>
                    <w:rFonts w:ascii="Times New Roman" w:hAnsi="Times New Roman" w:cs="Times New Roman"/>
                    <w:sz w:val="24"/>
                    <w:szCs w:val="24"/>
                  </w:rPr>
                </w:rPrChange>
              </w:rPr>
              <w:pPrChange w:id="1442" w:author="David Gravett" w:date="2019-12-01T10:21:00Z">
                <w:pPr/>
              </w:pPrChange>
            </w:pPr>
            <w:r w:rsidRPr="00016618">
              <w:rPr>
                <w:rFonts w:ascii="Times New Roman" w:hAnsi="Times New Roman"/>
                <w:sz w:val="36"/>
                <w:rPrChange w:id="1443" w:author="David Gravett" w:date="2019-12-01T10:21:00Z">
                  <w:rPr>
                    <w:rFonts w:ascii="Times New Roman" w:hAnsi="Times New Roman" w:cs="Times New Roman"/>
                    <w:sz w:val="24"/>
                    <w:szCs w:val="24"/>
                  </w:rPr>
                </w:rPrChange>
              </w:rPr>
              <w:t>1</w:t>
            </w:r>
          </w:p>
        </w:tc>
        <w:tc>
          <w:tcPr>
            <w:tcW w:w="933" w:type="dxa"/>
            <w:tcPrChange w:id="1444"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45" w:author="David Gravett" w:date="2019-12-01T10:21:00Z">
                  <w:rPr>
                    <w:rFonts w:ascii="Times New Roman" w:hAnsi="Times New Roman" w:cs="Times New Roman"/>
                    <w:sz w:val="24"/>
                    <w:szCs w:val="24"/>
                  </w:rPr>
                </w:rPrChange>
              </w:rPr>
              <w:pPrChange w:id="1446" w:author="David Gravett" w:date="2019-12-01T10:21:00Z">
                <w:pPr/>
              </w:pPrChange>
            </w:pPr>
            <w:r w:rsidRPr="00016618">
              <w:rPr>
                <w:rFonts w:ascii="Times New Roman" w:hAnsi="Times New Roman"/>
                <w:sz w:val="36"/>
                <w:rPrChange w:id="1447" w:author="David Gravett" w:date="2019-12-01T10:21:00Z">
                  <w:rPr>
                    <w:rFonts w:ascii="Times New Roman" w:hAnsi="Times New Roman" w:cs="Times New Roman"/>
                    <w:sz w:val="24"/>
                    <w:szCs w:val="24"/>
                  </w:rPr>
                </w:rPrChange>
              </w:rPr>
              <w:t>1</w:t>
            </w:r>
          </w:p>
        </w:tc>
        <w:tc>
          <w:tcPr>
            <w:tcW w:w="933" w:type="dxa"/>
            <w:tcPrChange w:id="1448"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49" w:author="David Gravett" w:date="2019-12-01T10:21:00Z">
                  <w:rPr>
                    <w:rFonts w:ascii="Times New Roman" w:hAnsi="Times New Roman" w:cs="Times New Roman"/>
                    <w:sz w:val="24"/>
                    <w:szCs w:val="24"/>
                  </w:rPr>
                </w:rPrChange>
              </w:rPr>
              <w:pPrChange w:id="1450" w:author="David Gravett" w:date="2019-12-01T10:21:00Z">
                <w:pPr/>
              </w:pPrChange>
            </w:pPr>
            <w:r w:rsidRPr="00016618">
              <w:rPr>
                <w:rFonts w:ascii="Times New Roman" w:hAnsi="Times New Roman"/>
                <w:sz w:val="36"/>
                <w:rPrChange w:id="1451" w:author="David Gravett" w:date="2019-12-01T10:21:00Z">
                  <w:rPr>
                    <w:rFonts w:ascii="Times New Roman" w:hAnsi="Times New Roman" w:cs="Times New Roman"/>
                    <w:sz w:val="24"/>
                    <w:szCs w:val="24"/>
                  </w:rPr>
                </w:rPrChange>
              </w:rPr>
              <w:t>0</w:t>
            </w:r>
          </w:p>
        </w:tc>
        <w:tc>
          <w:tcPr>
            <w:tcW w:w="933" w:type="dxa"/>
            <w:tcPrChange w:id="1452"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53" w:author="David Gravett" w:date="2019-12-01T10:21:00Z">
                  <w:rPr>
                    <w:rFonts w:ascii="Times New Roman" w:hAnsi="Times New Roman" w:cs="Times New Roman"/>
                    <w:sz w:val="24"/>
                    <w:szCs w:val="24"/>
                  </w:rPr>
                </w:rPrChange>
              </w:rPr>
              <w:pPrChange w:id="1454" w:author="David Gravett" w:date="2019-12-01T10:21:00Z">
                <w:pPr/>
              </w:pPrChange>
            </w:pPr>
            <w:r w:rsidRPr="00016618">
              <w:rPr>
                <w:rFonts w:ascii="Times New Roman" w:hAnsi="Times New Roman"/>
                <w:sz w:val="36"/>
                <w:rPrChange w:id="1455" w:author="David Gravett" w:date="2019-12-01T10:21:00Z">
                  <w:rPr>
                    <w:rFonts w:ascii="Times New Roman" w:hAnsi="Times New Roman" w:cs="Times New Roman"/>
                    <w:sz w:val="24"/>
                    <w:szCs w:val="24"/>
                  </w:rPr>
                </w:rPrChange>
              </w:rPr>
              <w:t>0</w:t>
            </w:r>
          </w:p>
        </w:tc>
        <w:tc>
          <w:tcPr>
            <w:tcW w:w="933" w:type="dxa"/>
            <w:tcPrChange w:id="1456"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57" w:author="David Gravett" w:date="2019-12-01T10:21:00Z">
                  <w:rPr>
                    <w:rFonts w:ascii="Times New Roman" w:hAnsi="Times New Roman" w:cs="Times New Roman"/>
                    <w:sz w:val="24"/>
                    <w:szCs w:val="24"/>
                  </w:rPr>
                </w:rPrChange>
              </w:rPr>
              <w:pPrChange w:id="1458" w:author="David Gravett" w:date="2019-12-01T10:21:00Z">
                <w:pPr/>
              </w:pPrChange>
            </w:pPr>
            <w:r w:rsidRPr="00016618">
              <w:rPr>
                <w:rFonts w:ascii="Times New Roman" w:hAnsi="Times New Roman"/>
                <w:sz w:val="36"/>
                <w:rPrChange w:id="1459" w:author="David Gravett" w:date="2019-12-01T10:21:00Z">
                  <w:rPr>
                    <w:rFonts w:ascii="Times New Roman" w:hAnsi="Times New Roman" w:cs="Times New Roman"/>
                    <w:sz w:val="24"/>
                    <w:szCs w:val="24"/>
                  </w:rPr>
                </w:rPrChange>
              </w:rPr>
              <w:t>0</w:t>
            </w:r>
          </w:p>
        </w:tc>
        <w:tc>
          <w:tcPr>
            <w:tcW w:w="933" w:type="dxa"/>
            <w:tcPrChange w:id="1460"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61" w:author="David Gravett" w:date="2019-12-01T10:21:00Z">
                  <w:rPr>
                    <w:rFonts w:ascii="Times New Roman" w:hAnsi="Times New Roman" w:cs="Times New Roman"/>
                    <w:sz w:val="24"/>
                    <w:szCs w:val="24"/>
                  </w:rPr>
                </w:rPrChange>
              </w:rPr>
              <w:pPrChange w:id="1462" w:author="David Gravett" w:date="2019-12-01T10:21:00Z">
                <w:pPr/>
              </w:pPrChange>
            </w:pPr>
            <w:r w:rsidRPr="00016618">
              <w:rPr>
                <w:rFonts w:ascii="Times New Roman" w:hAnsi="Times New Roman"/>
                <w:sz w:val="36"/>
                <w:rPrChange w:id="1463"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64" w:author="David Gravett" w:date="2019-12-01T10:21:00Z">
            <w:trPr>
              <w:trHeight w:val="432"/>
            </w:trPr>
          </w:trPrChange>
        </w:trPr>
        <w:tc>
          <w:tcPr>
            <w:tcW w:w="933" w:type="dxa"/>
            <w:tcPrChange w:id="1465"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66" w:author="David Gravett" w:date="2019-12-01T10:21:00Z">
                  <w:rPr>
                    <w:rFonts w:ascii="Times New Roman" w:hAnsi="Times New Roman" w:cs="Times New Roman"/>
                    <w:sz w:val="24"/>
                    <w:szCs w:val="24"/>
                  </w:rPr>
                </w:rPrChange>
              </w:rPr>
              <w:pPrChange w:id="1467" w:author="David Gravett" w:date="2019-12-01T10:21:00Z">
                <w:pPr/>
              </w:pPrChange>
            </w:pPr>
            <w:r w:rsidRPr="00016618">
              <w:rPr>
                <w:rFonts w:ascii="Times New Roman" w:hAnsi="Times New Roman"/>
                <w:sz w:val="36"/>
                <w:rPrChange w:id="1468" w:author="David Gravett" w:date="2019-12-01T10:21:00Z">
                  <w:rPr>
                    <w:rFonts w:ascii="Times New Roman" w:hAnsi="Times New Roman" w:cs="Times New Roman"/>
                    <w:sz w:val="24"/>
                    <w:szCs w:val="24"/>
                  </w:rPr>
                </w:rPrChange>
              </w:rPr>
              <w:t>1</w:t>
            </w:r>
          </w:p>
        </w:tc>
        <w:tc>
          <w:tcPr>
            <w:tcW w:w="933" w:type="dxa"/>
            <w:tcPrChange w:id="1469"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70" w:author="David Gravett" w:date="2019-12-01T10:21:00Z">
                  <w:rPr>
                    <w:rFonts w:ascii="Times New Roman" w:hAnsi="Times New Roman" w:cs="Times New Roman"/>
                    <w:sz w:val="24"/>
                    <w:szCs w:val="24"/>
                  </w:rPr>
                </w:rPrChange>
              </w:rPr>
              <w:pPrChange w:id="1471" w:author="David Gravett" w:date="2019-12-01T10:21:00Z">
                <w:pPr/>
              </w:pPrChange>
            </w:pPr>
            <w:r w:rsidRPr="00016618">
              <w:rPr>
                <w:rFonts w:ascii="Times New Roman" w:hAnsi="Times New Roman"/>
                <w:sz w:val="36"/>
                <w:rPrChange w:id="1472" w:author="David Gravett" w:date="2019-12-01T10:21:00Z">
                  <w:rPr>
                    <w:rFonts w:ascii="Times New Roman" w:hAnsi="Times New Roman" w:cs="Times New Roman"/>
                    <w:sz w:val="24"/>
                    <w:szCs w:val="24"/>
                  </w:rPr>
                </w:rPrChange>
              </w:rPr>
              <w:t>-1</w:t>
            </w:r>
          </w:p>
        </w:tc>
        <w:tc>
          <w:tcPr>
            <w:tcW w:w="933" w:type="dxa"/>
            <w:tcPrChange w:id="1473"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74" w:author="David Gravett" w:date="2019-12-01T10:21:00Z">
                  <w:rPr>
                    <w:rFonts w:ascii="Times New Roman" w:hAnsi="Times New Roman" w:cs="Times New Roman"/>
                    <w:sz w:val="24"/>
                    <w:szCs w:val="24"/>
                  </w:rPr>
                </w:rPrChange>
              </w:rPr>
              <w:pPrChange w:id="1475" w:author="David Gravett" w:date="2019-12-01T10:21:00Z">
                <w:pPr/>
              </w:pPrChange>
            </w:pPr>
            <w:r w:rsidRPr="00016618">
              <w:rPr>
                <w:rFonts w:ascii="Times New Roman" w:hAnsi="Times New Roman"/>
                <w:sz w:val="36"/>
                <w:rPrChange w:id="1476" w:author="David Gravett" w:date="2019-12-01T10:21:00Z">
                  <w:rPr>
                    <w:rFonts w:ascii="Times New Roman" w:hAnsi="Times New Roman" w:cs="Times New Roman"/>
                    <w:sz w:val="24"/>
                    <w:szCs w:val="24"/>
                  </w:rPr>
                </w:rPrChange>
              </w:rPr>
              <w:t>1</w:t>
            </w:r>
          </w:p>
        </w:tc>
        <w:tc>
          <w:tcPr>
            <w:tcW w:w="933" w:type="dxa"/>
            <w:tcPrChange w:id="1477"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78" w:author="David Gravett" w:date="2019-12-01T10:21:00Z">
                  <w:rPr>
                    <w:rFonts w:ascii="Times New Roman" w:hAnsi="Times New Roman" w:cs="Times New Roman"/>
                    <w:sz w:val="24"/>
                    <w:szCs w:val="24"/>
                  </w:rPr>
                </w:rPrChange>
              </w:rPr>
              <w:pPrChange w:id="1479" w:author="David Gravett" w:date="2019-12-01T10:21:00Z">
                <w:pPr/>
              </w:pPrChange>
            </w:pPr>
            <w:r w:rsidRPr="00016618">
              <w:rPr>
                <w:rFonts w:ascii="Times New Roman" w:hAnsi="Times New Roman"/>
                <w:sz w:val="36"/>
                <w:rPrChange w:id="1480" w:author="David Gravett" w:date="2019-12-01T10:21:00Z">
                  <w:rPr>
                    <w:rFonts w:ascii="Times New Roman" w:hAnsi="Times New Roman" w:cs="Times New Roman"/>
                    <w:sz w:val="24"/>
                    <w:szCs w:val="24"/>
                  </w:rPr>
                </w:rPrChange>
              </w:rPr>
              <w:t>0</w:t>
            </w:r>
          </w:p>
        </w:tc>
        <w:tc>
          <w:tcPr>
            <w:tcW w:w="933" w:type="dxa"/>
            <w:tcPrChange w:id="1481"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82" w:author="David Gravett" w:date="2019-12-01T10:21:00Z">
                  <w:rPr>
                    <w:rFonts w:ascii="Times New Roman" w:hAnsi="Times New Roman" w:cs="Times New Roman"/>
                    <w:sz w:val="24"/>
                    <w:szCs w:val="24"/>
                  </w:rPr>
                </w:rPrChange>
              </w:rPr>
              <w:pPrChange w:id="1483" w:author="David Gravett" w:date="2019-12-01T10:21:00Z">
                <w:pPr/>
              </w:pPrChange>
            </w:pPr>
            <w:r w:rsidRPr="00016618">
              <w:rPr>
                <w:rFonts w:ascii="Times New Roman" w:hAnsi="Times New Roman"/>
                <w:sz w:val="36"/>
                <w:rPrChange w:id="1484" w:author="David Gravett" w:date="2019-12-01T10:21:00Z">
                  <w:rPr>
                    <w:rFonts w:ascii="Times New Roman" w:hAnsi="Times New Roman" w:cs="Times New Roman"/>
                    <w:sz w:val="24"/>
                    <w:szCs w:val="24"/>
                  </w:rPr>
                </w:rPrChange>
              </w:rPr>
              <w:t>0</w:t>
            </w:r>
          </w:p>
        </w:tc>
        <w:tc>
          <w:tcPr>
            <w:tcW w:w="933" w:type="dxa"/>
            <w:tcPrChange w:id="1485"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86" w:author="David Gravett" w:date="2019-12-01T10:21:00Z">
                  <w:rPr>
                    <w:rFonts w:ascii="Times New Roman" w:hAnsi="Times New Roman" w:cs="Times New Roman"/>
                    <w:sz w:val="24"/>
                    <w:szCs w:val="24"/>
                  </w:rPr>
                </w:rPrChange>
              </w:rPr>
              <w:pPrChange w:id="1487" w:author="David Gravett" w:date="2019-12-01T10:21:00Z">
                <w:pPr/>
              </w:pPrChange>
            </w:pPr>
            <w:r w:rsidRPr="00016618">
              <w:rPr>
                <w:rFonts w:ascii="Times New Roman" w:hAnsi="Times New Roman"/>
                <w:sz w:val="36"/>
                <w:rPrChange w:id="1488" w:author="David Gravett" w:date="2019-12-01T10:21:00Z">
                  <w:rPr>
                    <w:rFonts w:ascii="Times New Roman" w:hAnsi="Times New Roman" w:cs="Times New Roman"/>
                    <w:sz w:val="24"/>
                    <w:szCs w:val="24"/>
                  </w:rPr>
                </w:rPrChange>
              </w:rPr>
              <w:t>0</w:t>
            </w:r>
          </w:p>
        </w:tc>
        <w:tc>
          <w:tcPr>
            <w:tcW w:w="933" w:type="dxa"/>
            <w:tcPrChange w:id="1489"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90" w:author="David Gravett" w:date="2019-12-01T10:21:00Z">
                  <w:rPr>
                    <w:rFonts w:ascii="Times New Roman" w:hAnsi="Times New Roman" w:cs="Times New Roman"/>
                    <w:sz w:val="24"/>
                    <w:szCs w:val="24"/>
                  </w:rPr>
                </w:rPrChange>
              </w:rPr>
              <w:pPrChange w:id="1491" w:author="David Gravett" w:date="2019-12-01T10:21:00Z">
                <w:pPr/>
              </w:pPrChange>
            </w:pPr>
            <w:r w:rsidRPr="00016618">
              <w:rPr>
                <w:rFonts w:ascii="Times New Roman" w:hAnsi="Times New Roman"/>
                <w:sz w:val="36"/>
                <w:rPrChange w:id="1492"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93" w:author="David Gravett" w:date="2019-12-01T10:21:00Z">
            <w:trPr>
              <w:trHeight w:val="432"/>
            </w:trPr>
          </w:trPrChange>
        </w:trPr>
        <w:tc>
          <w:tcPr>
            <w:tcW w:w="933" w:type="dxa"/>
            <w:tcPrChange w:id="1494"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95" w:author="David Gravett" w:date="2019-12-01T10:21:00Z">
                  <w:rPr>
                    <w:rFonts w:ascii="Times New Roman" w:hAnsi="Times New Roman" w:cs="Times New Roman"/>
                    <w:sz w:val="24"/>
                    <w:szCs w:val="24"/>
                  </w:rPr>
                </w:rPrChange>
              </w:rPr>
              <w:pPrChange w:id="1496" w:author="David Gravett" w:date="2019-12-01T10:21:00Z">
                <w:pPr/>
              </w:pPrChange>
            </w:pPr>
            <w:r w:rsidRPr="00016618">
              <w:rPr>
                <w:rFonts w:ascii="Times New Roman" w:hAnsi="Times New Roman"/>
                <w:sz w:val="36"/>
                <w:rPrChange w:id="1497" w:author="David Gravett" w:date="2019-12-01T10:21:00Z">
                  <w:rPr>
                    <w:rFonts w:ascii="Times New Roman" w:hAnsi="Times New Roman" w:cs="Times New Roman"/>
                    <w:sz w:val="24"/>
                    <w:szCs w:val="24"/>
                  </w:rPr>
                </w:rPrChange>
              </w:rPr>
              <w:t>0</w:t>
            </w:r>
          </w:p>
        </w:tc>
        <w:tc>
          <w:tcPr>
            <w:tcW w:w="933" w:type="dxa"/>
            <w:tcPrChange w:id="1498"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99" w:author="David Gravett" w:date="2019-12-01T10:21:00Z">
                  <w:rPr>
                    <w:rFonts w:ascii="Times New Roman" w:hAnsi="Times New Roman" w:cs="Times New Roman"/>
                    <w:sz w:val="24"/>
                    <w:szCs w:val="24"/>
                  </w:rPr>
                </w:rPrChange>
              </w:rPr>
              <w:pPrChange w:id="1500" w:author="David Gravett" w:date="2019-12-01T10:21:00Z">
                <w:pPr/>
              </w:pPrChange>
            </w:pPr>
            <w:r w:rsidRPr="00016618">
              <w:rPr>
                <w:rFonts w:ascii="Times New Roman" w:hAnsi="Times New Roman"/>
                <w:sz w:val="36"/>
                <w:rPrChange w:id="1501" w:author="David Gravett" w:date="2019-12-01T10:21:00Z">
                  <w:rPr>
                    <w:rFonts w:ascii="Times New Roman" w:hAnsi="Times New Roman" w:cs="Times New Roman"/>
                    <w:sz w:val="24"/>
                    <w:szCs w:val="24"/>
                  </w:rPr>
                </w:rPrChange>
              </w:rPr>
              <w:t>0</w:t>
            </w:r>
          </w:p>
        </w:tc>
        <w:tc>
          <w:tcPr>
            <w:tcW w:w="933" w:type="dxa"/>
            <w:tcPrChange w:id="1502"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503" w:author="David Gravett" w:date="2019-12-01T10:21:00Z">
                  <w:rPr>
                    <w:rFonts w:ascii="Times New Roman" w:hAnsi="Times New Roman" w:cs="Times New Roman"/>
                    <w:sz w:val="24"/>
                    <w:szCs w:val="24"/>
                  </w:rPr>
                </w:rPrChange>
              </w:rPr>
              <w:pPrChange w:id="1504" w:author="David Gravett" w:date="2019-12-01T10:21:00Z">
                <w:pPr/>
              </w:pPrChange>
            </w:pPr>
            <w:r w:rsidRPr="00016618">
              <w:rPr>
                <w:rFonts w:ascii="Times New Roman" w:hAnsi="Times New Roman"/>
                <w:sz w:val="36"/>
                <w:rPrChange w:id="1505" w:author="David Gravett" w:date="2019-12-01T10:21:00Z">
                  <w:rPr>
                    <w:rFonts w:ascii="Times New Roman" w:hAnsi="Times New Roman" w:cs="Times New Roman"/>
                    <w:sz w:val="24"/>
                    <w:szCs w:val="24"/>
                  </w:rPr>
                </w:rPrChange>
              </w:rPr>
              <w:t>0</w:t>
            </w:r>
          </w:p>
        </w:tc>
        <w:tc>
          <w:tcPr>
            <w:tcW w:w="933" w:type="dxa"/>
            <w:tcPrChange w:id="1506"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507" w:author="David Gravett" w:date="2019-12-01T10:21:00Z">
                  <w:rPr>
                    <w:rFonts w:ascii="Times New Roman" w:hAnsi="Times New Roman" w:cs="Times New Roman"/>
                    <w:sz w:val="24"/>
                    <w:szCs w:val="24"/>
                  </w:rPr>
                </w:rPrChange>
              </w:rPr>
              <w:pPrChange w:id="1508" w:author="David Gravett" w:date="2019-12-01T10:21:00Z">
                <w:pPr/>
              </w:pPrChange>
            </w:pPr>
            <w:r w:rsidRPr="00016618">
              <w:rPr>
                <w:rFonts w:ascii="Times New Roman" w:hAnsi="Times New Roman"/>
                <w:sz w:val="36"/>
                <w:rPrChange w:id="1509" w:author="David Gravett" w:date="2019-12-01T10:21:00Z">
                  <w:rPr>
                    <w:rFonts w:ascii="Times New Roman" w:hAnsi="Times New Roman" w:cs="Times New Roman"/>
                    <w:sz w:val="24"/>
                    <w:szCs w:val="24"/>
                  </w:rPr>
                </w:rPrChange>
              </w:rPr>
              <w:t>0</w:t>
            </w:r>
          </w:p>
        </w:tc>
        <w:tc>
          <w:tcPr>
            <w:tcW w:w="933" w:type="dxa"/>
            <w:tcPrChange w:id="1510"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511" w:author="David Gravett" w:date="2019-12-01T10:21:00Z">
                  <w:rPr>
                    <w:rFonts w:ascii="Times New Roman" w:hAnsi="Times New Roman" w:cs="Times New Roman"/>
                    <w:sz w:val="24"/>
                    <w:szCs w:val="24"/>
                  </w:rPr>
                </w:rPrChange>
              </w:rPr>
              <w:pPrChange w:id="1512" w:author="David Gravett" w:date="2019-12-01T10:21:00Z">
                <w:pPr/>
              </w:pPrChange>
            </w:pPr>
            <w:r w:rsidRPr="00016618">
              <w:rPr>
                <w:rFonts w:ascii="Times New Roman" w:hAnsi="Times New Roman"/>
                <w:sz w:val="36"/>
                <w:rPrChange w:id="1513" w:author="David Gravett" w:date="2019-12-01T10:21:00Z">
                  <w:rPr>
                    <w:rFonts w:ascii="Times New Roman" w:hAnsi="Times New Roman" w:cs="Times New Roman"/>
                    <w:sz w:val="24"/>
                    <w:szCs w:val="24"/>
                  </w:rPr>
                </w:rPrChange>
              </w:rPr>
              <w:t>0</w:t>
            </w:r>
          </w:p>
        </w:tc>
        <w:tc>
          <w:tcPr>
            <w:tcW w:w="933" w:type="dxa"/>
            <w:tcPrChange w:id="1514"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515" w:author="David Gravett" w:date="2019-12-01T10:21:00Z">
                  <w:rPr>
                    <w:rFonts w:ascii="Times New Roman" w:hAnsi="Times New Roman" w:cs="Times New Roman"/>
                    <w:sz w:val="24"/>
                    <w:szCs w:val="24"/>
                  </w:rPr>
                </w:rPrChange>
              </w:rPr>
              <w:pPrChange w:id="1516" w:author="David Gravett" w:date="2019-12-01T10:21:00Z">
                <w:pPr/>
              </w:pPrChange>
            </w:pPr>
            <w:r w:rsidRPr="00016618">
              <w:rPr>
                <w:rFonts w:ascii="Times New Roman" w:hAnsi="Times New Roman"/>
                <w:sz w:val="36"/>
                <w:rPrChange w:id="1517" w:author="David Gravett" w:date="2019-12-01T10:21:00Z">
                  <w:rPr>
                    <w:rFonts w:ascii="Times New Roman" w:hAnsi="Times New Roman" w:cs="Times New Roman"/>
                    <w:sz w:val="24"/>
                    <w:szCs w:val="24"/>
                  </w:rPr>
                </w:rPrChange>
              </w:rPr>
              <w:t>0</w:t>
            </w:r>
          </w:p>
        </w:tc>
        <w:tc>
          <w:tcPr>
            <w:tcW w:w="933" w:type="dxa"/>
            <w:tcPrChange w:id="1518"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519" w:author="David Gravett" w:date="2019-12-01T10:21:00Z">
                  <w:rPr>
                    <w:rFonts w:ascii="Times New Roman" w:hAnsi="Times New Roman" w:cs="Times New Roman"/>
                    <w:sz w:val="24"/>
                    <w:szCs w:val="24"/>
                  </w:rPr>
                </w:rPrChange>
              </w:rPr>
              <w:pPrChange w:id="1520" w:author="David Gravett" w:date="2019-12-01T10:21:00Z">
                <w:pPr/>
              </w:pPrChange>
            </w:pPr>
            <w:r w:rsidRPr="00016618">
              <w:rPr>
                <w:rFonts w:ascii="Times New Roman" w:hAnsi="Times New Roman"/>
                <w:sz w:val="36"/>
                <w:rPrChange w:id="1521"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22"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BE50C5" w:rsidRPr="00D103E4" w:rsidRDefault="00BE50C5" w:rsidP="00016618">
                              <w:pPr>
                                <w:pStyle w:val="Caption"/>
                                <w:jc w:val="center"/>
                                <w:rPr>
                                  <w:ins w:id="1523" w:author="David Gravett" w:date="2019-12-01T10:21:00Z"/>
                                  <w:rFonts w:ascii="Arial" w:eastAsia="Arial" w:hAnsi="Arial" w:cs="Arial"/>
                                  <w:noProof/>
                                  <w:lang w:val="en"/>
                                </w:rPr>
                              </w:pPr>
                              <w:ins w:id="1524"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4"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stroked="f">
                  <v:textbox inset="0,0,0,0">
                    <w:txbxContent>
                      <w:p w14:paraId="6843E97F" w14:textId="1C177D40" w:rsidR="00BE50C5" w:rsidRPr="00D103E4" w:rsidRDefault="00BE50C5" w:rsidP="00016618">
                        <w:pPr>
                          <w:pStyle w:val="Caption"/>
                          <w:jc w:val="center"/>
                          <w:rPr>
                            <w:ins w:id="1525" w:author="David Gravett" w:date="2019-12-01T10:21:00Z"/>
                            <w:rFonts w:ascii="Arial" w:eastAsia="Arial" w:hAnsi="Arial" w:cs="Arial"/>
                            <w:noProof/>
                            <w:lang w:val="en"/>
                          </w:rPr>
                        </w:pPr>
                        <w:ins w:id="1526"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27" w:author="David Gravett" w:date="2019-12-01T10:21:00Z"/>
          <w:rFonts w:ascii="Times New Roman" w:hAnsi="Times New Roman" w:cs="Times New Roman"/>
          <w:sz w:val="24"/>
          <w:szCs w:val="24"/>
          <w:lang w:val="en-US"/>
        </w:rPr>
      </w:pPr>
      <w:moveFromRangeStart w:id="1528" w:author="David Gravett" w:date="2019-12-01T10:21:00Z" w:name="move26088128"/>
      <w:moveFrom w:id="152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2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30" w:author="David Gravett" w:date="2019-12-01T10:21:00Z"/>
        </w:trPr>
        <w:tc>
          <w:tcPr>
            <w:tcW w:w="432" w:type="dxa"/>
          </w:tcPr>
          <w:p w14:paraId="40758CDD" w14:textId="42A16649" w:rsidR="00280D7C" w:rsidRDefault="00280D7C" w:rsidP="003B3061">
            <w:pPr>
              <w:rPr>
                <w:del w:id="1531" w:author="David Gravett" w:date="2019-12-01T10:21:00Z"/>
                <w:rFonts w:ascii="Times New Roman" w:hAnsi="Times New Roman" w:cs="Times New Roman"/>
                <w:sz w:val="24"/>
                <w:szCs w:val="24"/>
              </w:rPr>
            </w:pPr>
            <w:del w:id="153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33" w:author="David Gravett" w:date="2019-12-01T10:21:00Z"/>
                <w:rFonts w:ascii="Times New Roman" w:hAnsi="Times New Roman" w:cs="Times New Roman"/>
                <w:sz w:val="24"/>
                <w:szCs w:val="24"/>
              </w:rPr>
            </w:pPr>
            <w:del w:id="153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35" w:author="David Gravett" w:date="2019-12-01T10:21:00Z"/>
                <w:rFonts w:ascii="Times New Roman" w:hAnsi="Times New Roman" w:cs="Times New Roman"/>
                <w:sz w:val="24"/>
                <w:szCs w:val="24"/>
              </w:rPr>
            </w:pPr>
            <w:del w:id="153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37" w:author="David Gravett" w:date="2019-12-01T10:21:00Z"/>
                <w:rFonts w:ascii="Times New Roman" w:hAnsi="Times New Roman" w:cs="Times New Roman"/>
                <w:sz w:val="24"/>
                <w:szCs w:val="24"/>
              </w:rPr>
            </w:pPr>
            <w:del w:id="153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39" w:author="David Gravett" w:date="2019-12-01T10:21:00Z"/>
                <w:rFonts w:ascii="Times New Roman" w:hAnsi="Times New Roman" w:cs="Times New Roman"/>
                <w:sz w:val="24"/>
                <w:szCs w:val="24"/>
              </w:rPr>
            </w:pPr>
            <w:del w:id="154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45" w:author="David Gravett" w:date="2019-12-01T10:21:00Z"/>
        </w:trPr>
        <w:tc>
          <w:tcPr>
            <w:tcW w:w="432" w:type="dxa"/>
          </w:tcPr>
          <w:p w14:paraId="43D6DA2F" w14:textId="77777777" w:rsidR="00280D7C" w:rsidRDefault="00280D7C" w:rsidP="003B3061">
            <w:pPr>
              <w:rPr>
                <w:del w:id="1546" w:author="David Gravett" w:date="2019-12-01T10:21:00Z"/>
                <w:rFonts w:ascii="Times New Roman" w:hAnsi="Times New Roman" w:cs="Times New Roman"/>
                <w:sz w:val="24"/>
                <w:szCs w:val="24"/>
              </w:rPr>
            </w:pPr>
            <w:del w:id="154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48" w:author="David Gravett" w:date="2019-12-01T10:21:00Z"/>
                <w:rFonts w:ascii="Times New Roman" w:hAnsi="Times New Roman" w:cs="Times New Roman"/>
                <w:sz w:val="24"/>
                <w:szCs w:val="24"/>
              </w:rPr>
            </w:pPr>
            <w:del w:id="154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50" w:author="David Gravett" w:date="2019-12-01T10:21:00Z"/>
                <w:rFonts w:ascii="Times New Roman" w:hAnsi="Times New Roman" w:cs="Times New Roman"/>
                <w:sz w:val="24"/>
                <w:szCs w:val="24"/>
              </w:rPr>
            </w:pPr>
            <w:del w:id="155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52" w:author="David Gravett" w:date="2019-12-01T10:21:00Z"/>
                <w:rFonts w:ascii="Times New Roman" w:hAnsi="Times New Roman" w:cs="Times New Roman"/>
                <w:sz w:val="24"/>
                <w:szCs w:val="24"/>
              </w:rPr>
            </w:pPr>
            <w:del w:id="155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54" w:author="David Gravett" w:date="2019-12-01T10:21:00Z"/>
                <w:rFonts w:ascii="Times New Roman" w:hAnsi="Times New Roman" w:cs="Times New Roman"/>
                <w:sz w:val="24"/>
                <w:szCs w:val="24"/>
              </w:rPr>
            </w:pPr>
            <w:del w:id="155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60" w:author="David Gravett" w:date="2019-12-01T10:21:00Z"/>
        </w:trPr>
        <w:tc>
          <w:tcPr>
            <w:tcW w:w="432" w:type="dxa"/>
          </w:tcPr>
          <w:p w14:paraId="240F735A" w14:textId="77777777" w:rsidR="00280D7C" w:rsidRDefault="00280D7C" w:rsidP="003B3061">
            <w:pPr>
              <w:rPr>
                <w:del w:id="1561" w:author="David Gravett" w:date="2019-12-01T10:21:00Z"/>
                <w:rFonts w:ascii="Times New Roman" w:hAnsi="Times New Roman" w:cs="Times New Roman"/>
                <w:sz w:val="24"/>
                <w:szCs w:val="24"/>
              </w:rPr>
            </w:pPr>
            <w:del w:id="156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63" w:author="David Gravett" w:date="2019-12-01T10:21:00Z"/>
                <w:rFonts w:ascii="Times New Roman" w:hAnsi="Times New Roman" w:cs="Times New Roman"/>
                <w:sz w:val="24"/>
                <w:szCs w:val="24"/>
              </w:rPr>
            </w:pPr>
            <w:del w:id="156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65" w:author="David Gravett" w:date="2019-12-01T10:21:00Z"/>
                <w:rFonts w:ascii="Times New Roman" w:hAnsi="Times New Roman" w:cs="Times New Roman"/>
                <w:sz w:val="24"/>
                <w:szCs w:val="24"/>
              </w:rPr>
            </w:pPr>
            <w:del w:id="156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67" w:author="David Gravett" w:date="2019-12-01T10:21:00Z"/>
                <w:rFonts w:ascii="Times New Roman" w:hAnsi="Times New Roman" w:cs="Times New Roman"/>
                <w:sz w:val="24"/>
                <w:szCs w:val="24"/>
              </w:rPr>
            </w:pPr>
            <w:del w:id="156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69" w:author="David Gravett" w:date="2019-12-01T10:21:00Z"/>
                <w:rFonts w:ascii="Times New Roman" w:hAnsi="Times New Roman" w:cs="Times New Roman"/>
                <w:sz w:val="24"/>
                <w:szCs w:val="24"/>
              </w:rPr>
            </w:pPr>
            <w:del w:id="157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75" w:author="David Gravett" w:date="2019-12-01T10:21:00Z"/>
        </w:trPr>
        <w:tc>
          <w:tcPr>
            <w:tcW w:w="432" w:type="dxa"/>
          </w:tcPr>
          <w:p w14:paraId="07C61D00" w14:textId="77777777" w:rsidR="00280D7C" w:rsidRDefault="00280D7C" w:rsidP="003B3061">
            <w:pPr>
              <w:rPr>
                <w:del w:id="1576" w:author="David Gravett" w:date="2019-12-01T10:21:00Z"/>
                <w:rFonts w:ascii="Times New Roman" w:hAnsi="Times New Roman" w:cs="Times New Roman"/>
                <w:sz w:val="24"/>
                <w:szCs w:val="24"/>
              </w:rPr>
            </w:pPr>
            <w:del w:id="157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78" w:author="David Gravett" w:date="2019-12-01T10:21:00Z"/>
                <w:rFonts w:ascii="Times New Roman" w:hAnsi="Times New Roman" w:cs="Times New Roman"/>
                <w:sz w:val="24"/>
                <w:szCs w:val="24"/>
              </w:rPr>
            </w:pPr>
            <w:del w:id="157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80" w:author="David Gravett" w:date="2019-12-01T10:21:00Z"/>
                <w:rFonts w:ascii="Times New Roman" w:hAnsi="Times New Roman" w:cs="Times New Roman"/>
                <w:sz w:val="24"/>
                <w:szCs w:val="24"/>
              </w:rPr>
            </w:pPr>
            <w:del w:id="158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82" w:author="David Gravett" w:date="2019-12-01T10:21:00Z"/>
                <w:rFonts w:ascii="Times New Roman" w:hAnsi="Times New Roman" w:cs="Times New Roman"/>
                <w:sz w:val="24"/>
                <w:szCs w:val="24"/>
              </w:rPr>
            </w:pPr>
            <w:del w:id="158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84" w:author="David Gravett" w:date="2019-12-01T10:21:00Z"/>
                <w:rFonts w:ascii="Times New Roman" w:hAnsi="Times New Roman" w:cs="Times New Roman"/>
                <w:sz w:val="24"/>
                <w:szCs w:val="24"/>
              </w:rPr>
            </w:pPr>
            <w:del w:id="158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90" w:author="David Gravett" w:date="2019-12-01T10:21:00Z"/>
        </w:trPr>
        <w:tc>
          <w:tcPr>
            <w:tcW w:w="432" w:type="dxa"/>
          </w:tcPr>
          <w:p w14:paraId="2BD5EDB8" w14:textId="77777777" w:rsidR="00280D7C" w:rsidRDefault="00280D7C" w:rsidP="003B3061">
            <w:pPr>
              <w:rPr>
                <w:del w:id="1591" w:author="David Gravett" w:date="2019-12-01T10:21:00Z"/>
                <w:rFonts w:ascii="Times New Roman" w:hAnsi="Times New Roman" w:cs="Times New Roman"/>
                <w:sz w:val="24"/>
                <w:szCs w:val="24"/>
              </w:rPr>
            </w:pPr>
            <w:del w:id="159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93" w:author="David Gravett" w:date="2019-12-01T10:21:00Z"/>
                <w:rFonts w:ascii="Times New Roman" w:hAnsi="Times New Roman" w:cs="Times New Roman"/>
                <w:sz w:val="24"/>
                <w:szCs w:val="24"/>
              </w:rPr>
            </w:pPr>
            <w:del w:id="159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95" w:author="David Gravett" w:date="2019-12-01T10:21:00Z"/>
                <w:rFonts w:ascii="Times New Roman" w:hAnsi="Times New Roman" w:cs="Times New Roman"/>
                <w:sz w:val="24"/>
                <w:szCs w:val="24"/>
              </w:rPr>
            </w:pPr>
            <w:del w:id="159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97" w:author="David Gravett" w:date="2019-12-01T10:21:00Z"/>
                <w:rFonts w:ascii="Times New Roman" w:hAnsi="Times New Roman" w:cs="Times New Roman"/>
                <w:sz w:val="24"/>
                <w:szCs w:val="24"/>
              </w:rPr>
            </w:pPr>
            <w:del w:id="159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99" w:author="David Gravett" w:date="2019-12-01T10:21:00Z"/>
                <w:rFonts w:ascii="Times New Roman" w:hAnsi="Times New Roman" w:cs="Times New Roman"/>
                <w:sz w:val="24"/>
                <w:szCs w:val="24"/>
              </w:rPr>
            </w:pPr>
            <w:del w:id="160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605" w:author="David Gravett" w:date="2019-12-01T10:21:00Z"/>
        </w:trPr>
        <w:tc>
          <w:tcPr>
            <w:tcW w:w="432" w:type="dxa"/>
          </w:tcPr>
          <w:p w14:paraId="5BD1D8D4" w14:textId="77777777" w:rsidR="00280D7C" w:rsidRDefault="00280D7C" w:rsidP="003B3061">
            <w:pPr>
              <w:rPr>
                <w:del w:id="1606" w:author="David Gravett" w:date="2019-12-01T10:21:00Z"/>
                <w:rFonts w:ascii="Times New Roman" w:hAnsi="Times New Roman" w:cs="Times New Roman"/>
                <w:sz w:val="24"/>
                <w:szCs w:val="24"/>
              </w:rPr>
            </w:pPr>
            <w:del w:id="160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608" w:author="David Gravett" w:date="2019-12-01T10:21:00Z"/>
                <w:rFonts w:ascii="Times New Roman" w:hAnsi="Times New Roman" w:cs="Times New Roman"/>
                <w:sz w:val="24"/>
                <w:szCs w:val="24"/>
              </w:rPr>
            </w:pPr>
            <w:del w:id="160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610" w:author="David Gravett" w:date="2019-12-01T10:21:00Z"/>
                <w:rFonts w:ascii="Times New Roman" w:hAnsi="Times New Roman" w:cs="Times New Roman"/>
                <w:sz w:val="24"/>
                <w:szCs w:val="24"/>
              </w:rPr>
            </w:pPr>
            <w:del w:id="161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612" w:author="David Gravett" w:date="2019-12-01T10:21:00Z"/>
                <w:rFonts w:ascii="Times New Roman" w:hAnsi="Times New Roman" w:cs="Times New Roman"/>
                <w:sz w:val="24"/>
                <w:szCs w:val="24"/>
              </w:rPr>
            </w:pPr>
            <w:del w:id="161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614" w:author="David Gravett" w:date="2019-12-01T10:21:00Z"/>
                <w:rFonts w:ascii="Times New Roman" w:hAnsi="Times New Roman" w:cs="Times New Roman"/>
                <w:sz w:val="24"/>
                <w:szCs w:val="24"/>
              </w:rPr>
            </w:pPr>
            <w:del w:id="161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616" w:author="David Gravett" w:date="2019-12-01T10:21:00Z"/>
                <w:rFonts w:ascii="Times New Roman" w:hAnsi="Times New Roman" w:cs="Times New Roman"/>
                <w:sz w:val="24"/>
                <w:szCs w:val="24"/>
              </w:rPr>
            </w:pPr>
            <w:del w:id="161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618" w:author="David Gravett" w:date="2019-12-01T10:21:00Z"/>
                <w:rFonts w:ascii="Times New Roman" w:hAnsi="Times New Roman" w:cs="Times New Roman"/>
                <w:sz w:val="24"/>
                <w:szCs w:val="24"/>
              </w:rPr>
            </w:pPr>
            <w:del w:id="161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20" w:author="David Gravett" w:date="2019-12-01T10:21:00Z"/>
        </w:trPr>
        <w:tc>
          <w:tcPr>
            <w:tcW w:w="432" w:type="dxa"/>
          </w:tcPr>
          <w:p w14:paraId="19FFA927" w14:textId="0D074E4F" w:rsidR="00280D7C" w:rsidRDefault="00280D7C" w:rsidP="003B3061">
            <w:pPr>
              <w:rPr>
                <w:del w:id="1621" w:author="David Gravett" w:date="2019-12-01T10:21:00Z"/>
                <w:rFonts w:ascii="Times New Roman" w:hAnsi="Times New Roman" w:cs="Times New Roman"/>
                <w:sz w:val="24"/>
                <w:szCs w:val="24"/>
              </w:rPr>
            </w:pPr>
            <w:del w:id="162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23" w:author="David Gravett" w:date="2019-12-01T10:21:00Z"/>
                <w:rFonts w:ascii="Times New Roman" w:hAnsi="Times New Roman" w:cs="Times New Roman"/>
                <w:sz w:val="24"/>
                <w:szCs w:val="24"/>
              </w:rPr>
            </w:pPr>
            <w:del w:id="162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25" w:author="David Gravett" w:date="2019-12-01T10:21:00Z"/>
                <w:rFonts w:ascii="Times New Roman" w:hAnsi="Times New Roman" w:cs="Times New Roman"/>
                <w:sz w:val="24"/>
                <w:szCs w:val="24"/>
              </w:rPr>
            </w:pPr>
            <w:del w:id="162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27" w:author="David Gravett" w:date="2019-12-01T10:21:00Z"/>
                <w:rFonts w:ascii="Times New Roman" w:hAnsi="Times New Roman" w:cs="Times New Roman"/>
                <w:sz w:val="24"/>
                <w:szCs w:val="24"/>
              </w:rPr>
            </w:pPr>
            <w:del w:id="162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29" w:author="David Gravett" w:date="2019-12-01T10:21:00Z"/>
                <w:rFonts w:ascii="Times New Roman" w:hAnsi="Times New Roman" w:cs="Times New Roman"/>
                <w:sz w:val="24"/>
                <w:szCs w:val="24"/>
              </w:rPr>
            </w:pPr>
            <w:del w:id="163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31" w:author="David Gravett" w:date="2019-12-01T10:21:00Z"/>
                <w:rFonts w:ascii="Times New Roman" w:hAnsi="Times New Roman" w:cs="Times New Roman"/>
                <w:sz w:val="24"/>
                <w:szCs w:val="24"/>
              </w:rPr>
            </w:pPr>
            <w:del w:id="163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33" w:author="David Gravett" w:date="2019-12-01T10:21:00Z"/>
                <w:rFonts w:ascii="Times New Roman" w:hAnsi="Times New Roman" w:cs="Times New Roman"/>
                <w:sz w:val="24"/>
                <w:szCs w:val="24"/>
              </w:rPr>
            </w:pPr>
            <w:del w:id="163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35" w:author="David Gravett" w:date="2019-12-01T10:21:00Z"/>
          <w:rFonts w:ascii="Times New Roman" w:hAnsi="Times New Roman" w:cs="Times New Roman"/>
          <w:sz w:val="24"/>
          <w:szCs w:val="24"/>
          <w:lang w:val="en-US"/>
        </w:rPr>
      </w:pPr>
      <w:moveFromRangeStart w:id="1636" w:author="David Gravett" w:date="2019-12-01T10:21:00Z" w:name="move26088129"/>
      <w:moveFrom w:id="163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38" w:author="David Gravett" w:date="2019-12-01T10:21:00Z"/>
          <w:rFonts w:ascii="Times New Roman" w:hAnsi="Times New Roman" w:cs="Times New Roman"/>
          <w:sz w:val="24"/>
          <w:szCs w:val="24"/>
          <w:lang w:val="en-US"/>
        </w:rPr>
        <w:pPrChange w:id="1639" w:author="David Gravett" w:date="2019-12-01T10:21:00Z">
          <w:pPr>
            <w:spacing w:line="288" w:lineRule="auto"/>
          </w:pPr>
        </w:pPrChange>
      </w:pPr>
    </w:p>
    <w:moveFromRangeEnd w:id="1636"/>
    <w:p w14:paraId="76FA8760" w14:textId="042861A5" w:rsidR="00016618" w:rsidRDefault="00016618" w:rsidP="005F2D99">
      <w:pPr>
        <w:spacing w:line="288" w:lineRule="auto"/>
        <w:rPr>
          <w:ins w:id="164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4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4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4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4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4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4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4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4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4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50" w:author="David Gravett" w:date="2019-12-01T10:21:00Z"/>
          <w:rFonts w:asciiTheme="majorHAnsi" w:hAnsiTheme="majorHAnsi" w:cstheme="majorHAnsi"/>
          <w:color w:val="1F3864" w:themeColor="accent1" w:themeShade="80"/>
          <w:sz w:val="40"/>
          <w:szCs w:val="40"/>
        </w:rPr>
      </w:pPr>
      <w:ins w:id="165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52" w:author="David Gravett" w:date="2019-12-01T10:21:00Z"/>
          <w:rFonts w:ascii="Times New Roman" w:hAnsi="Times New Roman" w:cs="Times New Roman"/>
          <w:sz w:val="24"/>
          <w:szCs w:val="24"/>
          <w:lang w:val="en-US"/>
        </w:rPr>
      </w:pPr>
      <w:moveToRangeStart w:id="1653" w:author="David Gravett" w:date="2019-12-01T10:21:00Z" w:name="move26088128"/>
      <w:moveTo w:id="1654"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53"/>
    <w:p w14:paraId="2B9CC07B" w14:textId="77777777" w:rsidR="00016618" w:rsidRDefault="00016618" w:rsidP="005F2D99">
      <w:pPr>
        <w:spacing w:line="288" w:lineRule="auto"/>
        <w:rPr>
          <w:ins w:id="165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5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57">
          <w:tblGrid>
            <w:gridCol w:w="432"/>
            <w:gridCol w:w="432"/>
            <w:gridCol w:w="432"/>
            <w:gridCol w:w="432"/>
            <w:gridCol w:w="432"/>
            <w:gridCol w:w="432"/>
            <w:gridCol w:w="432"/>
          </w:tblGrid>
        </w:tblGridChange>
      </w:tblGrid>
      <w:tr w:rsidR="00280D7C" w14:paraId="03F84268" w14:textId="77777777" w:rsidTr="00BE50C5">
        <w:trPr>
          <w:trHeight w:val="869"/>
          <w:trPrChange w:id="1658" w:author="David Gravett" w:date="2019-12-01T10:21:00Z">
            <w:trPr>
              <w:trHeight w:val="432"/>
            </w:trPr>
          </w:trPrChange>
        </w:trPr>
        <w:tc>
          <w:tcPr>
            <w:tcW w:w="933" w:type="dxa"/>
            <w:tcPrChange w:id="165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60" w:author="David Gravett" w:date="2019-12-01T10:21:00Z">
                  <w:rPr>
                    <w:rFonts w:ascii="Times New Roman" w:hAnsi="Times New Roman" w:cs="Times New Roman"/>
                    <w:sz w:val="24"/>
                    <w:szCs w:val="24"/>
                  </w:rPr>
                </w:rPrChange>
              </w:rPr>
              <w:pPrChange w:id="1661" w:author="David Gravett" w:date="2019-12-01T10:21:00Z">
                <w:pPr/>
              </w:pPrChange>
            </w:pPr>
            <w:r w:rsidRPr="00016618">
              <w:rPr>
                <w:rFonts w:ascii="Times New Roman" w:hAnsi="Times New Roman"/>
                <w:sz w:val="36"/>
                <w:rPrChange w:id="1662" w:author="David Gravett" w:date="2019-12-01T10:21:00Z">
                  <w:rPr>
                    <w:rFonts w:ascii="Times New Roman" w:hAnsi="Times New Roman" w:cs="Times New Roman"/>
                    <w:sz w:val="24"/>
                    <w:szCs w:val="24"/>
                  </w:rPr>
                </w:rPrChange>
              </w:rPr>
              <w:t>1</w:t>
            </w:r>
          </w:p>
        </w:tc>
        <w:tc>
          <w:tcPr>
            <w:tcW w:w="933" w:type="dxa"/>
            <w:tcPrChange w:id="166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64" w:author="David Gravett" w:date="2019-12-01T10:21:00Z">
                  <w:rPr>
                    <w:rFonts w:ascii="Times New Roman" w:hAnsi="Times New Roman" w:cs="Times New Roman"/>
                    <w:sz w:val="24"/>
                    <w:szCs w:val="24"/>
                  </w:rPr>
                </w:rPrChange>
              </w:rPr>
              <w:pPrChange w:id="1665" w:author="David Gravett" w:date="2019-12-01T10:21:00Z">
                <w:pPr/>
              </w:pPrChange>
            </w:pPr>
            <w:r w:rsidRPr="00016618">
              <w:rPr>
                <w:rFonts w:ascii="Times New Roman" w:hAnsi="Times New Roman"/>
                <w:sz w:val="36"/>
                <w:rPrChange w:id="1666" w:author="David Gravett" w:date="2019-12-01T10:21:00Z">
                  <w:rPr>
                    <w:rFonts w:ascii="Times New Roman" w:hAnsi="Times New Roman" w:cs="Times New Roman"/>
                    <w:sz w:val="24"/>
                    <w:szCs w:val="24"/>
                  </w:rPr>
                </w:rPrChange>
              </w:rPr>
              <w:t>-1</w:t>
            </w:r>
          </w:p>
        </w:tc>
        <w:tc>
          <w:tcPr>
            <w:tcW w:w="933" w:type="dxa"/>
            <w:tcPrChange w:id="166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68" w:author="David Gravett" w:date="2019-12-01T10:21:00Z">
                  <w:rPr>
                    <w:rFonts w:ascii="Times New Roman" w:hAnsi="Times New Roman" w:cs="Times New Roman"/>
                    <w:sz w:val="24"/>
                    <w:szCs w:val="24"/>
                  </w:rPr>
                </w:rPrChange>
              </w:rPr>
              <w:pPrChange w:id="1669" w:author="David Gravett" w:date="2019-12-01T10:21:00Z">
                <w:pPr/>
              </w:pPrChange>
            </w:pPr>
            <w:r w:rsidRPr="00016618">
              <w:rPr>
                <w:rFonts w:ascii="Times New Roman" w:hAnsi="Times New Roman"/>
                <w:sz w:val="36"/>
                <w:rPrChange w:id="1670" w:author="David Gravett" w:date="2019-12-01T10:21:00Z">
                  <w:rPr>
                    <w:rFonts w:ascii="Times New Roman" w:hAnsi="Times New Roman" w:cs="Times New Roman"/>
                    <w:sz w:val="24"/>
                    <w:szCs w:val="24"/>
                  </w:rPr>
                </w:rPrChange>
              </w:rPr>
              <w:t>1</w:t>
            </w:r>
          </w:p>
        </w:tc>
        <w:tc>
          <w:tcPr>
            <w:tcW w:w="933" w:type="dxa"/>
            <w:tcPrChange w:id="167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David Gravett"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0</w:t>
            </w:r>
          </w:p>
        </w:tc>
        <w:tc>
          <w:tcPr>
            <w:tcW w:w="933" w:type="dxa"/>
            <w:tcPrChange w:id="167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David Gravett" w:date="2019-12-01T10:21:00Z">
                <w:pPr/>
              </w:pPrChange>
            </w:pPr>
            <w:ins w:id="1678" w:author="David Gravett" w:date="2019-12-01T10:21:00Z">
              <w:r w:rsidRPr="00016618">
                <w:rPr>
                  <w:rFonts w:ascii="Times New Roman" w:hAnsi="Times New Roman" w:cs="Times New Roman"/>
                  <w:sz w:val="36"/>
                  <w:szCs w:val="36"/>
                </w:rPr>
                <w:t>0</w:t>
              </w:r>
            </w:ins>
            <w:del w:id="1679" w:author="David Gravett" w:date="2019-12-01T10:21:00Z">
              <w:r w:rsidR="00280D7C">
                <w:rPr>
                  <w:rFonts w:ascii="Times New Roman" w:hAnsi="Times New Roman" w:cs="Times New Roman"/>
                  <w:sz w:val="24"/>
                  <w:szCs w:val="24"/>
                </w:rPr>
                <w:delText>1</w:delText>
              </w:r>
            </w:del>
          </w:p>
        </w:tc>
        <w:tc>
          <w:tcPr>
            <w:tcW w:w="933" w:type="dxa"/>
            <w:tcPrChange w:id="168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81" w:author="David Gravett" w:date="2019-12-01T10:21:00Z">
                  <w:rPr>
                    <w:rFonts w:ascii="Times New Roman" w:hAnsi="Times New Roman" w:cs="Times New Roman"/>
                    <w:sz w:val="24"/>
                    <w:szCs w:val="24"/>
                  </w:rPr>
                </w:rPrChange>
              </w:rPr>
              <w:pPrChange w:id="1682" w:author="David Gravett" w:date="2019-12-01T10:21:00Z">
                <w:pPr/>
              </w:pPrChange>
            </w:pPr>
            <w:ins w:id="1683" w:author="David Gravett" w:date="2019-12-01T10:21:00Z">
              <w:r w:rsidRPr="00016618">
                <w:rPr>
                  <w:rFonts w:ascii="Times New Roman" w:hAnsi="Times New Roman" w:cs="Times New Roman"/>
                  <w:sz w:val="36"/>
                  <w:szCs w:val="36"/>
                </w:rPr>
                <w:t>0</w:t>
              </w:r>
            </w:ins>
            <w:del w:id="1684" w:author="David Gravett" w:date="2019-12-01T10:21:00Z">
              <w:r w:rsidR="00280D7C">
                <w:rPr>
                  <w:rFonts w:ascii="Times New Roman" w:hAnsi="Times New Roman" w:cs="Times New Roman"/>
                  <w:sz w:val="24"/>
                  <w:szCs w:val="24"/>
                </w:rPr>
                <w:delText>-1</w:delText>
              </w:r>
            </w:del>
          </w:p>
        </w:tc>
        <w:tc>
          <w:tcPr>
            <w:tcW w:w="933" w:type="dxa"/>
            <w:tcPrChange w:id="168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86" w:author="David Gravett" w:date="2019-12-01T10:21:00Z">
                  <w:rPr>
                    <w:rFonts w:ascii="Times New Roman" w:hAnsi="Times New Roman" w:cs="Times New Roman"/>
                    <w:sz w:val="24"/>
                    <w:szCs w:val="24"/>
                  </w:rPr>
                </w:rPrChange>
              </w:rPr>
              <w:pPrChange w:id="1687" w:author="David Gravett" w:date="2019-12-01T10:21:00Z">
                <w:pPr/>
              </w:pPrChange>
            </w:pPr>
            <w:ins w:id="1688" w:author="David Gravett" w:date="2019-12-01T10:21:00Z">
              <w:r w:rsidRPr="00016618">
                <w:rPr>
                  <w:rFonts w:ascii="Times New Roman" w:hAnsi="Times New Roman" w:cs="Times New Roman"/>
                  <w:sz w:val="36"/>
                  <w:szCs w:val="36"/>
                </w:rPr>
                <w:t>0</w:t>
              </w:r>
            </w:ins>
            <w:del w:id="168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90" w:author="David Gravett" w:date="2019-12-01T10:21:00Z">
            <w:trPr>
              <w:trHeight w:val="432"/>
            </w:trPr>
          </w:trPrChange>
        </w:trPr>
        <w:tc>
          <w:tcPr>
            <w:tcW w:w="933" w:type="dxa"/>
            <w:tcPrChange w:id="169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92" w:author="David Gravett" w:date="2019-12-01T10:21:00Z">
                  <w:rPr>
                    <w:rFonts w:ascii="Times New Roman" w:hAnsi="Times New Roman" w:cs="Times New Roman"/>
                    <w:sz w:val="24"/>
                    <w:szCs w:val="24"/>
                  </w:rPr>
                </w:rPrChange>
              </w:rPr>
              <w:pPrChange w:id="1693" w:author="David Gravett" w:date="2019-12-01T10:21:00Z">
                <w:pPr/>
              </w:pPrChange>
            </w:pPr>
            <w:r w:rsidRPr="00016618">
              <w:rPr>
                <w:rFonts w:ascii="Times New Roman" w:hAnsi="Times New Roman"/>
                <w:sz w:val="36"/>
                <w:rPrChange w:id="1694" w:author="David Gravett" w:date="2019-12-01T10:21:00Z">
                  <w:rPr>
                    <w:rFonts w:ascii="Times New Roman" w:hAnsi="Times New Roman" w:cs="Times New Roman"/>
                    <w:sz w:val="24"/>
                    <w:szCs w:val="24"/>
                  </w:rPr>
                </w:rPrChange>
              </w:rPr>
              <w:t>-1</w:t>
            </w:r>
          </w:p>
        </w:tc>
        <w:tc>
          <w:tcPr>
            <w:tcW w:w="933" w:type="dxa"/>
            <w:tcPrChange w:id="169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96" w:author="David Gravett" w:date="2019-12-01T10:21:00Z">
                  <w:rPr>
                    <w:rFonts w:ascii="Times New Roman" w:hAnsi="Times New Roman" w:cs="Times New Roman"/>
                    <w:sz w:val="24"/>
                    <w:szCs w:val="24"/>
                  </w:rPr>
                </w:rPrChange>
              </w:rPr>
              <w:pPrChange w:id="1697" w:author="David Gravett" w:date="2019-12-01T10:21:00Z">
                <w:pPr/>
              </w:pPrChange>
            </w:pPr>
            <w:r w:rsidRPr="00016618">
              <w:rPr>
                <w:rFonts w:ascii="Times New Roman" w:hAnsi="Times New Roman"/>
                <w:sz w:val="36"/>
                <w:rPrChange w:id="1698" w:author="David Gravett" w:date="2019-12-01T10:21:00Z">
                  <w:rPr>
                    <w:rFonts w:ascii="Times New Roman" w:hAnsi="Times New Roman" w:cs="Times New Roman"/>
                    <w:sz w:val="24"/>
                    <w:szCs w:val="24"/>
                  </w:rPr>
                </w:rPrChange>
              </w:rPr>
              <w:t>1</w:t>
            </w:r>
          </w:p>
        </w:tc>
        <w:tc>
          <w:tcPr>
            <w:tcW w:w="933" w:type="dxa"/>
            <w:tcPrChange w:id="169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700" w:author="David Gravett" w:date="2019-12-01T10:21:00Z">
                  <w:rPr>
                    <w:rFonts w:ascii="Times New Roman" w:hAnsi="Times New Roman" w:cs="Times New Roman"/>
                    <w:sz w:val="24"/>
                    <w:szCs w:val="24"/>
                  </w:rPr>
                </w:rPrChange>
              </w:rPr>
              <w:pPrChange w:id="1701" w:author="David Gravett" w:date="2019-12-01T10:21:00Z">
                <w:pPr/>
              </w:pPrChange>
            </w:pPr>
            <w:r w:rsidRPr="00016618">
              <w:rPr>
                <w:rFonts w:ascii="Times New Roman" w:hAnsi="Times New Roman"/>
                <w:sz w:val="36"/>
                <w:rPrChange w:id="1702" w:author="David Gravett" w:date="2019-12-01T10:21:00Z">
                  <w:rPr>
                    <w:rFonts w:ascii="Times New Roman" w:hAnsi="Times New Roman" w:cs="Times New Roman"/>
                    <w:sz w:val="24"/>
                    <w:szCs w:val="24"/>
                  </w:rPr>
                </w:rPrChange>
              </w:rPr>
              <w:t>1</w:t>
            </w:r>
          </w:p>
        </w:tc>
        <w:tc>
          <w:tcPr>
            <w:tcW w:w="933" w:type="dxa"/>
            <w:tcPrChange w:id="170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David Gravett"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0</w:t>
            </w:r>
          </w:p>
        </w:tc>
        <w:tc>
          <w:tcPr>
            <w:tcW w:w="933" w:type="dxa"/>
            <w:tcPrChange w:id="170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David Gravett" w:date="2019-12-01T10:21:00Z">
                <w:pPr/>
              </w:pPrChange>
            </w:pPr>
            <w:ins w:id="1710" w:author="David Gravett" w:date="2019-12-01T10:21:00Z">
              <w:r w:rsidRPr="00016618">
                <w:rPr>
                  <w:rFonts w:ascii="Times New Roman" w:hAnsi="Times New Roman" w:cs="Times New Roman"/>
                  <w:sz w:val="36"/>
                  <w:szCs w:val="36"/>
                </w:rPr>
                <w:t>0</w:t>
              </w:r>
            </w:ins>
            <w:del w:id="1711" w:author="David Gravett" w:date="2019-12-01T10:21:00Z">
              <w:r w:rsidR="00280D7C">
                <w:rPr>
                  <w:rFonts w:ascii="Times New Roman" w:hAnsi="Times New Roman" w:cs="Times New Roman"/>
                  <w:sz w:val="24"/>
                  <w:szCs w:val="24"/>
                </w:rPr>
                <w:delText>1</w:delText>
              </w:r>
            </w:del>
          </w:p>
        </w:tc>
        <w:tc>
          <w:tcPr>
            <w:tcW w:w="933" w:type="dxa"/>
            <w:tcPrChange w:id="171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713" w:author="David Gravett" w:date="2019-12-01T10:21:00Z">
                  <w:rPr>
                    <w:rFonts w:ascii="Times New Roman" w:hAnsi="Times New Roman" w:cs="Times New Roman"/>
                    <w:sz w:val="24"/>
                    <w:szCs w:val="24"/>
                  </w:rPr>
                </w:rPrChange>
              </w:rPr>
              <w:pPrChange w:id="1714" w:author="David Gravett" w:date="2019-12-01T10:21:00Z">
                <w:pPr/>
              </w:pPrChange>
            </w:pPr>
            <w:ins w:id="1715" w:author="David Gravett" w:date="2019-12-01T10:21:00Z">
              <w:r w:rsidRPr="00016618">
                <w:rPr>
                  <w:rFonts w:ascii="Times New Roman" w:hAnsi="Times New Roman" w:cs="Times New Roman"/>
                  <w:sz w:val="36"/>
                  <w:szCs w:val="36"/>
                </w:rPr>
                <w:t>0</w:t>
              </w:r>
            </w:ins>
            <w:del w:id="1716" w:author="David Gravett" w:date="2019-12-01T10:21:00Z">
              <w:r w:rsidR="00280D7C">
                <w:rPr>
                  <w:rFonts w:ascii="Times New Roman" w:hAnsi="Times New Roman" w:cs="Times New Roman"/>
                  <w:sz w:val="24"/>
                  <w:szCs w:val="24"/>
                </w:rPr>
                <w:delText>1</w:delText>
              </w:r>
            </w:del>
          </w:p>
        </w:tc>
        <w:tc>
          <w:tcPr>
            <w:tcW w:w="933" w:type="dxa"/>
            <w:tcPrChange w:id="171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718" w:author="David Gravett" w:date="2019-12-01T10:21:00Z">
                  <w:rPr>
                    <w:rFonts w:ascii="Times New Roman" w:hAnsi="Times New Roman" w:cs="Times New Roman"/>
                    <w:sz w:val="24"/>
                    <w:szCs w:val="24"/>
                  </w:rPr>
                </w:rPrChange>
              </w:rPr>
              <w:pPrChange w:id="1719" w:author="David Gravett" w:date="2019-12-01T10:21:00Z">
                <w:pPr/>
              </w:pPrChange>
            </w:pPr>
            <w:ins w:id="1720" w:author="David Gravett" w:date="2019-12-01T10:21:00Z">
              <w:r w:rsidRPr="00016618">
                <w:rPr>
                  <w:rFonts w:ascii="Times New Roman" w:hAnsi="Times New Roman" w:cs="Times New Roman"/>
                  <w:sz w:val="36"/>
                  <w:szCs w:val="36"/>
                </w:rPr>
                <w:t>0</w:t>
              </w:r>
            </w:ins>
            <w:del w:id="172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22" w:author="David Gravett" w:date="2019-12-01T10:21:00Z">
            <w:trPr>
              <w:trHeight w:val="432"/>
            </w:trPr>
          </w:trPrChange>
        </w:trPr>
        <w:tc>
          <w:tcPr>
            <w:tcW w:w="933" w:type="dxa"/>
            <w:tcPrChange w:id="172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24" w:author="David Gravett" w:date="2019-12-01T10:21:00Z">
                  <w:rPr>
                    <w:rFonts w:ascii="Times New Roman" w:hAnsi="Times New Roman" w:cs="Times New Roman"/>
                    <w:sz w:val="24"/>
                    <w:szCs w:val="24"/>
                  </w:rPr>
                </w:rPrChange>
              </w:rPr>
              <w:pPrChange w:id="1725" w:author="David Gravett" w:date="2019-12-01T10:21:00Z">
                <w:pPr/>
              </w:pPrChange>
            </w:pPr>
            <w:r w:rsidRPr="00016618">
              <w:rPr>
                <w:rFonts w:ascii="Times New Roman" w:hAnsi="Times New Roman"/>
                <w:sz w:val="36"/>
                <w:rPrChange w:id="1726" w:author="David Gravett" w:date="2019-12-01T10:21:00Z">
                  <w:rPr>
                    <w:rFonts w:ascii="Times New Roman" w:hAnsi="Times New Roman" w:cs="Times New Roman"/>
                    <w:sz w:val="24"/>
                    <w:szCs w:val="24"/>
                  </w:rPr>
                </w:rPrChange>
              </w:rPr>
              <w:t>1</w:t>
            </w:r>
          </w:p>
        </w:tc>
        <w:tc>
          <w:tcPr>
            <w:tcW w:w="933" w:type="dxa"/>
            <w:tcPrChange w:id="172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28" w:author="David Gravett" w:date="2019-12-01T10:21:00Z">
                  <w:rPr>
                    <w:rFonts w:ascii="Times New Roman" w:hAnsi="Times New Roman" w:cs="Times New Roman"/>
                    <w:sz w:val="24"/>
                    <w:szCs w:val="24"/>
                  </w:rPr>
                </w:rPrChange>
              </w:rPr>
              <w:pPrChange w:id="1729" w:author="David Gravett" w:date="2019-12-01T10:21:00Z">
                <w:pPr/>
              </w:pPrChange>
            </w:pPr>
            <w:r w:rsidRPr="00016618">
              <w:rPr>
                <w:rFonts w:ascii="Times New Roman" w:hAnsi="Times New Roman"/>
                <w:sz w:val="36"/>
                <w:rPrChange w:id="1730" w:author="David Gravett" w:date="2019-12-01T10:21:00Z">
                  <w:rPr>
                    <w:rFonts w:ascii="Times New Roman" w:hAnsi="Times New Roman" w:cs="Times New Roman"/>
                    <w:sz w:val="24"/>
                    <w:szCs w:val="24"/>
                  </w:rPr>
                </w:rPrChange>
              </w:rPr>
              <w:t>-1</w:t>
            </w:r>
          </w:p>
        </w:tc>
        <w:tc>
          <w:tcPr>
            <w:tcW w:w="933" w:type="dxa"/>
            <w:tcPrChange w:id="173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32" w:author="David Gravett" w:date="2019-12-01T10:21:00Z">
                  <w:rPr>
                    <w:rFonts w:ascii="Times New Roman" w:hAnsi="Times New Roman" w:cs="Times New Roman"/>
                    <w:sz w:val="24"/>
                    <w:szCs w:val="24"/>
                  </w:rPr>
                </w:rPrChange>
              </w:rPr>
              <w:pPrChange w:id="1733" w:author="David Gravett" w:date="2019-12-01T10:21:00Z">
                <w:pPr/>
              </w:pPrChange>
            </w:pPr>
            <w:r w:rsidRPr="00016618">
              <w:rPr>
                <w:rFonts w:ascii="Times New Roman" w:hAnsi="Times New Roman"/>
                <w:sz w:val="36"/>
                <w:rPrChange w:id="1734" w:author="David Gravett" w:date="2019-12-01T10:21:00Z">
                  <w:rPr>
                    <w:rFonts w:ascii="Times New Roman" w:hAnsi="Times New Roman" w:cs="Times New Roman"/>
                    <w:sz w:val="24"/>
                    <w:szCs w:val="24"/>
                  </w:rPr>
                </w:rPrChange>
              </w:rPr>
              <w:t>-1</w:t>
            </w:r>
          </w:p>
        </w:tc>
        <w:tc>
          <w:tcPr>
            <w:tcW w:w="933" w:type="dxa"/>
            <w:tcPrChange w:id="173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David Gravett"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0</w:t>
            </w:r>
          </w:p>
        </w:tc>
        <w:tc>
          <w:tcPr>
            <w:tcW w:w="933" w:type="dxa"/>
            <w:tcPrChange w:id="173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David Gravett" w:date="2019-12-01T10:21:00Z">
                <w:pPr/>
              </w:pPrChange>
            </w:pPr>
            <w:ins w:id="1742" w:author="David Gravett" w:date="2019-12-01T10:21:00Z">
              <w:r w:rsidRPr="00016618">
                <w:rPr>
                  <w:rFonts w:ascii="Times New Roman" w:hAnsi="Times New Roman" w:cs="Times New Roman"/>
                  <w:sz w:val="36"/>
                  <w:szCs w:val="36"/>
                </w:rPr>
                <w:t>0</w:t>
              </w:r>
            </w:ins>
            <w:del w:id="1743" w:author="David Gravett" w:date="2019-12-01T10:21:00Z">
              <w:r w:rsidR="00280D7C">
                <w:rPr>
                  <w:rFonts w:ascii="Times New Roman" w:hAnsi="Times New Roman" w:cs="Times New Roman"/>
                  <w:sz w:val="24"/>
                  <w:szCs w:val="24"/>
                </w:rPr>
                <w:delText>-1</w:delText>
              </w:r>
            </w:del>
          </w:p>
        </w:tc>
        <w:tc>
          <w:tcPr>
            <w:tcW w:w="933" w:type="dxa"/>
            <w:tcPrChange w:id="174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45" w:author="David Gravett" w:date="2019-12-01T10:21:00Z">
                  <w:rPr>
                    <w:rFonts w:ascii="Times New Roman" w:hAnsi="Times New Roman" w:cs="Times New Roman"/>
                    <w:sz w:val="24"/>
                    <w:szCs w:val="24"/>
                  </w:rPr>
                </w:rPrChange>
              </w:rPr>
              <w:pPrChange w:id="1746" w:author="David Gravett" w:date="2019-12-01T10:21:00Z">
                <w:pPr/>
              </w:pPrChange>
            </w:pPr>
            <w:ins w:id="1747" w:author="David Gravett" w:date="2019-12-01T10:21:00Z">
              <w:r w:rsidRPr="00016618">
                <w:rPr>
                  <w:rFonts w:ascii="Times New Roman" w:hAnsi="Times New Roman" w:cs="Times New Roman"/>
                  <w:sz w:val="36"/>
                  <w:szCs w:val="36"/>
                </w:rPr>
                <w:t>0</w:t>
              </w:r>
            </w:ins>
            <w:del w:id="1748" w:author="David Gravett" w:date="2019-12-01T10:21:00Z">
              <w:r w:rsidR="00280D7C">
                <w:rPr>
                  <w:rFonts w:ascii="Times New Roman" w:hAnsi="Times New Roman" w:cs="Times New Roman"/>
                  <w:sz w:val="24"/>
                  <w:szCs w:val="24"/>
                </w:rPr>
                <w:delText>-1</w:delText>
              </w:r>
            </w:del>
          </w:p>
        </w:tc>
        <w:tc>
          <w:tcPr>
            <w:tcW w:w="933" w:type="dxa"/>
            <w:tcPrChange w:id="174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50" w:author="David Gravett" w:date="2019-12-01T10:21:00Z">
                  <w:rPr>
                    <w:rFonts w:ascii="Times New Roman" w:hAnsi="Times New Roman" w:cs="Times New Roman"/>
                    <w:sz w:val="24"/>
                    <w:szCs w:val="24"/>
                  </w:rPr>
                </w:rPrChange>
              </w:rPr>
              <w:pPrChange w:id="1751" w:author="David Gravett" w:date="2019-12-01T10:21:00Z">
                <w:pPr/>
              </w:pPrChange>
            </w:pPr>
            <w:ins w:id="1752" w:author="David Gravett" w:date="2019-12-01T10:21:00Z">
              <w:r w:rsidRPr="00016618">
                <w:rPr>
                  <w:rFonts w:ascii="Times New Roman" w:hAnsi="Times New Roman" w:cs="Times New Roman"/>
                  <w:sz w:val="36"/>
                  <w:szCs w:val="36"/>
                </w:rPr>
                <w:t>0</w:t>
              </w:r>
            </w:ins>
            <w:del w:id="175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54" w:author="David Gravett" w:date="2019-12-01T10:21:00Z">
            <w:trPr>
              <w:trHeight w:val="432"/>
            </w:trPr>
          </w:trPrChange>
        </w:trPr>
        <w:tc>
          <w:tcPr>
            <w:tcW w:w="933" w:type="dxa"/>
            <w:tcPrChange w:id="175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56" w:author="David Gravett" w:date="2019-12-01T10:21:00Z">
                  <w:rPr>
                    <w:rFonts w:ascii="Times New Roman" w:hAnsi="Times New Roman" w:cs="Times New Roman"/>
                    <w:sz w:val="24"/>
                    <w:szCs w:val="24"/>
                  </w:rPr>
                </w:rPrChange>
              </w:rPr>
              <w:pPrChange w:id="1757" w:author="David Gravett" w:date="2019-12-01T10:21:00Z">
                <w:pPr/>
              </w:pPrChange>
            </w:pPr>
            <w:r w:rsidRPr="00016618">
              <w:rPr>
                <w:rFonts w:ascii="Times New Roman" w:hAnsi="Times New Roman"/>
                <w:sz w:val="36"/>
                <w:rPrChange w:id="1758" w:author="David Gravett" w:date="2019-12-01T10:21:00Z">
                  <w:rPr>
                    <w:rFonts w:ascii="Times New Roman" w:hAnsi="Times New Roman" w:cs="Times New Roman"/>
                    <w:sz w:val="24"/>
                    <w:szCs w:val="24"/>
                  </w:rPr>
                </w:rPrChange>
              </w:rPr>
              <w:t>1</w:t>
            </w:r>
          </w:p>
        </w:tc>
        <w:tc>
          <w:tcPr>
            <w:tcW w:w="933" w:type="dxa"/>
            <w:tcPrChange w:id="175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60" w:author="David Gravett" w:date="2019-12-01T10:21:00Z">
                  <w:rPr>
                    <w:rFonts w:ascii="Times New Roman" w:hAnsi="Times New Roman" w:cs="Times New Roman"/>
                    <w:sz w:val="24"/>
                    <w:szCs w:val="24"/>
                  </w:rPr>
                </w:rPrChange>
              </w:rPr>
              <w:pPrChange w:id="1761" w:author="David Gravett" w:date="2019-12-01T10:21:00Z">
                <w:pPr/>
              </w:pPrChange>
            </w:pPr>
            <w:r w:rsidRPr="00016618">
              <w:rPr>
                <w:rFonts w:ascii="Times New Roman" w:hAnsi="Times New Roman"/>
                <w:sz w:val="36"/>
                <w:rPrChange w:id="1762" w:author="David Gravett" w:date="2019-12-01T10:21:00Z">
                  <w:rPr>
                    <w:rFonts w:ascii="Times New Roman" w:hAnsi="Times New Roman" w:cs="Times New Roman"/>
                    <w:sz w:val="24"/>
                    <w:szCs w:val="24"/>
                  </w:rPr>
                </w:rPrChange>
              </w:rPr>
              <w:t>-1</w:t>
            </w:r>
          </w:p>
        </w:tc>
        <w:tc>
          <w:tcPr>
            <w:tcW w:w="933" w:type="dxa"/>
            <w:tcPrChange w:id="176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64" w:author="David Gravett" w:date="2019-12-01T10:21:00Z">
                  <w:rPr>
                    <w:rFonts w:ascii="Times New Roman" w:hAnsi="Times New Roman" w:cs="Times New Roman"/>
                    <w:sz w:val="24"/>
                    <w:szCs w:val="24"/>
                  </w:rPr>
                </w:rPrChange>
              </w:rPr>
              <w:pPrChange w:id="1765" w:author="David Gravett" w:date="2019-12-01T10:21:00Z">
                <w:pPr/>
              </w:pPrChange>
            </w:pPr>
            <w:r w:rsidRPr="00016618">
              <w:rPr>
                <w:rFonts w:ascii="Times New Roman" w:hAnsi="Times New Roman"/>
                <w:sz w:val="36"/>
                <w:rPrChange w:id="1766" w:author="David Gravett" w:date="2019-12-01T10:21:00Z">
                  <w:rPr>
                    <w:rFonts w:ascii="Times New Roman" w:hAnsi="Times New Roman" w:cs="Times New Roman"/>
                    <w:sz w:val="24"/>
                    <w:szCs w:val="24"/>
                  </w:rPr>
                </w:rPrChange>
              </w:rPr>
              <w:t>-1</w:t>
            </w:r>
          </w:p>
        </w:tc>
        <w:tc>
          <w:tcPr>
            <w:tcW w:w="933" w:type="dxa"/>
            <w:tcPrChange w:id="176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David Gravett"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0</w:t>
            </w:r>
          </w:p>
        </w:tc>
        <w:tc>
          <w:tcPr>
            <w:tcW w:w="933" w:type="dxa"/>
            <w:tcPrChange w:id="177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David Gravett" w:date="2019-12-01T10:21:00Z">
                <w:pPr/>
              </w:pPrChange>
            </w:pPr>
            <w:ins w:id="1774" w:author="David Gravett" w:date="2019-12-01T10:21:00Z">
              <w:r w:rsidRPr="00016618">
                <w:rPr>
                  <w:rFonts w:ascii="Times New Roman" w:hAnsi="Times New Roman" w:cs="Times New Roman"/>
                  <w:sz w:val="36"/>
                  <w:szCs w:val="36"/>
                </w:rPr>
                <w:t>0</w:t>
              </w:r>
            </w:ins>
            <w:del w:id="1775" w:author="David Gravett" w:date="2019-12-01T10:21:00Z">
              <w:r w:rsidR="00280D7C">
                <w:rPr>
                  <w:rFonts w:ascii="Times New Roman" w:hAnsi="Times New Roman" w:cs="Times New Roman"/>
                  <w:sz w:val="24"/>
                  <w:szCs w:val="24"/>
                </w:rPr>
                <w:delText>-1</w:delText>
              </w:r>
            </w:del>
          </w:p>
        </w:tc>
        <w:tc>
          <w:tcPr>
            <w:tcW w:w="933" w:type="dxa"/>
            <w:tcPrChange w:id="177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77" w:author="David Gravett" w:date="2019-12-01T10:21:00Z">
                  <w:rPr>
                    <w:rFonts w:ascii="Times New Roman" w:hAnsi="Times New Roman" w:cs="Times New Roman"/>
                    <w:sz w:val="24"/>
                    <w:szCs w:val="24"/>
                  </w:rPr>
                </w:rPrChange>
              </w:rPr>
              <w:pPrChange w:id="1778" w:author="David Gravett" w:date="2019-12-01T10:21:00Z">
                <w:pPr/>
              </w:pPrChange>
            </w:pPr>
            <w:ins w:id="1779" w:author="David Gravett" w:date="2019-12-01T10:21:00Z">
              <w:r w:rsidRPr="00016618">
                <w:rPr>
                  <w:rFonts w:ascii="Times New Roman" w:hAnsi="Times New Roman" w:cs="Times New Roman"/>
                  <w:sz w:val="36"/>
                  <w:szCs w:val="36"/>
                </w:rPr>
                <w:t>0</w:t>
              </w:r>
            </w:ins>
            <w:del w:id="1780" w:author="David Gravett" w:date="2019-12-01T10:21:00Z">
              <w:r w:rsidR="00280D7C">
                <w:rPr>
                  <w:rFonts w:ascii="Times New Roman" w:hAnsi="Times New Roman" w:cs="Times New Roman"/>
                  <w:sz w:val="24"/>
                  <w:szCs w:val="24"/>
                </w:rPr>
                <w:delText>-1</w:delText>
              </w:r>
            </w:del>
          </w:p>
        </w:tc>
        <w:tc>
          <w:tcPr>
            <w:tcW w:w="933" w:type="dxa"/>
            <w:tcPrChange w:id="178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82" w:author="David Gravett" w:date="2019-12-01T10:21:00Z">
                  <w:rPr>
                    <w:rFonts w:ascii="Times New Roman" w:hAnsi="Times New Roman" w:cs="Times New Roman"/>
                    <w:sz w:val="24"/>
                    <w:szCs w:val="24"/>
                  </w:rPr>
                </w:rPrChange>
              </w:rPr>
              <w:pPrChange w:id="1783" w:author="David Gravett" w:date="2019-12-01T10:21:00Z">
                <w:pPr/>
              </w:pPrChange>
            </w:pPr>
            <w:ins w:id="1784" w:author="David Gravett" w:date="2019-12-01T10:21:00Z">
              <w:r w:rsidRPr="00016618">
                <w:rPr>
                  <w:rFonts w:ascii="Times New Roman" w:hAnsi="Times New Roman" w:cs="Times New Roman"/>
                  <w:sz w:val="36"/>
                  <w:szCs w:val="36"/>
                </w:rPr>
                <w:t>0</w:t>
              </w:r>
            </w:ins>
            <w:del w:id="178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86" w:author="David Gravett" w:date="2019-12-01T10:21:00Z">
            <w:trPr>
              <w:trHeight w:val="432"/>
            </w:trPr>
          </w:trPrChange>
        </w:trPr>
        <w:tc>
          <w:tcPr>
            <w:tcW w:w="933" w:type="dxa"/>
            <w:tcPrChange w:id="178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88" w:author="David Gravett" w:date="2019-12-01T10:21:00Z">
                  <w:rPr>
                    <w:rFonts w:ascii="Times New Roman" w:hAnsi="Times New Roman" w:cs="Times New Roman"/>
                    <w:sz w:val="24"/>
                    <w:szCs w:val="24"/>
                  </w:rPr>
                </w:rPrChange>
              </w:rPr>
              <w:pPrChange w:id="1789" w:author="David Gravett" w:date="2019-12-01T10:21:00Z">
                <w:pPr/>
              </w:pPrChange>
            </w:pPr>
            <w:r w:rsidRPr="00016618">
              <w:rPr>
                <w:rFonts w:ascii="Times New Roman" w:hAnsi="Times New Roman"/>
                <w:sz w:val="36"/>
                <w:rPrChange w:id="1790" w:author="David Gravett" w:date="2019-12-01T10:21:00Z">
                  <w:rPr>
                    <w:rFonts w:ascii="Times New Roman" w:hAnsi="Times New Roman" w:cs="Times New Roman"/>
                    <w:sz w:val="24"/>
                    <w:szCs w:val="24"/>
                  </w:rPr>
                </w:rPrChange>
              </w:rPr>
              <w:t>-1</w:t>
            </w:r>
          </w:p>
        </w:tc>
        <w:tc>
          <w:tcPr>
            <w:tcW w:w="933" w:type="dxa"/>
            <w:tcPrChange w:id="179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92" w:author="David Gravett" w:date="2019-12-01T10:21:00Z">
                  <w:rPr>
                    <w:rFonts w:ascii="Times New Roman" w:hAnsi="Times New Roman" w:cs="Times New Roman"/>
                    <w:sz w:val="24"/>
                    <w:szCs w:val="24"/>
                  </w:rPr>
                </w:rPrChange>
              </w:rPr>
              <w:pPrChange w:id="1793" w:author="David Gravett" w:date="2019-12-01T10:21:00Z">
                <w:pPr/>
              </w:pPrChange>
            </w:pPr>
            <w:r w:rsidRPr="00016618">
              <w:rPr>
                <w:rFonts w:ascii="Times New Roman" w:hAnsi="Times New Roman"/>
                <w:sz w:val="36"/>
                <w:rPrChange w:id="1794" w:author="David Gravett" w:date="2019-12-01T10:21:00Z">
                  <w:rPr>
                    <w:rFonts w:ascii="Times New Roman" w:hAnsi="Times New Roman" w:cs="Times New Roman"/>
                    <w:sz w:val="24"/>
                    <w:szCs w:val="24"/>
                  </w:rPr>
                </w:rPrChange>
              </w:rPr>
              <w:t>1</w:t>
            </w:r>
          </w:p>
        </w:tc>
        <w:tc>
          <w:tcPr>
            <w:tcW w:w="933" w:type="dxa"/>
            <w:tcPrChange w:id="179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96" w:author="David Gravett" w:date="2019-12-01T10:21:00Z">
                  <w:rPr>
                    <w:rFonts w:ascii="Times New Roman" w:hAnsi="Times New Roman" w:cs="Times New Roman"/>
                    <w:sz w:val="24"/>
                    <w:szCs w:val="24"/>
                  </w:rPr>
                </w:rPrChange>
              </w:rPr>
              <w:pPrChange w:id="1797" w:author="David Gravett" w:date="2019-12-01T10:21:00Z">
                <w:pPr/>
              </w:pPrChange>
            </w:pPr>
            <w:r w:rsidRPr="00016618">
              <w:rPr>
                <w:rFonts w:ascii="Times New Roman" w:hAnsi="Times New Roman"/>
                <w:sz w:val="36"/>
                <w:rPrChange w:id="1798" w:author="David Gravett" w:date="2019-12-01T10:21:00Z">
                  <w:rPr>
                    <w:rFonts w:ascii="Times New Roman" w:hAnsi="Times New Roman" w:cs="Times New Roman"/>
                    <w:sz w:val="24"/>
                    <w:szCs w:val="24"/>
                  </w:rPr>
                </w:rPrChange>
              </w:rPr>
              <w:t>1</w:t>
            </w:r>
          </w:p>
        </w:tc>
        <w:tc>
          <w:tcPr>
            <w:tcW w:w="933" w:type="dxa"/>
            <w:tcPrChange w:id="179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David Gravett"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0</w:t>
            </w:r>
          </w:p>
        </w:tc>
        <w:tc>
          <w:tcPr>
            <w:tcW w:w="933" w:type="dxa"/>
            <w:tcPrChange w:id="180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David Gravett" w:date="2019-12-01T10:21:00Z">
                <w:pPr/>
              </w:pPrChange>
            </w:pPr>
            <w:ins w:id="1806" w:author="David Gravett" w:date="2019-12-01T10:21:00Z">
              <w:r w:rsidRPr="00016618">
                <w:rPr>
                  <w:rFonts w:ascii="Times New Roman" w:hAnsi="Times New Roman" w:cs="Times New Roman"/>
                  <w:sz w:val="36"/>
                  <w:szCs w:val="36"/>
                </w:rPr>
                <w:t>0</w:t>
              </w:r>
            </w:ins>
            <w:del w:id="1807" w:author="David Gravett" w:date="2019-12-01T10:21:00Z">
              <w:r w:rsidR="00280D7C">
                <w:rPr>
                  <w:rFonts w:ascii="Times New Roman" w:hAnsi="Times New Roman" w:cs="Times New Roman"/>
                  <w:sz w:val="24"/>
                  <w:szCs w:val="24"/>
                </w:rPr>
                <w:delText>1</w:delText>
              </w:r>
            </w:del>
          </w:p>
        </w:tc>
        <w:tc>
          <w:tcPr>
            <w:tcW w:w="933" w:type="dxa"/>
            <w:tcPrChange w:id="180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809" w:author="David Gravett" w:date="2019-12-01T10:21:00Z">
                  <w:rPr>
                    <w:rFonts w:ascii="Times New Roman" w:hAnsi="Times New Roman" w:cs="Times New Roman"/>
                    <w:sz w:val="24"/>
                    <w:szCs w:val="24"/>
                  </w:rPr>
                </w:rPrChange>
              </w:rPr>
              <w:pPrChange w:id="1810" w:author="David Gravett" w:date="2019-12-01T10:21:00Z">
                <w:pPr/>
              </w:pPrChange>
            </w:pPr>
            <w:ins w:id="1811" w:author="David Gravett" w:date="2019-12-01T10:21:00Z">
              <w:r w:rsidRPr="00016618">
                <w:rPr>
                  <w:rFonts w:ascii="Times New Roman" w:hAnsi="Times New Roman" w:cs="Times New Roman"/>
                  <w:sz w:val="36"/>
                  <w:szCs w:val="36"/>
                </w:rPr>
                <w:t>0</w:t>
              </w:r>
            </w:ins>
            <w:del w:id="1812" w:author="David Gravett" w:date="2019-12-01T10:21:00Z">
              <w:r w:rsidR="00280D7C">
                <w:rPr>
                  <w:rFonts w:ascii="Times New Roman" w:hAnsi="Times New Roman" w:cs="Times New Roman"/>
                  <w:sz w:val="24"/>
                  <w:szCs w:val="24"/>
                </w:rPr>
                <w:delText>1</w:delText>
              </w:r>
            </w:del>
          </w:p>
        </w:tc>
        <w:tc>
          <w:tcPr>
            <w:tcW w:w="933" w:type="dxa"/>
            <w:tcPrChange w:id="181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814" w:author="David Gravett" w:date="2019-12-01T10:21:00Z">
                  <w:rPr>
                    <w:rFonts w:ascii="Times New Roman" w:hAnsi="Times New Roman" w:cs="Times New Roman"/>
                    <w:sz w:val="24"/>
                    <w:szCs w:val="24"/>
                  </w:rPr>
                </w:rPrChange>
              </w:rPr>
              <w:pPrChange w:id="1815" w:author="David Gravett" w:date="2019-12-01T10:21:00Z">
                <w:pPr/>
              </w:pPrChange>
            </w:pPr>
            <w:ins w:id="1816" w:author="David Gravett" w:date="2019-12-01T10:21:00Z">
              <w:r w:rsidRPr="00016618">
                <w:rPr>
                  <w:rFonts w:ascii="Times New Roman" w:hAnsi="Times New Roman" w:cs="Times New Roman"/>
                  <w:sz w:val="36"/>
                  <w:szCs w:val="36"/>
                </w:rPr>
                <w:t>0</w:t>
              </w:r>
            </w:ins>
            <w:del w:id="181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818" w:author="David Gravett" w:date="2019-12-01T10:21:00Z">
            <w:trPr>
              <w:trHeight w:val="432"/>
            </w:trPr>
          </w:trPrChange>
        </w:trPr>
        <w:tc>
          <w:tcPr>
            <w:tcW w:w="933" w:type="dxa"/>
            <w:tcPrChange w:id="181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20" w:author="David Gravett" w:date="2019-12-01T10:21:00Z">
                  <w:rPr>
                    <w:rFonts w:ascii="Times New Roman" w:hAnsi="Times New Roman" w:cs="Times New Roman"/>
                    <w:sz w:val="24"/>
                    <w:szCs w:val="24"/>
                  </w:rPr>
                </w:rPrChange>
              </w:rPr>
              <w:pPrChange w:id="1821" w:author="David Gravett" w:date="2019-12-01T10:21:00Z">
                <w:pPr/>
              </w:pPrChange>
            </w:pPr>
            <w:r w:rsidRPr="00016618">
              <w:rPr>
                <w:rFonts w:ascii="Times New Roman" w:hAnsi="Times New Roman"/>
                <w:sz w:val="36"/>
                <w:rPrChange w:id="1822" w:author="David Gravett" w:date="2019-12-01T10:21:00Z">
                  <w:rPr>
                    <w:rFonts w:ascii="Times New Roman" w:hAnsi="Times New Roman" w:cs="Times New Roman"/>
                    <w:sz w:val="24"/>
                    <w:szCs w:val="24"/>
                  </w:rPr>
                </w:rPrChange>
              </w:rPr>
              <w:t>1</w:t>
            </w:r>
          </w:p>
        </w:tc>
        <w:tc>
          <w:tcPr>
            <w:tcW w:w="933" w:type="dxa"/>
            <w:tcPrChange w:id="182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24" w:author="David Gravett" w:date="2019-12-01T10:21:00Z">
                  <w:rPr>
                    <w:rFonts w:ascii="Times New Roman" w:hAnsi="Times New Roman" w:cs="Times New Roman"/>
                    <w:sz w:val="24"/>
                    <w:szCs w:val="24"/>
                  </w:rPr>
                </w:rPrChange>
              </w:rPr>
              <w:pPrChange w:id="1825" w:author="David Gravett" w:date="2019-12-01T10:21:00Z">
                <w:pPr/>
              </w:pPrChange>
            </w:pPr>
            <w:r w:rsidRPr="00016618">
              <w:rPr>
                <w:rFonts w:ascii="Times New Roman" w:hAnsi="Times New Roman"/>
                <w:sz w:val="36"/>
                <w:rPrChange w:id="1826" w:author="David Gravett" w:date="2019-12-01T10:21:00Z">
                  <w:rPr>
                    <w:rFonts w:ascii="Times New Roman" w:hAnsi="Times New Roman" w:cs="Times New Roman"/>
                    <w:sz w:val="24"/>
                    <w:szCs w:val="24"/>
                  </w:rPr>
                </w:rPrChange>
              </w:rPr>
              <w:t>-1</w:t>
            </w:r>
          </w:p>
        </w:tc>
        <w:tc>
          <w:tcPr>
            <w:tcW w:w="933" w:type="dxa"/>
            <w:tcPrChange w:id="182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28" w:author="David Gravett" w:date="2019-12-01T10:21:00Z">
                  <w:rPr>
                    <w:rFonts w:ascii="Times New Roman" w:hAnsi="Times New Roman" w:cs="Times New Roman"/>
                    <w:sz w:val="24"/>
                    <w:szCs w:val="24"/>
                  </w:rPr>
                </w:rPrChange>
              </w:rPr>
              <w:pPrChange w:id="1829" w:author="David Gravett" w:date="2019-12-01T10:21:00Z">
                <w:pPr/>
              </w:pPrChange>
            </w:pPr>
            <w:r w:rsidRPr="00016618">
              <w:rPr>
                <w:rFonts w:ascii="Times New Roman" w:hAnsi="Times New Roman"/>
                <w:sz w:val="36"/>
                <w:rPrChange w:id="1830" w:author="David Gravett" w:date="2019-12-01T10:21:00Z">
                  <w:rPr>
                    <w:rFonts w:ascii="Times New Roman" w:hAnsi="Times New Roman" w:cs="Times New Roman"/>
                    <w:sz w:val="24"/>
                    <w:szCs w:val="24"/>
                  </w:rPr>
                </w:rPrChange>
              </w:rPr>
              <w:t>1</w:t>
            </w:r>
          </w:p>
        </w:tc>
        <w:tc>
          <w:tcPr>
            <w:tcW w:w="933" w:type="dxa"/>
            <w:tcPrChange w:id="183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David Gravett"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0</w:t>
            </w:r>
          </w:p>
        </w:tc>
        <w:tc>
          <w:tcPr>
            <w:tcW w:w="933" w:type="dxa"/>
            <w:tcPrChange w:id="183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David Gravett" w:date="2019-12-01T10:21:00Z">
                <w:pPr/>
              </w:pPrChange>
            </w:pPr>
            <w:ins w:id="1838" w:author="David Gravett" w:date="2019-12-01T10:21:00Z">
              <w:r w:rsidRPr="00016618">
                <w:rPr>
                  <w:rFonts w:ascii="Times New Roman" w:hAnsi="Times New Roman" w:cs="Times New Roman"/>
                  <w:sz w:val="36"/>
                  <w:szCs w:val="36"/>
                </w:rPr>
                <w:t>0</w:t>
              </w:r>
            </w:ins>
            <w:del w:id="1839" w:author="David Gravett" w:date="2019-12-01T10:21:00Z">
              <w:r w:rsidR="00280D7C">
                <w:rPr>
                  <w:rFonts w:ascii="Times New Roman" w:hAnsi="Times New Roman" w:cs="Times New Roman"/>
                  <w:sz w:val="24"/>
                  <w:szCs w:val="24"/>
                </w:rPr>
                <w:delText>1</w:delText>
              </w:r>
            </w:del>
          </w:p>
        </w:tc>
        <w:tc>
          <w:tcPr>
            <w:tcW w:w="933" w:type="dxa"/>
            <w:tcPrChange w:id="184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41" w:author="David Gravett" w:date="2019-12-01T10:21:00Z">
                  <w:rPr>
                    <w:rFonts w:ascii="Times New Roman" w:hAnsi="Times New Roman" w:cs="Times New Roman"/>
                    <w:sz w:val="24"/>
                    <w:szCs w:val="24"/>
                  </w:rPr>
                </w:rPrChange>
              </w:rPr>
              <w:pPrChange w:id="1842" w:author="David Gravett" w:date="2019-12-01T10:21:00Z">
                <w:pPr/>
              </w:pPrChange>
            </w:pPr>
            <w:ins w:id="1843" w:author="David Gravett" w:date="2019-12-01T10:21:00Z">
              <w:r w:rsidRPr="00016618">
                <w:rPr>
                  <w:rFonts w:ascii="Times New Roman" w:hAnsi="Times New Roman" w:cs="Times New Roman"/>
                  <w:sz w:val="36"/>
                  <w:szCs w:val="36"/>
                </w:rPr>
                <w:t>0</w:t>
              </w:r>
            </w:ins>
            <w:del w:id="1844" w:author="David Gravett" w:date="2019-12-01T10:21:00Z">
              <w:r w:rsidR="00280D7C">
                <w:rPr>
                  <w:rFonts w:ascii="Times New Roman" w:hAnsi="Times New Roman" w:cs="Times New Roman"/>
                  <w:sz w:val="24"/>
                  <w:szCs w:val="24"/>
                </w:rPr>
                <w:delText>-1</w:delText>
              </w:r>
            </w:del>
          </w:p>
        </w:tc>
        <w:tc>
          <w:tcPr>
            <w:tcW w:w="933" w:type="dxa"/>
            <w:tcPrChange w:id="184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46" w:author="David Gravett" w:date="2019-12-01T10:21:00Z">
                  <w:rPr>
                    <w:rFonts w:ascii="Times New Roman" w:hAnsi="Times New Roman" w:cs="Times New Roman"/>
                    <w:sz w:val="24"/>
                    <w:szCs w:val="24"/>
                  </w:rPr>
                </w:rPrChange>
              </w:rPr>
              <w:pPrChange w:id="1847" w:author="David Gravett" w:date="2019-12-01T10:21:00Z">
                <w:pPr/>
              </w:pPrChange>
            </w:pPr>
            <w:ins w:id="1848" w:author="David Gravett" w:date="2019-12-01T10:21:00Z">
              <w:r w:rsidRPr="00016618">
                <w:rPr>
                  <w:rFonts w:ascii="Times New Roman" w:hAnsi="Times New Roman" w:cs="Times New Roman"/>
                  <w:sz w:val="36"/>
                  <w:szCs w:val="36"/>
                </w:rPr>
                <w:t>0</w:t>
              </w:r>
            </w:ins>
            <w:del w:id="184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50" w:author="David Gravett" w:date="2019-12-01T10:21:00Z">
            <w:trPr>
              <w:trHeight w:val="432"/>
            </w:trPr>
          </w:trPrChange>
        </w:trPr>
        <w:tc>
          <w:tcPr>
            <w:tcW w:w="933" w:type="dxa"/>
            <w:tcPrChange w:id="185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52" w:author="David Gravett" w:date="2019-12-01T10:21:00Z">
                  <w:rPr>
                    <w:rFonts w:ascii="Times New Roman" w:hAnsi="Times New Roman" w:cs="Times New Roman"/>
                    <w:sz w:val="24"/>
                    <w:szCs w:val="24"/>
                  </w:rPr>
                </w:rPrChange>
              </w:rPr>
              <w:pPrChange w:id="1853" w:author="David Gravett" w:date="2019-12-01T10:21:00Z">
                <w:pPr/>
              </w:pPrChange>
            </w:pPr>
            <w:r w:rsidRPr="00016618">
              <w:rPr>
                <w:rFonts w:ascii="Times New Roman" w:hAnsi="Times New Roman"/>
                <w:sz w:val="36"/>
                <w:rPrChange w:id="1854" w:author="David Gravett" w:date="2019-12-01T10:21:00Z">
                  <w:rPr>
                    <w:rFonts w:ascii="Times New Roman" w:hAnsi="Times New Roman" w:cs="Times New Roman"/>
                    <w:sz w:val="24"/>
                    <w:szCs w:val="24"/>
                  </w:rPr>
                </w:rPrChange>
              </w:rPr>
              <w:t>-1</w:t>
            </w:r>
          </w:p>
        </w:tc>
        <w:tc>
          <w:tcPr>
            <w:tcW w:w="933" w:type="dxa"/>
            <w:tcPrChange w:id="185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56" w:author="David Gravett" w:date="2019-12-01T10:21:00Z">
                  <w:rPr>
                    <w:rFonts w:ascii="Times New Roman" w:hAnsi="Times New Roman" w:cs="Times New Roman"/>
                    <w:sz w:val="24"/>
                    <w:szCs w:val="24"/>
                  </w:rPr>
                </w:rPrChange>
              </w:rPr>
              <w:pPrChange w:id="1857" w:author="David Gravett" w:date="2019-12-01T10:21:00Z">
                <w:pPr/>
              </w:pPrChange>
            </w:pPr>
            <w:r w:rsidRPr="00016618">
              <w:rPr>
                <w:rFonts w:ascii="Times New Roman" w:hAnsi="Times New Roman"/>
                <w:sz w:val="36"/>
                <w:rPrChange w:id="1858" w:author="David Gravett" w:date="2019-12-01T10:21:00Z">
                  <w:rPr>
                    <w:rFonts w:ascii="Times New Roman" w:hAnsi="Times New Roman" w:cs="Times New Roman"/>
                    <w:sz w:val="24"/>
                    <w:szCs w:val="24"/>
                  </w:rPr>
                </w:rPrChange>
              </w:rPr>
              <w:t>1</w:t>
            </w:r>
          </w:p>
        </w:tc>
        <w:tc>
          <w:tcPr>
            <w:tcW w:w="933" w:type="dxa"/>
            <w:tcPrChange w:id="185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60" w:author="David Gravett" w:date="2019-12-01T10:21:00Z">
                  <w:rPr>
                    <w:rFonts w:ascii="Times New Roman" w:hAnsi="Times New Roman" w:cs="Times New Roman"/>
                    <w:sz w:val="24"/>
                    <w:szCs w:val="24"/>
                  </w:rPr>
                </w:rPrChange>
              </w:rPr>
              <w:pPrChange w:id="1861" w:author="David Gravett" w:date="2019-12-01T10:21:00Z">
                <w:pPr/>
              </w:pPrChange>
            </w:pPr>
            <w:r w:rsidRPr="00016618">
              <w:rPr>
                <w:rFonts w:ascii="Times New Roman" w:hAnsi="Times New Roman"/>
                <w:sz w:val="36"/>
                <w:rPrChange w:id="1862" w:author="David Gravett" w:date="2019-12-01T10:21:00Z">
                  <w:rPr>
                    <w:rFonts w:ascii="Times New Roman" w:hAnsi="Times New Roman" w:cs="Times New Roman"/>
                    <w:sz w:val="24"/>
                    <w:szCs w:val="24"/>
                  </w:rPr>
                </w:rPrChange>
              </w:rPr>
              <w:t>-1</w:t>
            </w:r>
          </w:p>
        </w:tc>
        <w:tc>
          <w:tcPr>
            <w:tcW w:w="933" w:type="dxa"/>
            <w:tcPrChange w:id="186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64" w:author="David Gravett" w:date="2019-12-01T10:21:00Z">
                  <w:rPr>
                    <w:rFonts w:ascii="Times New Roman" w:hAnsi="Times New Roman" w:cs="Times New Roman"/>
                    <w:sz w:val="24"/>
                    <w:szCs w:val="24"/>
                  </w:rPr>
                </w:rPrChange>
              </w:rPr>
              <w:pPrChange w:id="1865" w:author="David Gravett" w:date="2019-12-01T10:21:00Z">
                <w:pPr/>
              </w:pPrChange>
            </w:pPr>
            <w:r w:rsidRPr="00016618">
              <w:rPr>
                <w:rFonts w:ascii="Times New Roman" w:hAnsi="Times New Roman"/>
                <w:sz w:val="36"/>
                <w:rPrChange w:id="1866" w:author="David Gravett" w:date="2019-12-01T10:21:00Z">
                  <w:rPr>
                    <w:rFonts w:ascii="Times New Roman" w:hAnsi="Times New Roman" w:cs="Times New Roman"/>
                    <w:sz w:val="24"/>
                    <w:szCs w:val="24"/>
                  </w:rPr>
                </w:rPrChange>
              </w:rPr>
              <w:t>0</w:t>
            </w:r>
          </w:p>
        </w:tc>
        <w:tc>
          <w:tcPr>
            <w:tcW w:w="933" w:type="dxa"/>
            <w:tcPrChange w:id="186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68" w:author="David Gravett" w:date="2019-12-01T10:21:00Z">
                  <w:rPr>
                    <w:rFonts w:ascii="Times New Roman" w:hAnsi="Times New Roman" w:cs="Times New Roman"/>
                    <w:sz w:val="24"/>
                    <w:szCs w:val="24"/>
                  </w:rPr>
                </w:rPrChange>
              </w:rPr>
              <w:pPrChange w:id="1869" w:author="David Gravett" w:date="2019-12-01T10:21:00Z">
                <w:pPr/>
              </w:pPrChange>
            </w:pPr>
            <w:ins w:id="1870" w:author="David Gravett" w:date="2019-12-01T10:21:00Z">
              <w:r w:rsidRPr="00016618">
                <w:rPr>
                  <w:rFonts w:ascii="Times New Roman" w:hAnsi="Times New Roman" w:cs="Times New Roman"/>
                  <w:sz w:val="36"/>
                  <w:szCs w:val="36"/>
                </w:rPr>
                <w:t>0</w:t>
              </w:r>
            </w:ins>
            <w:del w:id="1871" w:author="David Gravett" w:date="2019-12-01T10:21:00Z">
              <w:r w:rsidR="00280D7C">
                <w:rPr>
                  <w:rFonts w:ascii="Times New Roman" w:hAnsi="Times New Roman" w:cs="Times New Roman"/>
                  <w:sz w:val="24"/>
                  <w:szCs w:val="24"/>
                </w:rPr>
                <w:delText>-1</w:delText>
              </w:r>
            </w:del>
          </w:p>
        </w:tc>
        <w:tc>
          <w:tcPr>
            <w:tcW w:w="933" w:type="dxa"/>
            <w:tcPrChange w:id="187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73" w:author="David Gravett" w:date="2019-12-01T10:21:00Z">
                  <w:rPr>
                    <w:rFonts w:ascii="Times New Roman" w:hAnsi="Times New Roman" w:cs="Times New Roman"/>
                    <w:sz w:val="24"/>
                    <w:szCs w:val="24"/>
                  </w:rPr>
                </w:rPrChange>
              </w:rPr>
              <w:pPrChange w:id="1874" w:author="David Gravett" w:date="2019-12-01T10:21:00Z">
                <w:pPr/>
              </w:pPrChange>
            </w:pPr>
            <w:ins w:id="1875" w:author="David Gravett" w:date="2019-12-01T10:21:00Z">
              <w:r w:rsidRPr="00016618">
                <w:rPr>
                  <w:rFonts w:ascii="Times New Roman" w:hAnsi="Times New Roman" w:cs="Times New Roman"/>
                  <w:sz w:val="36"/>
                  <w:szCs w:val="36"/>
                </w:rPr>
                <w:t>0</w:t>
              </w:r>
            </w:ins>
            <w:del w:id="1876" w:author="David Gravett" w:date="2019-12-01T10:21:00Z">
              <w:r w:rsidR="00280D7C">
                <w:rPr>
                  <w:rFonts w:ascii="Times New Roman" w:hAnsi="Times New Roman" w:cs="Times New Roman"/>
                  <w:sz w:val="24"/>
                  <w:szCs w:val="24"/>
                </w:rPr>
                <w:delText>1</w:delText>
              </w:r>
            </w:del>
          </w:p>
        </w:tc>
        <w:tc>
          <w:tcPr>
            <w:tcW w:w="933" w:type="dxa"/>
            <w:tcPrChange w:id="187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78" w:author="David Gravett" w:date="2019-12-01T10:21:00Z">
                  <w:rPr>
                    <w:rFonts w:ascii="Times New Roman" w:hAnsi="Times New Roman" w:cs="Times New Roman"/>
                    <w:sz w:val="24"/>
                    <w:szCs w:val="24"/>
                  </w:rPr>
                </w:rPrChange>
              </w:rPr>
              <w:pPrChange w:id="1879" w:author="David Gravett" w:date="2019-12-01T10:21:00Z">
                <w:pPr/>
              </w:pPrChange>
            </w:pPr>
            <w:ins w:id="1880" w:author="David Gravett" w:date="2019-12-01T10:21:00Z">
              <w:r w:rsidRPr="00016618">
                <w:rPr>
                  <w:rFonts w:ascii="Times New Roman" w:hAnsi="Times New Roman" w:cs="Times New Roman"/>
                  <w:sz w:val="36"/>
                  <w:szCs w:val="36"/>
                </w:rPr>
                <w:t>0</w:t>
              </w:r>
            </w:ins>
            <w:del w:id="188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ins w:id="188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BE50C5" w:rsidRPr="00D103E4" w:rsidRDefault="00BE50C5" w:rsidP="00016618">
                              <w:pPr>
                                <w:pStyle w:val="Caption"/>
                                <w:jc w:val="center"/>
                                <w:rPr>
                                  <w:ins w:id="1884" w:author="David Gravett" w:date="2019-12-01T10:21:00Z"/>
                                  <w:rFonts w:ascii="Arial" w:eastAsia="Arial" w:hAnsi="Arial" w:cs="Arial"/>
                                  <w:noProof/>
                                  <w:lang w:val="en"/>
                                </w:rPr>
                              </w:pPr>
                              <w:ins w:id="1885"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5"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stroked="f">
                  <v:textbox inset="0,0,0,0">
                    <w:txbxContent>
                      <w:p w14:paraId="67436AC8" w14:textId="22434653" w:rsidR="00BE50C5" w:rsidRPr="00D103E4" w:rsidRDefault="00BE50C5" w:rsidP="00016618">
                        <w:pPr>
                          <w:pStyle w:val="Caption"/>
                          <w:jc w:val="center"/>
                          <w:rPr>
                            <w:ins w:id="1886" w:author="David Gravett" w:date="2019-12-01T10:21:00Z"/>
                            <w:rFonts w:ascii="Arial" w:eastAsia="Arial" w:hAnsi="Arial" w:cs="Arial"/>
                            <w:noProof/>
                            <w:lang w:val="en"/>
                          </w:rPr>
                        </w:pPr>
                        <w:ins w:id="1887"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88"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89"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90"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91"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92"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93"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94"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95"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96"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97"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98"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99"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900"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901" w:author="David Gravett" w:date="2019-12-01T10:21:00Z"/>
          <w:rFonts w:asciiTheme="majorHAnsi" w:hAnsiTheme="majorHAnsi" w:cstheme="majorHAnsi"/>
          <w:color w:val="1F3864" w:themeColor="accent1" w:themeShade="80"/>
          <w:sz w:val="40"/>
          <w:szCs w:val="40"/>
        </w:rPr>
      </w:pPr>
      <w:ins w:id="190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903" w:author="David Gravett" w:date="2019-12-01T10:21:00Z"/>
          <w:rFonts w:ascii="Times New Roman" w:hAnsi="Times New Roman" w:cs="Times New Roman"/>
          <w:sz w:val="24"/>
          <w:szCs w:val="24"/>
          <w:lang w:val="en-US"/>
        </w:rPr>
      </w:pPr>
      <w:moveToRangeStart w:id="1904" w:author="David Gravett" w:date="2019-12-01T10:21:00Z" w:name="move26088129"/>
      <w:moveTo w:id="1905"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906" w:author="David Gravett" w:date="2019-12-01T10:21:00Z"/>
          <w:rFonts w:ascii="Times New Roman" w:hAnsi="Times New Roman" w:cs="Times New Roman"/>
          <w:sz w:val="24"/>
          <w:szCs w:val="24"/>
          <w:lang w:val="en-US"/>
        </w:rPr>
        <w:pPrChange w:id="1907"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908" w:author="David Gravett" w:date="2019-12-01T10:21:00Z"/>
        </w:trPr>
        <w:tc>
          <w:tcPr>
            <w:tcW w:w="933" w:type="dxa"/>
          </w:tcPr>
          <w:moveToRangeEnd w:id="1904"/>
          <w:p w14:paraId="5E09DDBD" w14:textId="683164EA" w:rsidR="00016618" w:rsidRPr="00016618" w:rsidRDefault="00016618" w:rsidP="00016618">
            <w:pPr>
              <w:jc w:val="center"/>
              <w:rPr>
                <w:ins w:id="1909" w:author="David Gravett" w:date="2019-12-01T10:21:00Z"/>
                <w:rFonts w:ascii="Times New Roman" w:hAnsi="Times New Roman" w:cs="Times New Roman"/>
                <w:sz w:val="36"/>
                <w:szCs w:val="36"/>
              </w:rPr>
            </w:pPr>
            <w:ins w:id="1910"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911" w:author="David Gravett" w:date="2019-12-01T10:21:00Z"/>
                <w:rFonts w:ascii="Times New Roman" w:hAnsi="Times New Roman" w:cs="Times New Roman"/>
                <w:sz w:val="36"/>
                <w:szCs w:val="36"/>
              </w:rPr>
            </w:pPr>
            <w:ins w:id="1912"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913" w:author="David Gravett" w:date="2019-12-01T10:21:00Z"/>
                <w:rFonts w:ascii="Times New Roman" w:hAnsi="Times New Roman" w:cs="Times New Roman"/>
                <w:sz w:val="36"/>
                <w:szCs w:val="36"/>
              </w:rPr>
            </w:pPr>
            <w:ins w:id="1914"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915" w:author="David Gravett" w:date="2019-12-01T10:21:00Z"/>
                <w:rFonts w:ascii="Times New Roman" w:hAnsi="Times New Roman" w:cs="Times New Roman"/>
                <w:sz w:val="36"/>
                <w:szCs w:val="36"/>
              </w:rPr>
            </w:pPr>
            <w:ins w:id="1916"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917" w:author="David Gravett" w:date="2019-12-01T10:21:00Z"/>
                <w:rFonts w:ascii="Times New Roman" w:hAnsi="Times New Roman" w:cs="Times New Roman"/>
                <w:sz w:val="36"/>
                <w:szCs w:val="36"/>
              </w:rPr>
            </w:pPr>
            <w:ins w:id="1918"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19" w:author="David Gravett" w:date="2019-12-01T10:21:00Z"/>
                <w:rFonts w:ascii="Times New Roman" w:hAnsi="Times New Roman" w:cs="Times New Roman"/>
                <w:sz w:val="36"/>
                <w:szCs w:val="36"/>
              </w:rPr>
            </w:pPr>
            <w:ins w:id="1920"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23" w:author="David Gravett" w:date="2019-12-01T10:21:00Z"/>
        </w:trPr>
        <w:tc>
          <w:tcPr>
            <w:tcW w:w="933" w:type="dxa"/>
          </w:tcPr>
          <w:p w14:paraId="5C8EDE11" w14:textId="78876A50" w:rsidR="00016618" w:rsidRPr="00016618" w:rsidRDefault="00016618" w:rsidP="00016618">
            <w:pPr>
              <w:jc w:val="center"/>
              <w:rPr>
                <w:ins w:id="1924" w:author="David Gravett" w:date="2019-12-01T10:21:00Z"/>
                <w:rFonts w:ascii="Times New Roman" w:hAnsi="Times New Roman" w:cs="Times New Roman"/>
                <w:sz w:val="36"/>
                <w:szCs w:val="36"/>
              </w:rPr>
            </w:pPr>
            <w:ins w:id="1925"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26" w:author="David Gravett" w:date="2019-12-01T10:21:00Z"/>
                <w:rFonts w:ascii="Times New Roman" w:hAnsi="Times New Roman" w:cs="Times New Roman"/>
                <w:sz w:val="36"/>
                <w:szCs w:val="36"/>
              </w:rPr>
            </w:pPr>
            <w:ins w:id="1927"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28" w:author="David Gravett" w:date="2019-12-01T10:21:00Z"/>
                <w:rFonts w:ascii="Times New Roman" w:hAnsi="Times New Roman" w:cs="Times New Roman"/>
                <w:sz w:val="36"/>
                <w:szCs w:val="36"/>
              </w:rPr>
            </w:pPr>
            <w:ins w:id="1929"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30" w:author="David Gravett" w:date="2019-12-01T10:21:00Z"/>
                <w:rFonts w:ascii="Times New Roman" w:hAnsi="Times New Roman" w:cs="Times New Roman"/>
                <w:sz w:val="36"/>
                <w:szCs w:val="36"/>
              </w:rPr>
            </w:pPr>
            <w:ins w:id="1931"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32" w:author="David Gravett" w:date="2019-12-01T10:21:00Z"/>
                <w:rFonts w:ascii="Times New Roman" w:hAnsi="Times New Roman" w:cs="Times New Roman"/>
                <w:sz w:val="36"/>
                <w:szCs w:val="36"/>
              </w:rPr>
            </w:pPr>
            <w:ins w:id="1933"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34" w:author="David Gravett" w:date="2019-12-01T10:21:00Z"/>
                <w:rFonts w:ascii="Times New Roman" w:hAnsi="Times New Roman" w:cs="Times New Roman"/>
                <w:sz w:val="36"/>
                <w:szCs w:val="36"/>
              </w:rPr>
            </w:pPr>
            <w:ins w:id="1935"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38" w:author="David Gravett" w:date="2019-12-01T10:21:00Z"/>
        </w:trPr>
        <w:tc>
          <w:tcPr>
            <w:tcW w:w="933" w:type="dxa"/>
          </w:tcPr>
          <w:p w14:paraId="4B7AB657" w14:textId="4522FF96" w:rsidR="00016618" w:rsidRPr="00016618" w:rsidRDefault="00016618" w:rsidP="00016618">
            <w:pPr>
              <w:jc w:val="center"/>
              <w:rPr>
                <w:ins w:id="1939" w:author="David Gravett" w:date="2019-12-01T10:21:00Z"/>
                <w:rFonts w:ascii="Times New Roman" w:hAnsi="Times New Roman" w:cs="Times New Roman"/>
                <w:sz w:val="36"/>
                <w:szCs w:val="36"/>
              </w:rPr>
            </w:pPr>
            <w:ins w:id="1940"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41" w:author="David Gravett" w:date="2019-12-01T10:21:00Z"/>
                <w:rFonts w:ascii="Times New Roman" w:hAnsi="Times New Roman" w:cs="Times New Roman"/>
                <w:sz w:val="36"/>
                <w:szCs w:val="36"/>
              </w:rPr>
            </w:pPr>
            <w:ins w:id="1942"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43" w:author="David Gravett" w:date="2019-12-01T10:21:00Z"/>
                <w:rFonts w:ascii="Times New Roman" w:hAnsi="Times New Roman" w:cs="Times New Roman"/>
                <w:sz w:val="36"/>
                <w:szCs w:val="36"/>
              </w:rPr>
            </w:pPr>
            <w:ins w:id="1944"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45" w:author="David Gravett" w:date="2019-12-01T10:21:00Z"/>
                <w:rFonts w:ascii="Times New Roman" w:hAnsi="Times New Roman" w:cs="Times New Roman"/>
                <w:sz w:val="36"/>
                <w:szCs w:val="36"/>
              </w:rPr>
            </w:pPr>
            <w:ins w:id="1946"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47" w:author="David Gravett" w:date="2019-12-01T10:21:00Z"/>
                <w:rFonts w:ascii="Times New Roman" w:hAnsi="Times New Roman" w:cs="Times New Roman"/>
                <w:sz w:val="36"/>
                <w:szCs w:val="36"/>
              </w:rPr>
            </w:pPr>
            <w:ins w:id="1948"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49" w:author="David Gravett" w:date="2019-12-01T10:21:00Z"/>
                <w:rFonts w:ascii="Times New Roman" w:hAnsi="Times New Roman" w:cs="Times New Roman"/>
                <w:sz w:val="36"/>
                <w:szCs w:val="36"/>
              </w:rPr>
            </w:pPr>
            <w:ins w:id="1950"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53" w:author="David Gravett" w:date="2019-12-01T10:21:00Z"/>
        </w:trPr>
        <w:tc>
          <w:tcPr>
            <w:tcW w:w="933" w:type="dxa"/>
          </w:tcPr>
          <w:p w14:paraId="46AFC4C3" w14:textId="0DAD9825" w:rsidR="00016618" w:rsidRPr="00016618" w:rsidRDefault="00016618" w:rsidP="00016618">
            <w:pPr>
              <w:jc w:val="center"/>
              <w:rPr>
                <w:ins w:id="1954" w:author="David Gravett" w:date="2019-12-01T10:21:00Z"/>
                <w:rFonts w:ascii="Times New Roman" w:hAnsi="Times New Roman" w:cs="Times New Roman"/>
                <w:sz w:val="36"/>
                <w:szCs w:val="36"/>
              </w:rPr>
            </w:pPr>
            <w:ins w:id="1955"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56" w:author="David Gravett" w:date="2019-12-01T10:21:00Z"/>
                <w:rFonts w:ascii="Times New Roman" w:hAnsi="Times New Roman" w:cs="Times New Roman"/>
                <w:sz w:val="36"/>
                <w:szCs w:val="36"/>
              </w:rPr>
            </w:pPr>
            <w:ins w:id="1957"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58" w:author="David Gravett" w:date="2019-12-01T10:21:00Z"/>
                <w:rFonts w:ascii="Times New Roman" w:hAnsi="Times New Roman" w:cs="Times New Roman"/>
                <w:sz w:val="36"/>
                <w:szCs w:val="36"/>
              </w:rPr>
            </w:pPr>
            <w:ins w:id="1959"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60" w:author="David Gravett" w:date="2019-12-01T10:21:00Z"/>
                <w:rFonts w:ascii="Times New Roman" w:hAnsi="Times New Roman" w:cs="Times New Roman"/>
                <w:sz w:val="36"/>
                <w:szCs w:val="36"/>
              </w:rPr>
            </w:pPr>
            <w:ins w:id="1961"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62" w:author="David Gravett" w:date="2019-12-01T10:21:00Z"/>
                <w:rFonts w:ascii="Times New Roman" w:hAnsi="Times New Roman" w:cs="Times New Roman"/>
                <w:sz w:val="36"/>
                <w:szCs w:val="36"/>
              </w:rPr>
            </w:pPr>
            <w:ins w:id="1963"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64" w:author="David Gravett" w:date="2019-12-01T10:21:00Z"/>
                <w:rFonts w:ascii="Times New Roman" w:hAnsi="Times New Roman" w:cs="Times New Roman"/>
                <w:sz w:val="36"/>
                <w:szCs w:val="36"/>
              </w:rPr>
            </w:pPr>
            <w:ins w:id="1965"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68" w:author="David Gravett" w:date="2019-12-01T10:21:00Z"/>
        </w:trPr>
        <w:tc>
          <w:tcPr>
            <w:tcW w:w="933" w:type="dxa"/>
          </w:tcPr>
          <w:p w14:paraId="401CE7A0" w14:textId="672FB890" w:rsidR="00016618" w:rsidRPr="00016618" w:rsidRDefault="00016618" w:rsidP="00016618">
            <w:pPr>
              <w:jc w:val="center"/>
              <w:rPr>
                <w:ins w:id="1969" w:author="David Gravett" w:date="2019-12-01T10:21:00Z"/>
                <w:rFonts w:ascii="Times New Roman" w:hAnsi="Times New Roman" w:cs="Times New Roman"/>
                <w:sz w:val="36"/>
                <w:szCs w:val="36"/>
              </w:rPr>
            </w:pPr>
            <w:ins w:id="1970"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71" w:author="David Gravett" w:date="2019-12-01T10:21:00Z"/>
                <w:rFonts w:ascii="Times New Roman" w:hAnsi="Times New Roman" w:cs="Times New Roman"/>
                <w:sz w:val="36"/>
                <w:szCs w:val="36"/>
              </w:rPr>
            </w:pPr>
            <w:ins w:id="1972"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73" w:author="David Gravett" w:date="2019-12-01T10:21:00Z"/>
                <w:rFonts w:ascii="Times New Roman" w:hAnsi="Times New Roman" w:cs="Times New Roman"/>
                <w:sz w:val="36"/>
                <w:szCs w:val="36"/>
              </w:rPr>
            </w:pPr>
            <w:ins w:id="1974"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75" w:author="David Gravett" w:date="2019-12-01T10:21:00Z"/>
                <w:rFonts w:ascii="Times New Roman" w:hAnsi="Times New Roman" w:cs="Times New Roman"/>
                <w:sz w:val="36"/>
                <w:szCs w:val="36"/>
              </w:rPr>
            </w:pPr>
            <w:ins w:id="1976"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77" w:author="David Gravett" w:date="2019-12-01T10:21:00Z"/>
                <w:rFonts w:ascii="Times New Roman" w:hAnsi="Times New Roman" w:cs="Times New Roman"/>
                <w:sz w:val="36"/>
                <w:szCs w:val="36"/>
              </w:rPr>
            </w:pPr>
            <w:ins w:id="1978"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79" w:author="David Gravett" w:date="2019-12-01T10:21:00Z"/>
                <w:rFonts w:ascii="Times New Roman" w:hAnsi="Times New Roman" w:cs="Times New Roman"/>
                <w:sz w:val="36"/>
                <w:szCs w:val="36"/>
              </w:rPr>
            </w:pPr>
            <w:ins w:id="1980"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83" w:author="David Gravett" w:date="2019-12-01T10:21:00Z"/>
        </w:trPr>
        <w:tc>
          <w:tcPr>
            <w:tcW w:w="933" w:type="dxa"/>
          </w:tcPr>
          <w:p w14:paraId="749E3F07" w14:textId="071BE9E6" w:rsidR="00016618" w:rsidRPr="00016618" w:rsidRDefault="00016618" w:rsidP="00016618">
            <w:pPr>
              <w:jc w:val="center"/>
              <w:rPr>
                <w:ins w:id="1984" w:author="David Gravett" w:date="2019-12-01T10:21:00Z"/>
                <w:rFonts w:ascii="Times New Roman" w:hAnsi="Times New Roman" w:cs="Times New Roman"/>
                <w:sz w:val="36"/>
                <w:szCs w:val="36"/>
              </w:rPr>
            </w:pPr>
            <w:ins w:id="1985"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86" w:author="David Gravett" w:date="2019-12-01T10:21:00Z"/>
                <w:rFonts w:ascii="Times New Roman" w:hAnsi="Times New Roman" w:cs="Times New Roman"/>
                <w:sz w:val="36"/>
                <w:szCs w:val="36"/>
              </w:rPr>
            </w:pPr>
            <w:ins w:id="1987"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88" w:author="David Gravett" w:date="2019-12-01T10:21:00Z"/>
                <w:rFonts w:ascii="Times New Roman" w:hAnsi="Times New Roman" w:cs="Times New Roman"/>
                <w:sz w:val="36"/>
                <w:szCs w:val="36"/>
              </w:rPr>
            </w:pPr>
            <w:ins w:id="1989"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90" w:author="David Gravett" w:date="2019-12-01T10:21:00Z"/>
                <w:rFonts w:ascii="Times New Roman" w:hAnsi="Times New Roman" w:cs="Times New Roman"/>
                <w:sz w:val="36"/>
                <w:szCs w:val="36"/>
              </w:rPr>
            </w:pPr>
            <w:ins w:id="1991"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92" w:author="David Gravett" w:date="2019-12-01T10:21:00Z"/>
                <w:rFonts w:ascii="Times New Roman" w:hAnsi="Times New Roman" w:cs="Times New Roman"/>
                <w:sz w:val="36"/>
                <w:szCs w:val="36"/>
              </w:rPr>
            </w:pPr>
            <w:ins w:id="1993"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94" w:author="David Gravett" w:date="2019-12-01T10:21:00Z"/>
                <w:rFonts w:ascii="Times New Roman" w:hAnsi="Times New Roman" w:cs="Times New Roman"/>
                <w:sz w:val="36"/>
                <w:szCs w:val="36"/>
              </w:rPr>
            </w:pPr>
            <w:ins w:id="1995"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96" w:author="David Gravett" w:date="2019-12-01T10:21:00Z"/>
                <w:rFonts w:ascii="Times New Roman" w:hAnsi="Times New Roman" w:cs="Times New Roman"/>
                <w:sz w:val="36"/>
                <w:szCs w:val="36"/>
              </w:rPr>
            </w:pPr>
            <w:ins w:id="1997"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98" w:author="David Gravett" w:date="2019-12-01T10:21:00Z"/>
        </w:trPr>
        <w:tc>
          <w:tcPr>
            <w:tcW w:w="933" w:type="dxa"/>
          </w:tcPr>
          <w:p w14:paraId="49A688A2" w14:textId="7550DC8C" w:rsidR="00016618" w:rsidRPr="00016618" w:rsidRDefault="00016618" w:rsidP="00016618">
            <w:pPr>
              <w:jc w:val="center"/>
              <w:rPr>
                <w:ins w:id="1999" w:author="David Gravett" w:date="2019-12-01T10:21:00Z"/>
                <w:rFonts w:ascii="Times New Roman" w:hAnsi="Times New Roman" w:cs="Times New Roman"/>
                <w:sz w:val="36"/>
                <w:szCs w:val="36"/>
              </w:rPr>
            </w:pPr>
            <w:ins w:id="2000"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2001" w:author="David Gravett" w:date="2019-12-01T10:21:00Z"/>
                <w:rFonts w:ascii="Times New Roman" w:hAnsi="Times New Roman" w:cs="Times New Roman"/>
                <w:sz w:val="36"/>
                <w:szCs w:val="36"/>
              </w:rPr>
            </w:pPr>
            <w:ins w:id="2002"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2003" w:author="David Gravett" w:date="2019-12-01T10:21:00Z"/>
                <w:rFonts w:ascii="Times New Roman" w:hAnsi="Times New Roman" w:cs="Times New Roman"/>
                <w:sz w:val="36"/>
                <w:szCs w:val="36"/>
              </w:rPr>
            </w:pPr>
            <w:ins w:id="2004"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2005" w:author="David Gravett" w:date="2019-12-01T10:21:00Z"/>
                <w:rFonts w:ascii="Times New Roman" w:hAnsi="Times New Roman" w:cs="Times New Roman"/>
                <w:sz w:val="36"/>
                <w:szCs w:val="36"/>
              </w:rPr>
            </w:pPr>
            <w:ins w:id="2006"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2007" w:author="David Gravett" w:date="2019-12-01T10:21:00Z"/>
                <w:rFonts w:ascii="Times New Roman" w:hAnsi="Times New Roman" w:cs="Times New Roman"/>
                <w:sz w:val="36"/>
                <w:szCs w:val="36"/>
              </w:rPr>
            </w:pPr>
            <w:ins w:id="2008"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2009" w:author="David Gravett" w:date="2019-12-01T10:21:00Z"/>
                <w:rFonts w:ascii="Times New Roman" w:hAnsi="Times New Roman" w:cs="Times New Roman"/>
                <w:sz w:val="36"/>
                <w:szCs w:val="36"/>
              </w:rPr>
            </w:pPr>
            <w:ins w:id="2010"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2011" w:author="David Gravett" w:date="2019-12-01T10:21:00Z"/>
                <w:rFonts w:ascii="Times New Roman" w:hAnsi="Times New Roman" w:cs="Times New Roman"/>
                <w:sz w:val="36"/>
                <w:szCs w:val="36"/>
              </w:rPr>
            </w:pPr>
            <w:ins w:id="2012"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2013" w:author="David Gravett" w:date="2019-12-01T10:21:00Z"/>
          <w:rFonts w:ascii="Times New Roman" w:hAnsi="Times New Roman" w:cs="Times New Roman"/>
          <w:sz w:val="24"/>
          <w:szCs w:val="24"/>
          <w:lang w:val="en-US"/>
        </w:rPr>
      </w:pPr>
      <w:ins w:id="2014"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BE50C5" w:rsidRPr="00D103E4" w:rsidRDefault="00BE50C5" w:rsidP="00016618">
                              <w:pPr>
                                <w:pStyle w:val="Caption"/>
                                <w:jc w:val="center"/>
                                <w:rPr>
                                  <w:ins w:id="2015" w:author="David Gravett" w:date="2019-12-01T10:21:00Z"/>
                                  <w:rFonts w:ascii="Arial" w:eastAsia="Arial" w:hAnsi="Arial" w:cs="Arial"/>
                                  <w:noProof/>
                                  <w:lang w:val="en"/>
                                </w:rPr>
                              </w:pPr>
                              <w:ins w:id="2016"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6"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stroked="f">
                  <v:textbox inset="0,0,0,0">
                    <w:txbxContent>
                      <w:p w14:paraId="57E2E112" w14:textId="749E505A" w:rsidR="00BE50C5" w:rsidRPr="00D103E4" w:rsidRDefault="00BE50C5" w:rsidP="00016618">
                        <w:pPr>
                          <w:pStyle w:val="Caption"/>
                          <w:jc w:val="center"/>
                          <w:rPr>
                            <w:ins w:id="2017" w:author="David Gravett" w:date="2019-12-01T10:21:00Z"/>
                            <w:rFonts w:ascii="Arial" w:eastAsia="Arial" w:hAnsi="Arial" w:cs="Arial"/>
                            <w:noProof/>
                            <w:lang w:val="en"/>
                          </w:rPr>
                        </w:pPr>
                        <w:ins w:id="2018"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19"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20" w:author="David Gravett" w:date="2019-12-01T10:21:00Z"/>
          <w:rFonts w:asciiTheme="majorHAnsi" w:hAnsiTheme="majorHAnsi" w:cstheme="majorHAnsi"/>
          <w:color w:val="1F3864" w:themeColor="accent1" w:themeShade="80"/>
          <w:sz w:val="40"/>
          <w:szCs w:val="40"/>
        </w:rPr>
      </w:pPr>
      <w:ins w:id="2021"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22"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23"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24"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25"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26"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27"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28"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29" w:author="David Gravett" w:date="2019-12-01T10:21:00Z"/>
        </w:trPr>
        <w:tc>
          <w:tcPr>
            <w:tcW w:w="933" w:type="dxa"/>
          </w:tcPr>
          <w:p w14:paraId="759712E8" w14:textId="103BAA6B" w:rsidR="00016618" w:rsidRPr="00016618" w:rsidRDefault="00016618" w:rsidP="00016618">
            <w:pPr>
              <w:jc w:val="center"/>
              <w:rPr>
                <w:ins w:id="2030" w:author="David Gravett" w:date="2019-12-01T10:21:00Z"/>
                <w:rFonts w:ascii="Times New Roman" w:hAnsi="Times New Roman" w:cs="Times New Roman"/>
                <w:sz w:val="36"/>
                <w:szCs w:val="36"/>
              </w:rPr>
            </w:pPr>
            <w:ins w:id="2031"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32" w:author="David Gravett" w:date="2019-12-01T10:21:00Z"/>
                <w:rFonts w:ascii="Times New Roman" w:hAnsi="Times New Roman" w:cs="Times New Roman"/>
                <w:sz w:val="36"/>
                <w:szCs w:val="36"/>
              </w:rPr>
            </w:pPr>
            <w:ins w:id="2033"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34" w:author="David Gravett" w:date="2019-12-01T10:21:00Z"/>
                <w:rFonts w:ascii="Times New Roman" w:hAnsi="Times New Roman" w:cs="Times New Roman"/>
                <w:sz w:val="36"/>
                <w:szCs w:val="36"/>
              </w:rPr>
            </w:pPr>
            <w:ins w:id="2035"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36" w:author="David Gravett" w:date="2019-12-01T10:21:00Z"/>
                <w:rFonts w:ascii="Times New Roman" w:hAnsi="Times New Roman" w:cs="Times New Roman"/>
                <w:sz w:val="36"/>
                <w:szCs w:val="36"/>
              </w:rPr>
            </w:pPr>
            <w:ins w:id="2037"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38" w:author="David Gravett" w:date="2019-12-01T10:21:00Z"/>
                <w:rFonts w:ascii="Times New Roman" w:hAnsi="Times New Roman" w:cs="Times New Roman"/>
                <w:sz w:val="36"/>
                <w:szCs w:val="36"/>
              </w:rPr>
            </w:pPr>
            <w:ins w:id="2039"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40" w:author="David Gravett" w:date="2019-12-01T10:21:00Z"/>
                <w:rFonts w:ascii="Times New Roman" w:hAnsi="Times New Roman" w:cs="Times New Roman"/>
                <w:sz w:val="36"/>
                <w:szCs w:val="36"/>
              </w:rPr>
            </w:pPr>
            <w:ins w:id="2041"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42" w:author="David Gravett" w:date="2019-12-01T10:21:00Z"/>
                <w:rFonts w:ascii="Times New Roman" w:hAnsi="Times New Roman" w:cs="Times New Roman"/>
                <w:sz w:val="36"/>
                <w:szCs w:val="36"/>
              </w:rPr>
            </w:pPr>
            <w:ins w:id="2043"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44" w:author="David Gravett" w:date="2019-12-01T10:21:00Z"/>
        </w:trPr>
        <w:tc>
          <w:tcPr>
            <w:tcW w:w="933" w:type="dxa"/>
          </w:tcPr>
          <w:p w14:paraId="2D7ACCE5" w14:textId="1A7962CB" w:rsidR="00016618" w:rsidRPr="00016618" w:rsidRDefault="00016618" w:rsidP="00016618">
            <w:pPr>
              <w:jc w:val="center"/>
              <w:rPr>
                <w:ins w:id="2045" w:author="David Gravett" w:date="2019-12-01T10:21:00Z"/>
                <w:rFonts w:ascii="Times New Roman" w:hAnsi="Times New Roman" w:cs="Times New Roman"/>
                <w:sz w:val="36"/>
                <w:szCs w:val="36"/>
              </w:rPr>
            </w:pPr>
            <w:ins w:id="2046"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47" w:author="David Gravett" w:date="2019-12-01T10:21:00Z"/>
                <w:rFonts w:ascii="Times New Roman" w:hAnsi="Times New Roman" w:cs="Times New Roman"/>
                <w:sz w:val="36"/>
                <w:szCs w:val="36"/>
              </w:rPr>
            </w:pPr>
            <w:ins w:id="2048"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49" w:author="David Gravett" w:date="2019-12-01T10:21:00Z"/>
                <w:rFonts w:ascii="Times New Roman" w:hAnsi="Times New Roman" w:cs="Times New Roman"/>
                <w:sz w:val="36"/>
                <w:szCs w:val="36"/>
              </w:rPr>
            </w:pPr>
            <w:ins w:id="2050"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51" w:author="David Gravett" w:date="2019-12-01T10:21:00Z"/>
                <w:rFonts w:ascii="Times New Roman" w:hAnsi="Times New Roman" w:cs="Times New Roman"/>
                <w:sz w:val="36"/>
                <w:szCs w:val="36"/>
              </w:rPr>
            </w:pPr>
            <w:ins w:id="2052"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53" w:author="David Gravett" w:date="2019-12-01T10:21:00Z"/>
                <w:rFonts w:ascii="Times New Roman" w:hAnsi="Times New Roman" w:cs="Times New Roman"/>
                <w:sz w:val="36"/>
                <w:szCs w:val="36"/>
              </w:rPr>
            </w:pPr>
            <w:ins w:id="2054"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55" w:author="David Gravett" w:date="2019-12-01T10:21:00Z"/>
                <w:rFonts w:ascii="Times New Roman" w:hAnsi="Times New Roman" w:cs="Times New Roman"/>
                <w:sz w:val="36"/>
                <w:szCs w:val="36"/>
              </w:rPr>
            </w:pPr>
            <w:ins w:id="2056"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57" w:author="David Gravett" w:date="2019-12-01T10:21:00Z"/>
                <w:rFonts w:ascii="Times New Roman" w:hAnsi="Times New Roman" w:cs="Times New Roman"/>
                <w:sz w:val="36"/>
                <w:szCs w:val="36"/>
              </w:rPr>
            </w:pPr>
            <w:ins w:id="2058"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59" w:author="David Gravett" w:date="2019-12-01T10:21:00Z"/>
        </w:trPr>
        <w:tc>
          <w:tcPr>
            <w:tcW w:w="933" w:type="dxa"/>
          </w:tcPr>
          <w:p w14:paraId="06CEFF9E" w14:textId="2D5B1B9B" w:rsidR="00016618" w:rsidRPr="00016618" w:rsidRDefault="00016618" w:rsidP="00016618">
            <w:pPr>
              <w:jc w:val="center"/>
              <w:rPr>
                <w:ins w:id="2060" w:author="David Gravett" w:date="2019-12-01T10:21:00Z"/>
                <w:rFonts w:ascii="Times New Roman" w:hAnsi="Times New Roman" w:cs="Times New Roman"/>
                <w:sz w:val="36"/>
                <w:szCs w:val="36"/>
              </w:rPr>
            </w:pPr>
            <w:ins w:id="2061"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62" w:author="David Gravett" w:date="2019-12-01T10:21:00Z"/>
                <w:rFonts w:ascii="Times New Roman" w:hAnsi="Times New Roman" w:cs="Times New Roman"/>
                <w:sz w:val="36"/>
                <w:szCs w:val="36"/>
              </w:rPr>
            </w:pPr>
            <w:ins w:id="2063"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64" w:author="David Gravett" w:date="2019-12-01T10:21:00Z"/>
                <w:rFonts w:ascii="Times New Roman" w:hAnsi="Times New Roman" w:cs="Times New Roman"/>
                <w:sz w:val="36"/>
                <w:szCs w:val="36"/>
              </w:rPr>
            </w:pPr>
            <w:ins w:id="2065"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66" w:author="David Gravett" w:date="2019-12-01T10:21:00Z"/>
                <w:rFonts w:ascii="Times New Roman" w:hAnsi="Times New Roman" w:cs="Times New Roman"/>
                <w:sz w:val="36"/>
                <w:szCs w:val="36"/>
              </w:rPr>
            </w:pPr>
            <w:ins w:id="2067"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68" w:author="David Gravett" w:date="2019-12-01T10:21:00Z"/>
                <w:rFonts w:ascii="Times New Roman" w:hAnsi="Times New Roman" w:cs="Times New Roman"/>
                <w:sz w:val="36"/>
                <w:szCs w:val="36"/>
              </w:rPr>
            </w:pPr>
            <w:ins w:id="2069"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70" w:author="David Gravett" w:date="2019-12-01T10:21:00Z"/>
                <w:rFonts w:ascii="Times New Roman" w:hAnsi="Times New Roman" w:cs="Times New Roman"/>
                <w:sz w:val="36"/>
                <w:szCs w:val="36"/>
              </w:rPr>
            </w:pPr>
            <w:ins w:id="2071"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72" w:author="David Gravett" w:date="2019-12-01T10:21:00Z"/>
                <w:rFonts w:ascii="Times New Roman" w:hAnsi="Times New Roman" w:cs="Times New Roman"/>
                <w:sz w:val="36"/>
                <w:szCs w:val="36"/>
              </w:rPr>
            </w:pPr>
            <w:ins w:id="2073"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74" w:author="David Gravett" w:date="2019-12-01T10:21:00Z"/>
        </w:trPr>
        <w:tc>
          <w:tcPr>
            <w:tcW w:w="933" w:type="dxa"/>
          </w:tcPr>
          <w:p w14:paraId="032CD004" w14:textId="38DE0894" w:rsidR="00016618" w:rsidRPr="00016618" w:rsidRDefault="00016618" w:rsidP="00016618">
            <w:pPr>
              <w:jc w:val="center"/>
              <w:rPr>
                <w:ins w:id="2075" w:author="David Gravett" w:date="2019-12-01T10:21:00Z"/>
                <w:rFonts w:ascii="Times New Roman" w:hAnsi="Times New Roman" w:cs="Times New Roman"/>
                <w:sz w:val="36"/>
                <w:szCs w:val="36"/>
              </w:rPr>
            </w:pPr>
            <w:ins w:id="2076"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77" w:author="David Gravett" w:date="2019-12-01T10:21:00Z"/>
                <w:rFonts w:ascii="Times New Roman" w:hAnsi="Times New Roman" w:cs="Times New Roman"/>
                <w:sz w:val="36"/>
                <w:szCs w:val="36"/>
              </w:rPr>
            </w:pPr>
            <w:ins w:id="2078"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79" w:author="David Gravett" w:date="2019-12-01T10:21:00Z"/>
                <w:rFonts w:ascii="Times New Roman" w:hAnsi="Times New Roman" w:cs="Times New Roman"/>
                <w:sz w:val="36"/>
                <w:szCs w:val="36"/>
              </w:rPr>
            </w:pPr>
            <w:ins w:id="2080"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81" w:author="David Gravett" w:date="2019-12-01T10:21:00Z"/>
                <w:rFonts w:ascii="Times New Roman" w:hAnsi="Times New Roman" w:cs="Times New Roman"/>
                <w:sz w:val="36"/>
                <w:szCs w:val="36"/>
              </w:rPr>
            </w:pPr>
            <w:ins w:id="2082"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83" w:author="David Gravett" w:date="2019-12-01T10:21:00Z"/>
                <w:rFonts w:ascii="Times New Roman" w:hAnsi="Times New Roman" w:cs="Times New Roman"/>
                <w:sz w:val="36"/>
                <w:szCs w:val="36"/>
              </w:rPr>
            </w:pPr>
            <w:ins w:id="2084"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85" w:author="David Gravett" w:date="2019-12-01T10:21:00Z"/>
                <w:rFonts w:ascii="Times New Roman" w:hAnsi="Times New Roman" w:cs="Times New Roman"/>
                <w:sz w:val="36"/>
                <w:szCs w:val="36"/>
              </w:rPr>
            </w:pPr>
            <w:ins w:id="2086"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87" w:author="David Gravett" w:date="2019-12-01T10:21:00Z"/>
                <w:rFonts w:ascii="Times New Roman" w:hAnsi="Times New Roman" w:cs="Times New Roman"/>
                <w:sz w:val="36"/>
                <w:szCs w:val="36"/>
              </w:rPr>
            </w:pPr>
            <w:ins w:id="2088"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89" w:author="David Gravett" w:date="2019-12-01T10:21:00Z"/>
        </w:trPr>
        <w:tc>
          <w:tcPr>
            <w:tcW w:w="933" w:type="dxa"/>
          </w:tcPr>
          <w:p w14:paraId="19F9A8F3" w14:textId="3B98DB11" w:rsidR="00016618" w:rsidRPr="00016618" w:rsidRDefault="00016618" w:rsidP="00016618">
            <w:pPr>
              <w:jc w:val="center"/>
              <w:rPr>
                <w:ins w:id="2090" w:author="David Gravett" w:date="2019-12-01T10:21:00Z"/>
                <w:rFonts w:ascii="Times New Roman" w:hAnsi="Times New Roman" w:cs="Times New Roman"/>
                <w:sz w:val="36"/>
                <w:szCs w:val="36"/>
              </w:rPr>
            </w:pPr>
            <w:ins w:id="2091"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92" w:author="David Gravett" w:date="2019-12-01T10:21:00Z"/>
                <w:rFonts w:ascii="Times New Roman" w:hAnsi="Times New Roman" w:cs="Times New Roman"/>
                <w:sz w:val="36"/>
                <w:szCs w:val="36"/>
              </w:rPr>
            </w:pPr>
            <w:ins w:id="2093"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94" w:author="David Gravett" w:date="2019-12-01T10:21:00Z"/>
                <w:rFonts w:ascii="Times New Roman" w:hAnsi="Times New Roman" w:cs="Times New Roman"/>
                <w:sz w:val="36"/>
                <w:szCs w:val="36"/>
              </w:rPr>
            </w:pPr>
            <w:ins w:id="2095"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96" w:author="David Gravett" w:date="2019-12-01T10:21:00Z"/>
                <w:rFonts w:ascii="Times New Roman" w:hAnsi="Times New Roman" w:cs="Times New Roman"/>
                <w:sz w:val="36"/>
                <w:szCs w:val="36"/>
              </w:rPr>
            </w:pPr>
            <w:ins w:id="2097"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98" w:author="David Gravett" w:date="2019-12-01T10:21:00Z"/>
                <w:rFonts w:ascii="Times New Roman" w:hAnsi="Times New Roman" w:cs="Times New Roman"/>
                <w:sz w:val="36"/>
                <w:szCs w:val="36"/>
              </w:rPr>
            </w:pPr>
            <w:ins w:id="2099"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100" w:author="David Gravett" w:date="2019-12-01T10:21:00Z"/>
                <w:rFonts w:ascii="Times New Roman" w:hAnsi="Times New Roman" w:cs="Times New Roman"/>
                <w:sz w:val="36"/>
                <w:szCs w:val="36"/>
              </w:rPr>
            </w:pPr>
            <w:ins w:id="2101"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102" w:author="David Gravett" w:date="2019-12-01T10:21:00Z"/>
                <w:rFonts w:ascii="Times New Roman" w:hAnsi="Times New Roman" w:cs="Times New Roman"/>
                <w:sz w:val="36"/>
                <w:szCs w:val="36"/>
              </w:rPr>
            </w:pPr>
            <w:ins w:id="2103"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104" w:author="David Gravett" w:date="2019-12-01T10:21:00Z"/>
        </w:trPr>
        <w:tc>
          <w:tcPr>
            <w:tcW w:w="933" w:type="dxa"/>
          </w:tcPr>
          <w:p w14:paraId="21569570" w14:textId="268208AC" w:rsidR="00016618" w:rsidRPr="00016618" w:rsidRDefault="00016618" w:rsidP="00016618">
            <w:pPr>
              <w:jc w:val="center"/>
              <w:rPr>
                <w:ins w:id="2105" w:author="David Gravett" w:date="2019-12-01T10:21:00Z"/>
                <w:rFonts w:ascii="Times New Roman" w:hAnsi="Times New Roman" w:cs="Times New Roman"/>
                <w:sz w:val="36"/>
                <w:szCs w:val="36"/>
              </w:rPr>
            </w:pPr>
            <w:ins w:id="2106"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107" w:author="David Gravett" w:date="2019-12-01T10:21:00Z"/>
                <w:rFonts w:ascii="Times New Roman" w:hAnsi="Times New Roman" w:cs="Times New Roman"/>
                <w:sz w:val="36"/>
                <w:szCs w:val="36"/>
              </w:rPr>
            </w:pPr>
            <w:ins w:id="2108"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109" w:author="David Gravett" w:date="2019-12-01T10:21:00Z"/>
                <w:rFonts w:ascii="Times New Roman" w:hAnsi="Times New Roman" w:cs="Times New Roman"/>
                <w:sz w:val="36"/>
                <w:szCs w:val="36"/>
              </w:rPr>
            </w:pPr>
            <w:ins w:id="2110"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111" w:author="David Gravett" w:date="2019-12-01T10:21:00Z"/>
                <w:rFonts w:ascii="Times New Roman" w:hAnsi="Times New Roman" w:cs="Times New Roman"/>
                <w:sz w:val="36"/>
                <w:szCs w:val="36"/>
              </w:rPr>
            </w:pPr>
            <w:ins w:id="2112"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113" w:author="David Gravett" w:date="2019-12-01T10:21:00Z"/>
                <w:rFonts w:ascii="Times New Roman" w:hAnsi="Times New Roman" w:cs="Times New Roman"/>
                <w:sz w:val="36"/>
                <w:szCs w:val="36"/>
              </w:rPr>
            </w:pPr>
            <w:ins w:id="2114"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115" w:author="David Gravett" w:date="2019-12-01T10:21:00Z"/>
                <w:rFonts w:ascii="Times New Roman" w:hAnsi="Times New Roman" w:cs="Times New Roman"/>
                <w:sz w:val="36"/>
                <w:szCs w:val="36"/>
              </w:rPr>
            </w:pPr>
            <w:ins w:id="2116"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17" w:author="David Gravett" w:date="2019-12-01T10:21:00Z"/>
                <w:rFonts w:ascii="Times New Roman" w:hAnsi="Times New Roman" w:cs="Times New Roman"/>
                <w:sz w:val="36"/>
                <w:szCs w:val="36"/>
              </w:rPr>
            </w:pPr>
            <w:ins w:id="2118"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19" w:author="David Gravett" w:date="2019-12-01T10:21:00Z"/>
        </w:trPr>
        <w:tc>
          <w:tcPr>
            <w:tcW w:w="933" w:type="dxa"/>
          </w:tcPr>
          <w:p w14:paraId="0079EC41" w14:textId="5BFE050B" w:rsidR="00016618" w:rsidRPr="00016618" w:rsidRDefault="00016618" w:rsidP="00016618">
            <w:pPr>
              <w:jc w:val="center"/>
              <w:rPr>
                <w:ins w:id="2120" w:author="David Gravett" w:date="2019-12-01T10:21:00Z"/>
                <w:rFonts w:ascii="Times New Roman" w:hAnsi="Times New Roman" w:cs="Times New Roman"/>
                <w:sz w:val="36"/>
                <w:szCs w:val="36"/>
              </w:rPr>
            </w:pPr>
            <w:ins w:id="2121"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22" w:author="David Gravett" w:date="2019-12-01T10:21:00Z"/>
                <w:rFonts w:ascii="Times New Roman" w:hAnsi="Times New Roman" w:cs="Times New Roman"/>
                <w:sz w:val="36"/>
                <w:szCs w:val="36"/>
              </w:rPr>
            </w:pPr>
            <w:ins w:id="2123"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24" w:author="David Gravett" w:date="2019-12-01T10:21:00Z"/>
                <w:rFonts w:ascii="Times New Roman" w:hAnsi="Times New Roman" w:cs="Times New Roman"/>
                <w:sz w:val="36"/>
                <w:szCs w:val="36"/>
              </w:rPr>
            </w:pPr>
            <w:ins w:id="2125"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26" w:author="David Gravett" w:date="2019-12-01T10:21:00Z"/>
                <w:rFonts w:ascii="Times New Roman" w:hAnsi="Times New Roman" w:cs="Times New Roman"/>
                <w:sz w:val="36"/>
                <w:szCs w:val="36"/>
              </w:rPr>
            </w:pPr>
            <w:ins w:id="2127"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28" w:author="David Gravett" w:date="2019-12-01T10:21:00Z"/>
                <w:rFonts w:ascii="Times New Roman" w:hAnsi="Times New Roman" w:cs="Times New Roman"/>
                <w:sz w:val="36"/>
                <w:szCs w:val="36"/>
              </w:rPr>
            </w:pPr>
            <w:ins w:id="2129"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30" w:author="David Gravett" w:date="2019-12-01T10:21:00Z"/>
                <w:rFonts w:ascii="Times New Roman" w:hAnsi="Times New Roman" w:cs="Times New Roman"/>
                <w:sz w:val="36"/>
                <w:szCs w:val="36"/>
              </w:rPr>
            </w:pPr>
            <w:ins w:id="2131"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32" w:author="David Gravett" w:date="2019-12-01T10:21:00Z"/>
                <w:rFonts w:ascii="Times New Roman" w:hAnsi="Times New Roman" w:cs="Times New Roman"/>
                <w:sz w:val="36"/>
                <w:szCs w:val="36"/>
              </w:rPr>
            </w:pPr>
            <w:ins w:id="2133"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34" w:author="David Gravett" w:date="2019-12-01T10:21:00Z"/>
          <w:rFonts w:ascii="Times New Roman" w:hAnsi="Times New Roman" w:cs="Times New Roman"/>
          <w:sz w:val="24"/>
          <w:szCs w:val="24"/>
          <w:lang w:val="en-US"/>
        </w:rPr>
      </w:pPr>
      <w:ins w:id="2135"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BE50C5" w:rsidRPr="00D103E4" w:rsidRDefault="00BE50C5" w:rsidP="00016618">
                              <w:pPr>
                                <w:pStyle w:val="Caption"/>
                                <w:jc w:val="center"/>
                                <w:rPr>
                                  <w:ins w:id="2136" w:author="David Gravett" w:date="2019-12-01T10:21:00Z"/>
                                  <w:rFonts w:ascii="Arial" w:eastAsia="Arial" w:hAnsi="Arial" w:cs="Arial"/>
                                  <w:noProof/>
                                  <w:lang w:val="en"/>
                                </w:rPr>
                              </w:pPr>
                              <w:ins w:id="2137"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67"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stroked="f">
                  <v:textbox inset="0,0,0,0">
                    <w:txbxContent>
                      <w:p w14:paraId="2114E0A9" w14:textId="714C3114" w:rsidR="00BE50C5" w:rsidRPr="00D103E4" w:rsidRDefault="00BE50C5" w:rsidP="00016618">
                        <w:pPr>
                          <w:pStyle w:val="Caption"/>
                          <w:jc w:val="center"/>
                          <w:rPr>
                            <w:ins w:id="2138" w:author="David Gravett" w:date="2019-12-01T10:21:00Z"/>
                            <w:rFonts w:ascii="Arial" w:eastAsia="Arial" w:hAnsi="Arial" w:cs="Arial"/>
                            <w:noProof/>
                            <w:lang w:val="en"/>
                          </w:rPr>
                        </w:pPr>
                        <w:ins w:id="2139"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40" w:author="David Gravett" w:date="2019-12-01T10:21:00Z"/>
        </w:trPr>
        <w:tc>
          <w:tcPr>
            <w:tcW w:w="432" w:type="dxa"/>
          </w:tcPr>
          <w:p w14:paraId="026908D7" w14:textId="77777777" w:rsidR="008C59CB" w:rsidRDefault="008C59CB" w:rsidP="003B3061">
            <w:pPr>
              <w:rPr>
                <w:del w:id="2141" w:author="David Gravett" w:date="2019-12-01T10:21:00Z"/>
                <w:rFonts w:ascii="Times New Roman" w:hAnsi="Times New Roman" w:cs="Times New Roman"/>
                <w:sz w:val="24"/>
                <w:szCs w:val="24"/>
              </w:rPr>
            </w:pPr>
            <w:del w:id="2142"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43" w:author="David Gravett" w:date="2019-12-01T10:21:00Z"/>
                <w:rFonts w:ascii="Times New Roman" w:hAnsi="Times New Roman" w:cs="Times New Roman"/>
                <w:sz w:val="24"/>
                <w:szCs w:val="24"/>
              </w:rPr>
            </w:pPr>
            <w:del w:id="2144"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45" w:author="David Gravett" w:date="2019-12-01T10:21:00Z"/>
                <w:rFonts w:ascii="Times New Roman" w:hAnsi="Times New Roman" w:cs="Times New Roman"/>
                <w:sz w:val="24"/>
                <w:szCs w:val="24"/>
              </w:rPr>
            </w:pPr>
            <w:del w:id="2146"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47" w:author="David Gravett" w:date="2019-12-01T10:21:00Z"/>
                <w:rFonts w:ascii="Times New Roman" w:hAnsi="Times New Roman" w:cs="Times New Roman"/>
                <w:sz w:val="24"/>
                <w:szCs w:val="24"/>
              </w:rPr>
            </w:pPr>
            <w:del w:id="2148"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49" w:author="David Gravett" w:date="2019-12-01T10:21:00Z"/>
                <w:rFonts w:ascii="Times New Roman" w:hAnsi="Times New Roman" w:cs="Times New Roman"/>
                <w:sz w:val="24"/>
                <w:szCs w:val="24"/>
              </w:rPr>
            </w:pPr>
            <w:del w:id="2150"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51" w:author="David Gravett" w:date="2019-12-01T10:21:00Z"/>
                <w:rFonts w:ascii="Times New Roman" w:hAnsi="Times New Roman" w:cs="Times New Roman"/>
                <w:sz w:val="24"/>
                <w:szCs w:val="24"/>
              </w:rPr>
            </w:pPr>
            <w:del w:id="2152"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53" w:author="David Gravett" w:date="2019-12-01T10:21:00Z"/>
                <w:rFonts w:ascii="Times New Roman" w:hAnsi="Times New Roman" w:cs="Times New Roman"/>
                <w:sz w:val="24"/>
                <w:szCs w:val="24"/>
              </w:rPr>
            </w:pPr>
            <w:del w:id="2154"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55" w:author="David Gravett" w:date="2019-12-01T10:21:00Z"/>
        </w:trPr>
        <w:tc>
          <w:tcPr>
            <w:tcW w:w="432" w:type="dxa"/>
          </w:tcPr>
          <w:p w14:paraId="16619BAB" w14:textId="77777777" w:rsidR="008C59CB" w:rsidRDefault="008C59CB" w:rsidP="003B3061">
            <w:pPr>
              <w:rPr>
                <w:del w:id="2156" w:author="David Gravett" w:date="2019-12-01T10:21:00Z"/>
                <w:rFonts w:ascii="Times New Roman" w:hAnsi="Times New Roman" w:cs="Times New Roman"/>
                <w:sz w:val="24"/>
                <w:szCs w:val="24"/>
              </w:rPr>
            </w:pPr>
            <w:del w:id="2157"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58" w:author="David Gravett" w:date="2019-12-01T10:21:00Z"/>
                <w:rFonts w:ascii="Times New Roman" w:hAnsi="Times New Roman" w:cs="Times New Roman"/>
                <w:sz w:val="24"/>
                <w:szCs w:val="24"/>
              </w:rPr>
            </w:pPr>
            <w:del w:id="2159"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60" w:author="David Gravett" w:date="2019-12-01T10:21:00Z"/>
                <w:rFonts w:ascii="Times New Roman" w:hAnsi="Times New Roman" w:cs="Times New Roman"/>
                <w:sz w:val="24"/>
                <w:szCs w:val="24"/>
              </w:rPr>
            </w:pPr>
            <w:del w:id="2161"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62" w:author="David Gravett" w:date="2019-12-01T10:21:00Z"/>
                <w:rFonts w:ascii="Times New Roman" w:hAnsi="Times New Roman" w:cs="Times New Roman"/>
                <w:sz w:val="24"/>
                <w:szCs w:val="24"/>
              </w:rPr>
            </w:pPr>
            <w:del w:id="2163"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64" w:author="David Gravett" w:date="2019-12-01T10:21:00Z"/>
                <w:rFonts w:ascii="Times New Roman" w:hAnsi="Times New Roman" w:cs="Times New Roman"/>
                <w:sz w:val="24"/>
                <w:szCs w:val="24"/>
              </w:rPr>
            </w:pPr>
            <w:del w:id="2165"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66" w:author="David Gravett" w:date="2019-12-01T10:21:00Z"/>
                <w:rFonts w:ascii="Times New Roman" w:hAnsi="Times New Roman" w:cs="Times New Roman"/>
                <w:sz w:val="24"/>
                <w:szCs w:val="24"/>
              </w:rPr>
            </w:pPr>
            <w:del w:id="2167"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68" w:author="David Gravett" w:date="2019-12-01T10:21:00Z"/>
                <w:rFonts w:ascii="Times New Roman" w:hAnsi="Times New Roman" w:cs="Times New Roman"/>
                <w:sz w:val="24"/>
                <w:szCs w:val="24"/>
              </w:rPr>
            </w:pPr>
            <w:del w:id="2169"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70" w:author="David Gravett" w:date="2019-12-01T10:21:00Z"/>
        </w:trPr>
        <w:tc>
          <w:tcPr>
            <w:tcW w:w="432" w:type="dxa"/>
          </w:tcPr>
          <w:p w14:paraId="37315917" w14:textId="77777777" w:rsidR="008C59CB" w:rsidRDefault="008C59CB" w:rsidP="003B3061">
            <w:pPr>
              <w:rPr>
                <w:del w:id="2171" w:author="David Gravett" w:date="2019-12-01T10:21:00Z"/>
                <w:rFonts w:ascii="Times New Roman" w:hAnsi="Times New Roman" w:cs="Times New Roman"/>
                <w:sz w:val="24"/>
                <w:szCs w:val="24"/>
              </w:rPr>
            </w:pPr>
            <w:del w:id="2172"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73" w:author="David Gravett" w:date="2019-12-01T10:21:00Z"/>
                <w:rFonts w:ascii="Times New Roman" w:hAnsi="Times New Roman" w:cs="Times New Roman"/>
                <w:sz w:val="24"/>
                <w:szCs w:val="24"/>
              </w:rPr>
            </w:pPr>
            <w:del w:id="2174"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75" w:author="David Gravett" w:date="2019-12-01T10:21:00Z"/>
                <w:rFonts w:ascii="Times New Roman" w:hAnsi="Times New Roman" w:cs="Times New Roman"/>
                <w:sz w:val="24"/>
                <w:szCs w:val="24"/>
              </w:rPr>
            </w:pPr>
            <w:del w:id="2176"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77" w:author="David Gravett" w:date="2019-12-01T10:21:00Z"/>
                <w:rFonts w:ascii="Times New Roman" w:hAnsi="Times New Roman" w:cs="Times New Roman"/>
                <w:sz w:val="24"/>
                <w:szCs w:val="24"/>
              </w:rPr>
            </w:pPr>
            <w:del w:id="2178"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79" w:author="David Gravett" w:date="2019-12-01T10:21:00Z"/>
                <w:rFonts w:ascii="Times New Roman" w:hAnsi="Times New Roman" w:cs="Times New Roman"/>
                <w:sz w:val="24"/>
                <w:szCs w:val="24"/>
              </w:rPr>
            </w:pPr>
            <w:del w:id="2180"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81" w:author="David Gravett" w:date="2019-12-01T10:21:00Z"/>
                <w:rFonts w:ascii="Times New Roman" w:hAnsi="Times New Roman" w:cs="Times New Roman"/>
                <w:sz w:val="24"/>
                <w:szCs w:val="24"/>
              </w:rPr>
            </w:pPr>
            <w:del w:id="2182"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83" w:author="David Gravett" w:date="2019-12-01T10:21:00Z"/>
                <w:rFonts w:ascii="Times New Roman" w:hAnsi="Times New Roman" w:cs="Times New Roman"/>
                <w:sz w:val="24"/>
                <w:szCs w:val="24"/>
              </w:rPr>
            </w:pPr>
            <w:del w:id="2184"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85" w:author="David Gravett" w:date="2019-12-01T10:21:00Z"/>
        </w:trPr>
        <w:tc>
          <w:tcPr>
            <w:tcW w:w="432" w:type="dxa"/>
          </w:tcPr>
          <w:p w14:paraId="1D8F4D06" w14:textId="77777777" w:rsidR="008C59CB" w:rsidRDefault="008C59CB" w:rsidP="003B3061">
            <w:pPr>
              <w:rPr>
                <w:del w:id="2186" w:author="David Gravett" w:date="2019-12-01T10:21:00Z"/>
                <w:rFonts w:ascii="Times New Roman" w:hAnsi="Times New Roman" w:cs="Times New Roman"/>
                <w:sz w:val="24"/>
                <w:szCs w:val="24"/>
              </w:rPr>
            </w:pPr>
            <w:del w:id="2187"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88" w:author="David Gravett" w:date="2019-12-01T10:21:00Z"/>
                <w:rFonts w:ascii="Times New Roman" w:hAnsi="Times New Roman" w:cs="Times New Roman"/>
                <w:sz w:val="24"/>
                <w:szCs w:val="24"/>
              </w:rPr>
            </w:pPr>
            <w:del w:id="2189"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90" w:author="David Gravett" w:date="2019-12-01T10:21:00Z"/>
                <w:rFonts w:ascii="Times New Roman" w:hAnsi="Times New Roman" w:cs="Times New Roman"/>
                <w:sz w:val="24"/>
                <w:szCs w:val="24"/>
              </w:rPr>
            </w:pPr>
            <w:del w:id="2191"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92" w:author="David Gravett" w:date="2019-12-01T10:21:00Z"/>
                <w:rFonts w:ascii="Times New Roman" w:hAnsi="Times New Roman" w:cs="Times New Roman"/>
                <w:sz w:val="24"/>
                <w:szCs w:val="24"/>
              </w:rPr>
            </w:pPr>
            <w:del w:id="2193"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94" w:author="David Gravett" w:date="2019-12-01T10:21:00Z"/>
                <w:rFonts w:ascii="Times New Roman" w:hAnsi="Times New Roman" w:cs="Times New Roman"/>
                <w:sz w:val="24"/>
                <w:szCs w:val="24"/>
              </w:rPr>
            </w:pPr>
            <w:del w:id="2195"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96" w:author="David Gravett" w:date="2019-12-01T10:21:00Z"/>
                <w:rFonts w:ascii="Times New Roman" w:hAnsi="Times New Roman" w:cs="Times New Roman"/>
                <w:sz w:val="24"/>
                <w:szCs w:val="24"/>
              </w:rPr>
            </w:pPr>
            <w:del w:id="2197"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98" w:author="David Gravett" w:date="2019-12-01T10:21:00Z"/>
                <w:rFonts w:ascii="Times New Roman" w:hAnsi="Times New Roman" w:cs="Times New Roman"/>
                <w:sz w:val="24"/>
                <w:szCs w:val="24"/>
              </w:rPr>
            </w:pPr>
            <w:del w:id="2199"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200" w:author="David Gravett" w:date="2019-12-01T10:21:00Z"/>
        </w:trPr>
        <w:tc>
          <w:tcPr>
            <w:tcW w:w="432" w:type="dxa"/>
          </w:tcPr>
          <w:p w14:paraId="7F27E8E1" w14:textId="77777777" w:rsidR="008C59CB" w:rsidRDefault="008C59CB" w:rsidP="003B3061">
            <w:pPr>
              <w:rPr>
                <w:del w:id="2201" w:author="David Gravett" w:date="2019-12-01T10:21:00Z"/>
                <w:rFonts w:ascii="Times New Roman" w:hAnsi="Times New Roman" w:cs="Times New Roman"/>
                <w:sz w:val="24"/>
                <w:szCs w:val="24"/>
              </w:rPr>
            </w:pPr>
            <w:del w:id="2202"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203" w:author="David Gravett" w:date="2019-12-01T10:21:00Z"/>
                <w:rFonts w:ascii="Times New Roman" w:hAnsi="Times New Roman" w:cs="Times New Roman"/>
                <w:sz w:val="24"/>
                <w:szCs w:val="24"/>
              </w:rPr>
            </w:pPr>
            <w:del w:id="2204"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205" w:author="David Gravett" w:date="2019-12-01T10:21:00Z"/>
                <w:rFonts w:ascii="Times New Roman" w:hAnsi="Times New Roman" w:cs="Times New Roman"/>
                <w:sz w:val="24"/>
                <w:szCs w:val="24"/>
              </w:rPr>
            </w:pPr>
            <w:del w:id="2206"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207" w:author="David Gravett" w:date="2019-12-01T10:21:00Z"/>
                <w:rFonts w:ascii="Times New Roman" w:hAnsi="Times New Roman" w:cs="Times New Roman"/>
                <w:sz w:val="24"/>
                <w:szCs w:val="24"/>
              </w:rPr>
            </w:pPr>
            <w:del w:id="2208"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209" w:author="David Gravett" w:date="2019-12-01T10:21:00Z"/>
                <w:rFonts w:ascii="Times New Roman" w:hAnsi="Times New Roman" w:cs="Times New Roman"/>
                <w:sz w:val="24"/>
                <w:szCs w:val="24"/>
              </w:rPr>
            </w:pPr>
            <w:del w:id="2210"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211" w:author="David Gravett" w:date="2019-12-01T10:21:00Z"/>
                <w:rFonts w:ascii="Times New Roman" w:hAnsi="Times New Roman" w:cs="Times New Roman"/>
                <w:sz w:val="24"/>
                <w:szCs w:val="24"/>
              </w:rPr>
            </w:pPr>
            <w:del w:id="2212"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213" w:author="David Gravett" w:date="2019-12-01T10:21:00Z"/>
                <w:rFonts w:ascii="Times New Roman" w:hAnsi="Times New Roman" w:cs="Times New Roman"/>
                <w:sz w:val="24"/>
                <w:szCs w:val="24"/>
              </w:rPr>
            </w:pPr>
            <w:del w:id="2214"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15" w:author="David Gravett" w:date="2019-12-01T10:21:00Z"/>
        </w:trPr>
        <w:tc>
          <w:tcPr>
            <w:tcW w:w="432" w:type="dxa"/>
          </w:tcPr>
          <w:p w14:paraId="0D0130B9" w14:textId="77777777" w:rsidR="008C59CB" w:rsidRDefault="008C59CB" w:rsidP="003B3061">
            <w:pPr>
              <w:rPr>
                <w:del w:id="2216" w:author="David Gravett" w:date="2019-12-01T10:21:00Z"/>
                <w:rFonts w:ascii="Times New Roman" w:hAnsi="Times New Roman" w:cs="Times New Roman"/>
                <w:sz w:val="24"/>
                <w:szCs w:val="24"/>
              </w:rPr>
            </w:pPr>
            <w:del w:id="2217"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18" w:author="David Gravett" w:date="2019-12-01T10:21:00Z"/>
                <w:rFonts w:ascii="Times New Roman" w:hAnsi="Times New Roman" w:cs="Times New Roman"/>
                <w:sz w:val="24"/>
                <w:szCs w:val="24"/>
              </w:rPr>
            </w:pPr>
            <w:del w:id="2219"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20" w:author="David Gravett" w:date="2019-12-01T10:21:00Z"/>
                <w:rFonts w:ascii="Times New Roman" w:hAnsi="Times New Roman" w:cs="Times New Roman"/>
                <w:sz w:val="24"/>
                <w:szCs w:val="24"/>
              </w:rPr>
            </w:pPr>
            <w:del w:id="2221"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22" w:author="David Gravett" w:date="2019-12-01T10:21:00Z"/>
                <w:rFonts w:ascii="Times New Roman" w:hAnsi="Times New Roman" w:cs="Times New Roman"/>
                <w:sz w:val="24"/>
                <w:szCs w:val="24"/>
              </w:rPr>
            </w:pPr>
            <w:del w:id="2223"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24" w:author="David Gravett" w:date="2019-12-01T10:21:00Z"/>
                <w:rFonts w:ascii="Times New Roman" w:hAnsi="Times New Roman" w:cs="Times New Roman"/>
                <w:sz w:val="24"/>
                <w:szCs w:val="24"/>
              </w:rPr>
            </w:pPr>
            <w:del w:id="2225"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26" w:author="David Gravett" w:date="2019-12-01T10:21:00Z"/>
                <w:rFonts w:ascii="Times New Roman" w:hAnsi="Times New Roman" w:cs="Times New Roman"/>
                <w:sz w:val="24"/>
                <w:szCs w:val="24"/>
              </w:rPr>
            </w:pPr>
            <w:del w:id="2227"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28" w:author="David Gravett" w:date="2019-12-01T10:21:00Z"/>
                <w:rFonts w:ascii="Times New Roman" w:hAnsi="Times New Roman" w:cs="Times New Roman"/>
                <w:sz w:val="24"/>
                <w:szCs w:val="24"/>
              </w:rPr>
            </w:pPr>
            <w:del w:id="2229"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30" w:author="David Gravett" w:date="2019-12-01T10:21:00Z"/>
        </w:trPr>
        <w:tc>
          <w:tcPr>
            <w:tcW w:w="432" w:type="dxa"/>
          </w:tcPr>
          <w:p w14:paraId="5467121E" w14:textId="77777777" w:rsidR="008C59CB" w:rsidRDefault="008C59CB" w:rsidP="003B3061">
            <w:pPr>
              <w:rPr>
                <w:del w:id="2231" w:author="David Gravett" w:date="2019-12-01T10:21:00Z"/>
                <w:rFonts w:ascii="Times New Roman" w:hAnsi="Times New Roman" w:cs="Times New Roman"/>
                <w:sz w:val="24"/>
                <w:szCs w:val="24"/>
              </w:rPr>
            </w:pPr>
            <w:del w:id="2232"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33" w:author="David Gravett" w:date="2019-12-01T10:21:00Z"/>
                <w:rFonts w:ascii="Times New Roman" w:hAnsi="Times New Roman" w:cs="Times New Roman"/>
                <w:sz w:val="24"/>
                <w:szCs w:val="24"/>
              </w:rPr>
            </w:pPr>
            <w:del w:id="2234"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35" w:author="David Gravett" w:date="2019-12-01T10:21:00Z"/>
                <w:rFonts w:ascii="Times New Roman" w:hAnsi="Times New Roman" w:cs="Times New Roman"/>
                <w:sz w:val="24"/>
                <w:szCs w:val="24"/>
              </w:rPr>
            </w:pPr>
            <w:del w:id="2236"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37" w:author="David Gravett" w:date="2019-12-01T10:21:00Z"/>
                <w:rFonts w:ascii="Times New Roman" w:hAnsi="Times New Roman" w:cs="Times New Roman"/>
                <w:sz w:val="24"/>
                <w:szCs w:val="24"/>
              </w:rPr>
            </w:pPr>
            <w:del w:id="2238"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39" w:author="David Gravett" w:date="2019-12-01T10:21:00Z"/>
                <w:rFonts w:ascii="Times New Roman" w:hAnsi="Times New Roman" w:cs="Times New Roman"/>
                <w:sz w:val="24"/>
                <w:szCs w:val="24"/>
              </w:rPr>
            </w:pPr>
            <w:del w:id="2240"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41" w:author="David Gravett" w:date="2019-12-01T10:21:00Z"/>
                <w:rFonts w:ascii="Times New Roman" w:hAnsi="Times New Roman" w:cs="Times New Roman"/>
                <w:sz w:val="24"/>
                <w:szCs w:val="24"/>
              </w:rPr>
            </w:pPr>
            <w:del w:id="2242"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43" w:author="David Gravett" w:date="2019-12-01T10:21:00Z"/>
                <w:rFonts w:ascii="Times New Roman" w:hAnsi="Times New Roman" w:cs="Times New Roman"/>
                <w:sz w:val="24"/>
                <w:szCs w:val="24"/>
              </w:rPr>
            </w:pPr>
            <w:del w:id="2244"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45"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46"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47"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48"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49"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50"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51"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52" w:author="David Gravett" w:date="2019-12-01T10:21:00Z"/>
          <w:rFonts w:asciiTheme="majorHAnsi" w:hAnsiTheme="majorHAnsi" w:cstheme="majorHAnsi"/>
          <w:color w:val="1F3864" w:themeColor="accent1" w:themeShade="80"/>
          <w:sz w:val="24"/>
          <w:szCs w:val="24"/>
          <w:lang w:val="en-US"/>
        </w:rPr>
      </w:pPr>
      <w:ins w:id="225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54"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5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56">
          <w:tblGrid>
            <w:gridCol w:w="432"/>
            <w:gridCol w:w="432"/>
            <w:gridCol w:w="432"/>
            <w:gridCol w:w="432"/>
            <w:gridCol w:w="432"/>
            <w:gridCol w:w="432"/>
            <w:gridCol w:w="432"/>
          </w:tblGrid>
        </w:tblGridChange>
      </w:tblGrid>
      <w:tr w:rsidR="008C59CB" w14:paraId="5AEE013C" w14:textId="77777777" w:rsidTr="00BE50C5">
        <w:trPr>
          <w:trHeight w:val="869"/>
          <w:trPrChange w:id="2257" w:author="David Gravett" w:date="2019-12-01T10:21:00Z">
            <w:trPr>
              <w:trHeight w:val="432"/>
            </w:trPr>
          </w:trPrChange>
        </w:trPr>
        <w:tc>
          <w:tcPr>
            <w:tcW w:w="933" w:type="dxa"/>
            <w:tcPrChange w:id="2258"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59" w:author="David Gravett" w:date="2019-12-01T10:21:00Z">
                  <w:rPr>
                    <w:rFonts w:ascii="Times New Roman" w:hAnsi="Times New Roman" w:cs="Times New Roman"/>
                    <w:sz w:val="24"/>
                    <w:szCs w:val="24"/>
                  </w:rPr>
                </w:rPrChange>
              </w:rPr>
              <w:pPrChange w:id="2260" w:author="David Gravett" w:date="2019-12-01T10:21:00Z">
                <w:pPr/>
              </w:pPrChange>
            </w:pPr>
            <w:r w:rsidRPr="00016618">
              <w:rPr>
                <w:rFonts w:ascii="Times New Roman" w:hAnsi="Times New Roman"/>
                <w:sz w:val="36"/>
                <w:rPrChange w:id="2261" w:author="David Gravett" w:date="2019-12-01T10:21:00Z">
                  <w:rPr>
                    <w:rFonts w:ascii="Times New Roman" w:hAnsi="Times New Roman" w:cs="Times New Roman"/>
                    <w:sz w:val="24"/>
                    <w:szCs w:val="24"/>
                  </w:rPr>
                </w:rPrChange>
              </w:rPr>
              <w:t>1</w:t>
            </w:r>
          </w:p>
        </w:tc>
        <w:tc>
          <w:tcPr>
            <w:tcW w:w="933" w:type="dxa"/>
            <w:tcPrChange w:id="2262"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63" w:author="David Gravett" w:date="2019-12-01T10:21:00Z">
                  <w:rPr>
                    <w:rFonts w:ascii="Times New Roman" w:hAnsi="Times New Roman" w:cs="Times New Roman"/>
                    <w:sz w:val="24"/>
                    <w:szCs w:val="24"/>
                  </w:rPr>
                </w:rPrChange>
              </w:rPr>
              <w:pPrChange w:id="2264" w:author="David Gravett" w:date="2019-12-01T10:21:00Z">
                <w:pPr/>
              </w:pPrChange>
            </w:pPr>
            <w:r w:rsidRPr="00016618">
              <w:rPr>
                <w:rFonts w:ascii="Times New Roman" w:hAnsi="Times New Roman"/>
                <w:sz w:val="36"/>
                <w:rPrChange w:id="2265" w:author="David Gravett" w:date="2019-12-01T10:21:00Z">
                  <w:rPr>
                    <w:rFonts w:ascii="Times New Roman" w:hAnsi="Times New Roman" w:cs="Times New Roman"/>
                    <w:sz w:val="24"/>
                    <w:szCs w:val="24"/>
                  </w:rPr>
                </w:rPrChange>
              </w:rPr>
              <w:t>-1</w:t>
            </w:r>
          </w:p>
        </w:tc>
        <w:tc>
          <w:tcPr>
            <w:tcW w:w="933" w:type="dxa"/>
            <w:tcPrChange w:id="2266"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67" w:author="David Gravett" w:date="2019-12-01T10:21:00Z">
                  <w:rPr>
                    <w:rFonts w:ascii="Times New Roman" w:hAnsi="Times New Roman" w:cs="Times New Roman"/>
                    <w:sz w:val="24"/>
                    <w:szCs w:val="24"/>
                  </w:rPr>
                </w:rPrChange>
              </w:rPr>
              <w:pPrChange w:id="2268" w:author="David Gravett" w:date="2019-12-01T10:21:00Z">
                <w:pPr/>
              </w:pPrChange>
            </w:pPr>
            <w:r w:rsidRPr="00016618">
              <w:rPr>
                <w:rFonts w:ascii="Times New Roman" w:hAnsi="Times New Roman"/>
                <w:sz w:val="36"/>
                <w:rPrChange w:id="2269" w:author="David Gravett" w:date="2019-12-01T10:21:00Z">
                  <w:rPr>
                    <w:rFonts w:ascii="Times New Roman" w:hAnsi="Times New Roman" w:cs="Times New Roman"/>
                    <w:sz w:val="24"/>
                    <w:szCs w:val="24"/>
                  </w:rPr>
                </w:rPrChange>
              </w:rPr>
              <w:t>1</w:t>
            </w:r>
          </w:p>
        </w:tc>
        <w:tc>
          <w:tcPr>
            <w:tcW w:w="933" w:type="dxa"/>
            <w:tcPrChange w:id="2270"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71" w:author="David Gravett" w:date="2019-12-01T10:21:00Z">
                  <w:rPr>
                    <w:rFonts w:ascii="Times New Roman" w:hAnsi="Times New Roman" w:cs="Times New Roman"/>
                    <w:sz w:val="24"/>
                    <w:szCs w:val="24"/>
                  </w:rPr>
                </w:rPrChange>
              </w:rPr>
              <w:pPrChange w:id="2272" w:author="David Gravett" w:date="2019-12-01T10:21:00Z">
                <w:pPr/>
              </w:pPrChange>
            </w:pPr>
            <w:r w:rsidRPr="00016618">
              <w:rPr>
                <w:rFonts w:ascii="Times New Roman" w:hAnsi="Times New Roman"/>
                <w:sz w:val="36"/>
                <w:rPrChange w:id="2273" w:author="David Gravett" w:date="2019-12-01T10:21:00Z">
                  <w:rPr>
                    <w:rFonts w:ascii="Times New Roman" w:hAnsi="Times New Roman" w:cs="Times New Roman"/>
                    <w:sz w:val="24"/>
                    <w:szCs w:val="24"/>
                  </w:rPr>
                </w:rPrChange>
              </w:rPr>
              <w:t>1</w:t>
            </w:r>
          </w:p>
        </w:tc>
        <w:tc>
          <w:tcPr>
            <w:tcW w:w="933" w:type="dxa"/>
            <w:tcPrChange w:id="2274"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75" w:author="David Gravett" w:date="2019-12-01T10:21:00Z">
                  <w:rPr>
                    <w:rFonts w:ascii="Times New Roman" w:hAnsi="Times New Roman" w:cs="Times New Roman"/>
                    <w:sz w:val="24"/>
                    <w:szCs w:val="24"/>
                  </w:rPr>
                </w:rPrChange>
              </w:rPr>
              <w:pPrChange w:id="2276" w:author="David Gravett" w:date="2019-12-01T10:21:00Z">
                <w:pPr/>
              </w:pPrChange>
            </w:pPr>
            <w:r w:rsidRPr="00016618">
              <w:rPr>
                <w:rFonts w:ascii="Times New Roman" w:hAnsi="Times New Roman"/>
                <w:sz w:val="36"/>
                <w:rPrChange w:id="2277" w:author="David Gravett" w:date="2019-12-01T10:21:00Z">
                  <w:rPr>
                    <w:rFonts w:ascii="Times New Roman" w:hAnsi="Times New Roman" w:cs="Times New Roman"/>
                    <w:sz w:val="24"/>
                    <w:szCs w:val="24"/>
                  </w:rPr>
                </w:rPrChange>
              </w:rPr>
              <w:t>1</w:t>
            </w:r>
          </w:p>
        </w:tc>
        <w:tc>
          <w:tcPr>
            <w:tcW w:w="933" w:type="dxa"/>
            <w:tcPrChange w:id="2278"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79" w:author="David Gravett" w:date="2019-12-01T10:21:00Z">
                  <w:rPr>
                    <w:rFonts w:ascii="Times New Roman" w:hAnsi="Times New Roman" w:cs="Times New Roman"/>
                    <w:sz w:val="24"/>
                    <w:szCs w:val="24"/>
                  </w:rPr>
                </w:rPrChange>
              </w:rPr>
              <w:pPrChange w:id="2280" w:author="David Gravett" w:date="2019-12-01T10:21:00Z">
                <w:pPr/>
              </w:pPrChange>
            </w:pPr>
            <w:r w:rsidRPr="00016618">
              <w:rPr>
                <w:rFonts w:ascii="Times New Roman" w:hAnsi="Times New Roman"/>
                <w:sz w:val="36"/>
                <w:rPrChange w:id="2281" w:author="David Gravett" w:date="2019-12-01T10:21:00Z">
                  <w:rPr>
                    <w:rFonts w:ascii="Times New Roman" w:hAnsi="Times New Roman" w:cs="Times New Roman"/>
                    <w:sz w:val="24"/>
                    <w:szCs w:val="24"/>
                  </w:rPr>
                </w:rPrChange>
              </w:rPr>
              <w:t>-1</w:t>
            </w:r>
          </w:p>
        </w:tc>
        <w:tc>
          <w:tcPr>
            <w:tcW w:w="933" w:type="dxa"/>
            <w:tcPrChange w:id="2282"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83" w:author="David Gravett" w:date="2019-12-01T10:21:00Z">
                  <w:rPr>
                    <w:rFonts w:ascii="Times New Roman" w:hAnsi="Times New Roman" w:cs="Times New Roman"/>
                    <w:sz w:val="24"/>
                    <w:szCs w:val="24"/>
                  </w:rPr>
                </w:rPrChange>
              </w:rPr>
              <w:pPrChange w:id="2284" w:author="David Gravett" w:date="2019-12-01T10:21:00Z">
                <w:pPr/>
              </w:pPrChange>
            </w:pPr>
            <w:r w:rsidRPr="00016618">
              <w:rPr>
                <w:rFonts w:ascii="Times New Roman" w:hAnsi="Times New Roman"/>
                <w:sz w:val="36"/>
                <w:rPrChange w:id="2285"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86" w:author="David Gravett" w:date="2019-12-01T10:21:00Z">
            <w:trPr>
              <w:trHeight w:val="432"/>
            </w:trPr>
          </w:trPrChange>
        </w:trPr>
        <w:tc>
          <w:tcPr>
            <w:tcW w:w="933" w:type="dxa"/>
            <w:tcPrChange w:id="2287"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88" w:author="David Gravett" w:date="2019-12-01T10:21:00Z">
                  <w:rPr>
                    <w:rFonts w:ascii="Times New Roman" w:hAnsi="Times New Roman" w:cs="Times New Roman"/>
                    <w:sz w:val="24"/>
                    <w:szCs w:val="24"/>
                  </w:rPr>
                </w:rPrChange>
              </w:rPr>
              <w:pPrChange w:id="2289" w:author="David Gravett" w:date="2019-12-01T10:21:00Z">
                <w:pPr/>
              </w:pPrChange>
            </w:pPr>
            <w:r w:rsidRPr="00016618">
              <w:rPr>
                <w:rFonts w:ascii="Times New Roman" w:hAnsi="Times New Roman"/>
                <w:sz w:val="36"/>
                <w:rPrChange w:id="2290" w:author="David Gravett" w:date="2019-12-01T10:21:00Z">
                  <w:rPr>
                    <w:rFonts w:ascii="Times New Roman" w:hAnsi="Times New Roman" w:cs="Times New Roman"/>
                    <w:sz w:val="24"/>
                    <w:szCs w:val="24"/>
                  </w:rPr>
                </w:rPrChange>
              </w:rPr>
              <w:t>-1</w:t>
            </w:r>
          </w:p>
        </w:tc>
        <w:tc>
          <w:tcPr>
            <w:tcW w:w="933" w:type="dxa"/>
            <w:tcPrChange w:id="2291"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92" w:author="David Gravett" w:date="2019-12-01T10:21:00Z">
                  <w:rPr>
                    <w:rFonts w:ascii="Times New Roman" w:hAnsi="Times New Roman" w:cs="Times New Roman"/>
                    <w:sz w:val="24"/>
                    <w:szCs w:val="24"/>
                  </w:rPr>
                </w:rPrChange>
              </w:rPr>
              <w:pPrChange w:id="2293" w:author="David Gravett" w:date="2019-12-01T10:21:00Z">
                <w:pPr/>
              </w:pPrChange>
            </w:pPr>
            <w:r w:rsidRPr="00016618">
              <w:rPr>
                <w:rFonts w:ascii="Times New Roman" w:hAnsi="Times New Roman"/>
                <w:sz w:val="36"/>
                <w:rPrChange w:id="2294" w:author="David Gravett" w:date="2019-12-01T10:21:00Z">
                  <w:rPr>
                    <w:rFonts w:ascii="Times New Roman" w:hAnsi="Times New Roman" w:cs="Times New Roman"/>
                    <w:sz w:val="24"/>
                    <w:szCs w:val="24"/>
                  </w:rPr>
                </w:rPrChange>
              </w:rPr>
              <w:t>1</w:t>
            </w:r>
          </w:p>
        </w:tc>
        <w:tc>
          <w:tcPr>
            <w:tcW w:w="933" w:type="dxa"/>
            <w:tcPrChange w:id="2295"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96" w:author="David Gravett" w:date="2019-12-01T10:21:00Z">
                  <w:rPr>
                    <w:rFonts w:ascii="Times New Roman" w:hAnsi="Times New Roman" w:cs="Times New Roman"/>
                    <w:sz w:val="24"/>
                    <w:szCs w:val="24"/>
                  </w:rPr>
                </w:rPrChange>
              </w:rPr>
              <w:pPrChange w:id="2297" w:author="David Gravett" w:date="2019-12-01T10:21:00Z">
                <w:pPr/>
              </w:pPrChange>
            </w:pPr>
            <w:r w:rsidRPr="00016618">
              <w:rPr>
                <w:rFonts w:ascii="Times New Roman" w:hAnsi="Times New Roman"/>
                <w:sz w:val="36"/>
                <w:rPrChange w:id="2298" w:author="David Gravett" w:date="2019-12-01T10:21:00Z">
                  <w:rPr>
                    <w:rFonts w:ascii="Times New Roman" w:hAnsi="Times New Roman" w:cs="Times New Roman"/>
                    <w:sz w:val="24"/>
                    <w:szCs w:val="24"/>
                  </w:rPr>
                </w:rPrChange>
              </w:rPr>
              <w:t>1</w:t>
            </w:r>
          </w:p>
        </w:tc>
        <w:tc>
          <w:tcPr>
            <w:tcW w:w="933" w:type="dxa"/>
            <w:tcPrChange w:id="2299"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300" w:author="David Gravett" w:date="2019-12-01T10:21:00Z">
                  <w:rPr>
                    <w:rFonts w:ascii="Times New Roman" w:hAnsi="Times New Roman" w:cs="Times New Roman"/>
                    <w:sz w:val="24"/>
                    <w:szCs w:val="24"/>
                  </w:rPr>
                </w:rPrChange>
              </w:rPr>
              <w:pPrChange w:id="2301" w:author="David Gravett" w:date="2019-12-01T10:21:00Z">
                <w:pPr/>
              </w:pPrChange>
            </w:pPr>
            <w:r w:rsidRPr="00016618">
              <w:rPr>
                <w:rFonts w:ascii="Times New Roman" w:hAnsi="Times New Roman"/>
                <w:sz w:val="36"/>
                <w:rPrChange w:id="2302" w:author="David Gravett" w:date="2019-12-01T10:21:00Z">
                  <w:rPr>
                    <w:rFonts w:ascii="Times New Roman" w:hAnsi="Times New Roman" w:cs="Times New Roman"/>
                    <w:sz w:val="24"/>
                    <w:szCs w:val="24"/>
                  </w:rPr>
                </w:rPrChange>
              </w:rPr>
              <w:t>-1</w:t>
            </w:r>
          </w:p>
        </w:tc>
        <w:tc>
          <w:tcPr>
            <w:tcW w:w="933" w:type="dxa"/>
            <w:tcPrChange w:id="2303"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304" w:author="David Gravett" w:date="2019-12-01T10:21:00Z">
                  <w:rPr>
                    <w:rFonts w:ascii="Times New Roman" w:hAnsi="Times New Roman" w:cs="Times New Roman"/>
                    <w:sz w:val="24"/>
                    <w:szCs w:val="24"/>
                  </w:rPr>
                </w:rPrChange>
              </w:rPr>
              <w:pPrChange w:id="2305" w:author="David Gravett" w:date="2019-12-01T10:21:00Z">
                <w:pPr/>
              </w:pPrChange>
            </w:pPr>
            <w:r w:rsidRPr="00016618">
              <w:rPr>
                <w:rFonts w:ascii="Times New Roman" w:hAnsi="Times New Roman"/>
                <w:sz w:val="36"/>
                <w:rPrChange w:id="2306" w:author="David Gravett" w:date="2019-12-01T10:21:00Z">
                  <w:rPr>
                    <w:rFonts w:ascii="Times New Roman" w:hAnsi="Times New Roman" w:cs="Times New Roman"/>
                    <w:sz w:val="24"/>
                    <w:szCs w:val="24"/>
                  </w:rPr>
                </w:rPrChange>
              </w:rPr>
              <w:t>1</w:t>
            </w:r>
          </w:p>
        </w:tc>
        <w:tc>
          <w:tcPr>
            <w:tcW w:w="933" w:type="dxa"/>
            <w:tcPrChange w:id="2307"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308" w:author="David Gravett" w:date="2019-12-01T10:21:00Z">
                  <w:rPr>
                    <w:rFonts w:ascii="Times New Roman" w:hAnsi="Times New Roman" w:cs="Times New Roman"/>
                    <w:sz w:val="24"/>
                    <w:szCs w:val="24"/>
                  </w:rPr>
                </w:rPrChange>
              </w:rPr>
              <w:pPrChange w:id="2309" w:author="David Gravett" w:date="2019-12-01T10:21:00Z">
                <w:pPr/>
              </w:pPrChange>
            </w:pPr>
            <w:r w:rsidRPr="00016618">
              <w:rPr>
                <w:rFonts w:ascii="Times New Roman" w:hAnsi="Times New Roman"/>
                <w:sz w:val="36"/>
                <w:rPrChange w:id="2310" w:author="David Gravett" w:date="2019-12-01T10:21:00Z">
                  <w:rPr>
                    <w:rFonts w:ascii="Times New Roman" w:hAnsi="Times New Roman" w:cs="Times New Roman"/>
                    <w:sz w:val="24"/>
                    <w:szCs w:val="24"/>
                  </w:rPr>
                </w:rPrChange>
              </w:rPr>
              <w:t>1</w:t>
            </w:r>
          </w:p>
        </w:tc>
        <w:tc>
          <w:tcPr>
            <w:tcW w:w="933" w:type="dxa"/>
            <w:tcPrChange w:id="2311"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312" w:author="David Gravett" w:date="2019-12-01T10:21:00Z">
                  <w:rPr>
                    <w:rFonts w:ascii="Times New Roman" w:hAnsi="Times New Roman" w:cs="Times New Roman"/>
                    <w:sz w:val="24"/>
                    <w:szCs w:val="24"/>
                  </w:rPr>
                </w:rPrChange>
              </w:rPr>
              <w:pPrChange w:id="2313" w:author="David Gravett" w:date="2019-12-01T10:21:00Z">
                <w:pPr/>
              </w:pPrChange>
            </w:pPr>
            <w:r w:rsidRPr="00016618">
              <w:rPr>
                <w:rFonts w:ascii="Times New Roman" w:hAnsi="Times New Roman"/>
                <w:sz w:val="36"/>
                <w:rPrChange w:id="2314"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15" w:author="David Gravett" w:date="2019-12-01T10:21:00Z">
            <w:trPr>
              <w:trHeight w:val="432"/>
            </w:trPr>
          </w:trPrChange>
        </w:trPr>
        <w:tc>
          <w:tcPr>
            <w:tcW w:w="933" w:type="dxa"/>
            <w:tcPrChange w:id="2316"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17" w:author="David Gravett" w:date="2019-12-01T10:21:00Z">
                  <w:rPr>
                    <w:rFonts w:ascii="Times New Roman" w:hAnsi="Times New Roman" w:cs="Times New Roman"/>
                    <w:sz w:val="24"/>
                    <w:szCs w:val="24"/>
                  </w:rPr>
                </w:rPrChange>
              </w:rPr>
              <w:pPrChange w:id="2318" w:author="David Gravett" w:date="2019-12-01T10:21:00Z">
                <w:pPr/>
              </w:pPrChange>
            </w:pPr>
            <w:r w:rsidRPr="00016618">
              <w:rPr>
                <w:rFonts w:ascii="Times New Roman" w:hAnsi="Times New Roman"/>
                <w:sz w:val="36"/>
                <w:rPrChange w:id="2319" w:author="David Gravett" w:date="2019-12-01T10:21:00Z">
                  <w:rPr>
                    <w:rFonts w:ascii="Times New Roman" w:hAnsi="Times New Roman" w:cs="Times New Roman"/>
                    <w:sz w:val="24"/>
                    <w:szCs w:val="24"/>
                  </w:rPr>
                </w:rPrChange>
              </w:rPr>
              <w:t>1</w:t>
            </w:r>
          </w:p>
        </w:tc>
        <w:tc>
          <w:tcPr>
            <w:tcW w:w="933" w:type="dxa"/>
            <w:tcPrChange w:id="2320"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21" w:author="David Gravett" w:date="2019-12-01T10:21:00Z">
                  <w:rPr>
                    <w:rFonts w:ascii="Times New Roman" w:hAnsi="Times New Roman" w:cs="Times New Roman"/>
                    <w:sz w:val="24"/>
                    <w:szCs w:val="24"/>
                  </w:rPr>
                </w:rPrChange>
              </w:rPr>
              <w:pPrChange w:id="2322" w:author="David Gravett" w:date="2019-12-01T10:21:00Z">
                <w:pPr/>
              </w:pPrChange>
            </w:pPr>
            <w:r w:rsidRPr="00016618">
              <w:rPr>
                <w:rFonts w:ascii="Times New Roman" w:hAnsi="Times New Roman"/>
                <w:sz w:val="36"/>
                <w:rPrChange w:id="2323" w:author="David Gravett" w:date="2019-12-01T10:21:00Z">
                  <w:rPr>
                    <w:rFonts w:ascii="Times New Roman" w:hAnsi="Times New Roman" w:cs="Times New Roman"/>
                    <w:sz w:val="24"/>
                    <w:szCs w:val="24"/>
                  </w:rPr>
                </w:rPrChange>
              </w:rPr>
              <w:t>-1</w:t>
            </w:r>
          </w:p>
        </w:tc>
        <w:tc>
          <w:tcPr>
            <w:tcW w:w="933" w:type="dxa"/>
            <w:tcPrChange w:id="2324"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25" w:author="David Gravett" w:date="2019-12-01T10:21:00Z">
                  <w:rPr>
                    <w:rFonts w:ascii="Times New Roman" w:hAnsi="Times New Roman" w:cs="Times New Roman"/>
                    <w:sz w:val="24"/>
                    <w:szCs w:val="24"/>
                  </w:rPr>
                </w:rPrChange>
              </w:rPr>
              <w:pPrChange w:id="2326" w:author="David Gravett" w:date="2019-12-01T10:21:00Z">
                <w:pPr/>
              </w:pPrChange>
            </w:pPr>
            <w:r w:rsidRPr="00016618">
              <w:rPr>
                <w:rFonts w:ascii="Times New Roman" w:hAnsi="Times New Roman"/>
                <w:sz w:val="36"/>
                <w:rPrChange w:id="2327" w:author="David Gravett" w:date="2019-12-01T10:21:00Z">
                  <w:rPr>
                    <w:rFonts w:ascii="Times New Roman" w:hAnsi="Times New Roman" w:cs="Times New Roman"/>
                    <w:sz w:val="24"/>
                    <w:szCs w:val="24"/>
                  </w:rPr>
                </w:rPrChange>
              </w:rPr>
              <w:t>-1</w:t>
            </w:r>
          </w:p>
        </w:tc>
        <w:tc>
          <w:tcPr>
            <w:tcW w:w="933" w:type="dxa"/>
            <w:tcPrChange w:id="2328"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29" w:author="David Gravett" w:date="2019-12-01T10:21:00Z">
                  <w:rPr>
                    <w:rFonts w:ascii="Times New Roman" w:hAnsi="Times New Roman" w:cs="Times New Roman"/>
                    <w:sz w:val="24"/>
                    <w:szCs w:val="24"/>
                  </w:rPr>
                </w:rPrChange>
              </w:rPr>
              <w:pPrChange w:id="2330" w:author="David Gravett" w:date="2019-12-01T10:21:00Z">
                <w:pPr/>
              </w:pPrChange>
            </w:pPr>
            <w:r w:rsidRPr="00016618">
              <w:rPr>
                <w:rFonts w:ascii="Times New Roman" w:hAnsi="Times New Roman"/>
                <w:sz w:val="36"/>
                <w:rPrChange w:id="2331" w:author="David Gravett" w:date="2019-12-01T10:21:00Z">
                  <w:rPr>
                    <w:rFonts w:ascii="Times New Roman" w:hAnsi="Times New Roman" w:cs="Times New Roman"/>
                    <w:sz w:val="24"/>
                    <w:szCs w:val="24"/>
                  </w:rPr>
                </w:rPrChange>
              </w:rPr>
              <w:t>-1</w:t>
            </w:r>
          </w:p>
        </w:tc>
        <w:tc>
          <w:tcPr>
            <w:tcW w:w="933" w:type="dxa"/>
            <w:tcPrChange w:id="2332"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33" w:author="David Gravett" w:date="2019-12-01T10:21:00Z">
                  <w:rPr>
                    <w:rFonts w:ascii="Times New Roman" w:hAnsi="Times New Roman" w:cs="Times New Roman"/>
                    <w:sz w:val="24"/>
                    <w:szCs w:val="24"/>
                  </w:rPr>
                </w:rPrChange>
              </w:rPr>
              <w:pPrChange w:id="2334" w:author="David Gravett" w:date="2019-12-01T10:21:00Z">
                <w:pPr/>
              </w:pPrChange>
            </w:pPr>
            <w:r w:rsidRPr="00016618">
              <w:rPr>
                <w:rFonts w:ascii="Times New Roman" w:hAnsi="Times New Roman"/>
                <w:sz w:val="36"/>
                <w:rPrChange w:id="2335" w:author="David Gravett" w:date="2019-12-01T10:21:00Z">
                  <w:rPr>
                    <w:rFonts w:ascii="Times New Roman" w:hAnsi="Times New Roman" w:cs="Times New Roman"/>
                    <w:sz w:val="24"/>
                    <w:szCs w:val="24"/>
                  </w:rPr>
                </w:rPrChange>
              </w:rPr>
              <w:t>-1</w:t>
            </w:r>
          </w:p>
        </w:tc>
        <w:tc>
          <w:tcPr>
            <w:tcW w:w="933" w:type="dxa"/>
            <w:tcPrChange w:id="2336"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37" w:author="David Gravett" w:date="2019-12-01T10:21:00Z">
                  <w:rPr>
                    <w:rFonts w:ascii="Times New Roman" w:hAnsi="Times New Roman" w:cs="Times New Roman"/>
                    <w:sz w:val="24"/>
                    <w:szCs w:val="24"/>
                  </w:rPr>
                </w:rPrChange>
              </w:rPr>
              <w:pPrChange w:id="2338" w:author="David Gravett" w:date="2019-12-01T10:21:00Z">
                <w:pPr/>
              </w:pPrChange>
            </w:pPr>
            <w:r w:rsidRPr="00016618">
              <w:rPr>
                <w:rFonts w:ascii="Times New Roman" w:hAnsi="Times New Roman"/>
                <w:sz w:val="36"/>
                <w:rPrChange w:id="2339" w:author="David Gravett" w:date="2019-12-01T10:21:00Z">
                  <w:rPr>
                    <w:rFonts w:ascii="Times New Roman" w:hAnsi="Times New Roman" w:cs="Times New Roman"/>
                    <w:sz w:val="24"/>
                    <w:szCs w:val="24"/>
                  </w:rPr>
                </w:rPrChange>
              </w:rPr>
              <w:t>-1</w:t>
            </w:r>
          </w:p>
        </w:tc>
        <w:tc>
          <w:tcPr>
            <w:tcW w:w="933" w:type="dxa"/>
            <w:tcPrChange w:id="2340"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41" w:author="David Gravett" w:date="2019-12-01T10:21:00Z">
                  <w:rPr>
                    <w:rFonts w:ascii="Times New Roman" w:hAnsi="Times New Roman" w:cs="Times New Roman"/>
                    <w:sz w:val="24"/>
                    <w:szCs w:val="24"/>
                  </w:rPr>
                </w:rPrChange>
              </w:rPr>
              <w:pPrChange w:id="2342" w:author="David Gravett" w:date="2019-12-01T10:21:00Z">
                <w:pPr/>
              </w:pPrChange>
            </w:pPr>
            <w:r w:rsidRPr="00016618">
              <w:rPr>
                <w:rFonts w:ascii="Times New Roman" w:hAnsi="Times New Roman"/>
                <w:sz w:val="36"/>
                <w:rPrChange w:id="2343"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44" w:author="David Gravett" w:date="2019-12-01T10:21:00Z">
            <w:trPr>
              <w:trHeight w:val="432"/>
            </w:trPr>
          </w:trPrChange>
        </w:trPr>
        <w:tc>
          <w:tcPr>
            <w:tcW w:w="933" w:type="dxa"/>
            <w:tcPrChange w:id="2345"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46" w:author="David Gravett" w:date="2019-12-01T10:21:00Z">
                  <w:rPr>
                    <w:rFonts w:ascii="Times New Roman" w:hAnsi="Times New Roman" w:cs="Times New Roman"/>
                    <w:sz w:val="24"/>
                    <w:szCs w:val="24"/>
                  </w:rPr>
                </w:rPrChange>
              </w:rPr>
              <w:pPrChange w:id="2347" w:author="David Gravett" w:date="2019-12-01T10:21:00Z">
                <w:pPr/>
              </w:pPrChange>
            </w:pPr>
            <w:r w:rsidRPr="00016618">
              <w:rPr>
                <w:rFonts w:ascii="Times New Roman" w:hAnsi="Times New Roman"/>
                <w:sz w:val="36"/>
                <w:rPrChange w:id="2348" w:author="David Gravett" w:date="2019-12-01T10:21:00Z">
                  <w:rPr>
                    <w:rFonts w:ascii="Times New Roman" w:hAnsi="Times New Roman" w:cs="Times New Roman"/>
                    <w:sz w:val="24"/>
                    <w:szCs w:val="24"/>
                  </w:rPr>
                </w:rPrChange>
              </w:rPr>
              <w:t>1</w:t>
            </w:r>
          </w:p>
        </w:tc>
        <w:tc>
          <w:tcPr>
            <w:tcW w:w="933" w:type="dxa"/>
            <w:tcPrChange w:id="2349"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50" w:author="David Gravett" w:date="2019-12-01T10:21:00Z">
                  <w:rPr>
                    <w:rFonts w:ascii="Times New Roman" w:hAnsi="Times New Roman" w:cs="Times New Roman"/>
                    <w:sz w:val="24"/>
                    <w:szCs w:val="24"/>
                  </w:rPr>
                </w:rPrChange>
              </w:rPr>
              <w:pPrChange w:id="2351" w:author="David Gravett" w:date="2019-12-01T10:21:00Z">
                <w:pPr/>
              </w:pPrChange>
            </w:pPr>
            <w:r w:rsidRPr="00016618">
              <w:rPr>
                <w:rFonts w:ascii="Times New Roman" w:hAnsi="Times New Roman"/>
                <w:sz w:val="36"/>
                <w:rPrChange w:id="2352" w:author="David Gravett" w:date="2019-12-01T10:21:00Z">
                  <w:rPr>
                    <w:rFonts w:ascii="Times New Roman" w:hAnsi="Times New Roman" w:cs="Times New Roman"/>
                    <w:sz w:val="24"/>
                    <w:szCs w:val="24"/>
                  </w:rPr>
                </w:rPrChange>
              </w:rPr>
              <w:t>-1</w:t>
            </w:r>
          </w:p>
        </w:tc>
        <w:tc>
          <w:tcPr>
            <w:tcW w:w="933" w:type="dxa"/>
            <w:tcPrChange w:id="2353"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54" w:author="David Gravett" w:date="2019-12-01T10:21:00Z">
                  <w:rPr>
                    <w:rFonts w:ascii="Times New Roman" w:hAnsi="Times New Roman" w:cs="Times New Roman"/>
                    <w:sz w:val="24"/>
                    <w:szCs w:val="24"/>
                  </w:rPr>
                </w:rPrChange>
              </w:rPr>
              <w:pPrChange w:id="2355" w:author="David Gravett" w:date="2019-12-01T10:21:00Z">
                <w:pPr/>
              </w:pPrChange>
            </w:pPr>
            <w:r w:rsidRPr="00016618">
              <w:rPr>
                <w:rFonts w:ascii="Times New Roman" w:hAnsi="Times New Roman"/>
                <w:sz w:val="36"/>
                <w:rPrChange w:id="2356" w:author="David Gravett" w:date="2019-12-01T10:21:00Z">
                  <w:rPr>
                    <w:rFonts w:ascii="Times New Roman" w:hAnsi="Times New Roman" w:cs="Times New Roman"/>
                    <w:sz w:val="24"/>
                    <w:szCs w:val="24"/>
                  </w:rPr>
                </w:rPrChange>
              </w:rPr>
              <w:t>-1</w:t>
            </w:r>
          </w:p>
        </w:tc>
        <w:tc>
          <w:tcPr>
            <w:tcW w:w="933" w:type="dxa"/>
            <w:tcPrChange w:id="2357"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58" w:author="David Gravett" w:date="2019-12-01T10:21:00Z">
                  <w:rPr>
                    <w:rFonts w:ascii="Times New Roman" w:hAnsi="Times New Roman" w:cs="Times New Roman"/>
                    <w:sz w:val="24"/>
                    <w:szCs w:val="24"/>
                  </w:rPr>
                </w:rPrChange>
              </w:rPr>
              <w:pPrChange w:id="2359" w:author="David Gravett" w:date="2019-12-01T10:21:00Z">
                <w:pPr/>
              </w:pPrChange>
            </w:pPr>
            <w:r w:rsidRPr="00016618">
              <w:rPr>
                <w:rFonts w:ascii="Times New Roman" w:hAnsi="Times New Roman"/>
                <w:sz w:val="36"/>
                <w:rPrChange w:id="2360" w:author="David Gravett" w:date="2019-12-01T10:21:00Z">
                  <w:rPr>
                    <w:rFonts w:ascii="Times New Roman" w:hAnsi="Times New Roman" w:cs="Times New Roman"/>
                    <w:sz w:val="24"/>
                    <w:szCs w:val="24"/>
                  </w:rPr>
                </w:rPrChange>
              </w:rPr>
              <w:t>-1</w:t>
            </w:r>
          </w:p>
        </w:tc>
        <w:tc>
          <w:tcPr>
            <w:tcW w:w="933" w:type="dxa"/>
            <w:tcPrChange w:id="2361"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62" w:author="David Gravett" w:date="2019-12-01T10:21:00Z">
                  <w:rPr>
                    <w:rFonts w:ascii="Times New Roman" w:hAnsi="Times New Roman" w:cs="Times New Roman"/>
                    <w:sz w:val="24"/>
                    <w:szCs w:val="24"/>
                  </w:rPr>
                </w:rPrChange>
              </w:rPr>
              <w:pPrChange w:id="2363" w:author="David Gravett" w:date="2019-12-01T10:21:00Z">
                <w:pPr/>
              </w:pPrChange>
            </w:pPr>
            <w:r w:rsidRPr="00016618">
              <w:rPr>
                <w:rFonts w:ascii="Times New Roman" w:hAnsi="Times New Roman"/>
                <w:sz w:val="36"/>
                <w:rPrChange w:id="2364" w:author="David Gravett" w:date="2019-12-01T10:21:00Z">
                  <w:rPr>
                    <w:rFonts w:ascii="Times New Roman" w:hAnsi="Times New Roman" w:cs="Times New Roman"/>
                    <w:sz w:val="24"/>
                    <w:szCs w:val="24"/>
                  </w:rPr>
                </w:rPrChange>
              </w:rPr>
              <w:t>-1</w:t>
            </w:r>
          </w:p>
        </w:tc>
        <w:tc>
          <w:tcPr>
            <w:tcW w:w="933" w:type="dxa"/>
            <w:tcPrChange w:id="2365"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66" w:author="David Gravett" w:date="2019-12-01T10:21:00Z">
                  <w:rPr>
                    <w:rFonts w:ascii="Times New Roman" w:hAnsi="Times New Roman" w:cs="Times New Roman"/>
                    <w:sz w:val="24"/>
                    <w:szCs w:val="24"/>
                  </w:rPr>
                </w:rPrChange>
              </w:rPr>
              <w:pPrChange w:id="2367" w:author="David Gravett" w:date="2019-12-01T10:21:00Z">
                <w:pPr/>
              </w:pPrChange>
            </w:pPr>
            <w:r w:rsidRPr="00016618">
              <w:rPr>
                <w:rFonts w:ascii="Times New Roman" w:hAnsi="Times New Roman"/>
                <w:sz w:val="36"/>
                <w:rPrChange w:id="2368" w:author="David Gravett" w:date="2019-12-01T10:21:00Z">
                  <w:rPr>
                    <w:rFonts w:ascii="Times New Roman" w:hAnsi="Times New Roman" w:cs="Times New Roman"/>
                    <w:sz w:val="24"/>
                    <w:szCs w:val="24"/>
                  </w:rPr>
                </w:rPrChange>
              </w:rPr>
              <w:t>-1</w:t>
            </w:r>
          </w:p>
        </w:tc>
        <w:tc>
          <w:tcPr>
            <w:tcW w:w="933" w:type="dxa"/>
            <w:tcPrChange w:id="2369"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70" w:author="David Gravett" w:date="2019-12-01T10:21:00Z">
                  <w:rPr>
                    <w:rFonts w:ascii="Times New Roman" w:hAnsi="Times New Roman" w:cs="Times New Roman"/>
                    <w:sz w:val="24"/>
                    <w:szCs w:val="24"/>
                  </w:rPr>
                </w:rPrChange>
              </w:rPr>
              <w:pPrChange w:id="2371" w:author="David Gravett" w:date="2019-12-01T10:21:00Z">
                <w:pPr/>
              </w:pPrChange>
            </w:pPr>
            <w:r w:rsidRPr="00016618">
              <w:rPr>
                <w:rFonts w:ascii="Times New Roman" w:hAnsi="Times New Roman"/>
                <w:sz w:val="36"/>
                <w:rPrChange w:id="2372"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73" w:author="David Gravett" w:date="2019-12-01T10:21:00Z">
            <w:trPr>
              <w:trHeight w:val="432"/>
            </w:trPr>
          </w:trPrChange>
        </w:trPr>
        <w:tc>
          <w:tcPr>
            <w:tcW w:w="933" w:type="dxa"/>
            <w:tcPrChange w:id="2374"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75" w:author="David Gravett" w:date="2019-12-01T10:21:00Z">
                  <w:rPr>
                    <w:rFonts w:ascii="Times New Roman" w:hAnsi="Times New Roman" w:cs="Times New Roman"/>
                    <w:sz w:val="24"/>
                    <w:szCs w:val="24"/>
                  </w:rPr>
                </w:rPrChange>
              </w:rPr>
              <w:pPrChange w:id="2376" w:author="David Gravett" w:date="2019-12-01T10:21:00Z">
                <w:pPr/>
              </w:pPrChange>
            </w:pPr>
            <w:r w:rsidRPr="00016618">
              <w:rPr>
                <w:rFonts w:ascii="Times New Roman" w:hAnsi="Times New Roman"/>
                <w:sz w:val="36"/>
                <w:rPrChange w:id="2377" w:author="David Gravett" w:date="2019-12-01T10:21:00Z">
                  <w:rPr>
                    <w:rFonts w:ascii="Times New Roman" w:hAnsi="Times New Roman" w:cs="Times New Roman"/>
                    <w:sz w:val="24"/>
                    <w:szCs w:val="24"/>
                  </w:rPr>
                </w:rPrChange>
              </w:rPr>
              <w:t>-1</w:t>
            </w:r>
          </w:p>
        </w:tc>
        <w:tc>
          <w:tcPr>
            <w:tcW w:w="933" w:type="dxa"/>
            <w:tcPrChange w:id="2378"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79" w:author="David Gravett" w:date="2019-12-01T10:21:00Z">
                  <w:rPr>
                    <w:rFonts w:ascii="Times New Roman" w:hAnsi="Times New Roman" w:cs="Times New Roman"/>
                    <w:sz w:val="24"/>
                    <w:szCs w:val="24"/>
                  </w:rPr>
                </w:rPrChange>
              </w:rPr>
              <w:pPrChange w:id="2380" w:author="David Gravett" w:date="2019-12-01T10:21:00Z">
                <w:pPr/>
              </w:pPrChange>
            </w:pPr>
            <w:r w:rsidRPr="00016618">
              <w:rPr>
                <w:rFonts w:ascii="Times New Roman" w:hAnsi="Times New Roman"/>
                <w:sz w:val="36"/>
                <w:rPrChange w:id="2381" w:author="David Gravett" w:date="2019-12-01T10:21:00Z">
                  <w:rPr>
                    <w:rFonts w:ascii="Times New Roman" w:hAnsi="Times New Roman" w:cs="Times New Roman"/>
                    <w:sz w:val="24"/>
                    <w:szCs w:val="24"/>
                  </w:rPr>
                </w:rPrChange>
              </w:rPr>
              <w:t>1</w:t>
            </w:r>
          </w:p>
        </w:tc>
        <w:tc>
          <w:tcPr>
            <w:tcW w:w="933" w:type="dxa"/>
            <w:tcPrChange w:id="2382"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83" w:author="David Gravett" w:date="2019-12-01T10:21:00Z">
                  <w:rPr>
                    <w:rFonts w:ascii="Times New Roman" w:hAnsi="Times New Roman" w:cs="Times New Roman"/>
                    <w:sz w:val="24"/>
                    <w:szCs w:val="24"/>
                  </w:rPr>
                </w:rPrChange>
              </w:rPr>
              <w:pPrChange w:id="2384" w:author="David Gravett" w:date="2019-12-01T10:21:00Z">
                <w:pPr/>
              </w:pPrChange>
            </w:pPr>
            <w:r w:rsidRPr="00016618">
              <w:rPr>
                <w:rFonts w:ascii="Times New Roman" w:hAnsi="Times New Roman"/>
                <w:sz w:val="36"/>
                <w:rPrChange w:id="2385" w:author="David Gravett" w:date="2019-12-01T10:21:00Z">
                  <w:rPr>
                    <w:rFonts w:ascii="Times New Roman" w:hAnsi="Times New Roman" w:cs="Times New Roman"/>
                    <w:sz w:val="24"/>
                    <w:szCs w:val="24"/>
                  </w:rPr>
                </w:rPrChange>
              </w:rPr>
              <w:t>1</w:t>
            </w:r>
          </w:p>
        </w:tc>
        <w:tc>
          <w:tcPr>
            <w:tcW w:w="933" w:type="dxa"/>
            <w:tcPrChange w:id="2386"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87" w:author="David Gravett" w:date="2019-12-01T10:21:00Z">
                  <w:rPr>
                    <w:rFonts w:ascii="Times New Roman" w:hAnsi="Times New Roman" w:cs="Times New Roman"/>
                    <w:sz w:val="24"/>
                    <w:szCs w:val="24"/>
                  </w:rPr>
                </w:rPrChange>
              </w:rPr>
              <w:pPrChange w:id="2388" w:author="David Gravett" w:date="2019-12-01T10:21:00Z">
                <w:pPr/>
              </w:pPrChange>
            </w:pPr>
            <w:r w:rsidRPr="00016618">
              <w:rPr>
                <w:rFonts w:ascii="Times New Roman" w:hAnsi="Times New Roman"/>
                <w:sz w:val="36"/>
                <w:rPrChange w:id="2389" w:author="David Gravett" w:date="2019-12-01T10:21:00Z">
                  <w:rPr>
                    <w:rFonts w:ascii="Times New Roman" w:hAnsi="Times New Roman" w:cs="Times New Roman"/>
                    <w:sz w:val="24"/>
                    <w:szCs w:val="24"/>
                  </w:rPr>
                </w:rPrChange>
              </w:rPr>
              <w:t>1</w:t>
            </w:r>
          </w:p>
        </w:tc>
        <w:tc>
          <w:tcPr>
            <w:tcW w:w="933" w:type="dxa"/>
            <w:tcPrChange w:id="2390"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91" w:author="David Gravett" w:date="2019-12-01T10:21:00Z">
                  <w:rPr>
                    <w:rFonts w:ascii="Times New Roman" w:hAnsi="Times New Roman" w:cs="Times New Roman"/>
                    <w:sz w:val="24"/>
                    <w:szCs w:val="24"/>
                  </w:rPr>
                </w:rPrChange>
              </w:rPr>
              <w:pPrChange w:id="2392" w:author="David Gravett" w:date="2019-12-01T10:21:00Z">
                <w:pPr/>
              </w:pPrChange>
            </w:pPr>
            <w:r w:rsidRPr="00016618">
              <w:rPr>
                <w:rFonts w:ascii="Times New Roman" w:hAnsi="Times New Roman"/>
                <w:sz w:val="36"/>
                <w:rPrChange w:id="2393" w:author="David Gravett" w:date="2019-12-01T10:21:00Z">
                  <w:rPr>
                    <w:rFonts w:ascii="Times New Roman" w:hAnsi="Times New Roman" w:cs="Times New Roman"/>
                    <w:sz w:val="24"/>
                    <w:szCs w:val="24"/>
                  </w:rPr>
                </w:rPrChange>
              </w:rPr>
              <w:t>1</w:t>
            </w:r>
          </w:p>
        </w:tc>
        <w:tc>
          <w:tcPr>
            <w:tcW w:w="933" w:type="dxa"/>
            <w:tcPrChange w:id="2394"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95" w:author="David Gravett" w:date="2019-12-01T10:21:00Z">
                  <w:rPr>
                    <w:rFonts w:ascii="Times New Roman" w:hAnsi="Times New Roman" w:cs="Times New Roman"/>
                    <w:sz w:val="24"/>
                    <w:szCs w:val="24"/>
                  </w:rPr>
                </w:rPrChange>
              </w:rPr>
              <w:pPrChange w:id="2396" w:author="David Gravett" w:date="2019-12-01T10:21:00Z">
                <w:pPr/>
              </w:pPrChange>
            </w:pPr>
            <w:r w:rsidRPr="00016618">
              <w:rPr>
                <w:rFonts w:ascii="Times New Roman" w:hAnsi="Times New Roman"/>
                <w:sz w:val="36"/>
                <w:rPrChange w:id="2397" w:author="David Gravett" w:date="2019-12-01T10:21:00Z">
                  <w:rPr>
                    <w:rFonts w:ascii="Times New Roman" w:hAnsi="Times New Roman" w:cs="Times New Roman"/>
                    <w:sz w:val="24"/>
                    <w:szCs w:val="24"/>
                  </w:rPr>
                </w:rPrChange>
              </w:rPr>
              <w:t>1</w:t>
            </w:r>
          </w:p>
        </w:tc>
        <w:tc>
          <w:tcPr>
            <w:tcW w:w="933" w:type="dxa"/>
            <w:tcPrChange w:id="2398"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99" w:author="David Gravett" w:date="2019-12-01T10:21:00Z">
                  <w:rPr>
                    <w:rFonts w:ascii="Times New Roman" w:hAnsi="Times New Roman" w:cs="Times New Roman"/>
                    <w:sz w:val="24"/>
                    <w:szCs w:val="24"/>
                  </w:rPr>
                </w:rPrChange>
              </w:rPr>
              <w:pPrChange w:id="2400" w:author="David Gravett" w:date="2019-12-01T10:21:00Z">
                <w:pPr/>
              </w:pPrChange>
            </w:pPr>
            <w:r w:rsidRPr="00016618">
              <w:rPr>
                <w:rFonts w:ascii="Times New Roman" w:hAnsi="Times New Roman"/>
                <w:sz w:val="36"/>
                <w:rPrChange w:id="2401"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402" w:author="David Gravett" w:date="2019-12-01T10:21:00Z">
            <w:trPr>
              <w:trHeight w:val="432"/>
            </w:trPr>
          </w:trPrChange>
        </w:trPr>
        <w:tc>
          <w:tcPr>
            <w:tcW w:w="933" w:type="dxa"/>
            <w:tcPrChange w:id="2403"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404" w:author="David Gravett" w:date="2019-12-01T10:21:00Z">
                  <w:rPr>
                    <w:rFonts w:ascii="Times New Roman" w:hAnsi="Times New Roman" w:cs="Times New Roman"/>
                    <w:sz w:val="24"/>
                    <w:szCs w:val="24"/>
                  </w:rPr>
                </w:rPrChange>
              </w:rPr>
              <w:pPrChange w:id="2405" w:author="David Gravett" w:date="2019-12-01T10:21:00Z">
                <w:pPr/>
              </w:pPrChange>
            </w:pPr>
            <w:r w:rsidRPr="00016618">
              <w:rPr>
                <w:rFonts w:ascii="Times New Roman" w:hAnsi="Times New Roman"/>
                <w:sz w:val="36"/>
                <w:rPrChange w:id="2406" w:author="David Gravett" w:date="2019-12-01T10:21:00Z">
                  <w:rPr>
                    <w:rFonts w:ascii="Times New Roman" w:hAnsi="Times New Roman" w:cs="Times New Roman"/>
                    <w:sz w:val="24"/>
                    <w:szCs w:val="24"/>
                  </w:rPr>
                </w:rPrChange>
              </w:rPr>
              <w:t>1</w:t>
            </w:r>
          </w:p>
        </w:tc>
        <w:tc>
          <w:tcPr>
            <w:tcW w:w="933" w:type="dxa"/>
            <w:tcPrChange w:id="2407"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408" w:author="David Gravett" w:date="2019-12-01T10:21:00Z">
                  <w:rPr>
                    <w:rFonts w:ascii="Times New Roman" w:hAnsi="Times New Roman" w:cs="Times New Roman"/>
                    <w:sz w:val="24"/>
                    <w:szCs w:val="24"/>
                  </w:rPr>
                </w:rPrChange>
              </w:rPr>
              <w:pPrChange w:id="2409" w:author="David Gravett" w:date="2019-12-01T10:21:00Z">
                <w:pPr/>
              </w:pPrChange>
            </w:pPr>
            <w:r w:rsidRPr="00016618">
              <w:rPr>
                <w:rFonts w:ascii="Times New Roman" w:hAnsi="Times New Roman"/>
                <w:sz w:val="36"/>
                <w:rPrChange w:id="2410" w:author="David Gravett" w:date="2019-12-01T10:21:00Z">
                  <w:rPr>
                    <w:rFonts w:ascii="Times New Roman" w:hAnsi="Times New Roman" w:cs="Times New Roman"/>
                    <w:sz w:val="24"/>
                    <w:szCs w:val="24"/>
                  </w:rPr>
                </w:rPrChange>
              </w:rPr>
              <w:t>-1</w:t>
            </w:r>
          </w:p>
        </w:tc>
        <w:tc>
          <w:tcPr>
            <w:tcW w:w="933" w:type="dxa"/>
            <w:tcPrChange w:id="2411"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412" w:author="David Gravett" w:date="2019-12-01T10:21:00Z">
                  <w:rPr>
                    <w:rFonts w:ascii="Times New Roman" w:hAnsi="Times New Roman" w:cs="Times New Roman"/>
                    <w:sz w:val="24"/>
                    <w:szCs w:val="24"/>
                  </w:rPr>
                </w:rPrChange>
              </w:rPr>
              <w:pPrChange w:id="2413" w:author="David Gravett" w:date="2019-12-01T10:21:00Z">
                <w:pPr/>
              </w:pPrChange>
            </w:pPr>
            <w:r w:rsidRPr="00016618">
              <w:rPr>
                <w:rFonts w:ascii="Times New Roman" w:hAnsi="Times New Roman"/>
                <w:sz w:val="36"/>
                <w:rPrChange w:id="2414" w:author="David Gravett" w:date="2019-12-01T10:21:00Z">
                  <w:rPr>
                    <w:rFonts w:ascii="Times New Roman" w:hAnsi="Times New Roman" w:cs="Times New Roman"/>
                    <w:sz w:val="24"/>
                    <w:szCs w:val="24"/>
                  </w:rPr>
                </w:rPrChange>
              </w:rPr>
              <w:t>1</w:t>
            </w:r>
          </w:p>
        </w:tc>
        <w:tc>
          <w:tcPr>
            <w:tcW w:w="933" w:type="dxa"/>
            <w:tcPrChange w:id="2415"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16" w:author="David Gravett" w:date="2019-12-01T10:21:00Z">
                  <w:rPr>
                    <w:rFonts w:ascii="Times New Roman" w:hAnsi="Times New Roman" w:cs="Times New Roman"/>
                    <w:sz w:val="24"/>
                    <w:szCs w:val="24"/>
                  </w:rPr>
                </w:rPrChange>
              </w:rPr>
              <w:pPrChange w:id="2417" w:author="David Gravett" w:date="2019-12-01T10:21:00Z">
                <w:pPr/>
              </w:pPrChange>
            </w:pPr>
            <w:r w:rsidRPr="00016618">
              <w:rPr>
                <w:rFonts w:ascii="Times New Roman" w:hAnsi="Times New Roman"/>
                <w:sz w:val="36"/>
                <w:rPrChange w:id="2418" w:author="David Gravett" w:date="2019-12-01T10:21:00Z">
                  <w:rPr>
                    <w:rFonts w:ascii="Times New Roman" w:hAnsi="Times New Roman" w:cs="Times New Roman"/>
                    <w:sz w:val="24"/>
                    <w:szCs w:val="24"/>
                  </w:rPr>
                </w:rPrChange>
              </w:rPr>
              <w:t>1</w:t>
            </w:r>
          </w:p>
        </w:tc>
        <w:tc>
          <w:tcPr>
            <w:tcW w:w="933" w:type="dxa"/>
            <w:tcPrChange w:id="2419"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20" w:author="David Gravett" w:date="2019-12-01T10:21:00Z">
                  <w:rPr>
                    <w:rFonts w:ascii="Times New Roman" w:hAnsi="Times New Roman" w:cs="Times New Roman"/>
                    <w:sz w:val="24"/>
                    <w:szCs w:val="24"/>
                  </w:rPr>
                </w:rPrChange>
              </w:rPr>
              <w:pPrChange w:id="2421" w:author="David Gravett" w:date="2019-12-01T10:21:00Z">
                <w:pPr/>
              </w:pPrChange>
            </w:pPr>
            <w:r w:rsidRPr="00016618">
              <w:rPr>
                <w:rFonts w:ascii="Times New Roman" w:hAnsi="Times New Roman"/>
                <w:sz w:val="36"/>
                <w:rPrChange w:id="2422" w:author="David Gravett" w:date="2019-12-01T10:21:00Z">
                  <w:rPr>
                    <w:rFonts w:ascii="Times New Roman" w:hAnsi="Times New Roman" w:cs="Times New Roman"/>
                    <w:sz w:val="24"/>
                    <w:szCs w:val="24"/>
                  </w:rPr>
                </w:rPrChange>
              </w:rPr>
              <w:t>1</w:t>
            </w:r>
          </w:p>
        </w:tc>
        <w:tc>
          <w:tcPr>
            <w:tcW w:w="933" w:type="dxa"/>
            <w:tcPrChange w:id="2423"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24" w:author="David Gravett" w:date="2019-12-01T10:21:00Z">
                  <w:rPr>
                    <w:rFonts w:ascii="Times New Roman" w:hAnsi="Times New Roman" w:cs="Times New Roman"/>
                    <w:sz w:val="24"/>
                    <w:szCs w:val="24"/>
                  </w:rPr>
                </w:rPrChange>
              </w:rPr>
              <w:pPrChange w:id="2425" w:author="David Gravett" w:date="2019-12-01T10:21:00Z">
                <w:pPr/>
              </w:pPrChange>
            </w:pPr>
            <w:r w:rsidRPr="00016618">
              <w:rPr>
                <w:rFonts w:ascii="Times New Roman" w:hAnsi="Times New Roman"/>
                <w:sz w:val="36"/>
                <w:rPrChange w:id="2426" w:author="David Gravett" w:date="2019-12-01T10:21:00Z">
                  <w:rPr>
                    <w:rFonts w:ascii="Times New Roman" w:hAnsi="Times New Roman" w:cs="Times New Roman"/>
                    <w:sz w:val="24"/>
                    <w:szCs w:val="24"/>
                  </w:rPr>
                </w:rPrChange>
              </w:rPr>
              <w:t>-1</w:t>
            </w:r>
          </w:p>
        </w:tc>
        <w:tc>
          <w:tcPr>
            <w:tcW w:w="933" w:type="dxa"/>
            <w:tcPrChange w:id="2427"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28" w:author="David Gravett" w:date="2019-12-01T10:21:00Z">
                  <w:rPr>
                    <w:rFonts w:ascii="Times New Roman" w:hAnsi="Times New Roman" w:cs="Times New Roman"/>
                    <w:sz w:val="24"/>
                    <w:szCs w:val="24"/>
                  </w:rPr>
                </w:rPrChange>
              </w:rPr>
              <w:pPrChange w:id="2429" w:author="David Gravett" w:date="2019-12-01T10:21:00Z">
                <w:pPr/>
              </w:pPrChange>
            </w:pPr>
            <w:r w:rsidRPr="00016618">
              <w:rPr>
                <w:rFonts w:ascii="Times New Roman" w:hAnsi="Times New Roman"/>
                <w:sz w:val="36"/>
                <w:rPrChange w:id="2430"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31" w:author="David Gravett" w:date="2019-12-01T10:21:00Z">
            <w:trPr>
              <w:trHeight w:val="432"/>
            </w:trPr>
          </w:trPrChange>
        </w:trPr>
        <w:tc>
          <w:tcPr>
            <w:tcW w:w="933" w:type="dxa"/>
            <w:tcPrChange w:id="2432"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33" w:author="David Gravett" w:date="2019-12-01T10:21:00Z">
                  <w:rPr>
                    <w:rFonts w:ascii="Times New Roman" w:hAnsi="Times New Roman" w:cs="Times New Roman"/>
                    <w:sz w:val="24"/>
                    <w:szCs w:val="24"/>
                  </w:rPr>
                </w:rPrChange>
              </w:rPr>
              <w:pPrChange w:id="2434" w:author="David Gravett" w:date="2019-12-01T10:21:00Z">
                <w:pPr/>
              </w:pPrChange>
            </w:pPr>
            <w:r w:rsidRPr="00016618">
              <w:rPr>
                <w:rFonts w:ascii="Times New Roman" w:hAnsi="Times New Roman"/>
                <w:sz w:val="36"/>
                <w:rPrChange w:id="2435" w:author="David Gravett" w:date="2019-12-01T10:21:00Z">
                  <w:rPr>
                    <w:rFonts w:ascii="Times New Roman" w:hAnsi="Times New Roman" w:cs="Times New Roman"/>
                    <w:sz w:val="24"/>
                    <w:szCs w:val="24"/>
                  </w:rPr>
                </w:rPrChange>
              </w:rPr>
              <w:t>-1</w:t>
            </w:r>
          </w:p>
        </w:tc>
        <w:tc>
          <w:tcPr>
            <w:tcW w:w="933" w:type="dxa"/>
            <w:tcPrChange w:id="2436"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37" w:author="David Gravett" w:date="2019-12-01T10:21:00Z">
                  <w:rPr>
                    <w:rFonts w:ascii="Times New Roman" w:hAnsi="Times New Roman" w:cs="Times New Roman"/>
                    <w:sz w:val="24"/>
                    <w:szCs w:val="24"/>
                  </w:rPr>
                </w:rPrChange>
              </w:rPr>
              <w:pPrChange w:id="2438" w:author="David Gravett" w:date="2019-12-01T10:21:00Z">
                <w:pPr/>
              </w:pPrChange>
            </w:pPr>
            <w:r w:rsidRPr="00016618">
              <w:rPr>
                <w:rFonts w:ascii="Times New Roman" w:hAnsi="Times New Roman"/>
                <w:sz w:val="36"/>
                <w:rPrChange w:id="2439" w:author="David Gravett" w:date="2019-12-01T10:21:00Z">
                  <w:rPr>
                    <w:rFonts w:ascii="Times New Roman" w:hAnsi="Times New Roman" w:cs="Times New Roman"/>
                    <w:sz w:val="24"/>
                    <w:szCs w:val="24"/>
                  </w:rPr>
                </w:rPrChange>
              </w:rPr>
              <w:t>1</w:t>
            </w:r>
          </w:p>
        </w:tc>
        <w:tc>
          <w:tcPr>
            <w:tcW w:w="933" w:type="dxa"/>
            <w:tcPrChange w:id="2440"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41" w:author="David Gravett" w:date="2019-12-01T10:21:00Z">
                  <w:rPr>
                    <w:rFonts w:ascii="Times New Roman" w:hAnsi="Times New Roman" w:cs="Times New Roman"/>
                    <w:sz w:val="24"/>
                    <w:szCs w:val="24"/>
                  </w:rPr>
                </w:rPrChange>
              </w:rPr>
              <w:pPrChange w:id="2442" w:author="David Gravett" w:date="2019-12-01T10:21:00Z">
                <w:pPr/>
              </w:pPrChange>
            </w:pPr>
            <w:r w:rsidRPr="00016618">
              <w:rPr>
                <w:rFonts w:ascii="Times New Roman" w:hAnsi="Times New Roman"/>
                <w:sz w:val="36"/>
                <w:rPrChange w:id="2443" w:author="David Gravett" w:date="2019-12-01T10:21:00Z">
                  <w:rPr>
                    <w:rFonts w:ascii="Times New Roman" w:hAnsi="Times New Roman" w:cs="Times New Roman"/>
                    <w:sz w:val="24"/>
                    <w:szCs w:val="24"/>
                  </w:rPr>
                </w:rPrChange>
              </w:rPr>
              <w:t>-1</w:t>
            </w:r>
          </w:p>
        </w:tc>
        <w:tc>
          <w:tcPr>
            <w:tcW w:w="933" w:type="dxa"/>
            <w:tcPrChange w:id="2444"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45" w:author="David Gravett" w:date="2019-12-01T10:21:00Z">
                  <w:rPr>
                    <w:rFonts w:ascii="Times New Roman" w:hAnsi="Times New Roman" w:cs="Times New Roman"/>
                    <w:sz w:val="24"/>
                    <w:szCs w:val="24"/>
                  </w:rPr>
                </w:rPrChange>
              </w:rPr>
              <w:pPrChange w:id="2446" w:author="David Gravett" w:date="2019-12-01T10:21:00Z">
                <w:pPr/>
              </w:pPrChange>
            </w:pPr>
            <w:r w:rsidRPr="00016618">
              <w:rPr>
                <w:rFonts w:ascii="Times New Roman" w:hAnsi="Times New Roman"/>
                <w:sz w:val="36"/>
                <w:rPrChange w:id="2447" w:author="David Gravett" w:date="2019-12-01T10:21:00Z">
                  <w:rPr>
                    <w:rFonts w:ascii="Times New Roman" w:hAnsi="Times New Roman" w:cs="Times New Roman"/>
                    <w:sz w:val="24"/>
                    <w:szCs w:val="24"/>
                  </w:rPr>
                </w:rPrChange>
              </w:rPr>
              <w:t>-1</w:t>
            </w:r>
          </w:p>
        </w:tc>
        <w:tc>
          <w:tcPr>
            <w:tcW w:w="933" w:type="dxa"/>
            <w:tcPrChange w:id="2448"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49" w:author="David Gravett" w:date="2019-12-01T10:21:00Z">
                  <w:rPr>
                    <w:rFonts w:ascii="Times New Roman" w:hAnsi="Times New Roman" w:cs="Times New Roman"/>
                    <w:sz w:val="24"/>
                    <w:szCs w:val="24"/>
                  </w:rPr>
                </w:rPrChange>
              </w:rPr>
              <w:pPrChange w:id="2450" w:author="David Gravett" w:date="2019-12-01T10:21:00Z">
                <w:pPr/>
              </w:pPrChange>
            </w:pPr>
            <w:r w:rsidRPr="00016618">
              <w:rPr>
                <w:rFonts w:ascii="Times New Roman" w:hAnsi="Times New Roman"/>
                <w:sz w:val="36"/>
                <w:rPrChange w:id="2451" w:author="David Gravett" w:date="2019-12-01T10:21:00Z">
                  <w:rPr>
                    <w:rFonts w:ascii="Times New Roman" w:hAnsi="Times New Roman" w:cs="Times New Roman"/>
                    <w:sz w:val="24"/>
                    <w:szCs w:val="24"/>
                  </w:rPr>
                </w:rPrChange>
              </w:rPr>
              <w:t>-1</w:t>
            </w:r>
          </w:p>
        </w:tc>
        <w:tc>
          <w:tcPr>
            <w:tcW w:w="933" w:type="dxa"/>
            <w:tcPrChange w:id="2452"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53" w:author="David Gravett" w:date="2019-12-01T10:21:00Z">
                  <w:rPr>
                    <w:rFonts w:ascii="Times New Roman" w:hAnsi="Times New Roman" w:cs="Times New Roman"/>
                    <w:sz w:val="24"/>
                    <w:szCs w:val="24"/>
                  </w:rPr>
                </w:rPrChange>
              </w:rPr>
              <w:pPrChange w:id="2454" w:author="David Gravett" w:date="2019-12-01T10:21:00Z">
                <w:pPr/>
              </w:pPrChange>
            </w:pPr>
            <w:r w:rsidRPr="00016618">
              <w:rPr>
                <w:rFonts w:ascii="Times New Roman" w:hAnsi="Times New Roman"/>
                <w:sz w:val="36"/>
                <w:rPrChange w:id="2455" w:author="David Gravett" w:date="2019-12-01T10:21:00Z">
                  <w:rPr>
                    <w:rFonts w:ascii="Times New Roman" w:hAnsi="Times New Roman" w:cs="Times New Roman"/>
                    <w:sz w:val="24"/>
                    <w:szCs w:val="24"/>
                  </w:rPr>
                </w:rPrChange>
              </w:rPr>
              <w:t>1</w:t>
            </w:r>
          </w:p>
        </w:tc>
        <w:tc>
          <w:tcPr>
            <w:tcW w:w="933" w:type="dxa"/>
            <w:tcPrChange w:id="2456"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57" w:author="David Gravett" w:date="2019-12-01T10:21:00Z">
                  <w:rPr>
                    <w:rFonts w:ascii="Times New Roman" w:hAnsi="Times New Roman" w:cs="Times New Roman"/>
                    <w:sz w:val="24"/>
                    <w:szCs w:val="24"/>
                  </w:rPr>
                </w:rPrChange>
              </w:rPr>
              <w:pPrChange w:id="2458" w:author="David Gravett" w:date="2019-12-01T10:21:00Z">
                <w:pPr/>
              </w:pPrChange>
            </w:pPr>
            <w:r w:rsidRPr="00016618">
              <w:rPr>
                <w:rFonts w:ascii="Times New Roman" w:hAnsi="Times New Roman"/>
                <w:sz w:val="36"/>
                <w:rPrChange w:id="2459"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60" w:author="David Gravett" w:date="2019-12-01T10:21:00Z"/>
          <w:rFonts w:ascii="Times New Roman" w:hAnsi="Times New Roman" w:cs="Times New Roman"/>
          <w:sz w:val="24"/>
          <w:szCs w:val="24"/>
          <w:lang w:val="en-US"/>
        </w:rPr>
      </w:pPr>
      <w:ins w:id="2461"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BE50C5" w:rsidRPr="00D103E4" w:rsidRDefault="00BE50C5" w:rsidP="00016618">
                              <w:pPr>
                                <w:pStyle w:val="Caption"/>
                                <w:jc w:val="center"/>
                                <w:rPr>
                                  <w:ins w:id="2462" w:author="David Gravett" w:date="2019-12-01T10:21:00Z"/>
                                  <w:rFonts w:ascii="Arial" w:eastAsia="Arial" w:hAnsi="Arial" w:cs="Arial"/>
                                  <w:noProof/>
                                  <w:lang w:val="en"/>
                                </w:rPr>
                              </w:pPr>
                              <w:ins w:id="2463"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68"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stroked="f">
                  <v:textbox inset="0,0,0,0">
                    <w:txbxContent>
                      <w:p w14:paraId="1BE2D97A" w14:textId="32D29068" w:rsidR="00BE50C5" w:rsidRPr="00D103E4" w:rsidRDefault="00BE50C5" w:rsidP="00016618">
                        <w:pPr>
                          <w:pStyle w:val="Caption"/>
                          <w:jc w:val="center"/>
                          <w:rPr>
                            <w:ins w:id="2464" w:author="David Gravett" w:date="2019-12-01T10:21:00Z"/>
                            <w:rFonts w:ascii="Arial" w:eastAsia="Arial" w:hAnsi="Arial" w:cs="Arial"/>
                            <w:noProof/>
                            <w:lang w:val="en"/>
                          </w:rPr>
                        </w:pPr>
                        <w:ins w:id="2465"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66"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67" w:author="David Gravett" w:date="2019-12-01T10:21:00Z"/>
          <w:sz w:val="40"/>
          <w:szCs w:val="40"/>
        </w:rPr>
      </w:pPr>
    </w:p>
    <w:p w14:paraId="7A9ECF50" w14:textId="39842B52" w:rsidR="00016618" w:rsidRDefault="00016618" w:rsidP="00C6241B">
      <w:pPr>
        <w:pStyle w:val="TOCHeading"/>
        <w:rPr>
          <w:ins w:id="2468" w:author="David Gravett" w:date="2019-12-01T10:21:00Z"/>
          <w:sz w:val="40"/>
          <w:szCs w:val="40"/>
        </w:rPr>
      </w:pPr>
    </w:p>
    <w:p w14:paraId="1E7EBAFD" w14:textId="7ED83959" w:rsidR="00016618" w:rsidRDefault="00016618" w:rsidP="00016618">
      <w:pPr>
        <w:rPr>
          <w:ins w:id="2469" w:author="David Gravett" w:date="2019-12-01T10:21:00Z"/>
          <w:lang w:val="en-US"/>
        </w:rPr>
      </w:pPr>
    </w:p>
    <w:p w14:paraId="481D0970" w14:textId="77777777" w:rsidR="00016618" w:rsidRPr="00016618" w:rsidRDefault="00016618" w:rsidP="00016618">
      <w:pPr>
        <w:rPr>
          <w:ins w:id="2470"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71" w:author="David Gravett" w:date="2019-12-01T10:21:00Z"/>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8434" cy="3156418"/>
                    </a:xfrm>
                    <a:prstGeom prst="rect">
                      <a:avLst/>
                    </a:prstGeom>
                  </pic:spPr>
                </pic:pic>
              </a:graphicData>
            </a:graphic>
          </wp:inline>
        </w:drawing>
      </w:r>
    </w:p>
    <w:p w14:paraId="3B60586F" w14:textId="15B8551A" w:rsidR="00016618" w:rsidRDefault="00016618" w:rsidP="00F62130">
      <w:pPr>
        <w:spacing w:line="288" w:lineRule="auto"/>
        <w:rPr>
          <w:ins w:id="2472" w:author="David Gravett" w:date="2019-12-01T10:21:00Z"/>
          <w:rFonts w:ascii="Times New Roman" w:hAnsi="Times New Roman" w:cs="Times New Roman"/>
          <w:sz w:val="24"/>
          <w:szCs w:val="24"/>
          <w:lang w:val="en-US"/>
        </w:rPr>
      </w:pPr>
      <w:ins w:id="2473"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BE50C5" w:rsidRPr="00D103E4" w:rsidRDefault="00BE50C5" w:rsidP="00016618">
                              <w:pPr>
                                <w:pStyle w:val="Caption"/>
                                <w:jc w:val="center"/>
                                <w:rPr>
                                  <w:ins w:id="2474" w:author="David Gravett" w:date="2019-12-01T10:21:00Z"/>
                                  <w:rFonts w:ascii="Arial" w:eastAsia="Arial" w:hAnsi="Arial" w:cs="Arial"/>
                                  <w:noProof/>
                                  <w:lang w:val="en"/>
                                </w:rPr>
                              </w:pPr>
                              <w:ins w:id="2475" w:author="David Gravett" w:date="2019-12-01T10:21:00Z">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69"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stroked="f">
                  <v:textbox inset="0,0,0,0">
                    <w:txbxContent>
                      <w:p w14:paraId="0CB9937C" w14:textId="0B1B1C81" w:rsidR="00BE50C5" w:rsidRPr="00D103E4" w:rsidRDefault="00BE50C5" w:rsidP="00016618">
                        <w:pPr>
                          <w:pStyle w:val="Caption"/>
                          <w:jc w:val="center"/>
                          <w:rPr>
                            <w:ins w:id="2476" w:author="David Gravett" w:date="2019-12-01T10:21:00Z"/>
                            <w:rFonts w:ascii="Arial" w:eastAsia="Arial" w:hAnsi="Arial" w:cs="Arial"/>
                            <w:noProof/>
                            <w:lang w:val="en"/>
                          </w:rPr>
                        </w:pPr>
                        <w:ins w:id="2477" w:author="David Gravett" w:date="2019-12-01T10:21:00Z">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BE50C5" w:rsidRPr="00D103E4" w:rsidRDefault="00BE50C5" w:rsidP="00016618">
                              <w:pPr>
                                <w:pStyle w:val="Caption"/>
                                <w:jc w:val="center"/>
                                <w:rPr>
                                  <w:ins w:id="2478" w:author="David Gravett" w:date="2019-12-01T10:21:00Z"/>
                                  <w:rFonts w:ascii="Arial" w:eastAsia="Arial" w:hAnsi="Arial" w:cs="Arial"/>
                                  <w:noProof/>
                                  <w:lang w:val="en"/>
                                </w:rPr>
                              </w:pPr>
                              <w:ins w:id="2479" w:author="David Gravett" w:date="2019-12-01T10:21:00Z">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0"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stroked="f">
                  <v:textbox inset="0,0,0,0">
                    <w:txbxContent>
                      <w:p w14:paraId="0FF31258" w14:textId="3148F49E" w:rsidR="00BE50C5" w:rsidRPr="00D103E4" w:rsidRDefault="00BE50C5" w:rsidP="00016618">
                        <w:pPr>
                          <w:pStyle w:val="Caption"/>
                          <w:jc w:val="center"/>
                          <w:rPr>
                            <w:ins w:id="2480" w:author="David Gravett" w:date="2019-12-01T10:21:00Z"/>
                            <w:rFonts w:ascii="Arial" w:eastAsia="Arial" w:hAnsi="Arial" w:cs="Arial"/>
                            <w:noProof/>
                            <w:lang w:val="en"/>
                          </w:rPr>
                        </w:pPr>
                        <w:ins w:id="2481" w:author="David Gravett" w:date="2019-12-01T10:21:00Z">
                          <w:r>
                            <w:t>Figure 5: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705" cy="3138508"/>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82"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BE50C5" w:rsidRPr="00D103E4" w:rsidRDefault="00BE50C5" w:rsidP="00016618">
                              <w:pPr>
                                <w:pStyle w:val="Caption"/>
                                <w:jc w:val="center"/>
                                <w:rPr>
                                  <w:ins w:id="2483" w:author="David Gravett" w:date="2019-12-01T10:21:00Z"/>
                                  <w:rFonts w:ascii="Arial" w:eastAsia="Arial" w:hAnsi="Arial" w:cs="Arial"/>
                                  <w:noProof/>
                                  <w:lang w:val="en"/>
                                </w:rPr>
                              </w:pPr>
                              <w:ins w:id="2484" w:author="David Gravett" w:date="2019-12-01T10:21:00Z">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1"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stroked="f">
                  <v:textbox inset="0,0,0,0">
                    <w:txbxContent>
                      <w:p w14:paraId="3E71E462" w14:textId="1BE51667" w:rsidR="00BE50C5" w:rsidRPr="00D103E4" w:rsidRDefault="00BE50C5" w:rsidP="00016618">
                        <w:pPr>
                          <w:pStyle w:val="Caption"/>
                          <w:jc w:val="center"/>
                          <w:rPr>
                            <w:ins w:id="2485" w:author="David Gravett" w:date="2019-12-01T10:21:00Z"/>
                            <w:rFonts w:ascii="Arial" w:eastAsia="Arial" w:hAnsi="Arial" w:cs="Arial"/>
                            <w:noProof/>
                            <w:lang w:val="en"/>
                          </w:rPr>
                        </w:pPr>
                        <w:ins w:id="2486" w:author="David Gravett" w:date="2019-12-01T10:21:00Z">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BE50C5" w:rsidRPr="00D103E4" w:rsidRDefault="00BE50C5" w:rsidP="00016618">
                              <w:pPr>
                                <w:pStyle w:val="Caption"/>
                                <w:jc w:val="center"/>
                                <w:rPr>
                                  <w:ins w:id="2487" w:author="David Gravett" w:date="2019-12-01T10:21:00Z"/>
                                  <w:rFonts w:ascii="Arial" w:eastAsia="Arial" w:hAnsi="Arial" w:cs="Arial"/>
                                  <w:noProof/>
                                  <w:lang w:val="en"/>
                                </w:rPr>
                              </w:pPr>
                              <w:ins w:id="2488" w:author="David Gravett" w:date="2019-12-01T10:21:00Z">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2"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stroked="f">
                  <v:textbox inset="0,0,0,0">
                    <w:txbxContent>
                      <w:p w14:paraId="1896D95B" w14:textId="495AEAE9" w:rsidR="00BE50C5" w:rsidRPr="00D103E4" w:rsidRDefault="00BE50C5" w:rsidP="00016618">
                        <w:pPr>
                          <w:pStyle w:val="Caption"/>
                          <w:jc w:val="center"/>
                          <w:rPr>
                            <w:ins w:id="2489" w:author="David Gravett" w:date="2019-12-01T10:21:00Z"/>
                            <w:rFonts w:ascii="Arial" w:eastAsia="Arial" w:hAnsi="Arial" w:cs="Arial"/>
                            <w:noProof/>
                            <w:lang w:val="en"/>
                          </w:rPr>
                        </w:pPr>
                        <w:ins w:id="2490" w:author="David Gravett" w:date="2019-12-01T10:21:00Z">
                          <w:r>
                            <w:t>Figure 6: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91"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92"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1482" cy="3051239"/>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93"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BE50C5" w:rsidRPr="00D103E4" w:rsidRDefault="00BE50C5" w:rsidP="00016618">
                              <w:pPr>
                                <w:pStyle w:val="Caption"/>
                                <w:jc w:val="center"/>
                                <w:rPr>
                                  <w:ins w:id="2494" w:author="David Gravett" w:date="2019-12-01T10:21:00Z"/>
                                  <w:rFonts w:ascii="Arial" w:eastAsia="Arial" w:hAnsi="Arial" w:cs="Arial"/>
                                  <w:noProof/>
                                  <w:lang w:val="en"/>
                                </w:rPr>
                              </w:pPr>
                              <w:ins w:id="2495" w:author="David Gravett" w:date="2019-12-01T10:21:00Z">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3"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stroked="f">
                  <v:textbox inset="0,0,0,0">
                    <w:txbxContent>
                      <w:p w14:paraId="5BFCB5A8" w14:textId="4569C0A0" w:rsidR="00BE50C5" w:rsidRPr="00D103E4" w:rsidRDefault="00BE50C5" w:rsidP="00016618">
                        <w:pPr>
                          <w:pStyle w:val="Caption"/>
                          <w:jc w:val="center"/>
                          <w:rPr>
                            <w:ins w:id="2496" w:author="David Gravett" w:date="2019-12-01T10:21:00Z"/>
                            <w:rFonts w:ascii="Arial" w:eastAsia="Arial" w:hAnsi="Arial" w:cs="Arial"/>
                            <w:noProof/>
                            <w:lang w:val="en"/>
                          </w:rPr>
                        </w:pPr>
                        <w:ins w:id="2497" w:author="David Gravett" w:date="2019-12-01T10:21:00Z">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BE50C5" w:rsidRPr="00D103E4" w:rsidRDefault="00BE50C5" w:rsidP="00016618">
                              <w:pPr>
                                <w:pStyle w:val="Caption"/>
                                <w:jc w:val="center"/>
                                <w:rPr>
                                  <w:ins w:id="2498" w:author="David Gravett" w:date="2019-12-01T10:21:00Z"/>
                                  <w:rFonts w:ascii="Arial" w:eastAsia="Arial" w:hAnsi="Arial" w:cs="Arial"/>
                                  <w:noProof/>
                                  <w:lang w:val="en"/>
                                </w:rPr>
                              </w:pPr>
                              <w:ins w:id="2499" w:author="David Gravett" w:date="2019-12-01T10:21:00Z">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4"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stroked="f">
                  <v:textbox inset="0,0,0,0">
                    <w:txbxContent>
                      <w:p w14:paraId="028EF38A" w14:textId="6AC18A6D" w:rsidR="00BE50C5" w:rsidRPr="00D103E4" w:rsidRDefault="00BE50C5" w:rsidP="00016618">
                        <w:pPr>
                          <w:pStyle w:val="Caption"/>
                          <w:jc w:val="center"/>
                          <w:rPr>
                            <w:ins w:id="2500" w:author="David Gravett" w:date="2019-12-01T10:21:00Z"/>
                            <w:rFonts w:ascii="Arial" w:eastAsia="Arial" w:hAnsi="Arial" w:cs="Arial"/>
                            <w:noProof/>
                            <w:lang w:val="en"/>
                          </w:rPr>
                        </w:pPr>
                        <w:ins w:id="2501" w:author="David Gravett" w:date="2019-12-01T10:21:00Z">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BE50C5" w:rsidRPr="00D103E4" w:rsidRDefault="00BE50C5" w:rsidP="00016618">
                              <w:pPr>
                                <w:pStyle w:val="Caption"/>
                                <w:jc w:val="center"/>
                                <w:rPr>
                                  <w:ins w:id="2503" w:author="David Gravett" w:date="2019-12-01T10:21:00Z"/>
                                  <w:rFonts w:ascii="Arial" w:eastAsia="Arial" w:hAnsi="Arial" w:cs="Arial"/>
                                  <w:noProof/>
                                  <w:lang w:val="en"/>
                                </w:rPr>
                              </w:pPr>
                              <w:ins w:id="2504" w:author="David Gravett" w:date="2019-12-01T10:21:00Z">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stroked="f">
                  <v:textbox inset="0,0,0,0">
                    <w:txbxContent>
                      <w:p w14:paraId="071FEFDD" w14:textId="28A31A10" w:rsidR="00BE50C5" w:rsidRPr="00D103E4" w:rsidRDefault="00BE50C5" w:rsidP="00016618">
                        <w:pPr>
                          <w:pStyle w:val="Caption"/>
                          <w:jc w:val="center"/>
                          <w:rPr>
                            <w:ins w:id="2505" w:author="David Gravett" w:date="2019-12-01T10:21:00Z"/>
                            <w:rFonts w:ascii="Arial" w:eastAsia="Arial" w:hAnsi="Arial" w:cs="Arial"/>
                            <w:noProof/>
                            <w:lang w:val="en"/>
                          </w:rPr>
                        </w:pPr>
                        <w:ins w:id="2506" w:author="David Gravett" w:date="2019-12-01T10:21:00Z">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BE50C5" w:rsidRPr="00D103E4" w:rsidRDefault="00BE50C5" w:rsidP="00016618">
                              <w:pPr>
                                <w:pStyle w:val="Caption"/>
                                <w:jc w:val="center"/>
                                <w:rPr>
                                  <w:ins w:id="2507" w:author="David Gravett" w:date="2019-12-01T10:21:00Z"/>
                                  <w:rFonts w:ascii="Arial" w:eastAsia="Arial" w:hAnsi="Arial" w:cs="Arial"/>
                                  <w:noProof/>
                                  <w:lang w:val="en"/>
                                </w:rPr>
                              </w:pPr>
                              <w:ins w:id="2508" w:author="David Gravett" w:date="2019-12-01T10:21:00Z">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6"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stroked="f">
                  <v:textbox inset="0,0,0,0">
                    <w:txbxContent>
                      <w:p w14:paraId="660680AE" w14:textId="51EBA61E" w:rsidR="00BE50C5" w:rsidRPr="00D103E4" w:rsidRDefault="00BE50C5" w:rsidP="00016618">
                        <w:pPr>
                          <w:pStyle w:val="Caption"/>
                          <w:jc w:val="center"/>
                          <w:rPr>
                            <w:ins w:id="2509" w:author="David Gravett" w:date="2019-12-01T10:21:00Z"/>
                            <w:rFonts w:ascii="Arial" w:eastAsia="Arial" w:hAnsi="Arial" w:cs="Arial"/>
                            <w:noProof/>
                            <w:lang w:val="en"/>
                          </w:rPr>
                        </w:pPr>
                        <w:ins w:id="2510" w:author="David Gravett" w:date="2019-12-01T10:21:00Z">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81345"/>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1"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BE50C5" w:rsidRPr="00D103E4" w:rsidRDefault="00BE50C5" w:rsidP="00016618">
                              <w:pPr>
                                <w:pStyle w:val="Caption"/>
                                <w:jc w:val="center"/>
                                <w:rPr>
                                  <w:ins w:id="2512" w:author="David Gravett" w:date="2019-12-01T10:21:00Z"/>
                                  <w:rFonts w:ascii="Arial" w:eastAsia="Arial" w:hAnsi="Arial" w:cs="Arial"/>
                                  <w:noProof/>
                                  <w:lang w:val="en"/>
                                </w:rPr>
                              </w:pPr>
                              <w:ins w:id="2513" w:author="David Gravett" w:date="2019-12-01T10:21:00Z">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stroked="f">
                  <v:textbox inset="0,0,0,0">
                    <w:txbxContent>
                      <w:p w14:paraId="237A4ED1" w14:textId="0B29B584" w:rsidR="00BE50C5" w:rsidRPr="00D103E4" w:rsidRDefault="00BE50C5" w:rsidP="00016618">
                        <w:pPr>
                          <w:pStyle w:val="Caption"/>
                          <w:jc w:val="center"/>
                          <w:rPr>
                            <w:ins w:id="2514" w:author="David Gravett" w:date="2019-12-01T10:21:00Z"/>
                            <w:rFonts w:ascii="Arial" w:eastAsia="Arial" w:hAnsi="Arial" w:cs="Arial"/>
                            <w:noProof/>
                            <w:lang w:val="en"/>
                          </w:rPr>
                        </w:pPr>
                        <w:ins w:id="2515" w:author="David Gravett" w:date="2019-12-01T10:21:00Z">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16"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1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18">
          <w:tblGrid>
            <w:gridCol w:w="432"/>
            <w:gridCol w:w="432"/>
            <w:gridCol w:w="432"/>
            <w:gridCol w:w="432"/>
            <w:gridCol w:w="432"/>
            <w:gridCol w:w="432"/>
            <w:gridCol w:w="432"/>
          </w:tblGrid>
        </w:tblGridChange>
      </w:tblGrid>
      <w:tr w:rsidR="000E7F10" w14:paraId="624BF2ED" w14:textId="77777777" w:rsidTr="00BE50C5">
        <w:trPr>
          <w:trHeight w:val="869"/>
          <w:trPrChange w:id="2519" w:author="David Gravett" w:date="2019-12-01T10:21:00Z">
            <w:trPr>
              <w:trHeight w:val="432"/>
            </w:trPr>
          </w:trPrChange>
        </w:trPr>
        <w:tc>
          <w:tcPr>
            <w:tcW w:w="933" w:type="dxa"/>
            <w:tcPrChange w:id="2520"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1" w:author="David Gravett" w:date="2019-12-01T10:21:00Z">
                  <w:rPr>
                    <w:rFonts w:ascii="Times New Roman" w:hAnsi="Times New Roman" w:cs="Times New Roman"/>
                    <w:sz w:val="24"/>
                    <w:szCs w:val="24"/>
                  </w:rPr>
                </w:rPrChange>
              </w:rPr>
              <w:pPrChange w:id="2522" w:author="David Gravett" w:date="2019-12-01T10:21:00Z">
                <w:pPr/>
              </w:pPrChange>
            </w:pPr>
            <w:r w:rsidRPr="00016618">
              <w:rPr>
                <w:rFonts w:ascii="Times New Roman" w:hAnsi="Times New Roman"/>
                <w:sz w:val="36"/>
                <w:rPrChange w:id="2523" w:author="David Gravett" w:date="2019-12-01T10:21:00Z">
                  <w:rPr>
                    <w:rFonts w:ascii="Times New Roman" w:hAnsi="Times New Roman" w:cs="Times New Roman"/>
                    <w:sz w:val="24"/>
                    <w:szCs w:val="24"/>
                  </w:rPr>
                </w:rPrChange>
              </w:rPr>
              <w:t>2</w:t>
            </w:r>
          </w:p>
        </w:tc>
        <w:tc>
          <w:tcPr>
            <w:tcW w:w="933" w:type="dxa"/>
            <w:tcPrChange w:id="2524"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25" w:author="David Gravett" w:date="2019-12-01T10:21:00Z">
                  <w:rPr>
                    <w:rFonts w:ascii="Times New Roman" w:hAnsi="Times New Roman" w:cs="Times New Roman"/>
                    <w:sz w:val="24"/>
                    <w:szCs w:val="24"/>
                  </w:rPr>
                </w:rPrChange>
              </w:rPr>
              <w:pPrChange w:id="2526" w:author="David Gravett" w:date="2019-12-01T10:21:00Z">
                <w:pPr/>
              </w:pPrChange>
            </w:pPr>
            <w:r w:rsidRPr="00016618">
              <w:rPr>
                <w:rFonts w:ascii="Times New Roman" w:hAnsi="Times New Roman"/>
                <w:sz w:val="36"/>
                <w:rPrChange w:id="2527" w:author="David Gravett" w:date="2019-12-01T10:21:00Z">
                  <w:rPr>
                    <w:rFonts w:ascii="Times New Roman" w:hAnsi="Times New Roman" w:cs="Times New Roman"/>
                    <w:sz w:val="24"/>
                    <w:szCs w:val="24"/>
                  </w:rPr>
                </w:rPrChange>
              </w:rPr>
              <w:t>-1</w:t>
            </w:r>
          </w:p>
        </w:tc>
        <w:tc>
          <w:tcPr>
            <w:tcW w:w="933" w:type="dxa"/>
            <w:tcPrChange w:id="2528"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29" w:author="David Gravett" w:date="2019-12-01T10:21:00Z">
                  <w:rPr>
                    <w:rFonts w:ascii="Times New Roman" w:hAnsi="Times New Roman" w:cs="Times New Roman"/>
                    <w:sz w:val="24"/>
                    <w:szCs w:val="24"/>
                  </w:rPr>
                </w:rPrChange>
              </w:rPr>
              <w:pPrChange w:id="2530" w:author="David Gravett" w:date="2019-12-01T10:21:00Z">
                <w:pPr/>
              </w:pPrChange>
            </w:pPr>
            <w:r w:rsidRPr="00016618">
              <w:rPr>
                <w:rFonts w:ascii="Times New Roman" w:hAnsi="Times New Roman"/>
                <w:sz w:val="36"/>
                <w:rPrChange w:id="2531" w:author="David Gravett" w:date="2019-12-01T10:21:00Z">
                  <w:rPr>
                    <w:rFonts w:ascii="Times New Roman" w:hAnsi="Times New Roman" w:cs="Times New Roman"/>
                    <w:sz w:val="24"/>
                    <w:szCs w:val="24"/>
                  </w:rPr>
                </w:rPrChange>
              </w:rPr>
              <w:t>1</w:t>
            </w:r>
          </w:p>
        </w:tc>
        <w:tc>
          <w:tcPr>
            <w:tcW w:w="933" w:type="dxa"/>
            <w:tcPrChange w:id="2532"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3" w:author="David Gravett" w:date="2019-12-01T10:21:00Z">
                  <w:rPr>
                    <w:rFonts w:ascii="Times New Roman" w:hAnsi="Times New Roman" w:cs="Times New Roman"/>
                    <w:sz w:val="24"/>
                    <w:szCs w:val="24"/>
                  </w:rPr>
                </w:rPrChange>
              </w:rPr>
              <w:pPrChange w:id="2534" w:author="David Gravett" w:date="2019-12-01T10:21:00Z">
                <w:pPr/>
              </w:pPrChange>
            </w:pPr>
            <w:r w:rsidRPr="00016618">
              <w:rPr>
                <w:rFonts w:ascii="Times New Roman" w:hAnsi="Times New Roman"/>
                <w:sz w:val="36"/>
                <w:rPrChange w:id="2535" w:author="David Gravett" w:date="2019-12-01T10:21:00Z">
                  <w:rPr>
                    <w:rFonts w:ascii="Times New Roman" w:hAnsi="Times New Roman" w:cs="Times New Roman"/>
                    <w:sz w:val="24"/>
                    <w:szCs w:val="24"/>
                  </w:rPr>
                </w:rPrChange>
              </w:rPr>
              <w:t>1</w:t>
            </w:r>
          </w:p>
        </w:tc>
        <w:tc>
          <w:tcPr>
            <w:tcW w:w="933" w:type="dxa"/>
            <w:tcPrChange w:id="2536"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37" w:author="David Gravett" w:date="2019-12-01T10:21:00Z">
                  <w:rPr>
                    <w:rFonts w:ascii="Times New Roman" w:hAnsi="Times New Roman" w:cs="Times New Roman"/>
                    <w:sz w:val="24"/>
                    <w:szCs w:val="24"/>
                  </w:rPr>
                </w:rPrChange>
              </w:rPr>
              <w:pPrChange w:id="2538" w:author="David Gravett" w:date="2019-12-01T10:21:00Z">
                <w:pPr/>
              </w:pPrChange>
            </w:pPr>
            <w:r w:rsidRPr="00016618">
              <w:rPr>
                <w:rFonts w:ascii="Times New Roman" w:hAnsi="Times New Roman"/>
                <w:sz w:val="36"/>
                <w:rPrChange w:id="2539" w:author="David Gravett" w:date="2019-12-01T10:21:00Z">
                  <w:rPr>
                    <w:rFonts w:ascii="Times New Roman" w:hAnsi="Times New Roman" w:cs="Times New Roman"/>
                    <w:sz w:val="24"/>
                    <w:szCs w:val="24"/>
                  </w:rPr>
                </w:rPrChange>
              </w:rPr>
              <w:t>1</w:t>
            </w:r>
          </w:p>
        </w:tc>
        <w:tc>
          <w:tcPr>
            <w:tcW w:w="933" w:type="dxa"/>
            <w:tcPrChange w:id="2540"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1" w:author="David Gravett" w:date="2019-12-01T10:21:00Z">
                  <w:rPr>
                    <w:rFonts w:ascii="Times New Roman" w:hAnsi="Times New Roman" w:cs="Times New Roman"/>
                    <w:sz w:val="24"/>
                    <w:szCs w:val="24"/>
                  </w:rPr>
                </w:rPrChange>
              </w:rPr>
              <w:pPrChange w:id="2542" w:author="David Gravett" w:date="2019-12-01T10:21:00Z">
                <w:pPr/>
              </w:pPrChange>
            </w:pPr>
            <w:r w:rsidRPr="00016618">
              <w:rPr>
                <w:rFonts w:ascii="Times New Roman" w:hAnsi="Times New Roman"/>
                <w:sz w:val="36"/>
                <w:rPrChange w:id="2543" w:author="David Gravett" w:date="2019-12-01T10:21:00Z">
                  <w:rPr>
                    <w:rFonts w:ascii="Times New Roman" w:hAnsi="Times New Roman" w:cs="Times New Roman"/>
                    <w:sz w:val="24"/>
                    <w:szCs w:val="24"/>
                  </w:rPr>
                </w:rPrChange>
              </w:rPr>
              <w:t>-1</w:t>
            </w:r>
          </w:p>
        </w:tc>
        <w:tc>
          <w:tcPr>
            <w:tcW w:w="933" w:type="dxa"/>
            <w:tcPrChange w:id="2544"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45" w:author="David Gravett" w:date="2019-12-01T10:21:00Z">
                  <w:rPr>
                    <w:rFonts w:ascii="Times New Roman" w:hAnsi="Times New Roman" w:cs="Times New Roman"/>
                    <w:sz w:val="24"/>
                    <w:szCs w:val="24"/>
                  </w:rPr>
                </w:rPrChange>
              </w:rPr>
              <w:pPrChange w:id="2546" w:author="David Gravett" w:date="2019-12-01T10:21:00Z">
                <w:pPr/>
              </w:pPrChange>
            </w:pPr>
            <w:r w:rsidRPr="00016618">
              <w:rPr>
                <w:rFonts w:ascii="Times New Roman" w:hAnsi="Times New Roman"/>
                <w:sz w:val="36"/>
                <w:rPrChange w:id="2547"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48" w:author="David Gravett" w:date="2019-12-01T10:21:00Z">
            <w:trPr>
              <w:trHeight w:val="432"/>
            </w:trPr>
          </w:trPrChange>
        </w:trPr>
        <w:tc>
          <w:tcPr>
            <w:tcW w:w="933" w:type="dxa"/>
            <w:tcPrChange w:id="2549"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0" w:author="David Gravett" w:date="2019-12-01T10:21:00Z">
                  <w:rPr>
                    <w:rFonts w:ascii="Times New Roman" w:hAnsi="Times New Roman" w:cs="Times New Roman"/>
                    <w:sz w:val="24"/>
                    <w:szCs w:val="24"/>
                  </w:rPr>
                </w:rPrChange>
              </w:rPr>
              <w:pPrChange w:id="2551" w:author="David Gravett" w:date="2019-12-01T10:21:00Z">
                <w:pPr/>
              </w:pPrChange>
            </w:pPr>
            <w:r w:rsidRPr="00016618">
              <w:rPr>
                <w:rFonts w:ascii="Times New Roman" w:hAnsi="Times New Roman"/>
                <w:sz w:val="36"/>
                <w:rPrChange w:id="2552" w:author="David Gravett" w:date="2019-12-01T10:21:00Z">
                  <w:rPr>
                    <w:rFonts w:ascii="Times New Roman" w:hAnsi="Times New Roman" w:cs="Times New Roman"/>
                    <w:sz w:val="24"/>
                    <w:szCs w:val="24"/>
                  </w:rPr>
                </w:rPrChange>
              </w:rPr>
              <w:t>-1</w:t>
            </w:r>
          </w:p>
        </w:tc>
        <w:tc>
          <w:tcPr>
            <w:tcW w:w="933" w:type="dxa"/>
            <w:tcPrChange w:id="2553"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54" w:author="David Gravett" w:date="2019-12-01T10:21:00Z">
                  <w:rPr>
                    <w:rFonts w:ascii="Times New Roman" w:hAnsi="Times New Roman" w:cs="Times New Roman"/>
                    <w:sz w:val="24"/>
                    <w:szCs w:val="24"/>
                  </w:rPr>
                </w:rPrChange>
              </w:rPr>
              <w:pPrChange w:id="2555" w:author="David Gravett" w:date="2019-12-01T10:21:00Z">
                <w:pPr/>
              </w:pPrChange>
            </w:pPr>
            <w:r w:rsidRPr="00016618">
              <w:rPr>
                <w:rFonts w:ascii="Times New Roman" w:hAnsi="Times New Roman"/>
                <w:sz w:val="36"/>
                <w:rPrChange w:id="2556" w:author="David Gravett" w:date="2019-12-01T10:21:00Z">
                  <w:rPr>
                    <w:rFonts w:ascii="Times New Roman" w:hAnsi="Times New Roman" w:cs="Times New Roman"/>
                    <w:sz w:val="24"/>
                    <w:szCs w:val="24"/>
                  </w:rPr>
                </w:rPrChange>
              </w:rPr>
              <w:t>1</w:t>
            </w:r>
          </w:p>
        </w:tc>
        <w:tc>
          <w:tcPr>
            <w:tcW w:w="933" w:type="dxa"/>
            <w:tcPrChange w:id="2557"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58" w:author="David Gravett" w:date="2019-12-01T10:21:00Z">
                  <w:rPr>
                    <w:rFonts w:ascii="Times New Roman" w:hAnsi="Times New Roman" w:cs="Times New Roman"/>
                    <w:sz w:val="24"/>
                    <w:szCs w:val="24"/>
                  </w:rPr>
                </w:rPrChange>
              </w:rPr>
              <w:pPrChange w:id="2559" w:author="David Gravett" w:date="2019-12-01T10:21:00Z">
                <w:pPr/>
              </w:pPrChange>
            </w:pPr>
            <w:r w:rsidRPr="00016618">
              <w:rPr>
                <w:rFonts w:ascii="Times New Roman" w:hAnsi="Times New Roman"/>
                <w:sz w:val="36"/>
                <w:rPrChange w:id="2560" w:author="David Gravett" w:date="2019-12-01T10:21:00Z">
                  <w:rPr>
                    <w:rFonts w:ascii="Times New Roman" w:hAnsi="Times New Roman" w:cs="Times New Roman"/>
                    <w:sz w:val="24"/>
                    <w:szCs w:val="24"/>
                  </w:rPr>
                </w:rPrChange>
              </w:rPr>
              <w:t>3</w:t>
            </w:r>
          </w:p>
        </w:tc>
        <w:tc>
          <w:tcPr>
            <w:tcW w:w="933" w:type="dxa"/>
            <w:tcPrChange w:id="2561"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2" w:author="David Gravett" w:date="2019-12-01T10:21:00Z">
                  <w:rPr>
                    <w:rFonts w:ascii="Times New Roman" w:hAnsi="Times New Roman" w:cs="Times New Roman"/>
                    <w:sz w:val="24"/>
                    <w:szCs w:val="24"/>
                  </w:rPr>
                </w:rPrChange>
              </w:rPr>
              <w:pPrChange w:id="2563" w:author="David Gravett" w:date="2019-12-01T10:21:00Z">
                <w:pPr/>
              </w:pPrChange>
            </w:pPr>
            <w:r w:rsidRPr="00016618">
              <w:rPr>
                <w:rFonts w:ascii="Times New Roman" w:hAnsi="Times New Roman"/>
                <w:sz w:val="36"/>
                <w:rPrChange w:id="2564" w:author="David Gravett" w:date="2019-12-01T10:21:00Z">
                  <w:rPr>
                    <w:rFonts w:ascii="Times New Roman" w:hAnsi="Times New Roman" w:cs="Times New Roman"/>
                    <w:sz w:val="24"/>
                    <w:szCs w:val="24"/>
                  </w:rPr>
                </w:rPrChange>
              </w:rPr>
              <w:t>-1</w:t>
            </w:r>
          </w:p>
        </w:tc>
        <w:tc>
          <w:tcPr>
            <w:tcW w:w="933" w:type="dxa"/>
            <w:tcPrChange w:id="2565"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66" w:author="David Gravett" w:date="2019-12-01T10:21:00Z">
                  <w:rPr>
                    <w:rFonts w:ascii="Times New Roman" w:hAnsi="Times New Roman" w:cs="Times New Roman"/>
                    <w:sz w:val="24"/>
                    <w:szCs w:val="24"/>
                  </w:rPr>
                </w:rPrChange>
              </w:rPr>
              <w:pPrChange w:id="2567" w:author="David Gravett" w:date="2019-12-01T10:21:00Z">
                <w:pPr/>
              </w:pPrChange>
            </w:pPr>
            <w:r w:rsidRPr="00016618">
              <w:rPr>
                <w:rFonts w:ascii="Times New Roman" w:hAnsi="Times New Roman"/>
                <w:sz w:val="36"/>
                <w:rPrChange w:id="2568" w:author="David Gravett" w:date="2019-12-01T10:21:00Z">
                  <w:rPr>
                    <w:rFonts w:ascii="Times New Roman" w:hAnsi="Times New Roman" w:cs="Times New Roman"/>
                    <w:sz w:val="24"/>
                    <w:szCs w:val="24"/>
                  </w:rPr>
                </w:rPrChange>
              </w:rPr>
              <w:t>3</w:t>
            </w:r>
          </w:p>
        </w:tc>
        <w:tc>
          <w:tcPr>
            <w:tcW w:w="933" w:type="dxa"/>
            <w:tcPrChange w:id="2569"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0" w:author="David Gravett" w:date="2019-12-01T10:21:00Z">
                  <w:rPr>
                    <w:rFonts w:ascii="Times New Roman" w:hAnsi="Times New Roman" w:cs="Times New Roman"/>
                    <w:sz w:val="24"/>
                    <w:szCs w:val="24"/>
                  </w:rPr>
                </w:rPrChange>
              </w:rPr>
              <w:pPrChange w:id="2571" w:author="David Gravett" w:date="2019-12-01T10:21:00Z">
                <w:pPr/>
              </w:pPrChange>
            </w:pPr>
            <w:r w:rsidRPr="00016618">
              <w:rPr>
                <w:rFonts w:ascii="Times New Roman" w:hAnsi="Times New Roman"/>
                <w:sz w:val="36"/>
                <w:rPrChange w:id="2572" w:author="David Gravett" w:date="2019-12-01T10:21:00Z">
                  <w:rPr>
                    <w:rFonts w:ascii="Times New Roman" w:hAnsi="Times New Roman" w:cs="Times New Roman"/>
                    <w:sz w:val="24"/>
                    <w:szCs w:val="24"/>
                  </w:rPr>
                </w:rPrChange>
              </w:rPr>
              <w:t>1</w:t>
            </w:r>
          </w:p>
        </w:tc>
        <w:tc>
          <w:tcPr>
            <w:tcW w:w="933" w:type="dxa"/>
            <w:tcPrChange w:id="2573"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74" w:author="David Gravett" w:date="2019-12-01T10:21:00Z">
                  <w:rPr>
                    <w:rFonts w:ascii="Times New Roman" w:hAnsi="Times New Roman" w:cs="Times New Roman"/>
                    <w:sz w:val="24"/>
                    <w:szCs w:val="24"/>
                  </w:rPr>
                </w:rPrChange>
              </w:rPr>
              <w:pPrChange w:id="2575" w:author="David Gravett" w:date="2019-12-01T10:21:00Z">
                <w:pPr/>
              </w:pPrChange>
            </w:pPr>
            <w:r w:rsidRPr="00016618">
              <w:rPr>
                <w:rFonts w:ascii="Times New Roman" w:hAnsi="Times New Roman"/>
                <w:sz w:val="36"/>
                <w:rPrChange w:id="2576"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77" w:author="David Gravett" w:date="2019-12-01T10:21:00Z">
            <w:trPr>
              <w:trHeight w:val="432"/>
            </w:trPr>
          </w:trPrChange>
        </w:trPr>
        <w:tc>
          <w:tcPr>
            <w:tcW w:w="933" w:type="dxa"/>
            <w:tcPrChange w:id="2578"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79" w:author="David Gravett" w:date="2019-12-01T10:21:00Z">
                  <w:rPr>
                    <w:rFonts w:ascii="Times New Roman" w:hAnsi="Times New Roman" w:cs="Times New Roman"/>
                    <w:sz w:val="24"/>
                    <w:szCs w:val="24"/>
                  </w:rPr>
                </w:rPrChange>
              </w:rPr>
              <w:pPrChange w:id="2580" w:author="David Gravett" w:date="2019-12-01T10:21:00Z">
                <w:pPr/>
              </w:pPrChange>
            </w:pPr>
            <w:r w:rsidRPr="00016618">
              <w:rPr>
                <w:rFonts w:ascii="Times New Roman" w:hAnsi="Times New Roman"/>
                <w:sz w:val="36"/>
                <w:rPrChange w:id="2581" w:author="David Gravett" w:date="2019-12-01T10:21:00Z">
                  <w:rPr>
                    <w:rFonts w:ascii="Times New Roman" w:hAnsi="Times New Roman" w:cs="Times New Roman"/>
                    <w:sz w:val="24"/>
                    <w:szCs w:val="24"/>
                  </w:rPr>
                </w:rPrChange>
              </w:rPr>
              <w:t>1</w:t>
            </w:r>
          </w:p>
        </w:tc>
        <w:tc>
          <w:tcPr>
            <w:tcW w:w="933" w:type="dxa"/>
            <w:tcPrChange w:id="2582"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3" w:author="David Gravett" w:date="2019-12-01T10:21:00Z">
                  <w:rPr>
                    <w:rFonts w:ascii="Times New Roman" w:hAnsi="Times New Roman" w:cs="Times New Roman"/>
                    <w:sz w:val="24"/>
                    <w:szCs w:val="24"/>
                  </w:rPr>
                </w:rPrChange>
              </w:rPr>
              <w:pPrChange w:id="2584" w:author="David Gravett" w:date="2019-12-01T10:21:00Z">
                <w:pPr/>
              </w:pPrChange>
            </w:pPr>
            <w:r w:rsidRPr="00016618">
              <w:rPr>
                <w:rFonts w:ascii="Times New Roman" w:hAnsi="Times New Roman"/>
                <w:sz w:val="36"/>
                <w:rPrChange w:id="2585" w:author="David Gravett" w:date="2019-12-01T10:21:00Z">
                  <w:rPr>
                    <w:rFonts w:ascii="Times New Roman" w:hAnsi="Times New Roman" w:cs="Times New Roman"/>
                    <w:sz w:val="24"/>
                    <w:szCs w:val="24"/>
                  </w:rPr>
                </w:rPrChange>
              </w:rPr>
              <w:t>-1</w:t>
            </w:r>
          </w:p>
        </w:tc>
        <w:tc>
          <w:tcPr>
            <w:tcW w:w="933" w:type="dxa"/>
            <w:tcPrChange w:id="2586"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87" w:author="David Gravett" w:date="2019-12-01T10:21:00Z">
                  <w:rPr>
                    <w:rFonts w:ascii="Times New Roman" w:hAnsi="Times New Roman" w:cs="Times New Roman"/>
                    <w:sz w:val="24"/>
                    <w:szCs w:val="24"/>
                  </w:rPr>
                </w:rPrChange>
              </w:rPr>
              <w:pPrChange w:id="2588" w:author="David Gravett" w:date="2019-12-01T10:21:00Z">
                <w:pPr/>
              </w:pPrChange>
            </w:pPr>
            <w:r w:rsidRPr="00016618">
              <w:rPr>
                <w:rFonts w:ascii="Times New Roman" w:hAnsi="Times New Roman"/>
                <w:sz w:val="36"/>
                <w:rPrChange w:id="2589" w:author="David Gravett" w:date="2019-12-01T10:21:00Z">
                  <w:rPr>
                    <w:rFonts w:ascii="Times New Roman" w:hAnsi="Times New Roman" w:cs="Times New Roman"/>
                    <w:sz w:val="24"/>
                    <w:szCs w:val="24"/>
                  </w:rPr>
                </w:rPrChange>
              </w:rPr>
              <w:t>-1</w:t>
            </w:r>
          </w:p>
        </w:tc>
        <w:tc>
          <w:tcPr>
            <w:tcW w:w="933" w:type="dxa"/>
            <w:tcPrChange w:id="2590"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1" w:author="David Gravett" w:date="2019-12-01T10:21:00Z">
                  <w:rPr>
                    <w:rFonts w:ascii="Times New Roman" w:hAnsi="Times New Roman" w:cs="Times New Roman"/>
                    <w:sz w:val="24"/>
                    <w:szCs w:val="24"/>
                  </w:rPr>
                </w:rPrChange>
              </w:rPr>
              <w:pPrChange w:id="2592" w:author="David Gravett" w:date="2019-12-01T10:21:00Z">
                <w:pPr/>
              </w:pPrChange>
            </w:pPr>
            <w:r w:rsidRPr="00016618">
              <w:rPr>
                <w:rFonts w:ascii="Times New Roman" w:hAnsi="Times New Roman"/>
                <w:sz w:val="36"/>
                <w:rPrChange w:id="2593" w:author="David Gravett" w:date="2019-12-01T10:21:00Z">
                  <w:rPr>
                    <w:rFonts w:ascii="Times New Roman" w:hAnsi="Times New Roman" w:cs="Times New Roman"/>
                    <w:sz w:val="24"/>
                    <w:szCs w:val="24"/>
                  </w:rPr>
                </w:rPrChange>
              </w:rPr>
              <w:t>-1</w:t>
            </w:r>
          </w:p>
        </w:tc>
        <w:tc>
          <w:tcPr>
            <w:tcW w:w="933" w:type="dxa"/>
            <w:tcPrChange w:id="2594"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95" w:author="David Gravett" w:date="2019-12-01T10:21:00Z">
                  <w:rPr>
                    <w:rFonts w:ascii="Times New Roman" w:hAnsi="Times New Roman" w:cs="Times New Roman"/>
                    <w:sz w:val="24"/>
                    <w:szCs w:val="24"/>
                  </w:rPr>
                </w:rPrChange>
              </w:rPr>
              <w:pPrChange w:id="2596" w:author="David Gravett" w:date="2019-12-01T10:21:00Z">
                <w:pPr/>
              </w:pPrChange>
            </w:pPr>
            <w:r w:rsidRPr="00016618">
              <w:rPr>
                <w:rFonts w:ascii="Times New Roman" w:hAnsi="Times New Roman"/>
                <w:sz w:val="36"/>
                <w:rPrChange w:id="2597" w:author="David Gravett" w:date="2019-12-01T10:21:00Z">
                  <w:rPr>
                    <w:rFonts w:ascii="Times New Roman" w:hAnsi="Times New Roman" w:cs="Times New Roman"/>
                    <w:sz w:val="24"/>
                    <w:szCs w:val="24"/>
                  </w:rPr>
                </w:rPrChange>
              </w:rPr>
              <w:t>-1</w:t>
            </w:r>
          </w:p>
        </w:tc>
        <w:tc>
          <w:tcPr>
            <w:tcW w:w="933" w:type="dxa"/>
            <w:tcPrChange w:id="2598"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99" w:author="David Gravett" w:date="2019-12-01T10:21:00Z">
                  <w:rPr>
                    <w:rFonts w:ascii="Times New Roman" w:hAnsi="Times New Roman" w:cs="Times New Roman"/>
                    <w:sz w:val="24"/>
                    <w:szCs w:val="24"/>
                  </w:rPr>
                </w:rPrChange>
              </w:rPr>
              <w:pPrChange w:id="2600" w:author="David Gravett" w:date="2019-12-01T10:21:00Z">
                <w:pPr/>
              </w:pPrChange>
            </w:pPr>
            <w:r w:rsidRPr="00016618">
              <w:rPr>
                <w:rFonts w:ascii="Times New Roman" w:hAnsi="Times New Roman"/>
                <w:sz w:val="36"/>
                <w:rPrChange w:id="2601" w:author="David Gravett" w:date="2019-12-01T10:21:00Z">
                  <w:rPr>
                    <w:rFonts w:ascii="Times New Roman" w:hAnsi="Times New Roman" w:cs="Times New Roman"/>
                    <w:sz w:val="24"/>
                    <w:szCs w:val="24"/>
                  </w:rPr>
                </w:rPrChange>
              </w:rPr>
              <w:t>-1</w:t>
            </w:r>
          </w:p>
        </w:tc>
        <w:tc>
          <w:tcPr>
            <w:tcW w:w="933" w:type="dxa"/>
            <w:tcPrChange w:id="2602"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3" w:author="David Gravett" w:date="2019-12-01T10:21:00Z">
                  <w:rPr>
                    <w:rFonts w:ascii="Times New Roman" w:hAnsi="Times New Roman" w:cs="Times New Roman"/>
                    <w:sz w:val="24"/>
                    <w:szCs w:val="24"/>
                  </w:rPr>
                </w:rPrChange>
              </w:rPr>
              <w:pPrChange w:id="2604" w:author="David Gravett" w:date="2019-12-01T10:21:00Z">
                <w:pPr/>
              </w:pPrChange>
            </w:pPr>
            <w:r w:rsidRPr="00016618">
              <w:rPr>
                <w:rFonts w:ascii="Times New Roman" w:hAnsi="Times New Roman"/>
                <w:sz w:val="36"/>
                <w:rPrChange w:id="2605"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06" w:author="David Gravett" w:date="2019-12-01T10:21:00Z">
            <w:trPr>
              <w:trHeight w:val="432"/>
            </w:trPr>
          </w:trPrChange>
        </w:trPr>
        <w:tc>
          <w:tcPr>
            <w:tcW w:w="933" w:type="dxa"/>
            <w:tcPrChange w:id="2607"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08" w:author="David Gravett" w:date="2019-12-01T10:21:00Z">
                  <w:rPr>
                    <w:rFonts w:ascii="Times New Roman" w:hAnsi="Times New Roman" w:cs="Times New Roman"/>
                    <w:sz w:val="24"/>
                    <w:szCs w:val="24"/>
                  </w:rPr>
                </w:rPrChange>
              </w:rPr>
              <w:pPrChange w:id="2609" w:author="David Gravett" w:date="2019-12-01T10:21:00Z">
                <w:pPr/>
              </w:pPrChange>
            </w:pPr>
            <w:r w:rsidRPr="00016618">
              <w:rPr>
                <w:rFonts w:ascii="Times New Roman" w:hAnsi="Times New Roman"/>
                <w:sz w:val="36"/>
                <w:rPrChange w:id="2610" w:author="David Gravett" w:date="2019-12-01T10:21:00Z">
                  <w:rPr>
                    <w:rFonts w:ascii="Times New Roman" w:hAnsi="Times New Roman" w:cs="Times New Roman"/>
                    <w:sz w:val="24"/>
                    <w:szCs w:val="24"/>
                  </w:rPr>
                </w:rPrChange>
              </w:rPr>
              <w:t>1</w:t>
            </w:r>
          </w:p>
        </w:tc>
        <w:tc>
          <w:tcPr>
            <w:tcW w:w="933" w:type="dxa"/>
            <w:tcPrChange w:id="2611"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2" w:author="David Gravett" w:date="2019-12-01T10:21:00Z">
                  <w:rPr>
                    <w:rFonts w:ascii="Times New Roman" w:hAnsi="Times New Roman" w:cs="Times New Roman"/>
                    <w:sz w:val="24"/>
                    <w:szCs w:val="24"/>
                  </w:rPr>
                </w:rPrChange>
              </w:rPr>
              <w:pPrChange w:id="2613" w:author="David Gravett" w:date="2019-12-01T10:21:00Z">
                <w:pPr/>
              </w:pPrChange>
            </w:pPr>
            <w:r w:rsidRPr="00016618">
              <w:rPr>
                <w:rFonts w:ascii="Times New Roman" w:hAnsi="Times New Roman"/>
                <w:sz w:val="36"/>
                <w:rPrChange w:id="2614" w:author="David Gravett" w:date="2019-12-01T10:21:00Z">
                  <w:rPr>
                    <w:rFonts w:ascii="Times New Roman" w:hAnsi="Times New Roman" w:cs="Times New Roman"/>
                    <w:sz w:val="24"/>
                    <w:szCs w:val="24"/>
                  </w:rPr>
                </w:rPrChange>
              </w:rPr>
              <w:t>-1</w:t>
            </w:r>
          </w:p>
        </w:tc>
        <w:tc>
          <w:tcPr>
            <w:tcW w:w="933" w:type="dxa"/>
            <w:tcPrChange w:id="2615"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16" w:author="David Gravett" w:date="2019-12-01T10:21:00Z">
                  <w:rPr>
                    <w:rFonts w:ascii="Times New Roman" w:hAnsi="Times New Roman" w:cs="Times New Roman"/>
                    <w:sz w:val="24"/>
                    <w:szCs w:val="24"/>
                  </w:rPr>
                </w:rPrChange>
              </w:rPr>
              <w:pPrChange w:id="2617" w:author="David Gravett" w:date="2019-12-01T10:21:00Z">
                <w:pPr/>
              </w:pPrChange>
            </w:pPr>
            <w:r w:rsidRPr="00016618">
              <w:rPr>
                <w:rFonts w:ascii="Times New Roman" w:hAnsi="Times New Roman"/>
                <w:sz w:val="36"/>
                <w:rPrChange w:id="2618" w:author="David Gravett" w:date="2019-12-01T10:21:00Z">
                  <w:rPr>
                    <w:rFonts w:ascii="Times New Roman" w:hAnsi="Times New Roman" w:cs="Times New Roman"/>
                    <w:sz w:val="24"/>
                    <w:szCs w:val="24"/>
                  </w:rPr>
                </w:rPrChange>
              </w:rPr>
              <w:t>-1</w:t>
            </w:r>
          </w:p>
        </w:tc>
        <w:tc>
          <w:tcPr>
            <w:tcW w:w="933" w:type="dxa"/>
            <w:tcPrChange w:id="2619"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0" w:author="David Gravett" w:date="2019-12-01T10:21:00Z">
                  <w:rPr>
                    <w:rFonts w:ascii="Times New Roman" w:hAnsi="Times New Roman" w:cs="Times New Roman"/>
                    <w:sz w:val="24"/>
                    <w:szCs w:val="24"/>
                  </w:rPr>
                </w:rPrChange>
              </w:rPr>
              <w:pPrChange w:id="2621" w:author="David Gravett" w:date="2019-12-01T10:21:00Z">
                <w:pPr/>
              </w:pPrChange>
            </w:pPr>
            <w:r w:rsidRPr="00016618">
              <w:rPr>
                <w:rFonts w:ascii="Times New Roman" w:hAnsi="Times New Roman"/>
                <w:sz w:val="36"/>
                <w:rPrChange w:id="2622" w:author="David Gravett" w:date="2019-12-01T10:21:00Z">
                  <w:rPr>
                    <w:rFonts w:ascii="Times New Roman" w:hAnsi="Times New Roman" w:cs="Times New Roman"/>
                    <w:sz w:val="24"/>
                    <w:szCs w:val="24"/>
                  </w:rPr>
                </w:rPrChange>
              </w:rPr>
              <w:t>-1</w:t>
            </w:r>
          </w:p>
        </w:tc>
        <w:tc>
          <w:tcPr>
            <w:tcW w:w="933" w:type="dxa"/>
            <w:tcPrChange w:id="2623"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24" w:author="David Gravett" w:date="2019-12-01T10:21:00Z">
                  <w:rPr>
                    <w:rFonts w:ascii="Times New Roman" w:hAnsi="Times New Roman" w:cs="Times New Roman"/>
                    <w:sz w:val="24"/>
                    <w:szCs w:val="24"/>
                  </w:rPr>
                </w:rPrChange>
              </w:rPr>
              <w:pPrChange w:id="2625" w:author="David Gravett" w:date="2019-12-01T10:21:00Z">
                <w:pPr/>
              </w:pPrChange>
            </w:pPr>
            <w:r w:rsidRPr="00016618">
              <w:rPr>
                <w:rFonts w:ascii="Times New Roman" w:hAnsi="Times New Roman"/>
                <w:sz w:val="36"/>
                <w:rPrChange w:id="2626" w:author="David Gravett" w:date="2019-12-01T10:21:00Z">
                  <w:rPr>
                    <w:rFonts w:ascii="Times New Roman" w:hAnsi="Times New Roman" w:cs="Times New Roman"/>
                    <w:sz w:val="24"/>
                    <w:szCs w:val="24"/>
                  </w:rPr>
                </w:rPrChange>
              </w:rPr>
              <w:t>-1</w:t>
            </w:r>
          </w:p>
        </w:tc>
        <w:tc>
          <w:tcPr>
            <w:tcW w:w="933" w:type="dxa"/>
            <w:tcPrChange w:id="2627"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28" w:author="David Gravett" w:date="2019-12-01T10:21:00Z">
                  <w:rPr>
                    <w:rFonts w:ascii="Times New Roman" w:hAnsi="Times New Roman" w:cs="Times New Roman"/>
                    <w:sz w:val="24"/>
                    <w:szCs w:val="24"/>
                  </w:rPr>
                </w:rPrChange>
              </w:rPr>
              <w:pPrChange w:id="2629" w:author="David Gravett" w:date="2019-12-01T10:21:00Z">
                <w:pPr/>
              </w:pPrChange>
            </w:pPr>
            <w:r w:rsidRPr="00016618">
              <w:rPr>
                <w:rFonts w:ascii="Times New Roman" w:hAnsi="Times New Roman"/>
                <w:sz w:val="36"/>
                <w:rPrChange w:id="2630" w:author="David Gravett" w:date="2019-12-01T10:21:00Z">
                  <w:rPr>
                    <w:rFonts w:ascii="Times New Roman" w:hAnsi="Times New Roman" w:cs="Times New Roman"/>
                    <w:sz w:val="24"/>
                    <w:szCs w:val="24"/>
                  </w:rPr>
                </w:rPrChange>
              </w:rPr>
              <w:t>-1</w:t>
            </w:r>
          </w:p>
        </w:tc>
        <w:tc>
          <w:tcPr>
            <w:tcW w:w="933" w:type="dxa"/>
            <w:tcPrChange w:id="2631"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2" w:author="David Gravett" w:date="2019-12-01T10:21:00Z">
                  <w:rPr>
                    <w:rFonts w:ascii="Times New Roman" w:hAnsi="Times New Roman" w:cs="Times New Roman"/>
                    <w:sz w:val="24"/>
                    <w:szCs w:val="24"/>
                  </w:rPr>
                </w:rPrChange>
              </w:rPr>
              <w:pPrChange w:id="2633" w:author="David Gravett" w:date="2019-12-01T10:21:00Z">
                <w:pPr/>
              </w:pPrChange>
            </w:pPr>
            <w:r w:rsidRPr="00016618">
              <w:rPr>
                <w:rFonts w:ascii="Times New Roman" w:hAnsi="Times New Roman"/>
                <w:sz w:val="36"/>
                <w:rPrChange w:id="2634"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35" w:author="David Gravett" w:date="2019-12-01T10:21:00Z">
            <w:trPr>
              <w:trHeight w:val="432"/>
            </w:trPr>
          </w:trPrChange>
        </w:trPr>
        <w:tc>
          <w:tcPr>
            <w:tcW w:w="933" w:type="dxa"/>
            <w:tcPrChange w:id="2636"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37" w:author="David Gravett" w:date="2019-12-01T10:21:00Z">
                  <w:rPr>
                    <w:rFonts w:ascii="Times New Roman" w:hAnsi="Times New Roman" w:cs="Times New Roman"/>
                    <w:sz w:val="24"/>
                    <w:szCs w:val="24"/>
                  </w:rPr>
                </w:rPrChange>
              </w:rPr>
              <w:pPrChange w:id="2638" w:author="David Gravett" w:date="2019-12-01T10:21:00Z">
                <w:pPr/>
              </w:pPrChange>
            </w:pPr>
            <w:r w:rsidRPr="00016618">
              <w:rPr>
                <w:rFonts w:ascii="Times New Roman" w:hAnsi="Times New Roman"/>
                <w:sz w:val="36"/>
                <w:rPrChange w:id="2639" w:author="David Gravett" w:date="2019-12-01T10:21:00Z">
                  <w:rPr>
                    <w:rFonts w:ascii="Times New Roman" w:hAnsi="Times New Roman" w:cs="Times New Roman"/>
                    <w:sz w:val="24"/>
                    <w:szCs w:val="24"/>
                  </w:rPr>
                </w:rPrChange>
              </w:rPr>
              <w:t>-1</w:t>
            </w:r>
          </w:p>
        </w:tc>
        <w:tc>
          <w:tcPr>
            <w:tcW w:w="933" w:type="dxa"/>
            <w:tcPrChange w:id="2640"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1" w:author="David Gravett" w:date="2019-12-01T10:21:00Z">
                  <w:rPr>
                    <w:rFonts w:ascii="Times New Roman" w:hAnsi="Times New Roman" w:cs="Times New Roman"/>
                    <w:sz w:val="24"/>
                    <w:szCs w:val="24"/>
                  </w:rPr>
                </w:rPrChange>
              </w:rPr>
              <w:pPrChange w:id="2642" w:author="David Gravett" w:date="2019-12-01T10:21:00Z">
                <w:pPr/>
              </w:pPrChange>
            </w:pPr>
            <w:r w:rsidRPr="00016618">
              <w:rPr>
                <w:rFonts w:ascii="Times New Roman" w:hAnsi="Times New Roman"/>
                <w:sz w:val="36"/>
                <w:rPrChange w:id="2643" w:author="David Gravett" w:date="2019-12-01T10:21:00Z">
                  <w:rPr>
                    <w:rFonts w:ascii="Times New Roman" w:hAnsi="Times New Roman" w:cs="Times New Roman"/>
                    <w:sz w:val="24"/>
                    <w:szCs w:val="24"/>
                  </w:rPr>
                </w:rPrChange>
              </w:rPr>
              <w:t>1</w:t>
            </w:r>
          </w:p>
        </w:tc>
        <w:tc>
          <w:tcPr>
            <w:tcW w:w="933" w:type="dxa"/>
            <w:tcPrChange w:id="2644"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45" w:author="David Gravett" w:date="2019-12-01T10:21:00Z">
                  <w:rPr>
                    <w:rFonts w:ascii="Times New Roman" w:hAnsi="Times New Roman" w:cs="Times New Roman"/>
                    <w:sz w:val="24"/>
                    <w:szCs w:val="24"/>
                  </w:rPr>
                </w:rPrChange>
              </w:rPr>
              <w:pPrChange w:id="2646" w:author="David Gravett" w:date="2019-12-01T10:21:00Z">
                <w:pPr/>
              </w:pPrChange>
            </w:pPr>
            <w:r w:rsidRPr="00016618">
              <w:rPr>
                <w:rFonts w:ascii="Times New Roman" w:hAnsi="Times New Roman"/>
                <w:sz w:val="36"/>
                <w:rPrChange w:id="2647" w:author="David Gravett" w:date="2019-12-01T10:21:00Z">
                  <w:rPr>
                    <w:rFonts w:ascii="Times New Roman" w:hAnsi="Times New Roman" w:cs="Times New Roman"/>
                    <w:sz w:val="24"/>
                    <w:szCs w:val="24"/>
                  </w:rPr>
                </w:rPrChange>
              </w:rPr>
              <w:t>2</w:t>
            </w:r>
          </w:p>
        </w:tc>
        <w:tc>
          <w:tcPr>
            <w:tcW w:w="933" w:type="dxa"/>
            <w:tcPrChange w:id="2648"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49" w:author="David Gravett" w:date="2019-12-01T10:21:00Z">
                  <w:rPr>
                    <w:rFonts w:ascii="Times New Roman" w:hAnsi="Times New Roman" w:cs="Times New Roman"/>
                    <w:sz w:val="24"/>
                    <w:szCs w:val="24"/>
                  </w:rPr>
                </w:rPrChange>
              </w:rPr>
              <w:pPrChange w:id="2650" w:author="David Gravett" w:date="2019-12-01T10:21:00Z">
                <w:pPr/>
              </w:pPrChange>
            </w:pPr>
            <w:r w:rsidRPr="00016618">
              <w:rPr>
                <w:rFonts w:ascii="Times New Roman" w:hAnsi="Times New Roman"/>
                <w:sz w:val="36"/>
                <w:rPrChange w:id="2651" w:author="David Gravett" w:date="2019-12-01T10:21:00Z">
                  <w:rPr>
                    <w:rFonts w:ascii="Times New Roman" w:hAnsi="Times New Roman" w:cs="Times New Roman"/>
                    <w:sz w:val="24"/>
                    <w:szCs w:val="24"/>
                  </w:rPr>
                </w:rPrChange>
              </w:rPr>
              <w:t>1</w:t>
            </w:r>
          </w:p>
        </w:tc>
        <w:tc>
          <w:tcPr>
            <w:tcW w:w="933" w:type="dxa"/>
            <w:tcPrChange w:id="2652"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3" w:author="David Gravett" w:date="2019-12-01T10:21:00Z">
                  <w:rPr>
                    <w:rFonts w:ascii="Times New Roman" w:hAnsi="Times New Roman" w:cs="Times New Roman"/>
                    <w:sz w:val="24"/>
                    <w:szCs w:val="24"/>
                  </w:rPr>
                </w:rPrChange>
              </w:rPr>
              <w:pPrChange w:id="2654" w:author="David Gravett" w:date="2019-12-01T10:21:00Z">
                <w:pPr/>
              </w:pPrChange>
            </w:pPr>
            <w:r w:rsidRPr="00016618">
              <w:rPr>
                <w:rFonts w:ascii="Times New Roman" w:hAnsi="Times New Roman"/>
                <w:sz w:val="36"/>
                <w:rPrChange w:id="2655" w:author="David Gravett" w:date="2019-12-01T10:21:00Z">
                  <w:rPr>
                    <w:rFonts w:ascii="Times New Roman" w:hAnsi="Times New Roman" w:cs="Times New Roman"/>
                    <w:sz w:val="24"/>
                    <w:szCs w:val="24"/>
                  </w:rPr>
                </w:rPrChange>
              </w:rPr>
              <w:t>2</w:t>
            </w:r>
          </w:p>
        </w:tc>
        <w:tc>
          <w:tcPr>
            <w:tcW w:w="933" w:type="dxa"/>
            <w:tcPrChange w:id="2656"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57" w:author="David Gravett" w:date="2019-12-01T10:21:00Z">
                  <w:rPr>
                    <w:rFonts w:ascii="Times New Roman" w:hAnsi="Times New Roman" w:cs="Times New Roman"/>
                    <w:sz w:val="24"/>
                    <w:szCs w:val="24"/>
                  </w:rPr>
                </w:rPrChange>
              </w:rPr>
              <w:pPrChange w:id="2658" w:author="David Gravett" w:date="2019-12-01T10:21:00Z">
                <w:pPr/>
              </w:pPrChange>
            </w:pPr>
            <w:r w:rsidRPr="00016618">
              <w:rPr>
                <w:rFonts w:ascii="Times New Roman" w:hAnsi="Times New Roman"/>
                <w:sz w:val="36"/>
                <w:rPrChange w:id="2659" w:author="David Gravett" w:date="2019-12-01T10:21:00Z">
                  <w:rPr>
                    <w:rFonts w:ascii="Times New Roman" w:hAnsi="Times New Roman" w:cs="Times New Roman"/>
                    <w:sz w:val="24"/>
                    <w:szCs w:val="24"/>
                  </w:rPr>
                </w:rPrChange>
              </w:rPr>
              <w:t>1</w:t>
            </w:r>
          </w:p>
        </w:tc>
        <w:tc>
          <w:tcPr>
            <w:tcW w:w="933" w:type="dxa"/>
            <w:tcPrChange w:id="2660"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1" w:author="David Gravett" w:date="2019-12-01T10:21:00Z">
                  <w:rPr>
                    <w:rFonts w:ascii="Times New Roman" w:hAnsi="Times New Roman" w:cs="Times New Roman"/>
                    <w:sz w:val="24"/>
                    <w:szCs w:val="24"/>
                  </w:rPr>
                </w:rPrChange>
              </w:rPr>
              <w:pPrChange w:id="2662" w:author="David Gravett" w:date="2019-12-01T10:21:00Z">
                <w:pPr/>
              </w:pPrChange>
            </w:pPr>
            <w:r w:rsidRPr="00016618">
              <w:rPr>
                <w:rFonts w:ascii="Times New Roman" w:hAnsi="Times New Roman"/>
                <w:sz w:val="36"/>
                <w:rPrChange w:id="2663"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64" w:author="David Gravett" w:date="2019-12-01T10:21:00Z">
            <w:trPr>
              <w:trHeight w:val="432"/>
            </w:trPr>
          </w:trPrChange>
        </w:trPr>
        <w:tc>
          <w:tcPr>
            <w:tcW w:w="933" w:type="dxa"/>
            <w:tcPrChange w:id="2665"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66" w:author="David Gravett" w:date="2019-12-01T10:21:00Z">
                  <w:rPr>
                    <w:rFonts w:ascii="Times New Roman" w:hAnsi="Times New Roman" w:cs="Times New Roman"/>
                    <w:sz w:val="24"/>
                    <w:szCs w:val="24"/>
                  </w:rPr>
                </w:rPrChange>
              </w:rPr>
              <w:pPrChange w:id="2667" w:author="David Gravett" w:date="2019-12-01T10:21:00Z">
                <w:pPr/>
              </w:pPrChange>
            </w:pPr>
            <w:r w:rsidRPr="00016618">
              <w:rPr>
                <w:rFonts w:ascii="Times New Roman" w:hAnsi="Times New Roman"/>
                <w:sz w:val="36"/>
                <w:rPrChange w:id="2668" w:author="David Gravett" w:date="2019-12-01T10:21:00Z">
                  <w:rPr>
                    <w:rFonts w:ascii="Times New Roman" w:hAnsi="Times New Roman" w:cs="Times New Roman"/>
                    <w:sz w:val="24"/>
                    <w:szCs w:val="24"/>
                  </w:rPr>
                </w:rPrChange>
              </w:rPr>
              <w:t>1</w:t>
            </w:r>
          </w:p>
        </w:tc>
        <w:tc>
          <w:tcPr>
            <w:tcW w:w="933" w:type="dxa"/>
            <w:tcPrChange w:id="2669"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0" w:author="David Gravett" w:date="2019-12-01T10:21:00Z">
                  <w:rPr>
                    <w:rFonts w:ascii="Times New Roman" w:hAnsi="Times New Roman" w:cs="Times New Roman"/>
                    <w:sz w:val="24"/>
                    <w:szCs w:val="24"/>
                  </w:rPr>
                </w:rPrChange>
              </w:rPr>
              <w:pPrChange w:id="2671" w:author="David Gravett" w:date="2019-12-01T10:21:00Z">
                <w:pPr/>
              </w:pPrChange>
            </w:pPr>
            <w:r w:rsidRPr="00016618">
              <w:rPr>
                <w:rFonts w:ascii="Times New Roman" w:hAnsi="Times New Roman"/>
                <w:sz w:val="36"/>
                <w:rPrChange w:id="2672" w:author="David Gravett" w:date="2019-12-01T10:21:00Z">
                  <w:rPr>
                    <w:rFonts w:ascii="Times New Roman" w:hAnsi="Times New Roman" w:cs="Times New Roman"/>
                    <w:sz w:val="24"/>
                    <w:szCs w:val="24"/>
                  </w:rPr>
                </w:rPrChange>
              </w:rPr>
              <w:t>-1</w:t>
            </w:r>
          </w:p>
        </w:tc>
        <w:tc>
          <w:tcPr>
            <w:tcW w:w="933" w:type="dxa"/>
            <w:tcPrChange w:id="2673"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74" w:author="David Gravett" w:date="2019-12-01T10:21:00Z">
                  <w:rPr>
                    <w:rFonts w:ascii="Times New Roman" w:hAnsi="Times New Roman" w:cs="Times New Roman"/>
                    <w:sz w:val="24"/>
                    <w:szCs w:val="24"/>
                  </w:rPr>
                </w:rPrChange>
              </w:rPr>
              <w:pPrChange w:id="2675" w:author="David Gravett" w:date="2019-12-01T10:21:00Z">
                <w:pPr/>
              </w:pPrChange>
            </w:pPr>
            <w:r w:rsidRPr="00016618">
              <w:rPr>
                <w:rFonts w:ascii="Times New Roman" w:hAnsi="Times New Roman"/>
                <w:sz w:val="36"/>
                <w:rPrChange w:id="2676" w:author="David Gravett" w:date="2019-12-01T10:21:00Z">
                  <w:rPr>
                    <w:rFonts w:ascii="Times New Roman" w:hAnsi="Times New Roman" w:cs="Times New Roman"/>
                    <w:sz w:val="24"/>
                    <w:szCs w:val="24"/>
                  </w:rPr>
                </w:rPrChange>
              </w:rPr>
              <w:t>1</w:t>
            </w:r>
          </w:p>
        </w:tc>
        <w:tc>
          <w:tcPr>
            <w:tcW w:w="933" w:type="dxa"/>
            <w:tcPrChange w:id="2677"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78" w:author="David Gravett" w:date="2019-12-01T10:21:00Z">
                  <w:rPr>
                    <w:rFonts w:ascii="Times New Roman" w:hAnsi="Times New Roman" w:cs="Times New Roman"/>
                    <w:sz w:val="24"/>
                    <w:szCs w:val="24"/>
                  </w:rPr>
                </w:rPrChange>
              </w:rPr>
              <w:pPrChange w:id="2679" w:author="David Gravett" w:date="2019-12-01T10:21:00Z">
                <w:pPr/>
              </w:pPrChange>
            </w:pPr>
            <w:r w:rsidRPr="00016618">
              <w:rPr>
                <w:rFonts w:ascii="Times New Roman" w:hAnsi="Times New Roman"/>
                <w:sz w:val="36"/>
                <w:rPrChange w:id="2680" w:author="David Gravett" w:date="2019-12-01T10:21:00Z">
                  <w:rPr>
                    <w:rFonts w:ascii="Times New Roman" w:hAnsi="Times New Roman" w:cs="Times New Roman"/>
                    <w:sz w:val="24"/>
                    <w:szCs w:val="24"/>
                  </w:rPr>
                </w:rPrChange>
              </w:rPr>
              <w:t>3</w:t>
            </w:r>
          </w:p>
        </w:tc>
        <w:tc>
          <w:tcPr>
            <w:tcW w:w="933" w:type="dxa"/>
            <w:tcPrChange w:id="2681"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2" w:author="David Gravett" w:date="2019-12-01T10:21:00Z">
                  <w:rPr>
                    <w:rFonts w:ascii="Times New Roman" w:hAnsi="Times New Roman" w:cs="Times New Roman"/>
                    <w:sz w:val="24"/>
                    <w:szCs w:val="24"/>
                  </w:rPr>
                </w:rPrChange>
              </w:rPr>
              <w:pPrChange w:id="2683" w:author="David Gravett" w:date="2019-12-01T10:21:00Z">
                <w:pPr/>
              </w:pPrChange>
            </w:pPr>
            <w:r w:rsidRPr="00016618">
              <w:rPr>
                <w:rFonts w:ascii="Times New Roman" w:hAnsi="Times New Roman"/>
                <w:sz w:val="36"/>
                <w:rPrChange w:id="2684" w:author="David Gravett" w:date="2019-12-01T10:21:00Z">
                  <w:rPr>
                    <w:rFonts w:ascii="Times New Roman" w:hAnsi="Times New Roman" w:cs="Times New Roman"/>
                    <w:sz w:val="24"/>
                    <w:szCs w:val="24"/>
                  </w:rPr>
                </w:rPrChange>
              </w:rPr>
              <w:t>1</w:t>
            </w:r>
          </w:p>
        </w:tc>
        <w:tc>
          <w:tcPr>
            <w:tcW w:w="933" w:type="dxa"/>
            <w:tcPrChange w:id="2685"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86" w:author="David Gravett" w:date="2019-12-01T10:21:00Z">
                  <w:rPr>
                    <w:rFonts w:ascii="Times New Roman" w:hAnsi="Times New Roman" w:cs="Times New Roman"/>
                    <w:sz w:val="24"/>
                    <w:szCs w:val="24"/>
                  </w:rPr>
                </w:rPrChange>
              </w:rPr>
              <w:pPrChange w:id="2687" w:author="David Gravett" w:date="2019-12-01T10:21:00Z">
                <w:pPr/>
              </w:pPrChange>
            </w:pPr>
            <w:r w:rsidRPr="00016618">
              <w:rPr>
                <w:rFonts w:ascii="Times New Roman" w:hAnsi="Times New Roman"/>
                <w:sz w:val="36"/>
                <w:rPrChange w:id="2688" w:author="David Gravett" w:date="2019-12-01T10:21:00Z">
                  <w:rPr>
                    <w:rFonts w:ascii="Times New Roman" w:hAnsi="Times New Roman" w:cs="Times New Roman"/>
                    <w:sz w:val="24"/>
                    <w:szCs w:val="24"/>
                  </w:rPr>
                </w:rPrChange>
              </w:rPr>
              <w:t>-1</w:t>
            </w:r>
          </w:p>
        </w:tc>
        <w:tc>
          <w:tcPr>
            <w:tcW w:w="933" w:type="dxa"/>
            <w:tcPrChange w:id="2689"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0" w:author="David Gravett" w:date="2019-12-01T10:21:00Z">
                  <w:rPr>
                    <w:rFonts w:ascii="Times New Roman" w:hAnsi="Times New Roman" w:cs="Times New Roman"/>
                    <w:sz w:val="24"/>
                    <w:szCs w:val="24"/>
                  </w:rPr>
                </w:rPrChange>
              </w:rPr>
              <w:pPrChange w:id="2691" w:author="David Gravett" w:date="2019-12-01T10:21:00Z">
                <w:pPr/>
              </w:pPrChange>
            </w:pPr>
            <w:r w:rsidRPr="00016618">
              <w:rPr>
                <w:rFonts w:ascii="Times New Roman" w:hAnsi="Times New Roman"/>
                <w:sz w:val="36"/>
                <w:rPrChange w:id="2692"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3" w:author="David Gravett" w:date="2019-12-01T10:21:00Z">
            <w:trPr>
              <w:trHeight w:val="432"/>
            </w:trPr>
          </w:trPrChange>
        </w:trPr>
        <w:tc>
          <w:tcPr>
            <w:tcW w:w="933" w:type="dxa"/>
            <w:tcPrChange w:id="2694"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95" w:author="David Gravett" w:date="2019-12-01T10:21:00Z">
                  <w:rPr>
                    <w:rFonts w:ascii="Times New Roman" w:hAnsi="Times New Roman" w:cs="Times New Roman"/>
                    <w:sz w:val="24"/>
                    <w:szCs w:val="24"/>
                  </w:rPr>
                </w:rPrChange>
              </w:rPr>
              <w:pPrChange w:id="2696" w:author="David Gravett" w:date="2019-12-01T10:21:00Z">
                <w:pPr/>
              </w:pPrChange>
            </w:pPr>
            <w:r w:rsidRPr="00016618">
              <w:rPr>
                <w:rFonts w:ascii="Times New Roman" w:hAnsi="Times New Roman"/>
                <w:sz w:val="36"/>
                <w:rPrChange w:id="2697" w:author="David Gravett" w:date="2019-12-01T10:21:00Z">
                  <w:rPr>
                    <w:rFonts w:ascii="Times New Roman" w:hAnsi="Times New Roman" w:cs="Times New Roman"/>
                    <w:sz w:val="24"/>
                    <w:szCs w:val="24"/>
                  </w:rPr>
                </w:rPrChange>
              </w:rPr>
              <w:t>-1</w:t>
            </w:r>
          </w:p>
        </w:tc>
        <w:tc>
          <w:tcPr>
            <w:tcW w:w="933" w:type="dxa"/>
            <w:tcPrChange w:id="2698"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99" w:author="David Gravett" w:date="2019-12-01T10:21:00Z">
                  <w:rPr>
                    <w:rFonts w:ascii="Times New Roman" w:hAnsi="Times New Roman" w:cs="Times New Roman"/>
                    <w:sz w:val="24"/>
                    <w:szCs w:val="24"/>
                  </w:rPr>
                </w:rPrChange>
              </w:rPr>
              <w:pPrChange w:id="2700" w:author="David Gravett" w:date="2019-12-01T10:21:00Z">
                <w:pPr/>
              </w:pPrChange>
            </w:pPr>
            <w:r w:rsidRPr="00016618">
              <w:rPr>
                <w:rFonts w:ascii="Times New Roman" w:hAnsi="Times New Roman"/>
                <w:sz w:val="36"/>
                <w:rPrChange w:id="2701" w:author="David Gravett" w:date="2019-12-01T10:21:00Z">
                  <w:rPr>
                    <w:rFonts w:ascii="Times New Roman" w:hAnsi="Times New Roman" w:cs="Times New Roman"/>
                    <w:sz w:val="24"/>
                    <w:szCs w:val="24"/>
                  </w:rPr>
                </w:rPrChange>
              </w:rPr>
              <w:t>3</w:t>
            </w:r>
          </w:p>
        </w:tc>
        <w:tc>
          <w:tcPr>
            <w:tcW w:w="933" w:type="dxa"/>
            <w:tcPrChange w:id="2702"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3" w:author="David Gravett" w:date="2019-12-01T10:21:00Z">
                  <w:rPr>
                    <w:rFonts w:ascii="Times New Roman" w:hAnsi="Times New Roman" w:cs="Times New Roman"/>
                    <w:sz w:val="24"/>
                    <w:szCs w:val="24"/>
                  </w:rPr>
                </w:rPrChange>
              </w:rPr>
              <w:pPrChange w:id="2704" w:author="David Gravett" w:date="2019-12-01T10:21:00Z">
                <w:pPr/>
              </w:pPrChange>
            </w:pPr>
            <w:r w:rsidRPr="00016618">
              <w:rPr>
                <w:rFonts w:ascii="Times New Roman" w:hAnsi="Times New Roman"/>
                <w:sz w:val="36"/>
                <w:rPrChange w:id="2705" w:author="David Gravett" w:date="2019-12-01T10:21:00Z">
                  <w:rPr>
                    <w:rFonts w:ascii="Times New Roman" w:hAnsi="Times New Roman" w:cs="Times New Roman"/>
                    <w:sz w:val="24"/>
                    <w:szCs w:val="24"/>
                  </w:rPr>
                </w:rPrChange>
              </w:rPr>
              <w:t>-1</w:t>
            </w:r>
          </w:p>
        </w:tc>
        <w:tc>
          <w:tcPr>
            <w:tcW w:w="933" w:type="dxa"/>
            <w:tcPrChange w:id="2706"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07" w:author="David Gravett" w:date="2019-12-01T10:21:00Z">
                  <w:rPr>
                    <w:rFonts w:ascii="Times New Roman" w:hAnsi="Times New Roman" w:cs="Times New Roman"/>
                    <w:sz w:val="24"/>
                    <w:szCs w:val="24"/>
                  </w:rPr>
                </w:rPrChange>
              </w:rPr>
              <w:pPrChange w:id="2708" w:author="David Gravett" w:date="2019-12-01T10:21:00Z">
                <w:pPr/>
              </w:pPrChange>
            </w:pPr>
            <w:r w:rsidRPr="00016618">
              <w:rPr>
                <w:rFonts w:ascii="Times New Roman" w:hAnsi="Times New Roman"/>
                <w:sz w:val="36"/>
                <w:rPrChange w:id="2709" w:author="David Gravett" w:date="2019-12-01T10:21:00Z">
                  <w:rPr>
                    <w:rFonts w:ascii="Times New Roman" w:hAnsi="Times New Roman" w:cs="Times New Roman"/>
                    <w:sz w:val="24"/>
                    <w:szCs w:val="24"/>
                  </w:rPr>
                </w:rPrChange>
              </w:rPr>
              <w:t>-1</w:t>
            </w:r>
          </w:p>
        </w:tc>
        <w:tc>
          <w:tcPr>
            <w:tcW w:w="933" w:type="dxa"/>
            <w:tcPrChange w:id="2710"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1" w:author="David Gravett" w:date="2019-12-01T10:21:00Z">
                  <w:rPr>
                    <w:rFonts w:ascii="Times New Roman" w:hAnsi="Times New Roman" w:cs="Times New Roman"/>
                    <w:sz w:val="24"/>
                    <w:szCs w:val="24"/>
                  </w:rPr>
                </w:rPrChange>
              </w:rPr>
              <w:pPrChange w:id="2712" w:author="David Gravett" w:date="2019-12-01T10:21:00Z">
                <w:pPr/>
              </w:pPrChange>
            </w:pPr>
            <w:r w:rsidRPr="00016618">
              <w:rPr>
                <w:rFonts w:ascii="Times New Roman" w:hAnsi="Times New Roman"/>
                <w:sz w:val="36"/>
                <w:rPrChange w:id="2713" w:author="David Gravett" w:date="2019-12-01T10:21:00Z">
                  <w:rPr>
                    <w:rFonts w:ascii="Times New Roman" w:hAnsi="Times New Roman" w:cs="Times New Roman"/>
                    <w:sz w:val="24"/>
                    <w:szCs w:val="24"/>
                  </w:rPr>
                </w:rPrChange>
              </w:rPr>
              <w:t>-1</w:t>
            </w:r>
          </w:p>
        </w:tc>
        <w:tc>
          <w:tcPr>
            <w:tcW w:w="933" w:type="dxa"/>
            <w:tcPrChange w:id="2714"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15" w:author="David Gravett" w:date="2019-12-01T10:21:00Z">
                  <w:rPr>
                    <w:rFonts w:ascii="Times New Roman" w:hAnsi="Times New Roman" w:cs="Times New Roman"/>
                    <w:sz w:val="24"/>
                    <w:szCs w:val="24"/>
                  </w:rPr>
                </w:rPrChange>
              </w:rPr>
              <w:pPrChange w:id="2716" w:author="David Gravett" w:date="2019-12-01T10:21:00Z">
                <w:pPr/>
              </w:pPrChange>
            </w:pPr>
            <w:r w:rsidRPr="00016618">
              <w:rPr>
                <w:rFonts w:ascii="Times New Roman" w:hAnsi="Times New Roman"/>
                <w:sz w:val="36"/>
                <w:rPrChange w:id="2717" w:author="David Gravett" w:date="2019-12-01T10:21:00Z">
                  <w:rPr>
                    <w:rFonts w:ascii="Times New Roman" w:hAnsi="Times New Roman" w:cs="Times New Roman"/>
                    <w:sz w:val="24"/>
                    <w:szCs w:val="24"/>
                  </w:rPr>
                </w:rPrChange>
              </w:rPr>
              <w:t>3</w:t>
            </w:r>
          </w:p>
        </w:tc>
        <w:tc>
          <w:tcPr>
            <w:tcW w:w="933" w:type="dxa"/>
            <w:tcPrChange w:id="2718"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19" w:author="David Gravett" w:date="2019-12-01T10:21:00Z">
                  <w:rPr>
                    <w:rFonts w:ascii="Times New Roman" w:hAnsi="Times New Roman" w:cs="Times New Roman"/>
                    <w:sz w:val="24"/>
                    <w:szCs w:val="24"/>
                  </w:rPr>
                </w:rPrChange>
              </w:rPr>
              <w:pPrChange w:id="2720" w:author="David Gravett" w:date="2019-12-01T10:21:00Z">
                <w:pPr/>
              </w:pPrChange>
            </w:pPr>
            <w:r w:rsidRPr="00016618">
              <w:rPr>
                <w:rFonts w:ascii="Times New Roman" w:hAnsi="Times New Roman"/>
                <w:sz w:val="36"/>
                <w:rPrChange w:id="2721"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2" w:author="David Gravett" w:date="2019-12-01T10:21:00Z">
          <w:pPr>
            <w:spacing w:line="288" w:lineRule="auto"/>
            <w:ind w:firstLine="720"/>
          </w:pPr>
        </w:pPrChange>
      </w:pPr>
      <w:ins w:id="2723"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BE50C5" w:rsidRPr="00D103E4" w:rsidRDefault="00BE50C5" w:rsidP="00016618">
                              <w:pPr>
                                <w:pStyle w:val="Caption"/>
                                <w:jc w:val="center"/>
                                <w:rPr>
                                  <w:ins w:id="2724" w:author="David Gravett" w:date="2019-12-01T10:21:00Z"/>
                                  <w:rFonts w:ascii="Arial" w:eastAsia="Arial" w:hAnsi="Arial" w:cs="Arial"/>
                                  <w:noProof/>
                                  <w:lang w:val="en"/>
                                </w:rPr>
                              </w:pPr>
                              <w:ins w:id="2725"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stroked="f">
                  <v:textbox inset="0,0,0,0">
                    <w:txbxContent>
                      <w:p w14:paraId="0F2C5EBE" w14:textId="5B97BF11" w:rsidR="00BE50C5" w:rsidRPr="00D103E4" w:rsidRDefault="00BE50C5" w:rsidP="00016618">
                        <w:pPr>
                          <w:pStyle w:val="Caption"/>
                          <w:jc w:val="center"/>
                          <w:rPr>
                            <w:ins w:id="2726" w:author="David Gravett" w:date="2019-12-01T10:21:00Z"/>
                            <w:rFonts w:ascii="Arial" w:eastAsia="Arial" w:hAnsi="Arial" w:cs="Arial"/>
                            <w:noProof/>
                            <w:lang w:val="en"/>
                          </w:rPr>
                        </w:pPr>
                        <w:ins w:id="2727"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28"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29"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0"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1"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32"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33"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34"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35"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36"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37"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38"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BE50C5" w:rsidRPr="00D103E4" w:rsidRDefault="00BE50C5" w:rsidP="00016618">
                              <w:pPr>
                                <w:pStyle w:val="Caption"/>
                                <w:jc w:val="center"/>
                                <w:rPr>
                                  <w:ins w:id="2739" w:author="David Gravett" w:date="2019-12-01T10:21:00Z"/>
                                  <w:rFonts w:ascii="Arial" w:eastAsia="Arial" w:hAnsi="Arial" w:cs="Arial"/>
                                  <w:noProof/>
                                  <w:lang w:val="en"/>
                                </w:rPr>
                              </w:pPr>
                              <w:ins w:id="2740" w:author="David Gravett" w:date="2019-12-01T10:21:00Z">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stroked="f">
                  <v:textbox inset="0,0,0,0">
                    <w:txbxContent>
                      <w:p w14:paraId="2047E367" w14:textId="6E924D54" w:rsidR="00BE50C5" w:rsidRPr="00D103E4" w:rsidRDefault="00BE50C5" w:rsidP="00016618">
                        <w:pPr>
                          <w:pStyle w:val="Caption"/>
                          <w:jc w:val="center"/>
                          <w:rPr>
                            <w:ins w:id="2741" w:author="David Gravett" w:date="2019-12-01T10:21:00Z"/>
                            <w:rFonts w:ascii="Arial" w:eastAsia="Arial" w:hAnsi="Arial" w:cs="Arial"/>
                            <w:noProof/>
                            <w:lang w:val="en"/>
                          </w:rPr>
                        </w:pPr>
                        <w:ins w:id="2742" w:author="David Gravett" w:date="2019-12-01T10:21:00Z">
                          <w:r>
                            <w:t>Figure 13: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851F47"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851F47"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ins w:id="2743" w:author="David Gravett" w:date="2019-12-01T10:21:00Z">
        <w:r w:rsidR="00016618">
          <w:t>14</w:t>
        </w:r>
        <w:r>
          <w:rPr>
            <w:noProof/>
          </w:rPr>
          <w:t>:</w:t>
        </w:r>
      </w:ins>
      <w:del w:id="274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45"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BE50C5" w:rsidRPr="00D103E4" w:rsidRDefault="00BE50C5" w:rsidP="00016618">
                              <w:pPr>
                                <w:pStyle w:val="Caption"/>
                                <w:jc w:val="center"/>
                                <w:rPr>
                                  <w:ins w:id="2746" w:author="David Gravett" w:date="2019-12-01T10:21:00Z"/>
                                  <w:rFonts w:ascii="Arial" w:eastAsia="Arial" w:hAnsi="Arial" w:cs="Arial"/>
                                  <w:noProof/>
                                  <w:lang w:val="en"/>
                                </w:rPr>
                              </w:pPr>
                              <w:ins w:id="2747" w:author="David Gravett" w:date="2019-12-01T10:21:00Z">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stroked="f">
                  <v:textbox inset="0,0,0,0">
                    <w:txbxContent>
                      <w:p w14:paraId="7DAD9329" w14:textId="123051EA" w:rsidR="00BE50C5" w:rsidRPr="00D103E4" w:rsidRDefault="00BE50C5" w:rsidP="00016618">
                        <w:pPr>
                          <w:pStyle w:val="Caption"/>
                          <w:jc w:val="center"/>
                          <w:rPr>
                            <w:ins w:id="2748" w:author="David Gravett" w:date="2019-12-01T10:21:00Z"/>
                            <w:rFonts w:ascii="Arial" w:eastAsia="Arial" w:hAnsi="Arial" w:cs="Arial"/>
                            <w:noProof/>
                            <w:lang w:val="en"/>
                          </w:rPr>
                        </w:pPr>
                        <w:ins w:id="2749" w:author="David Gravett" w:date="2019-12-01T10:21:00Z">
                          <w:r>
                            <w:t>Figure 15: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50"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BE50C5" w:rsidRPr="00D103E4" w:rsidRDefault="00BE50C5" w:rsidP="00016618">
                              <w:pPr>
                                <w:pStyle w:val="Caption"/>
                                <w:jc w:val="center"/>
                                <w:rPr>
                                  <w:ins w:id="2751" w:author="David Gravett" w:date="2019-12-01T10:21:00Z"/>
                                  <w:rFonts w:ascii="Arial" w:eastAsia="Arial" w:hAnsi="Arial" w:cs="Arial"/>
                                  <w:noProof/>
                                  <w:lang w:val="en"/>
                                </w:rPr>
                              </w:pPr>
                              <w:ins w:id="2752" w:author="David Gravett" w:date="2019-12-01T10:21:00Z">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stroked="f">
                  <v:textbox inset="0,0,0,0">
                    <w:txbxContent>
                      <w:p w14:paraId="4E9F6B04" w14:textId="1CE69393" w:rsidR="00BE50C5" w:rsidRPr="00D103E4" w:rsidRDefault="00BE50C5" w:rsidP="00016618">
                        <w:pPr>
                          <w:pStyle w:val="Caption"/>
                          <w:jc w:val="center"/>
                          <w:rPr>
                            <w:ins w:id="2753" w:author="David Gravett" w:date="2019-12-01T10:21:00Z"/>
                            <w:rFonts w:ascii="Arial" w:eastAsia="Arial" w:hAnsi="Arial" w:cs="Arial"/>
                            <w:noProof/>
                            <w:lang w:val="en"/>
                          </w:rPr>
                        </w:pPr>
                        <w:ins w:id="2754" w:author="David Gravett" w:date="2019-12-01T10:21:00Z">
                          <w:r>
                            <w:t>Figure 16: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55"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56"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BE50C5" w:rsidRPr="00D103E4" w:rsidRDefault="00BE50C5" w:rsidP="00016618">
                              <w:pPr>
                                <w:pStyle w:val="Caption"/>
                                <w:jc w:val="center"/>
                                <w:rPr>
                                  <w:ins w:id="2757" w:author="David Gravett" w:date="2019-12-01T10:21:00Z"/>
                                  <w:rFonts w:ascii="Arial" w:eastAsia="Arial" w:hAnsi="Arial" w:cs="Arial"/>
                                  <w:noProof/>
                                  <w:lang w:val="en"/>
                                </w:rPr>
                              </w:pPr>
                              <w:ins w:id="2758" w:author="David Gravett" w:date="2019-12-01T10:21:00Z">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stroked="f">
                  <v:textbox inset="0,0,0,0">
                    <w:txbxContent>
                      <w:p w14:paraId="54B83AAE" w14:textId="6F3DF00B" w:rsidR="00BE50C5" w:rsidRPr="00D103E4" w:rsidRDefault="00BE50C5" w:rsidP="00016618">
                        <w:pPr>
                          <w:pStyle w:val="Caption"/>
                          <w:jc w:val="center"/>
                          <w:rPr>
                            <w:ins w:id="2759" w:author="David Gravett" w:date="2019-12-01T10:21:00Z"/>
                            <w:rFonts w:ascii="Arial" w:eastAsia="Arial" w:hAnsi="Arial" w:cs="Arial"/>
                            <w:noProof/>
                            <w:lang w:val="en"/>
                          </w:rPr>
                        </w:pPr>
                        <w:ins w:id="2760" w:author="David Gravett" w:date="2019-12-01T10:21:00Z">
                          <w:r>
                            <w:t>Figure 17: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39EE218A" w14:textId="77777777" w:rsidR="00016618" w:rsidRDefault="00016618" w:rsidP="7C8C8381">
      <w:pPr>
        <w:spacing w:before="240" w:line="256" w:lineRule="auto"/>
        <w:outlineLvl w:val="0"/>
        <w:rPr>
          <w:ins w:id="2761" w:author="David Gravett" w:date="2019-12-01T10:21:00Z"/>
          <w:rFonts w:ascii="Calibri Light" w:eastAsia="Times New Roman" w:hAnsi="Calibri Light" w:cs="Times New Roman"/>
          <w:color w:val="2F5496" w:themeColor="accent1" w:themeShade="BF"/>
          <w:sz w:val="40"/>
          <w:szCs w:val="40"/>
          <w:lang w:val="en-US"/>
        </w:rPr>
      </w:pPr>
    </w:p>
    <w:p w14:paraId="58690584" w14:textId="77777777" w:rsidR="00016618" w:rsidRDefault="00016618" w:rsidP="7C8C8381">
      <w:pPr>
        <w:spacing w:before="240" w:line="256" w:lineRule="auto"/>
        <w:outlineLvl w:val="0"/>
        <w:rPr>
          <w:ins w:id="2762" w:author="David Gravett" w:date="2019-12-01T10:21:00Z"/>
          <w:rFonts w:ascii="Calibri Light" w:eastAsia="Times New Roman" w:hAnsi="Calibri Light" w:cs="Times New Roman"/>
          <w:color w:val="2F5496" w:themeColor="accent1" w:themeShade="BF"/>
          <w:sz w:val="40"/>
          <w:szCs w:val="40"/>
          <w:lang w:val="en-US"/>
        </w:rPr>
      </w:pPr>
    </w:p>
    <w:p w14:paraId="0083F436" w14:textId="77777777" w:rsidR="00016618" w:rsidRDefault="00016618" w:rsidP="7C8C8381">
      <w:pPr>
        <w:spacing w:before="240" w:line="256" w:lineRule="auto"/>
        <w:outlineLvl w:val="0"/>
        <w:rPr>
          <w:ins w:id="2763" w:author="David Gravett" w:date="2019-12-01T10:21:00Z"/>
          <w:rFonts w:ascii="Calibri Light" w:eastAsia="Times New Roman" w:hAnsi="Calibri Light" w:cs="Times New Roman"/>
          <w:color w:val="2F5496" w:themeColor="accent1" w:themeShade="BF"/>
          <w:sz w:val="40"/>
          <w:szCs w:val="40"/>
          <w:lang w:val="en-US"/>
        </w:rPr>
      </w:pPr>
    </w:p>
    <w:p w14:paraId="50B1BCD8" w14:textId="265C5E99" w:rsidR="7C8C8381" w:rsidRDefault="7C8C8381" w:rsidP="7C8C8381">
      <w:pPr>
        <w:spacing w:before="240" w:line="256" w:lineRule="auto"/>
        <w:outlineLvl w:val="0"/>
      </w:pPr>
      <w:r w:rsidRPr="7C8C8381">
        <w:rPr>
          <w:rFonts w:ascii="Calibri Light" w:eastAsia="Times New Roman" w:hAnsi="Calibri Light" w:cs="Times New Roman"/>
          <w:color w:val="2F5496" w:themeColor="accent1" w:themeShade="BF"/>
          <w:sz w:val="40"/>
          <w:szCs w:val="40"/>
          <w:lang w:val="en-US"/>
        </w:rPr>
        <w:lastRenderedPageBreak/>
        <w:t>Drone Death Animation</w:t>
      </w:r>
      <w:r>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lastRenderedPageBreak/>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lastRenderedPageBreak/>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lastRenderedPageBreak/>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lastRenderedPageBreak/>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796C467E" w14:textId="4B57C4FD" w:rsidR="00063D94" w:rsidRDefault="00063D94" w:rsidP="00063D94">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Unit with Sensor</w:t>
      </w:r>
    </w:p>
    <w:p w14:paraId="49D956CB"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1E38F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2134DF5" w14:textId="77777777" w:rsidR="00063D94" w:rsidRDefault="00063D94" w:rsidP="00063D94">
      <w:pPr>
        <w:spacing w:line="254" w:lineRule="auto"/>
        <w:jc w:val="both"/>
        <w:rPr>
          <w:rFonts w:ascii="Times New Roman" w:eastAsia="Calibri" w:hAnsi="Times New Roman" w:cs="Times New Roman"/>
          <w:sz w:val="24"/>
          <w:szCs w:val="24"/>
        </w:rPr>
      </w:pPr>
    </w:p>
    <w:p w14:paraId="39A271B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27F15ECA" w14:textId="77777777" w:rsidR="00063D94" w:rsidRDefault="00063D94" w:rsidP="00063D94">
      <w:pPr>
        <w:spacing w:line="254" w:lineRule="auto"/>
        <w:jc w:val="both"/>
        <w:rPr>
          <w:rFonts w:ascii="Times New Roman" w:eastAsia="Calibri" w:hAnsi="Times New Roman" w:cs="Times New Roman"/>
          <w:sz w:val="24"/>
          <w:szCs w:val="24"/>
        </w:rPr>
      </w:pPr>
    </w:p>
    <w:p w14:paraId="71CE25AD"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0C8843D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629ED7B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C71839" w14:textId="77777777" w:rsidR="00063D94" w:rsidRPr="009237EA" w:rsidRDefault="00063D94" w:rsidP="00063D94">
      <w:pPr>
        <w:pStyle w:val="Heading2"/>
        <w:rPr>
          <w:rFonts w:asciiTheme="majorHAnsi" w:hAnsiTheme="majorHAnsi"/>
          <w:rPrChange w:id="2764" w:author="James Dwyer" w:date="2019-12-01T10:21:00Z">
            <w:rPr/>
          </w:rPrChange>
        </w:rPr>
      </w:pPr>
      <w:r w:rsidRPr="009237EA">
        <w:rPr>
          <w:rFonts w:asciiTheme="majorHAnsi" w:hAnsiTheme="majorHAnsi"/>
          <w:color w:val="2F5496" w:themeColor="accent1" w:themeShade="BF"/>
          <w:rPrChange w:id="2765" w:author="James Dwyer" w:date="2019-12-01T10:21:00Z">
            <w:rPr/>
          </w:rPrChange>
        </w:rPr>
        <w:t>Infrared</w:t>
      </w:r>
    </w:p>
    <w:p w14:paraId="2AF8FCC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2D062F5F" w14:textId="77777777" w:rsidR="00063D94" w:rsidRDefault="00063D94" w:rsidP="00063D94">
      <w:pPr>
        <w:spacing w:line="254" w:lineRule="auto"/>
        <w:jc w:val="both"/>
        <w:rPr>
          <w:rFonts w:ascii="Times New Roman" w:eastAsia="Calibri" w:hAnsi="Times New Roman" w:cs="Times New Roman"/>
          <w:sz w:val="24"/>
          <w:szCs w:val="24"/>
        </w:rPr>
      </w:pPr>
    </w:p>
    <w:p w14:paraId="61540828"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6FC9CCA8"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BBD38FA"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379C3DFA" wp14:editId="00027DEF">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153F90AF" w14:textId="11BB3299" w:rsidR="00063D94" w:rsidRPr="00616748" w:rsidRDefault="00063D94" w:rsidP="00063D9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06DC7716" w14:textId="77777777" w:rsidR="00632E08" w:rsidRDefault="00632E08" w:rsidP="00063D94">
      <w:pPr>
        <w:spacing w:line="254" w:lineRule="auto"/>
        <w:rPr>
          <w:rFonts w:ascii="Times New Roman" w:eastAsia="Calibri" w:hAnsi="Times New Roman" w:cs="Times New Roman"/>
          <w:sz w:val="24"/>
          <w:szCs w:val="24"/>
        </w:rPr>
      </w:pPr>
    </w:p>
    <w:p w14:paraId="429E5673" w14:textId="2D9D4E95" w:rsidR="00063D94" w:rsidRDefault="00063D94" w:rsidP="00063D9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4F67618D" w14:textId="77777777" w:rsidR="00063D94" w:rsidRDefault="00063D94" w:rsidP="00063D94">
      <w:pPr>
        <w:spacing w:line="254" w:lineRule="auto"/>
        <w:jc w:val="both"/>
        <w:rPr>
          <w:rFonts w:ascii="Times New Roman" w:eastAsia="Calibri" w:hAnsi="Times New Roman" w:cs="Times New Roman"/>
          <w:sz w:val="24"/>
          <w:szCs w:val="24"/>
        </w:rPr>
      </w:pPr>
    </w:p>
    <w:p w14:paraId="4C164E0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EBBC998" w14:textId="77777777" w:rsidR="00063D94" w:rsidRDefault="00063D94" w:rsidP="00063D94">
      <w:pPr>
        <w:spacing w:line="254" w:lineRule="auto"/>
        <w:jc w:val="both"/>
        <w:rPr>
          <w:rFonts w:ascii="Times New Roman" w:eastAsia="Calibri" w:hAnsi="Times New Roman" w:cs="Times New Roman"/>
          <w:sz w:val="24"/>
          <w:szCs w:val="24"/>
        </w:rPr>
      </w:pPr>
    </w:p>
    <w:p w14:paraId="5531936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9F09F52" w14:textId="77777777" w:rsidR="00063D94" w:rsidRDefault="00063D94" w:rsidP="00063D94">
      <w:pPr>
        <w:spacing w:line="254" w:lineRule="auto"/>
        <w:jc w:val="both"/>
        <w:rPr>
          <w:rFonts w:ascii="Times New Roman" w:eastAsia="Calibri" w:hAnsi="Times New Roman" w:cs="Times New Roman"/>
          <w:sz w:val="24"/>
          <w:szCs w:val="24"/>
        </w:rPr>
      </w:pPr>
    </w:p>
    <w:p w14:paraId="4F1D02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7042F68" w14:textId="77777777" w:rsidR="00063D94" w:rsidRDefault="00063D94" w:rsidP="00063D94">
      <w:pPr>
        <w:spacing w:line="254" w:lineRule="auto"/>
        <w:jc w:val="both"/>
        <w:rPr>
          <w:rFonts w:ascii="Times New Roman" w:eastAsia="Calibri" w:hAnsi="Times New Roman" w:cs="Times New Roman"/>
          <w:sz w:val="24"/>
          <w:szCs w:val="24"/>
        </w:rPr>
      </w:pPr>
    </w:p>
    <w:p w14:paraId="669B6F1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7400A12F" w14:textId="63EABE17" w:rsidR="00063D94" w:rsidRDefault="006C5B2B" w:rsidP="00063D94">
      <w:pPr>
        <w:spacing w:line="254" w:lineRule="auto"/>
        <w:jc w:val="both"/>
        <w:rPr>
          <w:rFonts w:eastAsia="Calibri"/>
        </w:rPr>
      </w:pPr>
      <w:r>
        <w:rPr>
          <w:noProof/>
        </w:rPr>
        <w:lastRenderedPageBreak/>
        <mc:AlternateContent>
          <mc:Choice Requires="wps">
            <w:drawing>
              <wp:anchor distT="0" distB="0" distL="114300" distR="114300" simplePos="0" relativeHeight="251679232" behindDoc="0" locked="0" layoutInCell="1" allowOverlap="1" wp14:anchorId="357B8F8C" wp14:editId="01ACF975">
                <wp:simplePos x="0" y="0"/>
                <wp:positionH relativeFrom="margin">
                  <wp:align>center</wp:align>
                </wp:positionH>
                <wp:positionV relativeFrom="paragraph">
                  <wp:posOffset>3597275</wp:posOffset>
                </wp:positionV>
                <wp:extent cx="3438525" cy="171450"/>
                <wp:effectExtent l="0" t="0" r="0" b="0"/>
                <wp:wrapTopAndBottom/>
                <wp:docPr id="197605985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1118DA8C" w14:textId="7D31B8BA"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sidR="00844A99">
                              <w:rPr>
                                <w:noProof/>
                              </w:rPr>
                              <w:t>6</w:t>
                            </w:r>
                            <w:r>
                              <w:rPr>
                                <w:noProof/>
                              </w:rPr>
                              <w:fldChar w:fldCharType="end"/>
                            </w:r>
                            <w:r>
                              <w:t>: Active and Passive sensors</w:t>
                            </w:r>
                          </w:p>
                          <w:p w14:paraId="0184F206"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7B8F8C" id="Text Box 193" o:spid="_x0000_s1083" type="#_x0000_t202" style="position:absolute;left:0;text-align:left;margin-left:0;margin-top:283.25pt;width:270.75pt;height:13.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" stroked="f">
                <v:textbox inset="0,0,0,0">
                  <w:txbxContent>
                    <w:p w14:paraId="1118DA8C" w14:textId="7D31B8BA"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sidR="00844A99">
                        <w:rPr>
                          <w:noProof/>
                        </w:rPr>
                        <w:t>6</w:t>
                      </w:r>
                      <w:r>
                        <w:rPr>
                          <w:noProof/>
                        </w:rPr>
                        <w:fldChar w:fldCharType="end"/>
                      </w:r>
                      <w:r>
                        <w:t>: Active and Passive sensors</w:t>
                      </w:r>
                    </w:p>
                    <w:p w14:paraId="0184F206" w14:textId="77777777" w:rsidR="00063D94" w:rsidRDefault="00063D94" w:rsidP="00063D94">
                      <w:pPr>
                        <w:rPr>
                          <w:noProof/>
                        </w:rPr>
                      </w:pPr>
                    </w:p>
                  </w:txbxContent>
                </v:textbox>
                <w10:wrap type="topAndBottom" anchorx="margin"/>
              </v:shape>
            </w:pict>
          </mc:Fallback>
        </mc:AlternateContent>
      </w:r>
      <w:r w:rsidR="00063D94">
        <w:rPr>
          <w:noProof/>
        </w:rPr>
        <w:drawing>
          <wp:anchor distT="0" distB="0" distL="114300" distR="114300" simplePos="0" relativeHeight="251663360" behindDoc="0" locked="0" layoutInCell="1" allowOverlap="1" wp14:anchorId="338E8D65" wp14:editId="7ED33CA5">
            <wp:simplePos x="0" y="0"/>
            <wp:positionH relativeFrom="margin">
              <wp:posOffset>1019175</wp:posOffset>
            </wp:positionH>
            <wp:positionV relativeFrom="paragraph">
              <wp:posOffset>254000</wp:posOffset>
            </wp:positionV>
            <wp:extent cx="3600450" cy="3230880"/>
            <wp:effectExtent l="0" t="0" r="0" b="7620"/>
            <wp:wrapTopAndBottom/>
            <wp:docPr id="1976059840" name="Picture 1976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348940" w14:textId="77777777" w:rsidR="00063D94" w:rsidRPr="00791257"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p>
    <w:p w14:paraId="15823BC9" w14:textId="77777777" w:rsidR="00063D94" w:rsidRDefault="00063D94" w:rsidP="00063D94">
      <w:pPr>
        <w:spacing w:line="254" w:lineRule="auto"/>
        <w:jc w:val="both"/>
        <w:rPr>
          <w:rFonts w:ascii="Times New Roman" w:eastAsia="Calibri" w:hAnsi="Times New Roman" w:cs="Times New Roman"/>
          <w:sz w:val="24"/>
          <w:szCs w:val="24"/>
        </w:rPr>
      </w:pPr>
    </w:p>
    <w:p w14:paraId="403C5833" w14:textId="77777777" w:rsidR="00063D94" w:rsidRPr="001F43D7" w:rsidRDefault="00063D94" w:rsidP="00063D94">
      <w:pPr>
        <w:pStyle w:val="Heading2"/>
        <w:rPr>
          <w:rFonts w:ascii="Times New Roman" w:eastAsia="Calibri" w:hAnsi="Times New Roman" w:cs="Times New Roman"/>
          <w:sz w:val="24"/>
          <w:szCs w:val="24"/>
        </w:rPr>
      </w:pPr>
    </w:p>
    <w:p w14:paraId="66106F9F" w14:textId="77777777" w:rsidR="00063D94" w:rsidRPr="009237EA" w:rsidRDefault="00063D94" w:rsidP="00063D94">
      <w:pPr>
        <w:pStyle w:val="Heading2"/>
        <w:rPr>
          <w:rFonts w:asciiTheme="majorHAnsi" w:hAnsiTheme="majorHAnsi"/>
          <w:color w:val="2F5496" w:themeColor="accent1" w:themeShade="BF"/>
          <w:rPrChange w:id="2766" w:author="James Dwyer" w:date="2019-12-01T10:21:00Z">
            <w:rPr/>
          </w:rPrChange>
        </w:rPr>
      </w:pPr>
      <w:r w:rsidRPr="009237EA">
        <w:rPr>
          <w:rFonts w:asciiTheme="majorHAnsi" w:hAnsiTheme="majorHAnsi"/>
          <w:color w:val="2F5496" w:themeColor="accent1" w:themeShade="BF"/>
          <w:rPrChange w:id="2767" w:author="James Dwyer" w:date="2019-12-01T10:21:00Z">
            <w:rPr/>
          </w:rPrChange>
        </w:rPr>
        <w:t>Electro-Optical</w:t>
      </w:r>
    </w:p>
    <w:p w14:paraId="1F97117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0185A88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F9EC92F" w14:textId="77777777" w:rsidR="00063D94" w:rsidRPr="009237EA" w:rsidRDefault="00063D94" w:rsidP="00063D94">
      <w:pPr>
        <w:pStyle w:val="Heading2"/>
        <w:rPr>
          <w:rFonts w:asciiTheme="majorHAnsi" w:hAnsiTheme="majorHAnsi"/>
          <w:color w:val="2F5496" w:themeColor="accent1" w:themeShade="BF"/>
          <w:rPrChange w:id="2768" w:author="James Dwyer" w:date="2019-12-01T10:21:00Z">
            <w:rPr/>
          </w:rPrChange>
        </w:rPr>
      </w:pPr>
      <w:r w:rsidRPr="009237EA">
        <w:rPr>
          <w:rFonts w:asciiTheme="majorHAnsi" w:hAnsiTheme="majorHAnsi"/>
          <w:color w:val="2F5496" w:themeColor="accent1" w:themeShade="BF"/>
          <w:rPrChange w:id="2769" w:author="James Dwyer" w:date="2019-12-01T10:21:00Z">
            <w:rPr/>
          </w:rPrChange>
        </w:rPr>
        <w:t>Synthetic Aperture Radar</w:t>
      </w:r>
    </w:p>
    <w:p w14:paraId="09990C3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4F771810"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6E2F57B"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08CA87CC" wp14:editId="5CC84857">
            <wp:extent cx="5486400" cy="3657600"/>
            <wp:effectExtent l="0" t="0" r="0" b="0"/>
            <wp:docPr id="1976059841" name="Picture 1976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F03717" w14:textId="00058E63"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797E4B2A" w14:textId="77777777" w:rsidR="00063D94" w:rsidRDefault="00063D94" w:rsidP="00063D94">
      <w:pPr>
        <w:spacing w:line="254" w:lineRule="auto"/>
        <w:jc w:val="center"/>
        <w:rPr>
          <w:rFonts w:eastAsia="Calibri"/>
        </w:rPr>
      </w:pPr>
    </w:p>
    <w:p w14:paraId="7D1673F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616C4969" w14:textId="05F91508" w:rsidR="00063D94" w:rsidRDefault="00063D94" w:rsidP="00063D94">
      <w:pPr>
        <w:spacing w:line="254" w:lineRule="auto"/>
        <w:jc w:val="both"/>
        <w:rPr>
          <w:rFonts w:eastAsia="Calibri"/>
        </w:rPr>
      </w:pPr>
      <w:r>
        <w:rPr>
          <w:noProof/>
        </w:rPr>
        <w:lastRenderedPageBreak/>
        <w:drawing>
          <wp:anchor distT="0" distB="0" distL="114300" distR="114300" simplePos="0" relativeHeight="251661312" behindDoc="0" locked="0" layoutInCell="1" allowOverlap="1" wp14:anchorId="0A8C2A65" wp14:editId="3E4310AD">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6C5B2B">
        <w:rPr>
          <w:noProof/>
        </w:rPr>
        <mc:AlternateContent>
          <mc:Choice Requires="wps">
            <w:drawing>
              <wp:anchor distT="0" distB="0" distL="114300" distR="114300" simplePos="0" relativeHeight="251677184" behindDoc="0" locked="0" layoutInCell="1" allowOverlap="1" wp14:anchorId="2EF807D0" wp14:editId="365F6D83">
                <wp:simplePos x="0" y="0"/>
                <wp:positionH relativeFrom="column">
                  <wp:posOffset>942975</wp:posOffset>
                </wp:positionH>
                <wp:positionV relativeFrom="paragraph">
                  <wp:posOffset>3451225</wp:posOffset>
                </wp:positionV>
                <wp:extent cx="2397125" cy="451485"/>
                <wp:effectExtent l="0" t="0" r="0" b="0"/>
                <wp:wrapTopAndBottom/>
                <wp:docPr id="19760598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451485"/>
                        </a:xfrm>
                        <a:prstGeom prst="rect">
                          <a:avLst/>
                        </a:prstGeom>
                        <a:solidFill>
                          <a:prstClr val="white"/>
                        </a:solidFill>
                        <a:ln>
                          <a:noFill/>
                        </a:ln>
                      </wps:spPr>
                      <wps:txbx>
                        <w:txbxContent>
                          <w:p w14:paraId="64457664" w14:textId="2E8551E0"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sidR="00844A99">
                              <w:rPr>
                                <w:noProof/>
                              </w:rPr>
                              <w:t>8</w:t>
                            </w:r>
                            <w:r>
                              <w:rPr>
                                <w:noProof/>
                              </w:rPr>
                              <w:fldChar w:fldCharType="end"/>
                            </w:r>
                            <w:r>
                              <w:t>: Synthetic Aperture Radar</w:t>
                            </w:r>
                          </w:p>
                          <w:p w14:paraId="57DBCC98"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F807D0" id="Text Box 31" o:spid="_x0000_s1084" type="#_x0000_t202" style="position:absolute;left:0;text-align:left;margin-left:74.25pt;margin-top:271.75pt;width:188.75pt;height:35.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" stroked="f">
                <v:textbox style="mso-fit-shape-to-text:t" inset="0,0,0,0">
                  <w:txbxContent>
                    <w:p w14:paraId="64457664" w14:textId="2E8551E0"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sidR="00844A99">
                        <w:rPr>
                          <w:noProof/>
                        </w:rPr>
                        <w:t>8</w:t>
                      </w:r>
                      <w:r>
                        <w:rPr>
                          <w:noProof/>
                        </w:rPr>
                        <w:fldChar w:fldCharType="end"/>
                      </w:r>
                      <w:r>
                        <w:t>: Synthetic Aperture Radar</w:t>
                      </w:r>
                    </w:p>
                    <w:p w14:paraId="57DBCC98" w14:textId="77777777" w:rsidR="00063D94" w:rsidRDefault="00063D94" w:rsidP="00063D94">
                      <w:pPr>
                        <w:rPr>
                          <w:noProof/>
                        </w:rPr>
                      </w:pPr>
                    </w:p>
                  </w:txbxContent>
                </v:textbox>
                <w10:wrap type="topAndBottom"/>
              </v:shape>
            </w:pict>
          </mc:Fallback>
        </mc:AlternateContent>
      </w:r>
    </w:p>
    <w:p w14:paraId="12492A46" w14:textId="77777777" w:rsidR="00063D94" w:rsidRDefault="00063D94" w:rsidP="00063D94">
      <w:pPr>
        <w:spacing w:line="254" w:lineRule="auto"/>
        <w:jc w:val="both"/>
        <w:rPr>
          <w:rFonts w:eastAsia="Calibri"/>
        </w:rPr>
      </w:pPr>
    </w:p>
    <w:p w14:paraId="1BE76CD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18472A6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D338BE2"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D8A59B5"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FA05149"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445B6A3C"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075E6F"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FBE8B9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BFEBDDB" w14:textId="77777777" w:rsidR="00063D94" w:rsidRDefault="00063D94" w:rsidP="00063D94">
      <w:pPr>
        <w:spacing w:line="254" w:lineRule="auto"/>
        <w:jc w:val="both"/>
        <w:rPr>
          <w:rFonts w:ascii="Times New Roman" w:eastAsia="Calibri" w:hAnsi="Times New Roman" w:cs="Times New Roman"/>
          <w:sz w:val="24"/>
          <w:szCs w:val="24"/>
        </w:rPr>
      </w:pPr>
    </w:p>
    <w:p w14:paraId="76C677C3"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New Unit Class</w:t>
      </w:r>
    </w:p>
    <w:p w14:paraId="36ED61C3" w14:textId="77777777" w:rsidR="00063D94" w:rsidRDefault="00063D94" w:rsidP="00063D9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its base properties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like the other units (see figure 6). The IR sensor properties will be developed and added to the recon class.</w:t>
      </w:r>
    </w:p>
    <w:p w14:paraId="4BCC3B4C" w14:textId="77777777" w:rsidR="00063D94" w:rsidRDefault="00063D94" w:rsidP="00063D94">
      <w:pPr>
        <w:spacing w:line="254" w:lineRule="auto"/>
        <w:jc w:val="both"/>
        <w:rPr>
          <w:rFonts w:eastAsia="Calibri"/>
        </w:rPr>
      </w:pPr>
    </w:p>
    <w:bookmarkStart w:id="2770" w:name="_MON_1636442456"/>
    <w:bookmarkEnd w:id="2770"/>
    <w:p w14:paraId="750BBB0E" w14:textId="77777777" w:rsidR="00063D94" w:rsidRDefault="00063D94" w:rsidP="00063D9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33D1C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45" o:title="" cropbottom="148f" cropright="35865f"/>
          </v:shape>
          <o:OLEObject Type="Embed" ProgID="Word.OpenDocumentText.12" ShapeID="_x0000_i1025" DrawAspect="Content" ObjectID="_1636797618" r:id="rId46"/>
        </w:object>
      </w:r>
    </w:p>
    <w:p w14:paraId="5E14103B" w14:textId="77777777" w:rsidR="00063D94" w:rsidRDefault="00063D94" w:rsidP="00063D94">
      <w:pPr>
        <w:keepNext/>
        <w:autoSpaceDE w:val="0"/>
        <w:autoSpaceDN w:val="0"/>
        <w:adjustRightInd w:val="0"/>
        <w:spacing w:line="240" w:lineRule="auto"/>
        <w:rPr>
          <w:rFonts w:ascii="Calibri" w:eastAsia="Calibri" w:hAnsi="Calibri" w:cs="Times New Roman"/>
        </w:rPr>
      </w:pPr>
    </w:p>
    <w:p w14:paraId="42BF82EC" w14:textId="196E8EEB" w:rsidR="00063D94" w:rsidRDefault="00063D94" w:rsidP="00063D9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480E6942" w14:textId="77777777" w:rsidR="00063D94" w:rsidRDefault="00063D94" w:rsidP="00063D94">
      <w:pPr>
        <w:spacing w:line="254" w:lineRule="auto"/>
        <w:rPr>
          <w:rFonts w:eastAsia="Calibri"/>
        </w:rPr>
      </w:pPr>
    </w:p>
    <w:p w14:paraId="6BE8D46D"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Simulating Thermal Data</w:t>
      </w:r>
    </w:p>
    <w:p w14:paraId="5E2A566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942851E" w14:textId="77777777" w:rsidR="00063D94" w:rsidRDefault="00063D94" w:rsidP="00063D94">
      <w:pPr>
        <w:spacing w:line="254" w:lineRule="auto"/>
        <w:jc w:val="both"/>
        <w:rPr>
          <w:rFonts w:ascii="Times New Roman" w:eastAsia="Calibri" w:hAnsi="Times New Roman" w:cs="Times New Roman"/>
          <w:sz w:val="24"/>
          <w:szCs w:val="24"/>
        </w:rPr>
      </w:pPr>
    </w:p>
    <w:p w14:paraId="27F98A7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2B42DF43"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F7BDEDD"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E218FB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8941C21" w14:textId="77777777" w:rsidR="00063D94" w:rsidRDefault="00063D94" w:rsidP="00063D94">
      <w:pPr>
        <w:spacing w:line="254" w:lineRule="auto"/>
        <w:rPr>
          <w:rFonts w:eastAsia="Calibri"/>
        </w:rPr>
      </w:pPr>
    </w:p>
    <w:p w14:paraId="2507E8FE" w14:textId="4BC3D360" w:rsidR="00063D94" w:rsidRDefault="006C5B2B" w:rsidP="00063D94">
      <w:pPr>
        <w:spacing w:line="254" w:lineRule="auto"/>
        <w:rPr>
          <w:rFonts w:eastAsia="Calibri"/>
        </w:rPr>
      </w:pPr>
      <w:r>
        <w:rPr>
          <w:noProof/>
        </w:rPr>
        <mc:AlternateContent>
          <mc:Choice Requires="wps">
            <w:drawing>
              <wp:anchor distT="45720" distB="45720" distL="114300" distR="114300" simplePos="0" relativeHeight="251673088" behindDoc="0" locked="0" layoutInCell="1" allowOverlap="1" wp14:anchorId="5DA3FD43" wp14:editId="07CFD8FB">
                <wp:simplePos x="0" y="0"/>
                <wp:positionH relativeFrom="page">
                  <wp:posOffset>3190875</wp:posOffset>
                </wp:positionH>
                <wp:positionV relativeFrom="paragraph">
                  <wp:posOffset>0</wp:posOffset>
                </wp:positionV>
                <wp:extent cx="1647825" cy="533400"/>
                <wp:effectExtent l="0" t="0" r="0" b="0"/>
                <wp:wrapSquare wrapText="bothSides"/>
                <wp:docPr id="19760598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3FD43" id="Text Box 30" o:spid="_x0000_s1085" type="#_x0000_t202" style="position:absolute;margin-left:251.25pt;margin-top:0;width:129.75pt;height:42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" stroked="f">
                <v:textbo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v:textbox>
                <w10:wrap type="square" anchorx="page"/>
              </v:shape>
            </w:pict>
          </mc:Fallback>
        </mc:AlternateContent>
      </w:r>
    </w:p>
    <w:p w14:paraId="3B822B4B" w14:textId="77777777" w:rsidR="00063D94" w:rsidRDefault="00063D94" w:rsidP="00063D94">
      <w:pPr>
        <w:spacing w:line="254" w:lineRule="auto"/>
        <w:rPr>
          <w:rFonts w:eastAsia="Calibri"/>
        </w:rPr>
      </w:pPr>
    </w:p>
    <w:p w14:paraId="0BC3BFFB" w14:textId="51F2EDB8" w:rsidR="00063D94" w:rsidRDefault="006C5B2B" w:rsidP="00063D94">
      <w:pPr>
        <w:spacing w:line="254" w:lineRule="auto"/>
        <w:rPr>
          <w:rFonts w:eastAsia="Calibri"/>
        </w:rPr>
      </w:pPr>
      <w:r>
        <w:rPr>
          <w:noProof/>
        </w:rPr>
        <w:lastRenderedPageBreak/>
        <mc:AlternateContent>
          <mc:Choice Requires="wps">
            <w:drawing>
              <wp:anchor distT="0" distB="0" distL="114300" distR="114300" simplePos="0" relativeHeight="251674112" behindDoc="0" locked="0" layoutInCell="1" allowOverlap="1" wp14:anchorId="01776A03" wp14:editId="65498EAA">
                <wp:simplePos x="0" y="0"/>
                <wp:positionH relativeFrom="column">
                  <wp:posOffset>1809750</wp:posOffset>
                </wp:positionH>
                <wp:positionV relativeFrom="paragraph">
                  <wp:posOffset>144780</wp:posOffset>
                </wp:positionV>
                <wp:extent cx="2194560" cy="190500"/>
                <wp:effectExtent l="0" t="0" r="0" b="0"/>
                <wp:wrapSquare wrapText="bothSides"/>
                <wp:docPr id="19760598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50EDC3D0" w14:textId="60F5DCCC"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844A99">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76A03" id="Text Box 28" o:spid="_x0000_s1086" type="#_x0000_t202" style="position:absolute;margin-left:142.5pt;margin-top:11.4pt;width:172.8pt;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" stroked="f">
                <v:textbox inset="0,0,0,0">
                  <w:txbxContent>
                    <w:p w14:paraId="50EDC3D0" w14:textId="60F5DCCC"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844A99">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v:textbox>
                <w10:wrap type="square"/>
              </v:shape>
            </w:pict>
          </mc:Fallback>
        </mc:AlternateContent>
      </w:r>
    </w:p>
    <w:p w14:paraId="6FA8AA97" w14:textId="77777777" w:rsidR="00063D94" w:rsidRDefault="00063D94" w:rsidP="00063D94">
      <w:pPr>
        <w:spacing w:line="254" w:lineRule="auto"/>
        <w:jc w:val="both"/>
        <w:rPr>
          <w:rFonts w:eastAsia="Times New Roman"/>
          <w:color w:val="1F3763" w:themeColor="accent1" w:themeShade="7F"/>
          <w:sz w:val="24"/>
          <w:szCs w:val="24"/>
        </w:rPr>
      </w:pPr>
    </w:p>
    <w:p w14:paraId="34A55BB7" w14:textId="77777777" w:rsidR="00063D94" w:rsidRDefault="00063D94" w:rsidP="00063D94">
      <w:pPr>
        <w:spacing w:line="254" w:lineRule="auto"/>
        <w:jc w:val="both"/>
        <w:rPr>
          <w:rFonts w:ascii="Times New Roman" w:eastAsia="Calibri" w:hAnsi="Times New Roman" w:cs="Times New Roman"/>
          <w:sz w:val="24"/>
          <w:szCs w:val="24"/>
        </w:rPr>
      </w:pPr>
    </w:p>
    <w:p w14:paraId="46BC54D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w:t>
      </w:r>
      <w:proofErr w:type="spellStart"/>
      <w:r>
        <w:rPr>
          <w:rFonts w:ascii="Times New Roman" w:eastAsia="Calibri" w:hAnsi="Times New Roman" w:cs="Times New Roman"/>
          <w:sz w:val="24"/>
          <w:szCs w:val="24"/>
        </w:rPr>
        <w:t>μm</w:t>
      </w:r>
      <w:proofErr w:type="spellEnd"/>
      <w:r>
        <w:rPr>
          <w:rFonts w:ascii="Times New Roman" w:eastAsia="Calibri" w:hAnsi="Times New Roman" w:cs="Times New Roman"/>
          <w:sz w:val="24"/>
          <w:szCs w:val="24"/>
        </w:rPr>
        <w:t>. Thus, only object temperatures need to be researched to determine their infrared wavelength.</w:t>
      </w:r>
    </w:p>
    <w:p w14:paraId="4210BD3D" w14:textId="34155ED7" w:rsidR="00063D94" w:rsidRDefault="00063D94" w:rsidP="00063D94">
      <w:pPr>
        <w:spacing w:line="254" w:lineRule="auto"/>
        <w:jc w:val="both"/>
        <w:rPr>
          <w:rFonts w:eastAsia="Calibri"/>
        </w:rPr>
      </w:pPr>
    </w:p>
    <w:p w14:paraId="593A6850" w14:textId="77777777" w:rsidR="00496A60" w:rsidRPr="00CE290F" w:rsidRDefault="00496A60" w:rsidP="00496A60">
      <w:pPr>
        <w:spacing w:line="254" w:lineRule="auto"/>
        <w:jc w:val="both"/>
        <w:rPr>
          <w:rFonts w:asciiTheme="majorHAnsi" w:eastAsia="Calibri" w:hAnsiTheme="majorHAnsi" w:cstheme="majorHAnsi"/>
          <w:color w:val="2F5496" w:themeColor="accent1" w:themeShade="BF"/>
          <w:sz w:val="26"/>
          <w:szCs w:val="26"/>
        </w:rPr>
      </w:pPr>
      <w:r>
        <w:rPr>
          <w:rFonts w:asciiTheme="majorHAnsi" w:eastAsia="Calibri" w:hAnsiTheme="majorHAnsi" w:cstheme="majorHAnsi"/>
          <w:color w:val="2F5496" w:themeColor="accent1" w:themeShade="BF"/>
          <w:sz w:val="26"/>
          <w:szCs w:val="26"/>
        </w:rPr>
        <w:t>Simulating Reflectance</w:t>
      </w:r>
    </w:p>
    <w:p w14:paraId="30C0B99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IR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 </w:t>
      </w:r>
      <w:proofErr w:type="spellStart"/>
      <w:r w:rsidRPr="00B42772">
        <w:rPr>
          <w:rFonts w:ascii="Times New Roman" w:eastAsia="Calibri" w:hAnsi="Times New Roman" w:cs="Times New Roman"/>
          <w:i/>
          <w:sz w:val="24"/>
          <w:szCs w:val="24"/>
        </w:rPr>
        <w:t>dict</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6C9C278C" w14:textId="77777777" w:rsidR="00496A60" w:rsidRDefault="00496A60" w:rsidP="00496A60">
      <w:pPr>
        <w:spacing w:line="254" w:lineRule="auto"/>
        <w:jc w:val="both"/>
        <w:rPr>
          <w:rFonts w:ascii="Times New Roman" w:eastAsia="Calibri" w:hAnsi="Times New Roman" w:cs="Times New Roman"/>
          <w:sz w:val="24"/>
          <w:szCs w:val="24"/>
        </w:rPr>
      </w:pPr>
    </w:p>
    <w:p w14:paraId="3DA61C52"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Despite the trove of data that it contained, some objects in Everglades need to have approximations, as the exact data could not be found.</w:t>
      </w:r>
    </w:p>
    <w:p w14:paraId="28995660" w14:textId="77777777" w:rsidR="00496A60" w:rsidRDefault="00496A60" w:rsidP="00496A60">
      <w:pPr>
        <w:spacing w:line="254" w:lineRule="auto"/>
        <w:jc w:val="both"/>
        <w:rPr>
          <w:rFonts w:ascii="Times New Roman" w:eastAsia="Calibri" w:hAnsi="Times New Roman" w:cs="Times New Roman"/>
          <w:sz w:val="24"/>
          <w:szCs w:val="24"/>
        </w:rPr>
      </w:pPr>
    </w:p>
    <w:p w14:paraId="1D935986"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38DE2972" w14:textId="77777777" w:rsidR="00496A60" w:rsidRDefault="00496A60" w:rsidP="00496A60">
      <w:pPr>
        <w:spacing w:line="254" w:lineRule="auto"/>
        <w:jc w:val="both"/>
        <w:rPr>
          <w:rFonts w:ascii="Times New Roman" w:eastAsia="Calibri" w:hAnsi="Times New Roman" w:cs="Times New Roman"/>
          <w:sz w:val="24"/>
          <w:szCs w:val="24"/>
        </w:rPr>
      </w:pPr>
    </w:p>
    <w:p w14:paraId="3DE8C3FE" w14:textId="77777777" w:rsidR="00496A60" w:rsidRPr="00643319"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proofErr w:type="spellStart"/>
      <w:r>
        <w:rPr>
          <w:rFonts w:ascii="Times New Roman" w:eastAsia="Calibri" w:hAnsi="Times New Roman" w:cs="Times New Roman"/>
          <w:i/>
          <w:sz w:val="24"/>
          <w:szCs w:val="24"/>
        </w:rPr>
        <w:t>Sata</w:t>
      </w:r>
      <w:proofErr w:type="spellEnd"/>
      <w:r>
        <w:rPr>
          <w:rFonts w:ascii="Times New Roman" w:eastAsia="Calibri" w:hAnsi="Times New Roman" w:cs="Times New Roman"/>
          <w:i/>
          <w:sz w:val="24"/>
          <w:szCs w:val="24"/>
        </w:rPr>
        <w:t xml:space="preserve"> Rita purple prickly pear cactus</w:t>
      </w:r>
      <w:r>
        <w:rPr>
          <w:rFonts w:ascii="Times New Roman" w:eastAsia="Calibri" w:hAnsi="Times New Roman" w:cs="Times New Roman"/>
          <w:sz w:val="24"/>
          <w:szCs w:val="24"/>
        </w:rPr>
        <w:t>, which these do not resemble, but should be a close enough approximation.</w:t>
      </w:r>
    </w:p>
    <w:p w14:paraId="25B3CF5A" w14:textId="77777777" w:rsidR="00496A60" w:rsidRDefault="00496A60" w:rsidP="00496A60">
      <w:pPr>
        <w:spacing w:line="254" w:lineRule="auto"/>
        <w:jc w:val="both"/>
        <w:rPr>
          <w:rFonts w:ascii="Times New Roman" w:eastAsia="Calibri" w:hAnsi="Times New Roman" w:cs="Times New Roman"/>
          <w:sz w:val="24"/>
          <w:szCs w:val="24"/>
        </w:rPr>
      </w:pPr>
    </w:p>
    <w:p w14:paraId="7E266EA2"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085CB85C" wp14:editId="68194469">
            <wp:extent cx="3015835" cy="1695360"/>
            <wp:effectExtent l="0" t="0" r="0" b="635"/>
            <wp:docPr id="2032687813" name="Picture 203268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47">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C6269AE" wp14:editId="567D0383">
            <wp:extent cx="2171700" cy="1699657"/>
            <wp:effectExtent l="0" t="0" r="0" b="0"/>
            <wp:docPr id="2032687814" name="Picture 203268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236F2CD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9</w:t>
      </w:r>
      <w:r>
        <w:fldChar w:fldCharType="end"/>
      </w:r>
      <w:r>
        <w:t>: In-game cacti and associated reflectance plot from spectral library</w:t>
      </w:r>
    </w:p>
    <w:p w14:paraId="7B192FC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104A5A5B" w14:textId="77777777" w:rsidR="00496A60" w:rsidRPr="00447CC2" w:rsidRDefault="00496A60" w:rsidP="00496A60">
      <w:pPr>
        <w:spacing w:line="254" w:lineRule="auto"/>
        <w:jc w:val="both"/>
        <w:rPr>
          <w:rFonts w:ascii="Times New Roman" w:eastAsia="Calibri" w:hAnsi="Times New Roman" w:cs="Times New Roman"/>
          <w:sz w:val="24"/>
          <w:szCs w:val="24"/>
        </w:rPr>
      </w:pPr>
    </w:p>
    <w:p w14:paraId="0F791B1F" w14:textId="77777777" w:rsidR="00496A60" w:rsidRDefault="00496A60" w:rsidP="00496A6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14FCA77D" wp14:editId="3BB2134B">
            <wp:extent cx="3048000" cy="1708502"/>
            <wp:effectExtent l="0" t="0" r="0" b="6350"/>
            <wp:docPr id="2032687815" name="Picture 203268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49">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99AF685" wp14:editId="08F010BB">
            <wp:extent cx="2181740" cy="1707515"/>
            <wp:effectExtent l="0" t="0" r="9525" b="6985"/>
            <wp:docPr id="2032687816" name="Picture 203268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3412215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10</w:t>
      </w:r>
      <w:r>
        <w:fldChar w:fldCharType="end"/>
      </w:r>
      <w:r>
        <w:t>: In-game short grass and associated reflectance plot from spectral library</w:t>
      </w:r>
    </w:p>
    <w:p w14:paraId="3696FA53"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590E2090" w14:textId="77777777" w:rsidR="00496A60" w:rsidRPr="00447CC2" w:rsidRDefault="00496A60" w:rsidP="00496A60">
      <w:pPr>
        <w:spacing w:line="254" w:lineRule="auto"/>
        <w:jc w:val="both"/>
        <w:rPr>
          <w:rFonts w:ascii="Times New Roman" w:eastAsia="Calibri" w:hAnsi="Times New Roman" w:cs="Times New Roman"/>
          <w:sz w:val="24"/>
          <w:szCs w:val="24"/>
        </w:rPr>
      </w:pPr>
    </w:p>
    <w:p w14:paraId="0E04090F"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7CBE8330" wp14:editId="33BBBD8D">
            <wp:extent cx="3044850" cy="1704975"/>
            <wp:effectExtent l="0" t="0" r="3175" b="0"/>
            <wp:docPr id="2032687817" name="Picture 203268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51">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463A077" wp14:editId="3D0FD1B1">
            <wp:extent cx="2171700" cy="1699659"/>
            <wp:effectExtent l="0" t="0" r="0" b="0"/>
            <wp:docPr id="2032687818" name="Picture 203268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4BDC48A2"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11</w:t>
      </w:r>
      <w:r>
        <w:fldChar w:fldCharType="end"/>
      </w:r>
      <w:r>
        <w:t>: In-game tall grass/bush and associated reflectance plot from spectral library</w:t>
      </w:r>
    </w:p>
    <w:p w14:paraId="5CDB53EE"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652FAC92" w14:textId="77777777" w:rsidR="00496A60" w:rsidRDefault="00496A60" w:rsidP="00496A60">
      <w:pPr>
        <w:spacing w:line="254" w:lineRule="auto"/>
        <w:jc w:val="both"/>
        <w:rPr>
          <w:rFonts w:ascii="Times New Roman" w:eastAsia="Calibri" w:hAnsi="Times New Roman" w:cs="Times New Roman"/>
          <w:sz w:val="24"/>
          <w:szCs w:val="24"/>
        </w:rPr>
      </w:pPr>
    </w:p>
    <w:p w14:paraId="70FC5871"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22EC52B0" wp14:editId="5F2CE62E">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53">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8874E0C" wp14:editId="59CA0C4F">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1BD9ED7A"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12</w:t>
      </w:r>
      <w:r>
        <w:fldChar w:fldCharType="end"/>
      </w:r>
      <w:r>
        <w:t>: First in-game bush and associated reflectance plot from spectral library</w:t>
      </w:r>
    </w:p>
    <w:p w14:paraId="12780FB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22FF3094" w14:textId="77777777" w:rsidR="00496A60" w:rsidRDefault="00496A60" w:rsidP="00496A60">
      <w:pPr>
        <w:spacing w:line="254" w:lineRule="auto"/>
        <w:jc w:val="both"/>
        <w:rPr>
          <w:rFonts w:ascii="Times New Roman" w:eastAsia="Calibri" w:hAnsi="Times New Roman" w:cs="Times New Roman"/>
          <w:sz w:val="24"/>
          <w:szCs w:val="24"/>
        </w:rPr>
      </w:pPr>
    </w:p>
    <w:p w14:paraId="32F75C7B" w14:textId="77777777" w:rsidR="00496A60" w:rsidRDefault="00496A60" w:rsidP="00496A6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37470665" wp14:editId="3ACD2669">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55">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6B475C30" wp14:editId="2BA899AC">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56A3B5CC"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13</w:t>
      </w:r>
      <w:r>
        <w:fldChar w:fldCharType="end"/>
      </w:r>
      <w:r>
        <w:t>: Second in-game bush and associated reflectance plot from spectral library</w:t>
      </w:r>
    </w:p>
    <w:p w14:paraId="61822827"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594B403A" w14:textId="77777777" w:rsidR="00496A60" w:rsidRDefault="00496A60" w:rsidP="00496A60">
      <w:pPr>
        <w:spacing w:line="254" w:lineRule="auto"/>
        <w:jc w:val="both"/>
        <w:rPr>
          <w:rFonts w:ascii="Times New Roman" w:eastAsia="Calibri" w:hAnsi="Times New Roman" w:cs="Times New Roman"/>
          <w:sz w:val="24"/>
          <w:szCs w:val="24"/>
        </w:rPr>
      </w:pPr>
    </w:p>
    <w:p w14:paraId="36EBC5AA"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7E1C1540" wp14:editId="16683A2E">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57">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78CA8FD" wp14:editId="2A3BC72E">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0E0AE75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14</w:t>
      </w:r>
      <w:r>
        <w:fldChar w:fldCharType="end"/>
      </w:r>
      <w:r>
        <w:t>: In-game flowers and associated reflectance plot from spectral library</w:t>
      </w:r>
    </w:p>
    <w:p w14:paraId="535AEE78" w14:textId="77777777" w:rsidR="00496A60" w:rsidRDefault="00496A60" w:rsidP="00496A60">
      <w:pPr>
        <w:spacing w:line="254" w:lineRule="auto"/>
        <w:jc w:val="both"/>
        <w:rPr>
          <w:rFonts w:ascii="Times New Roman" w:eastAsia="Calibri" w:hAnsi="Times New Roman" w:cs="Times New Roman"/>
          <w:sz w:val="24"/>
          <w:szCs w:val="24"/>
        </w:rPr>
      </w:pPr>
    </w:p>
    <w:p w14:paraId="627B4BF5" w14:textId="77777777" w:rsidR="00496A60" w:rsidRDefault="00496A60" w:rsidP="00496A60">
      <w:pPr>
        <w:spacing w:line="254" w:lineRule="auto"/>
        <w:jc w:val="both"/>
        <w:rPr>
          <w:rFonts w:ascii="Times New Roman" w:eastAsia="Calibri" w:hAnsi="Times New Roman" w:cs="Times New Roman"/>
          <w:sz w:val="24"/>
          <w:szCs w:val="24"/>
        </w:rPr>
      </w:pPr>
    </w:p>
    <w:p w14:paraId="2F1DD218"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14:paraId="26119F43" w14:textId="77777777" w:rsidR="00496A60" w:rsidRDefault="00496A60" w:rsidP="00496A60">
      <w:pPr>
        <w:spacing w:line="254" w:lineRule="auto"/>
        <w:jc w:val="both"/>
        <w:rPr>
          <w:rFonts w:ascii="Times New Roman" w:eastAsia="Calibri" w:hAnsi="Times New Roman" w:cs="Times New Roman"/>
          <w:sz w:val="24"/>
          <w:szCs w:val="24"/>
        </w:rPr>
      </w:pPr>
    </w:p>
    <w:p w14:paraId="0D179E31"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254FE4F" wp14:editId="21AD0B4C">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069719FC" wp14:editId="6DCC94F0">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5E1C70E6" w14:textId="77777777" w:rsidR="00496A60" w:rsidRDefault="00496A60" w:rsidP="00496A60">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5C7AA476" wp14:editId="680424A6">
            <wp:extent cx="3009900" cy="23556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15749" cy="2360243"/>
                    </a:xfrm>
                    <a:prstGeom prst="rect">
                      <a:avLst/>
                    </a:prstGeom>
                  </pic:spPr>
                </pic:pic>
              </a:graphicData>
            </a:graphic>
          </wp:inline>
        </w:drawing>
      </w:r>
    </w:p>
    <w:p w14:paraId="0424231E" w14:textId="77777777" w:rsidR="00496A60" w:rsidRPr="00477E77" w:rsidRDefault="00496A60" w:rsidP="00496A6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15</w:t>
      </w:r>
      <w:r>
        <w:fldChar w:fldCharType="end"/>
      </w:r>
      <w:r>
        <w:t>: In-game trees and associated reflectance plot from the spectral library</w:t>
      </w:r>
    </w:p>
    <w:p w14:paraId="7963D72A"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064258FA" w14:textId="77777777" w:rsidR="00496A60" w:rsidRDefault="00496A60" w:rsidP="00496A60">
      <w:pPr>
        <w:spacing w:line="254" w:lineRule="auto"/>
        <w:jc w:val="both"/>
        <w:rPr>
          <w:rFonts w:eastAsia="Calibri"/>
        </w:rPr>
      </w:pPr>
    </w:p>
    <w:p w14:paraId="3A5C25E5" w14:textId="77777777" w:rsidR="00496A60" w:rsidRDefault="00496A60" w:rsidP="00496A60">
      <w:pPr>
        <w:keepNext/>
        <w:spacing w:line="254" w:lineRule="auto"/>
        <w:jc w:val="both"/>
      </w:pPr>
      <w:r>
        <w:rPr>
          <w:rFonts w:eastAsia="Calibri"/>
          <w:noProof/>
        </w:rPr>
        <w:drawing>
          <wp:inline distT="0" distB="0" distL="0" distR="0" wp14:anchorId="01FECFB9" wp14:editId="27739066">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62">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177768A2" wp14:editId="5AF5D595">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7C268912"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16</w:t>
      </w:r>
      <w:r>
        <w:fldChar w:fldCharType="end"/>
      </w:r>
      <w:r>
        <w:t>: In-game ground and associated reflectance plot from the spectral library</w:t>
      </w:r>
    </w:p>
    <w:p w14:paraId="6D65714C" w14:textId="77777777" w:rsidR="00496A60" w:rsidRDefault="00496A60" w:rsidP="00496A60">
      <w:pPr>
        <w:spacing w:line="254" w:lineRule="auto"/>
        <w:jc w:val="both"/>
        <w:rPr>
          <w:rFonts w:eastAsia="Calibri"/>
        </w:rPr>
      </w:pPr>
    </w:p>
    <w:p w14:paraId="67B850E4" w14:textId="77777777" w:rsidR="00496A60" w:rsidRDefault="00496A60" w:rsidP="00496A60">
      <w:pPr>
        <w:spacing w:line="254" w:lineRule="auto"/>
        <w:jc w:val="both"/>
        <w:rPr>
          <w:rFonts w:eastAsia="Calibri"/>
        </w:rPr>
      </w:pPr>
    </w:p>
    <w:p w14:paraId="25042467"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2AF55AA3" w14:textId="77777777" w:rsidR="00496A60" w:rsidRDefault="00496A60" w:rsidP="00496A60">
      <w:pPr>
        <w:spacing w:line="254" w:lineRule="auto"/>
        <w:jc w:val="both"/>
        <w:rPr>
          <w:rFonts w:eastAsia="Calibri"/>
        </w:rPr>
      </w:pPr>
    </w:p>
    <w:p w14:paraId="21A2E32D" w14:textId="77777777" w:rsidR="00496A60" w:rsidRDefault="00496A60" w:rsidP="00496A60">
      <w:pPr>
        <w:keepNext/>
        <w:spacing w:line="254" w:lineRule="auto"/>
        <w:jc w:val="both"/>
      </w:pPr>
      <w:r>
        <w:rPr>
          <w:rFonts w:eastAsia="Calibri"/>
          <w:noProof/>
        </w:rPr>
        <w:lastRenderedPageBreak/>
        <w:drawing>
          <wp:inline distT="0" distB="0" distL="0" distR="0" wp14:anchorId="240FA0F4" wp14:editId="069E72BB">
            <wp:extent cx="3109602" cy="17487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64">
                      <a:extLst>
                        <a:ext uri="{28A0092B-C50C-407E-A947-70E740481C1C}">
                          <a14:useLocalDpi xmlns:a14="http://schemas.microsoft.com/office/drawing/2010/main" val="0"/>
                        </a:ext>
                      </a:extLst>
                    </a:blip>
                    <a:stretch>
                      <a:fillRect/>
                    </a:stretch>
                  </pic:blipFill>
                  <pic:spPr>
                    <a:xfrm>
                      <a:off x="0" y="0"/>
                      <a:ext cx="3156779" cy="1775322"/>
                    </a:xfrm>
                    <a:prstGeom prst="rect">
                      <a:avLst/>
                    </a:prstGeom>
                  </pic:spPr>
                </pic:pic>
              </a:graphicData>
            </a:graphic>
          </wp:inline>
        </w:drawing>
      </w:r>
      <w:r>
        <w:rPr>
          <w:rFonts w:eastAsia="Calibri"/>
          <w:noProof/>
        </w:rPr>
        <w:drawing>
          <wp:inline distT="0" distB="0" distL="0" distR="0" wp14:anchorId="07A42B5B" wp14:editId="401FF71C">
            <wp:extent cx="2243405" cy="1755775"/>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1654" cy="1770057"/>
                    </a:xfrm>
                    <a:prstGeom prst="rect">
                      <a:avLst/>
                    </a:prstGeom>
                  </pic:spPr>
                </pic:pic>
              </a:graphicData>
            </a:graphic>
          </wp:inline>
        </w:drawing>
      </w:r>
    </w:p>
    <w:p w14:paraId="00F20586"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17</w:t>
      </w:r>
      <w:r>
        <w:fldChar w:fldCharType="end"/>
      </w:r>
      <w:r>
        <w:t xml:space="preserve">: In-game pillar and associated reflectance plot from spectral </w:t>
      </w:r>
      <w:proofErr w:type="spellStart"/>
      <w:r>
        <w:t>libarary</w:t>
      </w:r>
      <w:proofErr w:type="spellEnd"/>
    </w:p>
    <w:p w14:paraId="5FCAA6CA" w14:textId="77777777" w:rsidR="00496A60" w:rsidRDefault="00496A60" w:rsidP="00496A60">
      <w:pPr>
        <w:spacing w:line="254" w:lineRule="auto"/>
        <w:jc w:val="both"/>
        <w:rPr>
          <w:rFonts w:eastAsia="Calibri"/>
        </w:rPr>
      </w:pPr>
    </w:p>
    <w:p w14:paraId="7C6D8DAA"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11E0A8D9" w14:textId="77777777" w:rsidR="00496A60" w:rsidRDefault="00496A60" w:rsidP="00496A60">
      <w:pPr>
        <w:spacing w:line="254" w:lineRule="auto"/>
        <w:jc w:val="both"/>
        <w:rPr>
          <w:rFonts w:eastAsia="Calibri"/>
        </w:rPr>
      </w:pPr>
    </w:p>
    <w:p w14:paraId="72BA4A7F" w14:textId="77777777" w:rsidR="00496A60" w:rsidRDefault="00496A60" w:rsidP="00496A60">
      <w:pPr>
        <w:keepNext/>
        <w:spacing w:line="254" w:lineRule="auto"/>
        <w:jc w:val="both"/>
      </w:pPr>
      <w:r>
        <w:rPr>
          <w:rFonts w:eastAsia="Calibri"/>
          <w:noProof/>
        </w:rPr>
        <w:drawing>
          <wp:inline distT="0" distB="0" distL="0" distR="0" wp14:anchorId="2557B7BA" wp14:editId="31302A25">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66">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1FCDA389" wp14:editId="2F078D4C">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6FC8D6C8"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18</w:t>
      </w:r>
      <w:r>
        <w:fldChar w:fldCharType="end"/>
      </w:r>
      <w:r>
        <w:t>: In-game water and associated reflectance plot from spectral library</w:t>
      </w:r>
    </w:p>
    <w:p w14:paraId="06E49F2F"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0BBB908A" w14:textId="77777777" w:rsidR="00496A60" w:rsidRDefault="00496A60" w:rsidP="00496A60">
      <w:pPr>
        <w:spacing w:line="254" w:lineRule="auto"/>
        <w:jc w:val="both"/>
        <w:rPr>
          <w:rFonts w:eastAsia="Calibri"/>
        </w:rPr>
      </w:pPr>
    </w:p>
    <w:p w14:paraId="35A4B608" w14:textId="77777777" w:rsidR="00496A60" w:rsidRDefault="00496A60" w:rsidP="00496A60">
      <w:pPr>
        <w:keepNext/>
        <w:spacing w:line="254" w:lineRule="auto"/>
        <w:jc w:val="both"/>
      </w:pPr>
      <w:r>
        <w:rPr>
          <w:rFonts w:eastAsia="Calibri"/>
          <w:noProof/>
        </w:rPr>
        <w:drawing>
          <wp:inline distT="0" distB="0" distL="0" distR="0" wp14:anchorId="4FC45DDF" wp14:editId="3B5215DE">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68">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571DC807" wp14:editId="2C8FA157">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0AE817B8"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19</w:t>
      </w:r>
      <w:r>
        <w:fldChar w:fldCharType="end"/>
      </w:r>
      <w:r>
        <w:t>: In-game node and associated reflectance plot from spectral library</w:t>
      </w:r>
    </w:p>
    <w:p w14:paraId="04E293E9" w14:textId="77777777" w:rsidR="00496A60" w:rsidRDefault="00496A60" w:rsidP="00496A60">
      <w:pPr>
        <w:spacing w:line="254" w:lineRule="auto"/>
        <w:jc w:val="both"/>
        <w:rPr>
          <w:rFonts w:eastAsia="Calibri"/>
        </w:rPr>
      </w:pPr>
    </w:p>
    <w:p w14:paraId="03510F9D"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57D0B5D4" w14:textId="77777777" w:rsidR="00496A60" w:rsidRPr="001408D5" w:rsidRDefault="00496A60" w:rsidP="00496A60">
      <w:pPr>
        <w:spacing w:line="254" w:lineRule="auto"/>
        <w:jc w:val="both"/>
        <w:rPr>
          <w:rFonts w:ascii="Times New Roman" w:eastAsia="Calibri" w:hAnsi="Times New Roman" w:cs="Times New Roman"/>
          <w:sz w:val="24"/>
          <w:szCs w:val="24"/>
        </w:rPr>
      </w:pPr>
    </w:p>
    <w:p w14:paraId="7CDC5DE8"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2D0B8099" w14:textId="77777777" w:rsidR="00496A60" w:rsidRDefault="00496A60" w:rsidP="00496A60">
      <w:pPr>
        <w:spacing w:line="254" w:lineRule="auto"/>
        <w:jc w:val="both"/>
        <w:rPr>
          <w:rFonts w:eastAsia="Calibri"/>
        </w:rPr>
      </w:pPr>
    </w:p>
    <w:p w14:paraId="2D51360A" w14:textId="77777777" w:rsidR="00496A60" w:rsidRDefault="00496A60" w:rsidP="00496A60">
      <w:pPr>
        <w:keepNext/>
        <w:spacing w:line="254" w:lineRule="auto"/>
        <w:jc w:val="both"/>
      </w:pPr>
      <w:r>
        <w:rPr>
          <w:rFonts w:eastAsia="Calibri"/>
          <w:noProof/>
        </w:rPr>
        <w:drawing>
          <wp:inline distT="0" distB="0" distL="0" distR="0" wp14:anchorId="1D2D568E" wp14:editId="6F5E5828">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70">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1168D6D1" wp14:editId="7E05D322">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1F92E9EA"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20</w:t>
      </w:r>
      <w:r>
        <w:fldChar w:fldCharType="end"/>
      </w:r>
      <w:r>
        <w:t>: Striker unit and associated reflectance plot from spectral library</w:t>
      </w:r>
    </w:p>
    <w:p w14:paraId="62246609" w14:textId="77777777" w:rsidR="00496A60" w:rsidRDefault="00496A60" w:rsidP="00496A60">
      <w:pPr>
        <w:spacing w:line="254" w:lineRule="auto"/>
        <w:jc w:val="both"/>
        <w:rPr>
          <w:rFonts w:eastAsia="Calibri"/>
        </w:rPr>
      </w:pPr>
    </w:p>
    <w:p w14:paraId="296B51AB"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1528E444" w14:textId="77777777" w:rsidR="00496A60" w:rsidRDefault="00496A60" w:rsidP="00496A60">
      <w:pPr>
        <w:spacing w:line="254" w:lineRule="auto"/>
        <w:jc w:val="both"/>
        <w:rPr>
          <w:rFonts w:eastAsia="Calibri"/>
        </w:rPr>
      </w:pPr>
    </w:p>
    <w:p w14:paraId="5CC9C1B1" w14:textId="77777777" w:rsidR="00496A60" w:rsidRDefault="00496A60" w:rsidP="00496A60">
      <w:pPr>
        <w:keepNext/>
        <w:spacing w:line="254" w:lineRule="auto"/>
        <w:jc w:val="both"/>
      </w:pPr>
      <w:r>
        <w:rPr>
          <w:rFonts w:eastAsia="Calibri"/>
          <w:noProof/>
        </w:rPr>
        <w:drawing>
          <wp:inline distT="0" distB="0" distL="0" distR="0" wp14:anchorId="4081BCEF" wp14:editId="4C39E0C9">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72">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63714F31" wp14:editId="0CF7F248">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43189DF5"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21</w:t>
      </w:r>
      <w:r>
        <w:fldChar w:fldCharType="end"/>
      </w:r>
      <w:r>
        <w:t>: Controller unit and associated reflectance plot from spectral library</w:t>
      </w:r>
    </w:p>
    <w:p w14:paraId="2270A71B" w14:textId="77777777" w:rsidR="00496A60" w:rsidRDefault="00496A60" w:rsidP="00496A60">
      <w:pPr>
        <w:spacing w:line="254" w:lineRule="auto"/>
        <w:jc w:val="both"/>
        <w:rPr>
          <w:rFonts w:eastAsia="Calibri"/>
        </w:rPr>
      </w:pPr>
    </w:p>
    <w:p w14:paraId="56C78E40"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40A9061E" w14:textId="77777777" w:rsidR="00496A60" w:rsidRDefault="00496A60" w:rsidP="00496A60">
      <w:pPr>
        <w:spacing w:line="254" w:lineRule="auto"/>
        <w:jc w:val="both"/>
        <w:rPr>
          <w:rFonts w:eastAsia="Calibri"/>
        </w:rPr>
      </w:pPr>
    </w:p>
    <w:p w14:paraId="3474BB11" w14:textId="739EBF36" w:rsidR="00496A60" w:rsidRDefault="00496A60" w:rsidP="00496A60">
      <w:pPr>
        <w:keepNext/>
        <w:spacing w:line="254" w:lineRule="auto"/>
        <w:jc w:val="both"/>
      </w:pPr>
      <w:r>
        <w:rPr>
          <w:rFonts w:eastAsia="Calibri"/>
          <w:noProof/>
        </w:rPr>
        <w:lastRenderedPageBreak/>
        <w:drawing>
          <wp:inline distT="0" distB="0" distL="0" distR="0" wp14:anchorId="1F1661B7" wp14:editId="38AF6DBE">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74">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2C1A6E15" wp14:editId="0CFDF206">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7D394281" w14:textId="039FC00B"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24</w:t>
      </w:r>
      <w:r>
        <w:fldChar w:fldCharType="end"/>
      </w:r>
      <w:r>
        <w:t>: Tank unit and associated reflectance plot from spectral library</w:t>
      </w:r>
    </w:p>
    <w:p w14:paraId="2F5C70B6" w14:textId="436C647C" w:rsidR="00496A60" w:rsidRDefault="00496A60" w:rsidP="00496A60">
      <w:pPr>
        <w:spacing w:line="254" w:lineRule="auto"/>
        <w:jc w:val="both"/>
        <w:rPr>
          <w:rFonts w:eastAsia="Calibri"/>
        </w:rPr>
      </w:pPr>
    </w:p>
    <w:p w14:paraId="32E41D1F" w14:textId="743E0A62" w:rsidR="00496A60" w:rsidRDefault="00496A60" w:rsidP="00063D94">
      <w:pPr>
        <w:spacing w:line="254" w:lineRule="auto"/>
        <w:jc w:val="both"/>
        <w:rPr>
          <w:rFonts w:eastAsia="Calibri"/>
        </w:rPr>
      </w:pPr>
    </w:p>
    <w:p w14:paraId="0B214B2D" w14:textId="77777777" w:rsidR="00496A60" w:rsidRDefault="00496A60" w:rsidP="00063D94">
      <w:pPr>
        <w:spacing w:line="254" w:lineRule="auto"/>
        <w:jc w:val="both"/>
        <w:rPr>
          <w:rFonts w:eastAsia="Calibri"/>
        </w:rPr>
      </w:pPr>
    </w:p>
    <w:p w14:paraId="173898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Thermal Image</w:t>
      </w:r>
    </w:p>
    <w:p w14:paraId="3A527513"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08623A0A" w14:textId="77777777" w:rsidR="009237EA" w:rsidRDefault="009237EA" w:rsidP="009237EA">
      <w:pPr>
        <w:spacing w:line="254" w:lineRule="auto"/>
        <w:jc w:val="both"/>
        <w:rPr>
          <w:rFonts w:ascii="Times New Roman" w:eastAsia="Calibri" w:hAnsi="Times New Roman" w:cs="Times New Roman"/>
          <w:sz w:val="24"/>
          <w:szCs w:val="24"/>
        </w:rPr>
      </w:pPr>
    </w:p>
    <w:p w14:paraId="3B5946D5"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6AFF31DE" w14:textId="77777777" w:rsidR="009237EA" w:rsidRDefault="009237EA" w:rsidP="009237EA">
      <w:pPr>
        <w:spacing w:line="254" w:lineRule="auto"/>
        <w:jc w:val="both"/>
        <w:rPr>
          <w:rFonts w:ascii="Times New Roman" w:eastAsia="Calibri" w:hAnsi="Times New Roman" w:cs="Times New Roman"/>
          <w:sz w:val="24"/>
          <w:szCs w:val="24"/>
        </w:rPr>
      </w:pPr>
    </w:p>
    <w:p w14:paraId="5B28FF58"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First, a thermal color gradient needs to be created (see figure 8). This gradient can be created in photo editing software, such as Photoshop. In the interest of cost, </w:t>
      </w:r>
      <w:del w:id="2771" w:author="James Dwyer" w:date="2019-12-01T10:21:00Z">
        <w:r w:rsidR="00063D94">
          <w:rPr>
            <w:rFonts w:ascii="Times New Roman" w:eastAsia="Calibri" w:hAnsi="Times New Roman" w:cs="Times New Roman"/>
            <w:sz w:val="24"/>
            <w:szCs w:val="24"/>
          </w:rPr>
          <w:delText>this gradient</w:delText>
        </w:r>
      </w:del>
      <w:ins w:id="2772" w:author="James Dwyer" w:date="2019-12-01T10:21:00Z">
        <w:r>
          <w:rPr>
            <w:rFonts w:ascii="Times New Roman" w:eastAsia="Calibri" w:hAnsi="Times New Roman" w:cs="Times New Roman"/>
            <w:sz w:val="24"/>
            <w:szCs w:val="24"/>
          </w:rPr>
          <w:t>it</w:t>
        </w:r>
      </w:ins>
      <w:r>
        <w:rPr>
          <w:rFonts w:ascii="Times New Roman" w:eastAsia="Calibri" w:hAnsi="Times New Roman" w:cs="Times New Roman"/>
          <w:sz w:val="24"/>
          <w:szCs w:val="24"/>
        </w:rPr>
        <w:t xml:space="preserve"> will be created with GNU Image Manipulation Program, which is free. </w:t>
      </w:r>
      <w:del w:id="2773" w:author="James Dwyer" w:date="2019-12-01T10:21:00Z">
        <w:r w:rsidR="00063D94">
          <w:rPr>
            <w:rFonts w:ascii="Times New Roman" w:eastAsia="Calibri" w:hAnsi="Times New Roman" w:cs="Times New Roman"/>
            <w:sz w:val="24"/>
            <w:szCs w:val="24"/>
          </w:rPr>
          <w:delText>This gradient map will be used to create a look-up texture, or LUT, which</w:delText>
        </w:r>
      </w:del>
      <w:ins w:id="2774" w:author="James Dwyer" w:date="2019-12-01T10:21:00Z">
        <w:r>
          <w:rPr>
            <w:rFonts w:ascii="Times New Roman" w:eastAsia="Calibri" w:hAnsi="Times New Roman" w:cs="Times New Roman"/>
            <w:sz w:val="24"/>
            <w:szCs w:val="24"/>
          </w:rPr>
          <w:t>Inside Unreal, it</w:t>
        </w:r>
      </w:ins>
      <w:r>
        <w:rPr>
          <w:rFonts w:ascii="Times New Roman" w:eastAsia="Calibri" w:hAnsi="Times New Roman" w:cs="Times New Roman"/>
          <w:sz w:val="24"/>
          <w:szCs w:val="24"/>
        </w:rPr>
        <w:t xml:space="preserve"> can be </w:t>
      </w:r>
      <w:del w:id="2775" w:author="James Dwyer" w:date="2019-12-01T10:21:00Z">
        <w:r w:rsidR="00063D94">
          <w:rPr>
            <w:rFonts w:ascii="Times New Roman" w:eastAsia="Calibri" w:hAnsi="Times New Roman" w:cs="Times New Roman"/>
            <w:sz w:val="24"/>
            <w:szCs w:val="24"/>
          </w:rPr>
          <w:delText>used by Unreal</w:delText>
        </w:r>
      </w:del>
      <w:ins w:id="2776" w:author="James Dwyer" w:date="2019-12-01T10:21:00Z">
        <w:r>
          <w:rPr>
            <w:rFonts w:ascii="Times New Roman" w:eastAsia="Calibri" w:hAnsi="Times New Roman" w:cs="Times New Roman"/>
            <w:sz w:val="24"/>
            <w:szCs w:val="24"/>
          </w:rPr>
          <w:t>applied to individual objects and even the whole scene</w:t>
        </w:r>
      </w:ins>
      <w:r>
        <w:rPr>
          <w:rFonts w:ascii="Times New Roman" w:eastAsia="Calibri" w:hAnsi="Times New Roman" w:cs="Times New Roman"/>
          <w:sz w:val="24"/>
          <w:szCs w:val="24"/>
        </w:rPr>
        <w:t>.</w:t>
      </w:r>
    </w:p>
    <w:p w14:paraId="4ED8A9CF"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68F7580B"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73F982C6" w14:textId="77777777" w:rsidR="009237EA" w:rsidRDefault="009237EA" w:rsidP="009237EA">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75F3473" wp14:editId="3A6BE6F6">
            <wp:extent cx="3119120" cy="3429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76">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461ACB88" w14:textId="1C90FB37" w:rsidR="009237EA" w:rsidRDefault="009237EA" w:rsidP="009237EA">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0CFF05F0" w14:textId="77777777" w:rsidR="009237EA" w:rsidRDefault="009237EA" w:rsidP="009237EA">
      <w:pPr>
        <w:spacing w:line="254" w:lineRule="auto"/>
        <w:jc w:val="both"/>
        <w:rPr>
          <w:rFonts w:ascii="Times New Roman" w:eastAsia="Calibri" w:hAnsi="Times New Roman" w:cs="Times New Roman"/>
          <w:sz w:val="24"/>
          <w:szCs w:val="24"/>
        </w:rPr>
      </w:pPr>
    </w:p>
    <w:p w14:paraId="2E938063" w14:textId="77777777" w:rsidR="009237EA" w:rsidRDefault="00063D94" w:rsidP="009237EA">
      <w:pPr>
        <w:spacing w:line="254" w:lineRule="auto"/>
        <w:jc w:val="both"/>
        <w:rPr>
          <w:ins w:id="2777" w:author="James Dwyer" w:date="2019-12-01T10:21:00Z"/>
          <w:rFonts w:ascii="Times New Roman" w:eastAsia="Calibri" w:hAnsi="Times New Roman" w:cs="Times New Roman"/>
          <w:sz w:val="24"/>
          <w:szCs w:val="24"/>
        </w:rPr>
      </w:pPr>
      <w:del w:id="2778" w:author="James Dwyer" w:date="2019-12-01T10:21:00Z">
        <w:r>
          <w:rPr>
            <w:rFonts w:ascii="Times New Roman" w:eastAsia="Calibri" w:hAnsi="Times New Roman" w:cs="Times New Roman"/>
            <w:sz w:val="24"/>
            <w:szCs w:val="24"/>
          </w:rPr>
          <w:delText>This look up texture can then be imported to Unreal Engine. Inside the engine</w:delText>
        </w:r>
      </w:del>
      <w:ins w:id="2779" w:author="James Dwyer" w:date="2019-12-01T10:21:00Z">
        <w:r w:rsidR="009237EA">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ins>
    </w:p>
    <w:p w14:paraId="6BB11248" w14:textId="77777777" w:rsidR="009237EA" w:rsidRDefault="009237EA" w:rsidP="009237EA">
      <w:pPr>
        <w:spacing w:line="254" w:lineRule="auto"/>
        <w:jc w:val="both"/>
        <w:rPr>
          <w:ins w:id="2780" w:author="James Dwyer" w:date="2019-12-01T10:21:00Z"/>
          <w:rFonts w:ascii="Times New Roman" w:eastAsia="Calibri" w:hAnsi="Times New Roman" w:cs="Times New Roman"/>
          <w:sz w:val="24"/>
          <w:szCs w:val="24"/>
        </w:rPr>
      </w:pPr>
    </w:p>
    <w:p w14:paraId="03173677" w14:textId="77777777" w:rsidR="009237EA" w:rsidRDefault="009237EA" w:rsidP="009237EA">
      <w:pPr>
        <w:keepNext/>
        <w:spacing w:line="254" w:lineRule="auto"/>
        <w:jc w:val="both"/>
        <w:rPr>
          <w:ins w:id="2781" w:author="James Dwyer" w:date="2019-12-01T10:21:00Z"/>
        </w:rPr>
      </w:pPr>
      <w:ins w:id="2782" w:author="James Dwyer" w:date="2019-12-01T10:21:00Z">
        <w:r>
          <w:rPr>
            <w:rFonts w:ascii="Times New Roman" w:eastAsia="Calibri" w:hAnsi="Times New Roman" w:cs="Times New Roman"/>
            <w:noProof/>
            <w:sz w:val="24"/>
            <w:szCs w:val="24"/>
          </w:rPr>
          <w:lastRenderedPageBreak/>
          <w:drawing>
            <wp:inline distT="0" distB="0" distL="0" distR="0" wp14:anchorId="58883445" wp14:editId="7C4A3126">
              <wp:extent cx="5486400" cy="2618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ins>
    </w:p>
    <w:p w14:paraId="2C9132B2" w14:textId="77777777" w:rsidR="009237EA" w:rsidRDefault="009237EA" w:rsidP="009237EA">
      <w:pPr>
        <w:pStyle w:val="Caption"/>
        <w:jc w:val="both"/>
        <w:rPr>
          <w:ins w:id="2783" w:author="James Dwyer" w:date="2019-12-01T10:21:00Z"/>
        </w:rPr>
      </w:pPr>
      <w:ins w:id="2784" w:author="James Dwyer" w:date="2019-12-01T10:21:00Z">
        <w:r>
          <w:t xml:space="preserve">Figure </w:t>
        </w:r>
        <w:r>
          <w:fldChar w:fldCharType="begin"/>
        </w:r>
        <w:r>
          <w:instrText xml:space="preserve"> SEQ Figure \* ARABIC </w:instrText>
        </w:r>
        <w:r>
          <w:fldChar w:fldCharType="separate"/>
        </w:r>
        <w:r>
          <w:rPr>
            <w:noProof/>
          </w:rPr>
          <w:t>10</w:t>
        </w:r>
        <w:r>
          <w:fldChar w:fldCharType="end"/>
        </w:r>
        <w:r>
          <w:t>: "Hot" cube differentiated  from the rest of the scene.</w:t>
        </w:r>
      </w:ins>
    </w:p>
    <w:p w14:paraId="5952AABC" w14:textId="77777777" w:rsidR="009237EA" w:rsidRDefault="009237EA" w:rsidP="009237EA">
      <w:pPr>
        <w:spacing w:line="254" w:lineRule="auto"/>
        <w:jc w:val="both"/>
        <w:rPr>
          <w:ins w:id="2785" w:author="James Dwyer" w:date="2019-12-01T10:21:00Z"/>
          <w:rFonts w:ascii="Times New Roman" w:eastAsia="Calibri" w:hAnsi="Times New Roman" w:cs="Times New Roman"/>
          <w:sz w:val="24"/>
          <w:szCs w:val="24"/>
        </w:rPr>
      </w:pPr>
    </w:p>
    <w:p w14:paraId="536CD77F" w14:textId="77777777" w:rsidR="009237EA" w:rsidRDefault="009237EA" w:rsidP="009237EA">
      <w:pPr>
        <w:spacing w:line="254" w:lineRule="auto"/>
        <w:jc w:val="both"/>
        <w:rPr>
          <w:rFonts w:ascii="Times New Roman" w:eastAsia="Calibri" w:hAnsi="Times New Roman" w:cs="Times New Roman"/>
          <w:sz w:val="24"/>
          <w:szCs w:val="24"/>
        </w:rPr>
      </w:pPr>
      <w:ins w:id="2786" w:author="James Dwyer" w:date="2019-12-01T10:21:00Z">
        <w:r>
          <w:rPr>
            <w:rFonts w:ascii="Times New Roman" w:eastAsia="Calibri" w:hAnsi="Times New Roman" w:cs="Times New Roman"/>
            <w:sz w:val="24"/>
            <w:szCs w:val="24"/>
          </w:rPr>
          <w:t>For these hot objects</w:t>
        </w:r>
      </w:ins>
      <w:r>
        <w:rPr>
          <w:rFonts w:ascii="Times New Roman" w:eastAsia="Calibri" w:hAnsi="Times New Roman" w:cs="Times New Roman"/>
          <w:sz w:val="24"/>
          <w:szCs w:val="24"/>
        </w:rPr>
        <w:t xml:space="preserve">, a Fresnel material is </w:t>
      </w:r>
      <w:del w:id="2787" w:author="James Dwyer" w:date="2019-12-01T10:21:00Z">
        <w:r w:rsidR="00063D94">
          <w:rPr>
            <w:rFonts w:ascii="Times New Roman" w:eastAsia="Calibri" w:hAnsi="Times New Roman" w:cs="Times New Roman"/>
            <w:sz w:val="24"/>
            <w:szCs w:val="24"/>
          </w:rPr>
          <w:delText>created.</w:delText>
        </w:r>
      </w:del>
      <w:ins w:id="2788" w:author="James Dwyer" w:date="2019-12-01T10:21:00Z">
        <w:r>
          <w:rPr>
            <w:rFonts w:ascii="Times New Roman" w:eastAsia="Calibri" w:hAnsi="Times New Roman" w:cs="Times New Roman"/>
            <w:sz w:val="24"/>
            <w:szCs w:val="24"/>
          </w:rPr>
          <w:t>applied to them.</w:t>
        </w:r>
      </w:ins>
      <w:r>
        <w:rPr>
          <w:rFonts w:ascii="Times New Roman" w:eastAsia="Calibri" w:hAnsi="Times New Roman" w:cs="Times New Roman"/>
          <w:sz w:val="24"/>
          <w:szCs w:val="24"/>
        </w:rPr>
        <w:t xml:space="preserve">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del w:id="2789" w:author="James Dwyer" w:date="2019-12-01T10:21:00Z">
        <w:r w:rsidR="00063D94">
          <w:rPr>
            <w:rFonts w:ascii="Times New Roman" w:eastAsia="Calibri" w:hAnsi="Times New Roman" w:cs="Times New Roman"/>
            <w:sz w:val="24"/>
            <w:szCs w:val="24"/>
          </w:rPr>
          <w:delText xml:space="preserve"> The LookUpTexture is applied to the desired materials to generate the thermal vision (see figure 10).</w:delText>
        </w:r>
      </w:del>
    </w:p>
    <w:p w14:paraId="1193FDE1"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14FFD86D" w14:textId="77777777" w:rsidR="00063D94" w:rsidRDefault="00063D94" w:rsidP="00063D94">
      <w:pPr>
        <w:keepNext/>
        <w:spacing w:line="254" w:lineRule="auto"/>
        <w:rPr>
          <w:del w:id="2790" w:author="James Dwyer" w:date="2019-12-01T10:21:00Z"/>
          <w:rFonts w:ascii="Calibri" w:eastAsia="Calibri" w:hAnsi="Calibri" w:cs="Times New Roman"/>
        </w:rPr>
      </w:pPr>
      <w:del w:id="2791" w:author="James Dwyer" w:date="2019-12-01T10:21:00Z">
        <w:r>
          <w:rPr>
            <w:rFonts w:eastAsia="Calibri"/>
            <w:noProof/>
          </w:rPr>
          <w:drawing>
            <wp:inline distT="0" distB="0" distL="0" distR="0" wp14:anchorId="2D10818A" wp14:editId="6D4667E4">
              <wp:extent cx="5486400" cy="1351915"/>
              <wp:effectExtent l="0" t="0" r="0" b="635"/>
              <wp:docPr id="2032687811" name="Picture 203268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del>
    </w:p>
    <w:p w14:paraId="757F52F0" w14:textId="77777777" w:rsidR="009237EA" w:rsidRDefault="009237EA" w:rsidP="009237EA">
      <w:pPr>
        <w:keepNext/>
        <w:spacing w:line="254" w:lineRule="auto"/>
        <w:jc w:val="center"/>
        <w:rPr>
          <w:ins w:id="2792" w:author="James Dwyer" w:date="2019-12-01T10:21:00Z"/>
          <w:rFonts w:ascii="Calibri" w:eastAsia="Calibri" w:hAnsi="Calibri" w:cs="Times New Roman"/>
        </w:rPr>
      </w:pPr>
      <w:ins w:id="2793" w:author="James Dwyer" w:date="2019-12-01T10:21:00Z">
        <w:r>
          <w:rPr>
            <w:rFonts w:ascii="Calibri" w:eastAsia="Calibri" w:hAnsi="Calibri" w:cs="Times New Roman"/>
            <w:noProof/>
          </w:rPr>
          <w:drawing>
            <wp:inline distT="0" distB="0" distL="0" distR="0" wp14:anchorId="454C8932" wp14:editId="24382FE3">
              <wp:extent cx="2780572" cy="24199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79">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1A91E073" wp14:editId="695C4C1B">
              <wp:extent cx="2564117" cy="242379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80">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ins>
    </w:p>
    <w:p w14:paraId="309DB5DA" w14:textId="55931702" w:rsidR="009237EA" w:rsidRDefault="009237EA" w:rsidP="009237EA">
      <w:pPr>
        <w:spacing w:line="240" w:lineRule="auto"/>
        <w:jc w:val="center"/>
        <w:rPr>
          <w:ins w:id="2794" w:author="James Dwyer" w:date="2019-12-01T10:21:00Z"/>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Fresnel </w:t>
      </w:r>
      <w:ins w:id="2795" w:author="James Dwyer" w:date="2019-12-01T10:21:00Z">
        <w:r>
          <w:rPr>
            <w:rFonts w:ascii="Calibri" w:eastAsia="Calibri" w:hAnsi="Calibri" w:cs="Times New Roman"/>
            <w:i/>
            <w:iCs/>
            <w:color w:val="44546A" w:themeColor="text2"/>
            <w:sz w:val="18"/>
            <w:szCs w:val="18"/>
          </w:rPr>
          <w:t>material in Unreal Engine</w:t>
        </w:r>
      </w:ins>
    </w:p>
    <w:p w14:paraId="2D563EFE" w14:textId="77777777" w:rsidR="009237EA" w:rsidRDefault="009237EA" w:rsidP="009237EA">
      <w:pPr>
        <w:spacing w:line="254" w:lineRule="auto"/>
        <w:rPr>
          <w:ins w:id="2796" w:author="James Dwyer" w:date="2019-12-01T10:21:00Z"/>
          <w:rFonts w:ascii="Calibri" w:eastAsia="Calibri" w:hAnsi="Calibri" w:cs="Times New Roman"/>
        </w:rPr>
      </w:pPr>
    </w:p>
    <w:p w14:paraId="60BB6519" w14:textId="77777777" w:rsidR="009237EA" w:rsidRDefault="009237EA">
      <w:pPr>
        <w:spacing w:line="254" w:lineRule="auto"/>
        <w:rPr>
          <w:rFonts w:ascii="Calibri" w:hAnsi="Calibri"/>
          <w:rPrChange w:id="2797" w:author="James Dwyer" w:date="2019-12-01T10:21:00Z">
            <w:rPr>
              <w:rFonts w:ascii="Calibri" w:hAnsi="Calibri"/>
              <w:i/>
              <w:color w:val="44546A" w:themeColor="text2"/>
              <w:sz w:val="18"/>
            </w:rPr>
          </w:rPrChange>
        </w:rPr>
        <w:pPrChange w:id="2798" w:author="James Dwyer" w:date="2019-12-01T10:21:00Z">
          <w:pPr>
            <w:spacing w:line="240" w:lineRule="auto"/>
          </w:pPr>
        </w:pPrChange>
      </w:pPr>
      <w:ins w:id="2799" w:author="James Dwyer" w:date="2019-12-01T10:21:00Z">
        <w:r>
          <w:rPr>
            <w:rFonts w:ascii="Calibri" w:eastAsia="Calibri" w:hAnsi="Calibri" w:cs="Times New Roman"/>
          </w:rPr>
          <w:t xml:space="preserve">Once this is finished, hot colors from the color gradient can be applied to objects that are using the custom depth and Fresnel material. Cool colors can be applied the remaining scene. A rough example can be seen in Figure 12, but fine tuning will be needed to improve the </w:t>
        </w:r>
      </w:ins>
      <w:r>
        <w:rPr>
          <w:rFonts w:ascii="Calibri" w:hAnsi="Calibri"/>
          <w:rPrChange w:id="2800" w:author="James Dwyer" w:date="2019-12-01T10:21:00Z">
            <w:rPr>
              <w:rFonts w:ascii="Calibri" w:hAnsi="Calibri"/>
              <w:i/>
              <w:color w:val="44546A" w:themeColor="text2"/>
              <w:sz w:val="18"/>
            </w:rPr>
          </w:rPrChange>
        </w:rPr>
        <w:t>effect</w:t>
      </w:r>
      <w:del w:id="2801" w:author="James Dwyer" w:date="2019-12-01T10:21:00Z">
        <w:r w:rsidR="00063D94">
          <w:rPr>
            <w:rFonts w:ascii="Calibri" w:eastAsia="Calibri" w:hAnsi="Calibri" w:cs="Times New Roman"/>
            <w:i/>
            <w:iCs/>
            <w:color w:val="44546A" w:themeColor="text2"/>
            <w:sz w:val="18"/>
            <w:szCs w:val="18"/>
          </w:rPr>
          <w:delText xml:space="preserve"> in Unreal Engine</w:delText>
        </w:r>
      </w:del>
      <w:ins w:id="2802" w:author="James Dwyer" w:date="2019-12-01T10:21:00Z">
        <w:r>
          <w:rPr>
            <w:rFonts w:ascii="Calibri" w:eastAsia="Calibri" w:hAnsi="Calibri" w:cs="Times New Roman"/>
          </w:rPr>
          <w:t>.</w:t>
        </w:r>
      </w:ins>
    </w:p>
    <w:p w14:paraId="10224D39" w14:textId="77777777" w:rsidR="009237EA" w:rsidRDefault="009237EA">
      <w:pPr>
        <w:keepNext/>
        <w:keepLines/>
        <w:spacing w:line="254" w:lineRule="auto"/>
        <w:outlineLvl w:val="1"/>
        <w:rPr>
          <w:color w:val="2F5496" w:themeColor="accent1" w:themeShade="BF"/>
          <w:sz w:val="26"/>
          <w:rPrChange w:id="2803" w:author="James Dwyer" w:date="2019-12-01T10:21:00Z">
            <w:rPr>
              <w:rFonts w:ascii="Calibri" w:hAnsi="Calibri"/>
            </w:rPr>
          </w:rPrChange>
        </w:rPr>
        <w:pPrChange w:id="2804" w:author="James Dwyer" w:date="2019-12-01T10:21:00Z">
          <w:pPr>
            <w:spacing w:line="254" w:lineRule="auto"/>
          </w:pPr>
        </w:pPrChange>
      </w:pPr>
    </w:p>
    <w:p w14:paraId="7F4D0562" w14:textId="77777777" w:rsidR="00063D94" w:rsidRDefault="00063D94" w:rsidP="00063D94">
      <w:pPr>
        <w:keepNext/>
        <w:keepLines/>
        <w:spacing w:line="254" w:lineRule="auto"/>
        <w:outlineLvl w:val="1"/>
        <w:rPr>
          <w:del w:id="2805" w:author="James Dwyer" w:date="2019-12-01T10:21:00Z"/>
          <w:rFonts w:ascii="Calibri Light" w:eastAsia="Times New Roman" w:hAnsi="Calibri Light" w:cs="Times New Roman"/>
          <w:color w:val="2F5496" w:themeColor="accent1" w:themeShade="BF"/>
          <w:sz w:val="26"/>
          <w:szCs w:val="26"/>
        </w:rPr>
      </w:pPr>
      <w:del w:id="2806" w:author="James Dwyer" w:date="2019-12-01T10:21:00Z">
        <w:r>
          <w:rPr>
            <w:rFonts w:eastAsia="Times New Roman"/>
            <w:noProof/>
            <w:color w:val="2F5496" w:themeColor="accent1" w:themeShade="BF"/>
            <w:sz w:val="26"/>
            <w:szCs w:val="26"/>
          </w:rPr>
          <w:drawing>
            <wp:inline distT="0" distB="0" distL="0" distR="0" wp14:anchorId="410C9116" wp14:editId="1A26CB31">
              <wp:extent cx="5486400" cy="3312795"/>
              <wp:effectExtent l="0" t="0" r="0" b="1905"/>
              <wp:docPr id="2032687812" name="Picture 203268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3312795"/>
                      </a:xfrm>
                      <a:prstGeom prst="rect">
                        <a:avLst/>
                      </a:prstGeom>
                      <a:noFill/>
                      <a:ln>
                        <a:noFill/>
                      </a:ln>
                    </pic:spPr>
                  </pic:pic>
                </a:graphicData>
              </a:graphic>
            </wp:inline>
          </w:drawing>
        </w:r>
      </w:del>
    </w:p>
    <w:p w14:paraId="0EF92EB8" w14:textId="77777777" w:rsidR="009237EA" w:rsidRDefault="009237EA" w:rsidP="009237EA">
      <w:pPr>
        <w:keepNext/>
        <w:keepLines/>
        <w:spacing w:line="254" w:lineRule="auto"/>
        <w:jc w:val="center"/>
        <w:outlineLvl w:val="1"/>
        <w:rPr>
          <w:ins w:id="2807" w:author="James Dwyer" w:date="2019-12-01T10:21:00Z"/>
          <w:rFonts w:ascii="Calibri Light" w:eastAsia="Times New Roman" w:hAnsi="Calibri Light" w:cs="Times New Roman"/>
          <w:color w:val="2F5496" w:themeColor="accent1" w:themeShade="BF"/>
          <w:sz w:val="26"/>
          <w:szCs w:val="26"/>
        </w:rPr>
      </w:pPr>
      <w:ins w:id="2808" w:author="James Dwyer" w:date="2019-12-01T10:21:00Z">
        <w:r>
          <w:rPr>
            <w:rFonts w:ascii="Calibri Light" w:eastAsia="Times New Roman" w:hAnsi="Calibri Light" w:cs="Times New Roman"/>
            <w:noProof/>
            <w:color w:val="2F5496" w:themeColor="accent1" w:themeShade="BF"/>
            <w:sz w:val="26"/>
            <w:szCs w:val="26"/>
          </w:rPr>
          <w:drawing>
            <wp:inline distT="0" distB="0" distL="0" distR="0" wp14:anchorId="14E087B8" wp14:editId="04C36481">
              <wp:extent cx="3228975" cy="2656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82">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ins>
    </w:p>
    <w:p w14:paraId="0882065D" w14:textId="37078446" w:rsidR="009237EA" w:rsidRDefault="009237EA">
      <w:pPr>
        <w:spacing w:line="240" w:lineRule="auto"/>
        <w:jc w:val="center"/>
        <w:rPr>
          <w:rFonts w:eastAsia="Calibri"/>
          <w:i/>
          <w:iCs/>
          <w:color w:val="44546A" w:themeColor="text2"/>
          <w:sz w:val="18"/>
          <w:szCs w:val="18"/>
        </w:rPr>
        <w:pPrChange w:id="2809" w:author="James Dwyer" w:date="2019-12-01T10:21:00Z">
          <w:pPr>
            <w:spacing w:line="240" w:lineRule="auto"/>
          </w:pPr>
        </w:pPrChange>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7F3AD621" w14:textId="77777777" w:rsidR="009237EA" w:rsidRDefault="009237EA" w:rsidP="009237EA">
      <w:pPr>
        <w:keepNext/>
        <w:keepLines/>
        <w:spacing w:line="254" w:lineRule="auto"/>
        <w:outlineLvl w:val="1"/>
        <w:rPr>
          <w:ins w:id="2810" w:author="James Dwyer" w:date="2019-12-01T10:21:00Z"/>
          <w:rFonts w:eastAsia="Times New Roman"/>
          <w:color w:val="2F5496" w:themeColor="accent1" w:themeShade="BF"/>
          <w:sz w:val="26"/>
          <w:szCs w:val="26"/>
        </w:rPr>
      </w:pPr>
    </w:p>
    <w:p w14:paraId="1ADCD67B" w14:textId="3D990F1B" w:rsidR="00063D94" w:rsidRDefault="009237EA">
      <w:pPr>
        <w:keepNext/>
        <w:keepLines/>
        <w:spacing w:line="254" w:lineRule="auto"/>
        <w:jc w:val="both"/>
        <w:outlineLvl w:val="1"/>
        <w:rPr>
          <w:color w:val="2F5496" w:themeColor="accent1" w:themeShade="BF"/>
          <w:sz w:val="26"/>
          <w:rPrChange w:id="2811" w:author="David Gravett" w:date="2019-12-01T10:21:00Z">
            <w:rPr>
              <w:rFonts w:ascii="Times New Roman" w:eastAsia="Times New Roman" w:hAnsi="Times New Roman" w:cs="Times New Roman"/>
              <w:sz w:val="24"/>
              <w:szCs w:val="24"/>
            </w:rPr>
          </w:rPrChange>
        </w:rPr>
        <w:pPrChange w:id="2812" w:author="James Dwyer" w:date="2019-12-01T10:21:00Z">
          <w:pPr>
            <w:keepNext/>
            <w:keepLines/>
            <w:spacing w:line="254" w:lineRule="auto"/>
            <w:outlineLvl w:val="1"/>
          </w:pPr>
        </w:pPrChange>
      </w:pPr>
      <w:ins w:id="2813" w:author="James Dwyer" w:date="2019-12-01T10:21:00Z">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ins>
    </w:p>
    <w:p w14:paraId="33E55DF8" w14:textId="77777777" w:rsidR="009237EA" w:rsidRPr="009237EA" w:rsidRDefault="009237EA" w:rsidP="009237EA">
      <w:pPr>
        <w:keepNext/>
        <w:keepLines/>
        <w:spacing w:line="254" w:lineRule="auto"/>
        <w:jc w:val="both"/>
        <w:outlineLvl w:val="1"/>
        <w:rPr>
          <w:ins w:id="2814" w:author="James Dwyer" w:date="2019-12-01T10:21:00Z"/>
          <w:rFonts w:ascii="Times New Roman" w:eastAsia="Times New Roman" w:hAnsi="Times New Roman" w:cs="Times New Roman"/>
          <w:sz w:val="24"/>
          <w:szCs w:val="24"/>
        </w:rPr>
      </w:pPr>
    </w:p>
    <w:p w14:paraId="251CE748"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Cost/Benefit of Reacting to Data</w:t>
      </w:r>
    </w:p>
    <w:p w14:paraId="5EE61A31"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3C87B267" w14:textId="77777777" w:rsidR="00496A60" w:rsidRDefault="00496A60" w:rsidP="00496A60">
      <w:pPr>
        <w:spacing w:line="254" w:lineRule="auto"/>
        <w:jc w:val="both"/>
        <w:rPr>
          <w:rFonts w:ascii="Times New Roman" w:eastAsia="Calibri" w:hAnsi="Times New Roman" w:cs="Times New Roman"/>
          <w:sz w:val="24"/>
          <w:szCs w:val="24"/>
        </w:rPr>
      </w:pPr>
    </w:p>
    <w:p w14:paraId="3CD3E2C6"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27AF991A" w14:textId="77777777" w:rsidR="00496A60" w:rsidRDefault="00496A60" w:rsidP="00496A60">
      <w:pPr>
        <w:spacing w:line="254" w:lineRule="auto"/>
        <w:jc w:val="both"/>
        <w:rPr>
          <w:rFonts w:ascii="Times New Roman" w:eastAsia="Calibri" w:hAnsi="Times New Roman" w:cs="Times New Roman"/>
          <w:sz w:val="24"/>
          <w:szCs w:val="24"/>
        </w:rPr>
      </w:pPr>
    </w:p>
    <w:p w14:paraId="169145C0"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p>
    <w:p w14:paraId="0FC68B00" w14:textId="77777777" w:rsidR="00063D94" w:rsidRDefault="00063D94" w:rsidP="00063D94">
      <w:pPr>
        <w:spacing w:line="254" w:lineRule="auto"/>
        <w:jc w:val="both"/>
        <w:rPr>
          <w:rFonts w:eastAsia="Calibri"/>
        </w:rPr>
      </w:pPr>
    </w:p>
    <w:p w14:paraId="4ECF4356"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Unit Behaviors</w:t>
      </w:r>
    </w:p>
    <w:p w14:paraId="005706E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25B05210" w14:textId="77777777" w:rsidR="00063D94" w:rsidRDefault="00063D94" w:rsidP="00063D94">
      <w:pPr>
        <w:spacing w:line="254" w:lineRule="auto"/>
        <w:ind w:firstLine="720"/>
        <w:rPr>
          <w:rFonts w:ascii="Times New Roman" w:eastAsia="Calibri" w:hAnsi="Times New Roman" w:cs="Times New Roman"/>
          <w:sz w:val="24"/>
          <w:szCs w:val="24"/>
        </w:rPr>
      </w:pPr>
    </w:p>
    <w:p w14:paraId="7849059B"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Current Unit Functionality</w:t>
      </w:r>
    </w:p>
    <w:p w14:paraId="2468F2B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6933FD11" w14:textId="77777777" w:rsidR="00063D94" w:rsidRDefault="00063D94" w:rsidP="00063D94">
      <w:pPr>
        <w:spacing w:line="254" w:lineRule="auto"/>
        <w:jc w:val="both"/>
        <w:rPr>
          <w:rFonts w:ascii="Times New Roman" w:eastAsia="Calibri" w:hAnsi="Times New Roman" w:cs="Times New Roman"/>
          <w:sz w:val="24"/>
          <w:szCs w:val="24"/>
        </w:rPr>
      </w:pPr>
    </w:p>
    <w:p w14:paraId="0A806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A861A0A" w14:textId="77777777" w:rsidR="00063D94" w:rsidRDefault="00063D94" w:rsidP="00063D94">
      <w:pPr>
        <w:spacing w:line="254" w:lineRule="auto"/>
        <w:jc w:val="both"/>
        <w:rPr>
          <w:rFonts w:ascii="Times New Roman" w:eastAsia="Calibri" w:hAnsi="Times New Roman" w:cs="Times New Roman"/>
          <w:sz w:val="24"/>
          <w:szCs w:val="24"/>
        </w:rPr>
      </w:pPr>
    </w:p>
    <w:p w14:paraId="05A1F283"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between units. **Discuss options for behaviors**</w:t>
      </w:r>
    </w:p>
    <w:p w14:paraId="30E14F40" w14:textId="77777777" w:rsidR="00063D94" w:rsidRDefault="00063D94" w:rsidP="00063D94">
      <w:pPr>
        <w:spacing w:line="254" w:lineRule="auto"/>
        <w:jc w:val="both"/>
        <w:rPr>
          <w:rFonts w:ascii="Times New Roman" w:eastAsia="Calibri" w:hAnsi="Times New Roman" w:cs="Times New Roman"/>
          <w:sz w:val="24"/>
          <w:szCs w:val="24"/>
        </w:rPr>
      </w:pPr>
    </w:p>
    <w:p w14:paraId="4EAA24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Future Unit Functionality</w:t>
      </w:r>
    </w:p>
    <w:p w14:paraId="7056F69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functionality of the infrared sensor will be implemented, though it will not be operational given the current construction. These functions will be actively used in future game versions, when the graphics are processed in real-time. </w:t>
      </w:r>
    </w:p>
    <w:p w14:paraId="533F6ABB" w14:textId="77777777" w:rsidR="00063D94" w:rsidRDefault="00063D94" w:rsidP="00063D94">
      <w:pPr>
        <w:spacing w:line="254" w:lineRule="auto"/>
        <w:jc w:val="both"/>
        <w:rPr>
          <w:rFonts w:ascii="Times New Roman" w:eastAsia="Calibri" w:hAnsi="Times New Roman" w:cs="Times New Roman"/>
          <w:sz w:val="24"/>
          <w:szCs w:val="24"/>
        </w:rPr>
      </w:pPr>
    </w:p>
    <w:p w14:paraId="42EE5A48" w14:textId="19FB1068" w:rsidR="00063D94" w:rsidRDefault="00496A60"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Passive</w:t>
      </w:r>
      <w:bookmarkStart w:id="2815" w:name="_GoBack"/>
      <w:bookmarkEnd w:id="2815"/>
      <w:r w:rsidR="00063D94">
        <w:rPr>
          <w:rFonts w:ascii="Calibri Light" w:eastAsia="Times New Roman" w:hAnsi="Calibri Light" w:cs="Times New Roman"/>
          <w:color w:val="1F3763" w:themeColor="accent1" w:themeShade="7F"/>
          <w:sz w:val="24"/>
          <w:szCs w:val="24"/>
        </w:rPr>
        <w:t xml:space="preserve"> Infrared Sensing</w:t>
      </w:r>
    </w:p>
    <w:p w14:paraId="4D0A4789"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Early in the project development cycle, it will be necessary to test whether a recon unit can sense the thermal properties of an object.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1E672245" w14:textId="77777777" w:rsidR="00063D94" w:rsidRDefault="00063D94" w:rsidP="00063D94">
      <w:pPr>
        <w:spacing w:line="254" w:lineRule="auto"/>
        <w:jc w:val="both"/>
        <w:rPr>
          <w:rFonts w:ascii="Times New Roman" w:eastAsia="Calibri" w:hAnsi="Times New Roman" w:cs="Times New Roman"/>
          <w:sz w:val="24"/>
          <w:szCs w:val="24"/>
        </w:rPr>
      </w:pPr>
    </w:p>
    <w:p w14:paraId="759A803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w:t>
      </w:r>
    </w:p>
    <w:p w14:paraId="4334AA72"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567BBEB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5D4DD43E" wp14:editId="0DD42645">
            <wp:extent cx="5486400" cy="2769870"/>
            <wp:effectExtent l="0" t="0" r="0" b="0"/>
            <wp:docPr id="1976059845" name="Picture 19760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64514501" w14:textId="3B8CF356" w:rsidR="00063D94" w:rsidRDefault="006C5B2B" w:rsidP="00063D9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675136" behindDoc="0" locked="0" layoutInCell="1" allowOverlap="1" wp14:anchorId="171B1FA1" wp14:editId="139AFA9C">
                <wp:simplePos x="0" y="0"/>
                <wp:positionH relativeFrom="margin">
                  <wp:align>left</wp:align>
                </wp:positionH>
                <wp:positionV relativeFrom="paragraph">
                  <wp:posOffset>277495</wp:posOffset>
                </wp:positionV>
                <wp:extent cx="5934075" cy="161925"/>
                <wp:effectExtent l="0" t="0" r="0" b="0"/>
                <wp:wrapTopAndBottom/>
                <wp:docPr id="19760598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14A53FC6" w14:textId="306B09C1"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844A99">
                              <w:rPr>
                                <w:noProof/>
                              </w:rPr>
                              <w:t>15</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1B1FA1" id="Text Box 24" o:spid="_x0000_s1087" type="#_x0000_t202" style="position:absolute;left:0;text-align:left;margin-left:0;margin-top:21.85pt;width:467.25pt;height:12.7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" stroked="f">
                <v:textbox inset="0,0,0,0">
                  <w:txbxContent>
                    <w:p w14:paraId="14A53FC6" w14:textId="306B09C1"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844A99">
                        <w:rPr>
                          <w:noProof/>
                        </w:rPr>
                        <w:t>15</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v:textbox>
                <w10:wrap type="topAndBottom" anchorx="margin"/>
              </v:shape>
            </w:pict>
          </mc:Fallback>
        </mc:AlternateContent>
      </w:r>
    </w:p>
    <w:p w14:paraId="1CD12A3B" w14:textId="77777777" w:rsidR="00063D94" w:rsidRDefault="00063D94" w:rsidP="00063D94">
      <w:pPr>
        <w:spacing w:line="254" w:lineRule="auto"/>
        <w:jc w:val="both"/>
        <w:rPr>
          <w:rFonts w:ascii="Times New Roman" w:eastAsia="Calibri" w:hAnsi="Times New Roman" w:cs="Times New Roman"/>
          <w:sz w:val="24"/>
          <w:szCs w:val="24"/>
        </w:rPr>
      </w:pPr>
    </w:p>
    <w:p w14:paraId="1F4DDE5F" w14:textId="77777777" w:rsidR="00063D94" w:rsidRDefault="00063D94" w:rsidP="00063D9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09589A30" w14:textId="77777777" w:rsidR="00063D94" w:rsidRDefault="00063D94" w:rsidP="00063D94">
      <w:pPr>
        <w:spacing w:line="254" w:lineRule="auto"/>
        <w:jc w:val="both"/>
        <w:rPr>
          <w:rFonts w:ascii="Times New Roman" w:eastAsia="Calibri" w:hAnsi="Times New Roman" w:cs="Times New Roman"/>
          <w:sz w:val="24"/>
          <w:szCs w:val="24"/>
        </w:rPr>
      </w:pPr>
    </w:p>
    <w:p w14:paraId="271FD55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0B48436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E4E5CE5"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F28E7BE" wp14:editId="7F4F1F4A">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4F4EA9E9" w14:textId="0E2B430F"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17D93F11" w14:textId="77777777" w:rsidR="00063D94" w:rsidRDefault="00063D94" w:rsidP="00063D94">
      <w:pPr>
        <w:spacing w:line="254" w:lineRule="auto"/>
        <w:jc w:val="both"/>
        <w:rPr>
          <w:rFonts w:ascii="Times New Roman" w:eastAsia="Calibri" w:hAnsi="Times New Roman" w:cs="Times New Roman"/>
          <w:sz w:val="24"/>
          <w:szCs w:val="24"/>
        </w:rPr>
      </w:pPr>
    </w:p>
    <w:p w14:paraId="0455267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51B1CBBE" w14:textId="77777777" w:rsidR="00063D94" w:rsidRDefault="00063D94" w:rsidP="00063D94">
      <w:pPr>
        <w:spacing w:line="254" w:lineRule="auto"/>
        <w:jc w:val="both"/>
        <w:rPr>
          <w:rFonts w:ascii="Times New Roman" w:eastAsia="Calibri" w:hAnsi="Times New Roman" w:cs="Times New Roman"/>
          <w:sz w:val="24"/>
          <w:szCs w:val="24"/>
        </w:rPr>
      </w:pPr>
    </w:p>
    <w:p w14:paraId="2CE2256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AC25B33" w14:textId="77777777" w:rsidR="00063D94" w:rsidRDefault="00063D94" w:rsidP="00063D94">
      <w:pPr>
        <w:spacing w:line="254" w:lineRule="auto"/>
        <w:jc w:val="both"/>
        <w:rPr>
          <w:rFonts w:ascii="Times New Roman" w:eastAsia="Calibri" w:hAnsi="Times New Roman" w:cs="Times New Roman"/>
          <w:sz w:val="24"/>
          <w:szCs w:val="24"/>
        </w:rPr>
      </w:pPr>
    </w:p>
    <w:p w14:paraId="0D31B1DC"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Complex Infrared Sensing</w:t>
      </w:r>
    </w:p>
    <w:p w14:paraId="468101F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5E36222C" w14:textId="77777777" w:rsidR="00063D94" w:rsidRDefault="00063D94" w:rsidP="00063D94">
      <w:pPr>
        <w:spacing w:line="254" w:lineRule="auto"/>
        <w:jc w:val="both"/>
        <w:rPr>
          <w:rFonts w:ascii="Times New Roman" w:eastAsia="Calibri" w:hAnsi="Times New Roman" w:cs="Times New Roman"/>
          <w:sz w:val="24"/>
          <w:szCs w:val="24"/>
        </w:rPr>
      </w:pPr>
    </w:p>
    <w:p w14:paraId="5DC9D4F7" w14:textId="77777777" w:rsidR="00063D94" w:rsidRDefault="00063D94" w:rsidP="00063D9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19704DBA" wp14:editId="04628528">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22FBDF8C" w14:textId="146B2181" w:rsidR="00063D94" w:rsidRDefault="00063D94" w:rsidP="00063D9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3BBD334" w14:textId="77777777" w:rsidR="00063D94" w:rsidRDefault="00063D94" w:rsidP="00063D94">
      <w:pPr>
        <w:spacing w:line="254" w:lineRule="auto"/>
        <w:jc w:val="both"/>
        <w:rPr>
          <w:rFonts w:ascii="Times New Roman" w:eastAsia="Calibri" w:hAnsi="Times New Roman" w:cs="Times New Roman"/>
          <w:sz w:val="24"/>
          <w:szCs w:val="24"/>
        </w:rPr>
      </w:pPr>
    </w:p>
    <w:p w14:paraId="47A24775"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Recon Class UML Diagram</w:t>
      </w:r>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lastRenderedPageBreak/>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
        </w:numPr>
        <w:spacing w:before="280" w:after="80"/>
        <w:rPr>
          <w:ins w:id="2816" w:author="David Gravett" w:date="2019-12-01T10:21:00Z"/>
          <w:rFonts w:ascii="Times New Roman" w:hAnsi="Times New Roman" w:cs="Times New Roman"/>
          <w:sz w:val="24"/>
          <w:szCs w:val="24"/>
          <w:lang w:val="en-US"/>
        </w:rPr>
      </w:pPr>
      <w:ins w:id="2817"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
        </w:numPr>
        <w:spacing w:before="280" w:after="80"/>
        <w:rPr>
          <w:ins w:id="2818" w:author="David Gravett" w:date="2019-12-01T10:21:00Z"/>
          <w:rFonts w:ascii="Times New Roman" w:hAnsi="Times New Roman" w:cs="Times New Roman"/>
          <w:sz w:val="24"/>
          <w:szCs w:val="24"/>
          <w:lang w:val="en-US"/>
        </w:rPr>
      </w:pPr>
      <w:ins w:id="2819"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
        </w:numPr>
        <w:spacing w:before="280" w:after="80"/>
        <w:rPr>
          <w:ins w:id="2820" w:author="David Gravett" w:date="2019-12-01T10:21:00Z"/>
          <w:rFonts w:ascii="Times New Roman" w:hAnsi="Times New Roman" w:cs="Times New Roman"/>
          <w:sz w:val="24"/>
          <w:szCs w:val="24"/>
          <w:lang w:val="en-US"/>
        </w:rPr>
      </w:pPr>
      <w:ins w:id="2821"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
        </w:numPr>
        <w:spacing w:before="280" w:after="80"/>
        <w:rPr>
          <w:ins w:id="2822" w:author="David Gravett" w:date="2019-12-01T10:21:00Z"/>
          <w:rFonts w:ascii="Times New Roman" w:hAnsi="Times New Roman" w:cs="Times New Roman"/>
          <w:sz w:val="24"/>
          <w:szCs w:val="24"/>
          <w:lang w:val="en-US"/>
        </w:rPr>
      </w:pPr>
      <w:ins w:id="2823"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headerReference w:type="default" r:id="rId92"/>
      <w:footerReference w:type="default" r:id="rId93"/>
      <w:footerReference w:type="first" r:id="rId94"/>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99123A" w14:textId="77777777" w:rsidR="00851F47" w:rsidRDefault="00851F47">
      <w:pPr>
        <w:spacing w:line="240" w:lineRule="auto"/>
      </w:pPr>
      <w:r>
        <w:separator/>
      </w:r>
    </w:p>
  </w:endnote>
  <w:endnote w:type="continuationSeparator" w:id="0">
    <w:p w14:paraId="1600CB71" w14:textId="77777777" w:rsidR="00851F47" w:rsidRDefault="00851F47">
      <w:pPr>
        <w:spacing w:line="240" w:lineRule="auto"/>
      </w:pPr>
      <w:r>
        <w:continuationSeparator/>
      </w:r>
    </w:p>
  </w:endnote>
  <w:endnote w:type="continuationNotice" w:id="1">
    <w:p w14:paraId="2DBCBAB7" w14:textId="77777777" w:rsidR="00851F47" w:rsidRDefault="00851F4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945C60" w:rsidRDefault="00945C6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945C60" w:rsidRDefault="00945C6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945C60" w:rsidRDefault="00945C60">
    <w:pPr>
      <w:tabs>
        <w:tab w:val="center" w:pos="4550"/>
        <w:tab w:val="left" w:pos="5818"/>
      </w:tabs>
      <w:ind w:right="260"/>
      <w:jc w:val="right"/>
      <w:rPr>
        <w:color w:val="222A35" w:themeColor="text2" w:themeShade="80"/>
        <w:sz w:val="24"/>
        <w:szCs w:val="24"/>
      </w:rPr>
    </w:pPr>
  </w:p>
  <w:p w14:paraId="7D7D1C04" w14:textId="77777777" w:rsidR="00945C60" w:rsidRDefault="00945C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DB8D2" w14:textId="77777777" w:rsidR="00851F47" w:rsidRDefault="00851F47">
      <w:pPr>
        <w:spacing w:line="240" w:lineRule="auto"/>
      </w:pPr>
      <w:r>
        <w:separator/>
      </w:r>
    </w:p>
  </w:footnote>
  <w:footnote w:type="continuationSeparator" w:id="0">
    <w:p w14:paraId="23CDC662" w14:textId="77777777" w:rsidR="00851F47" w:rsidRDefault="00851F47">
      <w:pPr>
        <w:spacing w:line="240" w:lineRule="auto"/>
      </w:pPr>
      <w:r>
        <w:continuationSeparator/>
      </w:r>
    </w:p>
  </w:footnote>
  <w:footnote w:type="continuationNotice" w:id="1">
    <w:p w14:paraId="476792F2" w14:textId="77777777" w:rsidR="00851F47" w:rsidRDefault="00851F4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B10C6" w14:textId="77777777" w:rsidR="00844A99" w:rsidRDefault="00844A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F10"/>
    <w:rsid w:val="001045BC"/>
    <w:rsid w:val="001B2D18"/>
    <w:rsid w:val="001D5416"/>
    <w:rsid w:val="001D7370"/>
    <w:rsid w:val="002149B5"/>
    <w:rsid w:val="00277532"/>
    <w:rsid w:val="00280D7C"/>
    <w:rsid w:val="002F50E2"/>
    <w:rsid w:val="00324525"/>
    <w:rsid w:val="00325DED"/>
    <w:rsid w:val="00374AAF"/>
    <w:rsid w:val="003A1BDC"/>
    <w:rsid w:val="003B27BF"/>
    <w:rsid w:val="003B3061"/>
    <w:rsid w:val="003B485F"/>
    <w:rsid w:val="003E2093"/>
    <w:rsid w:val="003F1B6B"/>
    <w:rsid w:val="00405DA3"/>
    <w:rsid w:val="00496A60"/>
    <w:rsid w:val="005B2459"/>
    <w:rsid w:val="005D0038"/>
    <w:rsid w:val="005E225C"/>
    <w:rsid w:val="005F2D99"/>
    <w:rsid w:val="006041A7"/>
    <w:rsid w:val="00624E64"/>
    <w:rsid w:val="00632E08"/>
    <w:rsid w:val="006411C2"/>
    <w:rsid w:val="006729CD"/>
    <w:rsid w:val="006767CE"/>
    <w:rsid w:val="00697FC6"/>
    <w:rsid w:val="006B4928"/>
    <w:rsid w:val="006C5B2B"/>
    <w:rsid w:val="006E2893"/>
    <w:rsid w:val="007D3FC9"/>
    <w:rsid w:val="00844A99"/>
    <w:rsid w:val="00851F47"/>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1264A"/>
    <w:rsid w:val="00B27C01"/>
    <w:rsid w:val="00B52F72"/>
    <w:rsid w:val="00B743CC"/>
    <w:rsid w:val="00B767A0"/>
    <w:rsid w:val="00B80432"/>
    <w:rsid w:val="00BB48D9"/>
    <w:rsid w:val="00BC7289"/>
    <w:rsid w:val="00BD7085"/>
    <w:rsid w:val="00BE50C5"/>
    <w:rsid w:val="00BF7C99"/>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1.gif"/><Relationship Id="rId55" Type="http://schemas.openxmlformats.org/officeDocument/2006/relationships/image" Target="media/image46.png"/><Relationship Id="rId63" Type="http://schemas.openxmlformats.org/officeDocument/2006/relationships/image" Target="media/image54.gif"/><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jpe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gif"/><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4.png"/><Relationship Id="rId58" Type="http://schemas.openxmlformats.org/officeDocument/2006/relationships/image" Target="media/image49.gif"/><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gif"/><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image" Target="media/image35.jpeg"/><Relationship Id="rId48" Type="http://schemas.openxmlformats.org/officeDocument/2006/relationships/image" Target="media/image39.gif"/><Relationship Id="rId56" Type="http://schemas.openxmlformats.org/officeDocument/2006/relationships/image" Target="media/image47.gif"/><Relationship Id="rId64" Type="http://schemas.openxmlformats.org/officeDocument/2006/relationships/image" Target="media/image55.png"/><Relationship Id="rId69" Type="http://schemas.openxmlformats.org/officeDocument/2006/relationships/image" Target="media/image60.gif"/><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image" Target="media/image50.png"/><Relationship Id="rId67" Type="http://schemas.openxmlformats.org/officeDocument/2006/relationships/image" Target="media/image58.gif"/><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5.gi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gif"/><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3.gif"/><Relationship Id="rId60" Type="http://schemas.openxmlformats.org/officeDocument/2006/relationships/image" Target="media/image51.png"/><Relationship Id="rId65" Type="http://schemas.openxmlformats.org/officeDocument/2006/relationships/image" Target="media/image56.gif"/><Relationship Id="rId73" Type="http://schemas.openxmlformats.org/officeDocument/2006/relationships/image" Target="media/image64.gif"/><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348352-7991-4F16-B996-6203D8977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73</Pages>
  <Words>11469</Words>
  <Characters>65374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76690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7</cp:revision>
  <cp:lastPrinted>2019-10-01T21:52:00Z</cp:lastPrinted>
  <dcterms:created xsi:type="dcterms:W3CDTF">2019-11-28T20:36:00Z</dcterms:created>
  <dcterms:modified xsi:type="dcterms:W3CDTF">2019-12-02T18:13:00Z</dcterms:modified>
</cp:coreProperties>
</file>