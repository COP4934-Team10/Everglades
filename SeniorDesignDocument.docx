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7202F9" w:rsidRDefault="007202F9">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7202F9" w:rsidRDefault="007202F9">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202F9" w:rsidRDefault="007202F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7202F9" w:rsidRDefault="007202F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202F9" w:rsidRDefault="007202F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7202F9" w:rsidRDefault="007202F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202F9" w:rsidRDefault="007202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7202F9" w:rsidRPr="00BB48D9" w:rsidRDefault="007202F9">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202F9" w:rsidRDefault="007202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7202F9" w:rsidRPr="00BB48D9" w:rsidRDefault="007202F9">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05BD79CB" w:rsidR="00DB3E19" w:rsidRPr="00DB3E19" w:rsidRDefault="00DB3E19" w:rsidP="00DB3E19">
          <w:pPr>
            <w:pStyle w:val="TOC1"/>
            <w:rPr>
              <w:rFonts w:asciiTheme="minorHAnsi" w:hAnsiTheme="minorHAnsi" w:cstheme="minorHAnsi"/>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E58F8B2" w14:textId="08DA9E42"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4</w:t>
          </w:r>
        </w:p>
        <w:p w14:paraId="7E5863E3" w14:textId="07E6C9E1" w:rsidR="00B27C01" w:rsidRPr="00374AAF" w:rsidRDefault="00B27C01" w:rsidP="001F1A97">
          <w:pPr>
            <w:pStyle w:val="TOC2"/>
          </w:pPr>
          <w:r w:rsidRPr="00374AAF">
            <w:t>Motivations</w:t>
          </w:r>
          <w:r w:rsidRPr="00374AAF">
            <w:ptab w:relativeTo="margin" w:alignment="right" w:leader="dot"/>
          </w:r>
          <w:r w:rsidR="00DB3E19">
            <w:t>4</w:t>
          </w:r>
        </w:p>
        <w:p w14:paraId="37ED66FF" w14:textId="6B7E2A62" w:rsidR="00B27C01" w:rsidRPr="00374AAF" w:rsidRDefault="00B27C01" w:rsidP="001F1A97">
          <w:pPr>
            <w:pStyle w:val="TOC2"/>
          </w:pPr>
          <w:r w:rsidRPr="00374AAF">
            <w:t>Goals and Objectives</w:t>
          </w:r>
          <w:r w:rsidRPr="00374AAF">
            <w:ptab w:relativeTo="margin" w:alignment="right" w:leader="dot"/>
          </w:r>
          <w:r w:rsidR="00DB3E19">
            <w:t>5</w:t>
          </w:r>
        </w:p>
        <w:p w14:paraId="29951616" w14:textId="70B863FE" w:rsidR="00B27C01" w:rsidRPr="00374AAF" w:rsidRDefault="00B27C01" w:rsidP="001F1A97">
          <w:pPr>
            <w:pStyle w:val="TOC2"/>
          </w:pPr>
          <w:r w:rsidRPr="00374AAF">
            <w:t>Function</w:t>
          </w:r>
          <w:r w:rsidRPr="00374AAF">
            <w:ptab w:relativeTo="margin" w:alignment="right" w:leader="dot"/>
          </w:r>
          <w:r w:rsidR="00DB3E19">
            <w:t>5</w:t>
          </w:r>
        </w:p>
        <w:p w14:paraId="577D0E7A" w14:textId="0DB25E9F" w:rsidR="00B27C01" w:rsidRPr="00374AAF" w:rsidRDefault="00B27C01" w:rsidP="001F1A97">
          <w:pPr>
            <w:pStyle w:val="TOC2"/>
          </w:pPr>
          <w:r w:rsidRPr="00374AAF">
            <w:t>Criteria and Constraints</w:t>
          </w:r>
          <w:r w:rsidRPr="00374AAF">
            <w:ptab w:relativeTo="margin" w:alignment="right" w:leader="dot"/>
          </w:r>
          <w:r w:rsidR="00DB3E19">
            <w:t>5</w:t>
          </w:r>
        </w:p>
        <w:p w14:paraId="73A138E8" w14:textId="78CDACB0" w:rsidR="00B27C01" w:rsidRPr="00374AAF" w:rsidRDefault="00B27C01" w:rsidP="001F1A97">
          <w:pPr>
            <w:pStyle w:val="TOC2"/>
          </w:pPr>
          <w:r w:rsidRPr="00374AAF">
            <w:t>Broader Impacts</w:t>
          </w:r>
          <w:r w:rsidRPr="00374AAF">
            <w:ptab w:relativeTo="margin" w:alignment="right" w:leader="dot"/>
          </w:r>
          <w:r w:rsidR="00DB3E19">
            <w:t>5</w:t>
          </w:r>
        </w:p>
        <w:p w14:paraId="4A593AA2" w14:textId="53F5FB65"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7</w:t>
          </w:r>
        </w:p>
        <w:p w14:paraId="324CCD45" w14:textId="4B0E5FE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4E5B57">
            <w:rPr>
              <w:rFonts w:asciiTheme="minorHAnsi" w:hAnsiTheme="minorHAnsi" w:cstheme="minorHAnsi"/>
              <w:b/>
              <w:bCs/>
              <w:sz w:val="24"/>
              <w:szCs w:val="24"/>
            </w:rPr>
            <w:t>8</w:t>
          </w:r>
        </w:p>
        <w:p w14:paraId="0182E6A3" w14:textId="51695E5D" w:rsidR="004E5B57" w:rsidRPr="004E5B57" w:rsidRDefault="004E5B57" w:rsidP="004E5B57">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664002A" w:rsidR="00E0087D" w:rsidRDefault="00E0087D" w:rsidP="001F1A97">
          <w:pPr>
            <w:pStyle w:val="TOC2"/>
          </w:pPr>
          <w:r>
            <w:t>Code Base Characterization</w:t>
          </w:r>
          <w:r w:rsidRPr="00374AAF">
            <w:ptab w:relativeTo="margin" w:alignment="right" w:leader="dot"/>
          </w:r>
          <w:r w:rsidR="00DF6605">
            <w:t>1</w:t>
          </w:r>
          <w:r w:rsidR="00DB3E19">
            <w:t>2</w:t>
          </w:r>
        </w:p>
        <w:p w14:paraId="65670FD1" w14:textId="73B50E1C" w:rsidR="00DB3E19" w:rsidRDefault="00DB3E19" w:rsidP="001F1A97">
          <w:pPr>
            <w:pStyle w:val="TOC2"/>
          </w:pPr>
          <w:r>
            <w:tab/>
            <w:t>Purpose</w:t>
          </w:r>
          <w:r w:rsidRPr="00374AAF">
            <w:ptab w:relativeTo="margin" w:alignment="right" w:leader="dot"/>
          </w:r>
          <w:r>
            <w:t>12</w:t>
          </w:r>
        </w:p>
        <w:p w14:paraId="03EB36EB" w14:textId="6AE02F59" w:rsidR="00DB3E19" w:rsidRPr="00DB3E19" w:rsidRDefault="00DB3E19" w:rsidP="001F1A97">
          <w:pPr>
            <w:pStyle w:val="TOC2"/>
          </w:pPr>
          <w:r>
            <w:tab/>
            <w:t>Structure</w:t>
          </w:r>
          <w:r w:rsidRPr="00374AAF">
            <w:ptab w:relativeTo="margin" w:alignment="right" w:leader="dot"/>
          </w:r>
          <w:r>
            <w:t>12</w:t>
          </w:r>
        </w:p>
        <w:p w14:paraId="76594546" w14:textId="3DBDD4BE" w:rsidR="00DB3E19" w:rsidRPr="00DB3E19" w:rsidRDefault="00DB3E19" w:rsidP="001F1A97">
          <w:pPr>
            <w:pStyle w:val="TOC2"/>
          </w:pPr>
          <w:r>
            <w:tab/>
          </w:r>
          <w:r w:rsidR="004E5B57">
            <w:t>Class Diagram</w:t>
          </w:r>
          <w:r w:rsidRPr="00374AAF">
            <w:ptab w:relativeTo="margin" w:alignment="right" w:leader="dot"/>
          </w:r>
          <w:r>
            <w:t>14</w:t>
          </w:r>
        </w:p>
        <w:p w14:paraId="17F1067E" w14:textId="7358EF7D" w:rsidR="004E5B57" w:rsidRDefault="004E5B57" w:rsidP="001F1A97">
          <w:pPr>
            <w:pStyle w:val="TOC2"/>
          </w:pPr>
          <w:r>
            <w:tab/>
            <w:t>Classes</w:t>
          </w:r>
          <w:r w:rsidRPr="00374AAF">
            <w:ptab w:relativeTo="margin" w:alignment="right" w:leader="dot"/>
          </w:r>
          <w:r>
            <w:t>14</w:t>
          </w:r>
        </w:p>
        <w:p w14:paraId="36E4A113" w14:textId="1B36778F" w:rsidR="004E5B57" w:rsidRDefault="004E5B57" w:rsidP="001F1A97">
          <w:pPr>
            <w:pStyle w:val="TOC2"/>
          </w:pPr>
          <w:r>
            <w:tab/>
            <w:t>Game Telemetry Data</w:t>
          </w:r>
          <w:r w:rsidRPr="00374AAF">
            <w:ptab w:relativeTo="margin" w:alignment="right" w:leader="dot"/>
          </w:r>
          <w:r>
            <w:t>25</w:t>
          </w:r>
        </w:p>
        <w:p w14:paraId="66439988" w14:textId="46BFA17B" w:rsidR="004E5B57" w:rsidRPr="00DB3E19" w:rsidRDefault="004E5B57" w:rsidP="001F1A97">
          <w:pPr>
            <w:pStyle w:val="TOC2"/>
          </w:pPr>
          <w:r>
            <w:tab/>
            <w:t>Explanation of Telemetry</w:t>
          </w:r>
          <w:r w:rsidRPr="00374AAF">
            <w:ptab w:relativeTo="margin" w:alignment="right" w:leader="dot"/>
          </w:r>
          <w:r>
            <w:t>25</w:t>
          </w:r>
        </w:p>
        <w:p w14:paraId="40580DA7" w14:textId="5362AAC0" w:rsidR="004E5B57" w:rsidRDefault="004E5B57" w:rsidP="001F1A97">
          <w:pPr>
            <w:pStyle w:val="TOC2"/>
          </w:pPr>
          <w:r>
            <w:t>Procedurally Generated Game Board</w:t>
          </w:r>
          <w:r w:rsidRPr="00374AAF">
            <w:ptab w:relativeTo="margin" w:alignment="right" w:leader="dot"/>
          </w:r>
          <w:r>
            <w:t>29</w:t>
          </w:r>
        </w:p>
        <w:p w14:paraId="4EB899CD" w14:textId="3CE37440" w:rsidR="004E5B57" w:rsidRDefault="004E5B57" w:rsidP="001F1A97">
          <w:pPr>
            <w:pStyle w:val="TOC2"/>
          </w:pPr>
          <w:r>
            <w:tab/>
            <w:t>Implementation Ideas</w:t>
          </w:r>
          <w:r w:rsidRPr="00374AAF">
            <w:ptab w:relativeTo="margin" w:alignment="right" w:leader="dot"/>
          </w:r>
          <w:r>
            <w:t>29</w:t>
          </w:r>
        </w:p>
        <w:p w14:paraId="0EDB3DA9" w14:textId="22450292" w:rsidR="004E5B57" w:rsidRDefault="004E5B57" w:rsidP="001F1A97">
          <w:pPr>
            <w:pStyle w:val="TOC2"/>
          </w:pPr>
          <w:r>
            <w:tab/>
            <w:t>Chosen Method Overview</w:t>
          </w:r>
          <w:r w:rsidRPr="00374AAF">
            <w:ptab w:relativeTo="margin" w:alignment="right" w:leader="dot"/>
          </w:r>
          <w:r>
            <w:t>32</w:t>
          </w:r>
        </w:p>
        <w:p w14:paraId="730E7B94" w14:textId="58D1B41A" w:rsidR="004E5B57" w:rsidRDefault="004E5B57" w:rsidP="001F1A97">
          <w:pPr>
            <w:pStyle w:val="TOC2"/>
          </w:pPr>
          <w:r>
            <w:t>Wind Effects with Seeded Stochasticity</w:t>
          </w:r>
          <w:r w:rsidRPr="00374AAF">
            <w:ptab w:relativeTo="margin" w:alignment="right" w:leader="dot"/>
          </w:r>
          <w:r>
            <w:t>52</w:t>
          </w:r>
        </w:p>
        <w:p w14:paraId="48114DAE" w14:textId="22DDA503" w:rsidR="001F1A97" w:rsidRDefault="001F1A97" w:rsidP="001F1A97">
          <w:pPr>
            <w:pStyle w:val="TOC2"/>
          </w:pPr>
          <w:r>
            <w:tab/>
            <w:t>Wind Physics Overview</w:t>
          </w:r>
          <w:r w:rsidRPr="00374AAF">
            <w:ptab w:relativeTo="margin" w:alignment="right" w:leader="dot"/>
          </w:r>
          <w:r>
            <w:t>52</w:t>
          </w:r>
        </w:p>
        <w:p w14:paraId="004268E7" w14:textId="0CE52BEC" w:rsidR="001F1A97" w:rsidRDefault="001F1A97" w:rsidP="001F1A97">
          <w:pPr>
            <w:pStyle w:val="TOC2"/>
          </w:pPr>
          <w:r>
            <w:tab/>
            <w:t>Relevant Existing Code</w:t>
          </w:r>
          <w:r w:rsidRPr="00374AAF">
            <w:ptab w:relativeTo="margin" w:alignment="right" w:leader="dot"/>
          </w:r>
          <w:r>
            <w:t>54</w:t>
          </w:r>
        </w:p>
        <w:p w14:paraId="05DB40FB" w14:textId="05885236" w:rsidR="001F1A97" w:rsidRDefault="001F1A97" w:rsidP="001F1A97">
          <w:pPr>
            <w:pStyle w:val="TOC2"/>
          </w:pPr>
          <w:r>
            <w:tab/>
            <w:t>High Level Implementation</w:t>
          </w:r>
          <w:r w:rsidRPr="00374AAF">
            <w:ptab w:relativeTo="margin" w:alignment="right" w:leader="dot"/>
          </w:r>
          <w:r>
            <w:t>58</w:t>
          </w:r>
        </w:p>
        <w:p w14:paraId="34A5909F" w14:textId="5F62AD36" w:rsidR="001F1A97" w:rsidRDefault="001F1A97" w:rsidP="001F1A97">
          <w:pPr>
            <w:pStyle w:val="TOC2"/>
          </w:pPr>
          <w:r>
            <w:tab/>
            <w:t>Data Structure Implementation</w:t>
          </w:r>
          <w:r w:rsidRPr="00374AAF">
            <w:ptab w:relativeTo="margin" w:alignment="right" w:leader="dot"/>
          </w:r>
          <w:r>
            <w:t>59</w:t>
          </w:r>
        </w:p>
        <w:p w14:paraId="5FDA72D7" w14:textId="35AC6792" w:rsidR="001F1A97" w:rsidRDefault="001F1A97" w:rsidP="001F1A97">
          <w:pPr>
            <w:pStyle w:val="TOC2"/>
          </w:pPr>
          <w:r>
            <w:tab/>
            <w:t>Process of Wind Data Structure Generation</w:t>
          </w:r>
          <w:r w:rsidRPr="00374AAF">
            <w:ptab w:relativeTo="margin" w:alignment="right" w:leader="dot"/>
          </w:r>
          <w:r>
            <w:t>61</w:t>
          </w:r>
        </w:p>
        <w:p w14:paraId="6511EBEC" w14:textId="20C5A5E7" w:rsidR="001F1A97" w:rsidRDefault="001F1A97" w:rsidP="001F1A97">
          <w:pPr>
            <w:pStyle w:val="TOC2"/>
          </w:pPr>
          <w:r>
            <w:t>Reinforcement Learning Support</w:t>
          </w:r>
          <w:r w:rsidRPr="00374AAF">
            <w:ptab w:relativeTo="margin" w:alignment="right" w:leader="dot"/>
          </w:r>
          <w:r>
            <w:t>62</w:t>
          </w:r>
        </w:p>
        <w:p w14:paraId="472BB67F" w14:textId="70CDEBFE" w:rsidR="001F1A97" w:rsidRDefault="001F1A97" w:rsidP="001F1A97">
          <w:pPr>
            <w:pStyle w:val="TOC2"/>
          </w:pPr>
          <w:r>
            <w:tab/>
            <w:t>Description</w:t>
          </w:r>
          <w:r w:rsidRPr="00374AAF">
            <w:ptab w:relativeTo="margin" w:alignment="right" w:leader="dot"/>
          </w:r>
          <w:r>
            <w:t>62</w:t>
          </w:r>
        </w:p>
        <w:p w14:paraId="0F25621D" w14:textId="1649F547" w:rsidR="006332B3" w:rsidRPr="006332B3" w:rsidRDefault="006332B3" w:rsidP="006332B3">
          <w:pPr>
            <w:pStyle w:val="TOCHeading"/>
            <w:rPr>
              <w:sz w:val="40"/>
              <w:szCs w:val="40"/>
            </w:rPr>
          </w:pPr>
          <w:r w:rsidRPr="00374AAF">
            <w:rPr>
              <w:sz w:val="40"/>
              <w:szCs w:val="40"/>
            </w:rPr>
            <w:lastRenderedPageBreak/>
            <w:t>Table of Contents</w:t>
          </w:r>
        </w:p>
        <w:p w14:paraId="4DFF784D" w14:textId="70A543C2" w:rsidR="001F1A97" w:rsidRDefault="001F1A97" w:rsidP="001F1A97">
          <w:pPr>
            <w:pStyle w:val="TOC2"/>
          </w:pPr>
          <w:r>
            <w:t>Drone Death Animation</w:t>
          </w:r>
          <w:r w:rsidRPr="00374AAF">
            <w:ptab w:relativeTo="margin" w:alignment="right" w:leader="dot"/>
          </w:r>
          <w:r>
            <w:t>65</w:t>
          </w:r>
        </w:p>
        <w:p w14:paraId="58301E80" w14:textId="56F687F2" w:rsidR="001F1A97" w:rsidRDefault="001F1A97" w:rsidP="001F1A97">
          <w:pPr>
            <w:pStyle w:val="TOC2"/>
          </w:pPr>
          <w:r>
            <w:tab/>
            <w:t>Anatomy of an Explosion</w:t>
          </w:r>
          <w:r w:rsidRPr="00374AAF">
            <w:ptab w:relativeTo="margin" w:alignment="right" w:leader="dot"/>
          </w:r>
          <w:r>
            <w:t>65</w:t>
          </w:r>
        </w:p>
        <w:p w14:paraId="49CC374D" w14:textId="5E571743" w:rsidR="001F1A97" w:rsidRDefault="001F1A97" w:rsidP="001F1A97">
          <w:pPr>
            <w:pStyle w:val="TOC2"/>
          </w:pPr>
          <w:r>
            <w:tab/>
            <w:t>Unreal Implementation</w:t>
          </w:r>
          <w:r w:rsidRPr="00374AAF">
            <w:ptab w:relativeTo="margin" w:alignment="right" w:leader="dot"/>
          </w:r>
          <w:r>
            <w:t>66</w:t>
          </w:r>
        </w:p>
        <w:p w14:paraId="64474374" w14:textId="0F8E25CF" w:rsidR="001F1A97" w:rsidRDefault="001F1A97" w:rsidP="001F1A97">
          <w:pPr>
            <w:pStyle w:val="TOC2"/>
          </w:pPr>
          <w:r>
            <w:tab/>
            <w:t>Applying Explosion to an Entity</w:t>
          </w:r>
          <w:r w:rsidRPr="00374AAF">
            <w:ptab w:relativeTo="margin" w:alignment="right" w:leader="dot"/>
          </w:r>
          <w:r>
            <w:t>68</w:t>
          </w:r>
        </w:p>
        <w:p w14:paraId="3A4D4322" w14:textId="6AC659C9" w:rsidR="001F1A97" w:rsidRDefault="001F1A97" w:rsidP="001F1A97">
          <w:pPr>
            <w:pStyle w:val="TOC2"/>
          </w:pPr>
          <w:r>
            <w:t>Unit with Sensor</w:t>
          </w:r>
          <w:r w:rsidRPr="00374AAF">
            <w:ptab w:relativeTo="margin" w:alignment="right" w:leader="dot"/>
          </w:r>
          <w:r>
            <w:t>70</w:t>
          </w:r>
        </w:p>
        <w:p w14:paraId="0AC7F788" w14:textId="0F67E24A" w:rsidR="001F1A97" w:rsidRDefault="001F1A97" w:rsidP="001F1A97">
          <w:pPr>
            <w:pStyle w:val="TOC2"/>
          </w:pPr>
          <w:r>
            <w:tab/>
            <w:t>Purpose</w:t>
          </w:r>
          <w:r w:rsidRPr="00374AAF">
            <w:ptab w:relativeTo="margin" w:alignment="right" w:leader="dot"/>
          </w:r>
          <w:r>
            <w:t>70</w:t>
          </w:r>
        </w:p>
        <w:p w14:paraId="629E552C" w14:textId="6658E7E6" w:rsidR="001F1A97" w:rsidRDefault="001F1A97" w:rsidP="001F1A97">
          <w:pPr>
            <w:pStyle w:val="TOC2"/>
          </w:pPr>
          <w:r>
            <w:tab/>
            <w:t>Sensor Background Research</w:t>
          </w:r>
          <w:r w:rsidRPr="00374AAF">
            <w:ptab w:relativeTo="margin" w:alignment="right" w:leader="dot"/>
          </w:r>
          <w:r>
            <w:t>70</w:t>
          </w:r>
        </w:p>
        <w:p w14:paraId="5B626111" w14:textId="66A3AB84" w:rsidR="001F1A97" w:rsidRDefault="001F1A97" w:rsidP="001F1A97">
          <w:pPr>
            <w:pStyle w:val="TOC2"/>
          </w:pPr>
          <w:r>
            <w:tab/>
            <w:t>Infrared</w:t>
          </w:r>
          <w:r w:rsidRPr="00374AAF">
            <w:ptab w:relativeTo="margin" w:alignment="right" w:leader="dot"/>
          </w:r>
          <w:r>
            <w:t>70</w:t>
          </w:r>
        </w:p>
        <w:p w14:paraId="5343A886" w14:textId="1F029D22" w:rsidR="001F1A97" w:rsidRDefault="001F1A97" w:rsidP="001F1A97">
          <w:pPr>
            <w:pStyle w:val="TOC2"/>
          </w:pPr>
          <w:r>
            <w:tab/>
            <w:t>Electro-Optical</w:t>
          </w:r>
          <w:r w:rsidRPr="00374AAF">
            <w:ptab w:relativeTo="margin" w:alignment="right" w:leader="dot"/>
          </w:r>
          <w:r>
            <w:t>72</w:t>
          </w:r>
        </w:p>
        <w:p w14:paraId="7F53F3D4" w14:textId="63940715"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72</w:t>
          </w:r>
        </w:p>
        <w:p w14:paraId="0662B343" w14:textId="270C094E" w:rsidR="001F1A97" w:rsidRDefault="001F1A97" w:rsidP="001F1A97">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Pr>
              <w:rFonts w:cstheme="minorHAnsi"/>
            </w:rPr>
            <w:t>3</w:t>
          </w:r>
        </w:p>
        <w:p w14:paraId="598C0347" w14:textId="5F26A8F6" w:rsidR="001F1A97" w:rsidRDefault="001F1A97" w:rsidP="001F1A97">
          <w:pPr>
            <w:pStyle w:val="TOC2"/>
            <w:rPr>
              <w:rFonts w:cstheme="minorHAnsi"/>
            </w:rPr>
          </w:pPr>
          <w:r w:rsidRPr="001F1A97">
            <w:tab/>
          </w:r>
          <w:r>
            <w:t>New Unit Class Implementation</w:t>
          </w:r>
          <w:r w:rsidRPr="001F1A97">
            <w:rPr>
              <w:rFonts w:cstheme="minorHAnsi"/>
            </w:rPr>
            <w:ptab w:relativeTo="margin" w:alignment="right" w:leader="dot"/>
          </w:r>
          <w:r w:rsidRPr="001F1A97">
            <w:rPr>
              <w:rFonts w:cstheme="minorHAnsi"/>
            </w:rPr>
            <w:t>7</w:t>
          </w:r>
          <w:r>
            <w:rPr>
              <w:rFonts w:cstheme="minorHAnsi"/>
            </w:rPr>
            <w:t>4</w:t>
          </w:r>
        </w:p>
        <w:p w14:paraId="76EF0C0F" w14:textId="24D8CB5A"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Pr>
              <w:rFonts w:cstheme="minorHAnsi"/>
            </w:rPr>
            <w:t>4</w:t>
          </w:r>
        </w:p>
        <w:p w14:paraId="49AD470F" w14:textId="6E2FD02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5D4859">
            <w:rPr>
              <w:rFonts w:cstheme="minorHAnsi"/>
            </w:rPr>
            <w:t>7</w:t>
          </w:r>
        </w:p>
        <w:p w14:paraId="542F1579" w14:textId="4938E737"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Pr>
              <w:rFonts w:cstheme="minorHAnsi"/>
            </w:rPr>
            <w:t>79</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4520878B"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87</w:t>
          </w:r>
        </w:p>
        <w:p w14:paraId="05CFDBCD" w14:textId="574A48E0"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89</w:t>
          </w:r>
        </w:p>
        <w:p w14:paraId="57DA9157" w14:textId="1D1DA021" w:rsidR="005D4859" w:rsidRDefault="005D4859" w:rsidP="005D4859">
          <w:pPr>
            <w:pStyle w:val="TOC2"/>
          </w:pPr>
          <w:r>
            <w:t>Player Selection of Drone Types</w:t>
          </w:r>
          <w:r w:rsidRPr="00374AAF">
            <w:ptab w:relativeTo="margin" w:alignment="right" w:leader="dot"/>
          </w:r>
          <w:r>
            <w:t>90</w:t>
          </w:r>
        </w:p>
        <w:p w14:paraId="2C4E020C" w14:textId="7591CB34"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93</w:t>
          </w:r>
        </w:p>
        <w:p w14:paraId="6B4358A3" w14:textId="068CD1D3" w:rsidR="005D4859" w:rsidRDefault="005D4859" w:rsidP="005D4859">
          <w:pPr>
            <w:pStyle w:val="TOC2"/>
          </w:pPr>
          <w:r>
            <w:t>Unit, Integration, and Functional Testing</w:t>
          </w:r>
          <w:r w:rsidRPr="00374AAF">
            <w:ptab w:relativeTo="margin" w:alignment="right" w:leader="dot"/>
          </w:r>
          <w:r>
            <w:t>93</w:t>
          </w:r>
        </w:p>
        <w:p w14:paraId="635A2FD7" w14:textId="3D5A68A9" w:rsidR="005D4859" w:rsidRDefault="005D4859" w:rsidP="005D4859">
          <w:pPr>
            <w:pStyle w:val="TOC2"/>
          </w:pPr>
          <w:r>
            <w:t>Testing Strategy</w:t>
          </w:r>
          <w:r w:rsidRPr="00374AAF">
            <w:ptab w:relativeTo="margin" w:alignment="right" w:leader="dot"/>
          </w:r>
          <w:r>
            <w:t>94</w:t>
          </w:r>
        </w:p>
        <w:p w14:paraId="506DEF9D" w14:textId="1D41130C" w:rsidR="005D4859" w:rsidRDefault="005D4859" w:rsidP="005D4859">
          <w:pPr>
            <w:pStyle w:val="TOC2"/>
          </w:pPr>
          <w:proofErr w:type="spellStart"/>
          <w:r>
            <w:t>Pytest</w:t>
          </w:r>
          <w:proofErr w:type="spellEnd"/>
          <w:r w:rsidRPr="00374AAF">
            <w:ptab w:relativeTo="margin" w:alignment="right" w:leader="dot"/>
          </w:r>
          <w:r>
            <w:t>95</w:t>
          </w:r>
        </w:p>
        <w:p w14:paraId="1494D221" w14:textId="4CCDC0E7" w:rsidR="005D4859" w:rsidRPr="005D4859" w:rsidRDefault="005D4859" w:rsidP="005D4859">
          <w:pPr>
            <w:pStyle w:val="TOC2"/>
          </w:pPr>
          <w:r>
            <w:t>Possible Unit Tests</w:t>
          </w:r>
          <w:r w:rsidRPr="00374AAF">
            <w:ptab w:relativeTo="margin" w:alignment="right" w:leader="dot"/>
          </w:r>
          <w:r>
            <w:t>97</w:t>
          </w:r>
        </w:p>
        <w:p w14:paraId="33D66519" w14:textId="14611B49"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98</w:t>
          </w:r>
        </w:p>
      </w:sdtContent>
    </w:sdt>
    <w:p w14:paraId="23FB7274" w14:textId="77777777" w:rsidR="00B27C01" w:rsidRDefault="00B27C01" w:rsidP="005B2459">
      <w:pPr>
        <w:pStyle w:val="Heading1"/>
      </w:pPr>
    </w:p>
    <w:p w14:paraId="61391A5E" w14:textId="52A9DD4D" w:rsidR="00D90F83" w:rsidRDefault="00B27C01">
      <w:r>
        <w:br w:type="page"/>
      </w:r>
    </w:p>
    <w:p w14:paraId="7B5BAF96" w14:textId="54E06981" w:rsidR="00D90F83" w:rsidRDefault="00D90F83" w:rsidP="00D90F83">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The last and most plausible broader impact of this project is to be used as an effective machine learning teaching tool. The entire project is set up to facilitate this from the entire being </w:t>
      </w:r>
      <w:proofErr w:type="gramStart"/>
      <w:r w:rsidRPr="514A926F">
        <w:rPr>
          <w:rFonts w:ascii="Times New Roman" w:eastAsia="Times New Roman" w:hAnsi="Times New Roman" w:cs="Times New Roman"/>
          <w:sz w:val="24"/>
          <w:szCs w:val="24"/>
        </w:rPr>
        <w:t>open-source</w:t>
      </w:r>
      <w:proofErr w:type="gramEnd"/>
      <w:r w:rsidRPr="514A926F">
        <w:rPr>
          <w:rFonts w:ascii="Times New Roman" w:eastAsia="Times New Roman" w:hAnsi="Times New Roman" w:cs="Times New Roman"/>
          <w:sz w:val="24"/>
          <w:szCs w:val="24"/>
        </w:rPr>
        <w:t xml:space="preserv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 xml:space="preserve">A “fair” game board will be symmetrical, ensuring that the same number of nodes will be passed through when traveling similar paths from either home base </w:t>
            </w:r>
            <w:proofErr w:type="gramStart"/>
            <w:r>
              <w:t>and</w:t>
            </w:r>
            <w:proofErr w:type="gramEnd"/>
            <w:r>
              <w:t xml:space="preserve">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p w14:paraId="2E325E84" w14:textId="79194C8F" w:rsidR="006B4928" w:rsidRPr="005B2459" w:rsidRDefault="00C97D3F" w:rsidP="00274CAD">
      <w:pPr>
        <w:pStyle w:val="Title"/>
        <w:numPr>
          <w:ilvl w:val="0"/>
          <w:numId w:val="11"/>
        </w:numPr>
        <w:spacing w:line="288" w:lineRule="auto"/>
        <w:rPr>
          <w:rFonts w:ascii="Times New Roman" w:hAnsi="Times New Roman" w:cs="Times New Roman"/>
          <w:sz w:val="24"/>
          <w:szCs w:val="24"/>
        </w:rPr>
      </w:pPr>
      <w:bookmarkStart w:id="11" w:name="_rzqextqk9tom" w:colFirst="0" w:colLast="0"/>
      <w:bookmarkEnd w:id="11"/>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7202F9" w:rsidRPr="00B06268" w:rsidRDefault="007202F9"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7202F9" w:rsidRPr="00B06268" w:rsidRDefault="007202F9"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12710DED"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 xml:space="preserve">id not require us to purchase any software. The main applications we used were Unreal Engine 4 and Visual Studio, both of which are free. Due to the large file size of the Unreal Engine game client, we were required to purchase a </w:t>
      </w:r>
      <w:proofErr w:type="spellStart"/>
      <w:r w:rsidR="00B630F4">
        <w:rPr>
          <w:rFonts w:ascii="Times New Roman" w:hAnsi="Times New Roman" w:cs="Times New Roman"/>
          <w:sz w:val="24"/>
          <w:szCs w:val="24"/>
        </w:rPr>
        <w:t>Github</w:t>
      </w:r>
      <w:proofErr w:type="spellEnd"/>
      <w:r w:rsidR="00B630F4">
        <w:rPr>
          <w:rFonts w:ascii="Times New Roman" w:hAnsi="Times New Roman" w:cs="Times New Roman"/>
          <w:sz w:val="24"/>
          <w:szCs w:val="24"/>
        </w:rPr>
        <w:t xml:space="preserve"> Large File Storage subscription so that we could version control the main project folder.</w:t>
      </w:r>
    </w:p>
    <w:p w14:paraId="06AA2886" w14:textId="77777777"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31B94CF2"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LFS ($5/Month - $15 total)</w:t>
      </w:r>
    </w:p>
    <w:p w14:paraId="00CD0FDA" w14:textId="4590E937"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788DD8C5">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202F9" w:rsidRPr="00DE1EA9" w:rsidRDefault="007202F9"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202F9" w:rsidRPr="00DE1EA9" w:rsidRDefault="007202F9"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57601938"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4CA906CB" w:rsidR="006B4928" w:rsidRPr="005B2459" w:rsidRDefault="006B4928">
      <w:pPr>
        <w:pStyle w:val="Title"/>
        <w:rPr>
          <w:rFonts w:ascii="Times New Roman" w:hAnsi="Times New Roman" w:cs="Times New Roman"/>
        </w:rPr>
      </w:pPr>
      <w:bookmarkStart w:id="22" w:name="_3vzwyrgu7i19" w:colFirst="0" w:colLast="0"/>
      <w:bookmarkEnd w:id="22"/>
    </w:p>
    <w:p w14:paraId="4CE19D85" w14:textId="28E7994B" w:rsidR="006B4928" w:rsidRPr="005B2459" w:rsidRDefault="006B4928">
      <w:pPr>
        <w:pStyle w:val="Title"/>
        <w:rPr>
          <w:rFonts w:ascii="Times New Roman" w:hAnsi="Times New Roman" w:cs="Times New Roman"/>
        </w:rPr>
      </w:pPr>
      <w:bookmarkStart w:id="23" w:name="_cleyzan0ymz5" w:colFirst="0" w:colLast="0"/>
      <w:bookmarkEnd w:id="23"/>
    </w:p>
    <w:p w14:paraId="0664DE46" w14:textId="4CBB9C37" w:rsidR="006B4928" w:rsidRPr="005B2459" w:rsidRDefault="006B4928">
      <w:pPr>
        <w:pStyle w:val="Title"/>
        <w:rPr>
          <w:rFonts w:ascii="Times New Roman" w:hAnsi="Times New Roman" w:cs="Times New Roman"/>
        </w:rPr>
      </w:pPr>
      <w:bookmarkStart w:id="24" w:name="_ys8unhx1ubj7" w:colFirst="0" w:colLast="0"/>
      <w:bookmarkEnd w:id="24"/>
    </w:p>
    <w:p w14:paraId="66AFC692" w14:textId="6693F977" w:rsidR="006B4928" w:rsidRPr="005B2459" w:rsidRDefault="007D78C6">
      <w:pPr>
        <w:pStyle w:val="Title"/>
        <w:rPr>
          <w:rFonts w:ascii="Times New Roman" w:hAnsi="Times New Roman" w:cs="Times New Roman"/>
        </w:rPr>
      </w:pPr>
      <w:bookmarkStart w:id="25" w:name="_r49vczyi4ogi" w:colFirst="0" w:colLast="0"/>
      <w:bookmarkEnd w:id="25"/>
      <w:r>
        <w:rPr>
          <w:noProof/>
        </w:rPr>
        <mc:AlternateContent>
          <mc:Choice Requires="wps">
            <w:drawing>
              <wp:anchor distT="0" distB="0" distL="114300" distR="114300" simplePos="0" relativeHeight="251751936" behindDoc="1" locked="0" layoutInCell="1" allowOverlap="1" wp14:anchorId="649FA74E" wp14:editId="136935C2">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202F9" w:rsidRPr="0085529C" w:rsidRDefault="007202F9"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202F9" w:rsidRPr="0085529C" w:rsidRDefault="007202F9"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634FC9EE" w:rsidR="006B4928" w:rsidRPr="005B2459" w:rsidRDefault="00B630F4">
      <w:pPr>
        <w:pStyle w:val="Title"/>
        <w:rPr>
          <w:rFonts w:ascii="Times New Roman" w:hAnsi="Times New Roman" w:cs="Times New Roman"/>
        </w:rPr>
      </w:pPr>
      <w:bookmarkStart w:id="26" w:name="_zkxl8tifous" w:colFirst="0" w:colLast="0"/>
      <w:bookmarkEnd w:id="26"/>
      <w:r>
        <w:rPr>
          <w:noProof/>
        </w:rPr>
        <w:drawing>
          <wp:anchor distT="0" distB="0" distL="114300" distR="114300" simplePos="0" relativeHeight="251752960" behindDoc="0" locked="0" layoutInCell="1" allowOverlap="1" wp14:anchorId="3693075A" wp14:editId="7D9AFBF3">
            <wp:simplePos x="0" y="0"/>
            <wp:positionH relativeFrom="margin">
              <wp:align>center</wp:align>
            </wp:positionH>
            <wp:positionV relativeFrom="paragraph">
              <wp:posOffset>10160</wp:posOffset>
            </wp:positionV>
            <wp:extent cx="3571875" cy="2678907"/>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875" cy="2678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7" w:name="_d2s5fjy0ucg8" w:colFirst="0" w:colLast="0"/>
      <w:bookmarkEnd w:id="27"/>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29CA6DF4"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 and Fig. </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5">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1C847F43" w:rsidR="00EA1284" w:rsidRDefault="00EA1284" w:rsidP="00EA1284">
      <w:pPr>
        <w:pStyle w:val="Caption"/>
        <w:jc w:val="center"/>
      </w:pPr>
      <w:r>
        <w:t xml:space="preserve">Figure </w:t>
      </w:r>
      <w:r>
        <w:fldChar w:fldCharType="begin"/>
      </w:r>
      <w:r>
        <w:instrText xml:space="preserve"> SEQ Figure \* ARABIC </w:instrText>
      </w:r>
      <w:r>
        <w:fldChar w:fldCharType="separate"/>
      </w:r>
      <w:r w:rsidR="001503C6">
        <w:rPr>
          <w:noProof/>
        </w:rPr>
        <w:t>4</w:t>
      </w:r>
      <w:r>
        <w:fldChar w:fldCharType="end"/>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6">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175CB64" w:rsidR="001503C6" w:rsidRPr="00EA1284" w:rsidRDefault="001503C6" w:rsidP="001503C6">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05DB07ED"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7">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1EFA5CF2" w:rsidR="001503C6" w:rsidRPr="007D78C6" w:rsidRDefault="001503C6" w:rsidP="001503C6">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6</w:t>
      </w:r>
      <w:r>
        <w:fldChar w:fldCharType="end"/>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7D3FA793"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D78C6">
        <w:rPr>
          <w:rFonts w:ascii="Calibri" w:eastAsia="Calibri" w:hAnsi="Calibri" w:cs="Times New Roman"/>
          <w:i/>
          <w:iCs/>
          <w:color w:val="44546A" w:themeColor="text2"/>
          <w:sz w:val="18"/>
          <w:szCs w:val="18"/>
        </w:rPr>
        <w:t>8</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9">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0C15A95" w:rsidR="001D7FE0" w:rsidRDefault="001D7FE0" w:rsidP="001D7FE0">
      <w:pPr>
        <w:pStyle w:val="Caption"/>
        <w:jc w:val="center"/>
      </w:pPr>
      <w:r>
        <w:t xml:space="preserve">Figure </w:t>
      </w:r>
      <w:r w:rsidR="007D78C6">
        <w:t>9</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0">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43D6C0A7" w:rsidR="001D7FE0" w:rsidRPr="00605EBA" w:rsidRDefault="001D7FE0" w:rsidP="001D7FE0">
      <w:pPr>
        <w:pStyle w:val="Caption"/>
        <w:jc w:val="center"/>
        <w:rPr>
          <w:rFonts w:ascii="Times New Roman" w:hAnsi="Times New Roman"/>
          <w:sz w:val="24"/>
          <w:szCs w:val="24"/>
        </w:rPr>
      </w:pPr>
      <w:r>
        <w:t xml:space="preserve">Figure </w:t>
      </w:r>
      <w:r w:rsidR="007D78C6">
        <w:t>10</w:t>
      </w:r>
      <w:r>
        <w:t xml:space="preserve">: </w:t>
      </w:r>
      <w:proofErr w:type="spellStart"/>
      <w:r>
        <w:t>EvergladesEnv</w:t>
      </w:r>
      <w:proofErr w:type="spellEnd"/>
      <w:r>
        <w:t xml:space="preserve"> contains </w:t>
      </w:r>
      <w:proofErr w:type="spellStart"/>
      <w:r>
        <w:t>EvergladesGame</w:t>
      </w:r>
      <w:proofErr w:type="spellEnd"/>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0EF0E680"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1">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6F344260" w:rsidR="001D7FE0" w:rsidRDefault="001D7FE0" w:rsidP="001D7FE0">
      <w:pPr>
        <w:pStyle w:val="Caption"/>
        <w:jc w:val="center"/>
      </w:pPr>
      <w:r>
        <w:t xml:space="preserve">Figure </w:t>
      </w:r>
      <w:r w:rsidR="007D78C6">
        <w:t>11</w:t>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4B31E75D"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2">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5B09C8C0" w:rsidR="001D7FE0" w:rsidRDefault="001D7FE0" w:rsidP="001D7FE0">
      <w:pPr>
        <w:pStyle w:val="Caption"/>
        <w:jc w:val="center"/>
      </w:pPr>
      <w:r>
        <w:t xml:space="preserve">Figure </w:t>
      </w:r>
      <w:r w:rsidR="007D78C6">
        <w:t>12</w:t>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35839961" w14:textId="77777777" w:rsidR="001D7FE0" w:rsidRDefault="001D7FE0" w:rsidP="001D7FE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4AE73C83" w:rsidR="001D7FE0" w:rsidRPr="007D78C6" w:rsidRDefault="001D7FE0" w:rsidP="007D78C6">
      <w:pPr>
        <w:pStyle w:val="Caption"/>
        <w:jc w:val="center"/>
        <w:rPr>
          <w:rFonts w:ascii="Arial" w:hAnsi="Arial" w:cs="Arial"/>
          <w:i w:val="0"/>
        </w:rPr>
      </w:pPr>
      <w:r>
        <w:t xml:space="preserve">Figure </w:t>
      </w:r>
      <w:r w:rsidR="007D78C6">
        <w:t>13</w:t>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4">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186A82E5" w:rsidR="001D7FE0" w:rsidRPr="00C86FF6" w:rsidRDefault="001D7FE0" w:rsidP="001D7FE0">
      <w:pPr>
        <w:pStyle w:val="Caption"/>
        <w:jc w:val="center"/>
        <w:rPr>
          <w:rFonts w:ascii="Times New Roman" w:hAnsi="Times New Roman"/>
          <w:sz w:val="24"/>
          <w:szCs w:val="24"/>
        </w:rPr>
      </w:pPr>
      <w:r>
        <w:t xml:space="preserve">Figure </w:t>
      </w:r>
      <w:r w:rsidR="007D78C6">
        <w:t>14</w:t>
      </w:r>
      <w:r>
        <w:t xml:space="preserve">: </w:t>
      </w:r>
      <w:proofErr w:type="spellStart"/>
      <w:r>
        <w:t>Pyreverse</w:t>
      </w:r>
      <w:proofErr w:type="spellEnd"/>
      <w:r>
        <w:t xml:space="preserve"> </w:t>
      </w:r>
      <w:proofErr w:type="spellStart"/>
      <w:r>
        <w:t>EvgMap</w:t>
      </w:r>
      <w:proofErr w:type="spellEnd"/>
      <w:r>
        <w:t xml:space="preserve">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5">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6860B788" w:rsidR="001D7FE0" w:rsidRPr="00C86FF6" w:rsidRDefault="001D7FE0" w:rsidP="001D7FE0">
      <w:pPr>
        <w:pStyle w:val="Caption"/>
        <w:jc w:val="center"/>
        <w:rPr>
          <w:rFonts w:ascii="Times New Roman" w:hAnsi="Times New Roman"/>
          <w:sz w:val="24"/>
          <w:szCs w:val="24"/>
        </w:rPr>
      </w:pPr>
      <w:r>
        <w:t xml:space="preserve">Figure </w:t>
      </w:r>
      <w:r w:rsidR="007D78C6">
        <w:t>15</w:t>
      </w:r>
      <w:r>
        <w:t xml:space="preserve">: </w:t>
      </w:r>
      <w:proofErr w:type="spellStart"/>
      <w:r>
        <w:t>Pyreverse</w:t>
      </w:r>
      <w:proofErr w:type="spellEnd"/>
      <w:r>
        <w:t xml:space="preserve"> </w:t>
      </w:r>
      <w:proofErr w:type="spellStart"/>
      <w:r>
        <w:t>EvgMapNode</w:t>
      </w:r>
      <w:proofErr w:type="spellEnd"/>
      <w:r>
        <w:t xml:space="preserv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6">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2DE0379F" w:rsidR="001D7FE0" w:rsidRPr="00C86FF6" w:rsidRDefault="001D7FE0" w:rsidP="001D7FE0">
      <w:pPr>
        <w:pStyle w:val="Caption"/>
        <w:jc w:val="center"/>
        <w:rPr>
          <w:rFonts w:ascii="Times New Roman" w:hAnsi="Times New Roman"/>
          <w:sz w:val="24"/>
          <w:szCs w:val="24"/>
        </w:rPr>
      </w:pPr>
      <w:r>
        <w:t xml:space="preserve">Figure </w:t>
      </w:r>
      <w:r w:rsidR="007D78C6">
        <w:t>16</w:t>
      </w:r>
      <w:r>
        <w:t xml:space="preserve">: </w:t>
      </w:r>
      <w:proofErr w:type="spellStart"/>
      <w:r>
        <w:t>Pyreverse</w:t>
      </w:r>
      <w:proofErr w:type="spellEnd"/>
      <w:r>
        <w:t xml:space="preserve"> </w:t>
      </w:r>
      <w:proofErr w:type="spellStart"/>
      <w:r>
        <w:t>EvgNodeConnection</w:t>
      </w:r>
      <w:proofErr w:type="spellEnd"/>
      <w:r>
        <w:t xml:space="preserve">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7">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4E650405" w:rsidR="001D7FE0" w:rsidRPr="00C86FF6" w:rsidRDefault="001D7FE0" w:rsidP="001D7FE0">
      <w:pPr>
        <w:pStyle w:val="Caption"/>
        <w:jc w:val="center"/>
        <w:rPr>
          <w:rFonts w:ascii="Times New Roman" w:hAnsi="Times New Roman"/>
          <w:sz w:val="24"/>
          <w:szCs w:val="24"/>
        </w:rPr>
      </w:pPr>
      <w:r>
        <w:t xml:space="preserve">Figure </w:t>
      </w:r>
      <w:r w:rsidR="007D78C6">
        <w:t>18</w:t>
      </w:r>
      <w:r>
        <w:t xml:space="preserve">: </w:t>
      </w:r>
      <w:proofErr w:type="spellStart"/>
      <w:r>
        <w:t>Pyreverse</w:t>
      </w:r>
      <w:proofErr w:type="spellEnd"/>
      <w:r>
        <w:t xml:space="preserve"> </w:t>
      </w:r>
      <w:proofErr w:type="spellStart"/>
      <w:r>
        <w:t>EvgPlayer</w:t>
      </w:r>
      <w:proofErr w:type="spellEnd"/>
      <w:r>
        <w:t xml:space="preserve">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8">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3CDD8476"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sidR="001503C6">
        <w:rPr>
          <w:noProof/>
        </w:rPr>
        <w:t>7</w:t>
      </w:r>
      <w:r>
        <w:fldChar w:fldCharType="end"/>
      </w:r>
      <w:r w:rsidR="007D78C6">
        <w:t>9</w:t>
      </w:r>
      <w:r>
        <w:t xml:space="preserve">: </w:t>
      </w:r>
      <w:proofErr w:type="spellStart"/>
      <w:r>
        <w:t>Pyreverse</w:t>
      </w:r>
      <w:proofErr w:type="spellEnd"/>
      <w:r>
        <w:t xml:space="preserve"> </w:t>
      </w:r>
      <w:proofErr w:type="spellStart"/>
      <w:r>
        <w:t>EvgGroup</w:t>
      </w:r>
      <w:proofErr w:type="spellEnd"/>
      <w:r>
        <w:t xml:space="preserve">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9">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8AA62DD" w:rsidR="001D7FE0" w:rsidRPr="00C86FF6" w:rsidRDefault="001D7FE0" w:rsidP="001D7FE0">
      <w:pPr>
        <w:pStyle w:val="Caption"/>
        <w:jc w:val="center"/>
        <w:rPr>
          <w:rFonts w:ascii="Times New Roman" w:hAnsi="Times New Roman"/>
          <w:b/>
          <w:sz w:val="24"/>
          <w:szCs w:val="24"/>
        </w:rPr>
      </w:pPr>
      <w:r>
        <w:t xml:space="preserve">Figure </w:t>
      </w:r>
      <w:r w:rsidR="007D78C6">
        <w:t>20</w:t>
      </w:r>
      <w:r>
        <w:t xml:space="preserve">: </w:t>
      </w:r>
      <w:proofErr w:type="spellStart"/>
      <w:r>
        <w:t>Pyreverse</w:t>
      </w:r>
      <w:proofErr w:type="spellEnd"/>
      <w:r>
        <w:t xml:space="preserve"> </w:t>
      </w:r>
      <w:proofErr w:type="spellStart"/>
      <w:r>
        <w:t>EvgUnitDefinition</w:t>
      </w:r>
      <w:proofErr w:type="spellEnd"/>
      <w:r>
        <w:t xml:space="preserve">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0">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451D9822" w:rsidR="001D7FE0" w:rsidRPr="00E20695" w:rsidRDefault="001D7FE0" w:rsidP="00E20695">
      <w:pPr>
        <w:pStyle w:val="Caption"/>
        <w:jc w:val="center"/>
        <w:rPr>
          <w:rFonts w:ascii="Times New Roman" w:hAnsi="Times New Roman"/>
          <w:b/>
          <w:sz w:val="24"/>
          <w:szCs w:val="24"/>
        </w:rPr>
      </w:pPr>
      <w:r>
        <w:t xml:space="preserve">Figure </w:t>
      </w:r>
      <w:r w:rsidR="007D78C6">
        <w:t>21</w:t>
      </w:r>
      <w:r>
        <w:t xml:space="preserve">: </w:t>
      </w:r>
      <w:proofErr w:type="spellStart"/>
      <w:r>
        <w:t>Pyreverse</w:t>
      </w:r>
      <w:proofErr w:type="spellEnd"/>
      <w:r>
        <w:t xml:space="preserve"> </w:t>
      </w:r>
      <w:proofErr w:type="spellStart"/>
      <w:r>
        <w:t>EvgUnit</w:t>
      </w:r>
      <w:proofErr w:type="spellEnd"/>
      <w:r>
        <w:t xml:space="preserve"> output</w:t>
      </w:r>
    </w:p>
    <w:p w14:paraId="43496763" w14:textId="77777777" w:rsidR="001D7FE0" w:rsidRPr="00AF0554" w:rsidRDefault="001D7FE0" w:rsidP="001D7FE0">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map_dat</w:t>
      </w:r>
      <w:proofErr w:type="spellEnd"/>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unit_dat</w:t>
      </w:r>
      <w:proofErr w:type="spellEnd"/>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proofErr w:type="spellStart"/>
      <w:r>
        <w:rPr>
          <w:b/>
        </w:rPr>
        <w:t>output_init</w:t>
      </w:r>
      <w:proofErr w:type="spellEnd"/>
      <w:r>
        <w:rPr>
          <w:b/>
        </w:rPr>
        <w:t>()</w:t>
      </w:r>
      <w:r>
        <w:t>: Initializes the telemetry files.</w:t>
      </w:r>
    </w:p>
    <w:p w14:paraId="2863F645" w14:textId="77777777" w:rsidR="001D7FE0" w:rsidRDefault="001D7FE0" w:rsidP="00274CAD">
      <w:pPr>
        <w:pStyle w:val="ListParagraph"/>
        <w:numPr>
          <w:ilvl w:val="0"/>
          <w:numId w:val="22"/>
        </w:numPr>
        <w:jc w:val="both"/>
      </w:pPr>
      <w:proofErr w:type="spellStart"/>
      <w:r>
        <w:rPr>
          <w:b/>
        </w:rPr>
        <w:t>build_knowledge_output</w:t>
      </w:r>
      <w:proofErr w:type="spellEnd"/>
      <w:r>
        <w:rPr>
          <w:b/>
        </w:rPr>
        <w:t>()</w:t>
      </w:r>
      <w:r>
        <w:t>: Builds player knowledge of groups and nodes. Outputs data to telemetry file.</w:t>
      </w:r>
    </w:p>
    <w:p w14:paraId="1DEB70C9" w14:textId="77777777" w:rsidR="001D7FE0" w:rsidRDefault="001D7FE0" w:rsidP="00274CAD">
      <w:pPr>
        <w:pStyle w:val="ListParagraph"/>
        <w:numPr>
          <w:ilvl w:val="0"/>
          <w:numId w:val="22"/>
        </w:numPr>
        <w:jc w:val="both"/>
      </w:pPr>
      <w:proofErr w:type="spellStart"/>
      <w:r>
        <w:rPr>
          <w:b/>
        </w:rPr>
        <w:t>write_output</w:t>
      </w:r>
      <w:proofErr w:type="spellEnd"/>
      <w:r>
        <w:rPr>
          <w:b/>
        </w:rPr>
        <w: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1">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454C4543" w:rsidR="001D7FE0" w:rsidRDefault="001D7FE0" w:rsidP="00E20695">
      <w:pPr>
        <w:pStyle w:val="Caption"/>
        <w:jc w:val="center"/>
      </w:pPr>
      <w:r>
        <w:t xml:space="preserve">Figure </w:t>
      </w:r>
      <w:r w:rsidR="00E20695">
        <w:t>22</w:t>
      </w:r>
      <w:r>
        <w:t xml:space="preserve">: </w:t>
      </w:r>
      <w:proofErr w:type="spellStart"/>
      <w:r>
        <w:t>Pyreverse</w:t>
      </w:r>
      <w:proofErr w:type="spellEnd"/>
      <w:r>
        <w:t xml:space="preserve"> </w:t>
      </w:r>
      <w:proofErr w:type="spellStart"/>
      <w:r>
        <w:t>EvergladesGame</w:t>
      </w:r>
      <w:proofErr w:type="spellEnd"/>
      <w:r>
        <w:t xml:space="preserve"> output</w:t>
      </w:r>
    </w:p>
    <w:p w14:paraId="54C2FB70" w14:textId="77777777" w:rsidR="001D7FE0" w:rsidRPr="00AF0554" w:rsidRDefault="001D7FE0" w:rsidP="001D7FE0">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2">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44C4815F" w:rsidR="001D7FE0" w:rsidRDefault="001D7FE0" w:rsidP="001D7FE0">
      <w:pPr>
        <w:pStyle w:val="Caption"/>
        <w:jc w:val="center"/>
      </w:pPr>
      <w:r>
        <w:t xml:space="preserve">Figure </w:t>
      </w:r>
      <w:r w:rsidR="00E20695">
        <w:t>23</w:t>
      </w:r>
      <w:r>
        <w:t xml:space="preserve">: </w:t>
      </w:r>
      <w:proofErr w:type="spellStart"/>
      <w:r>
        <w:t>Pyreverse</w:t>
      </w:r>
      <w:proofErr w:type="spellEnd"/>
      <w:r>
        <w:t xml:space="preserve"> </w:t>
      </w:r>
      <w:proofErr w:type="spellStart"/>
      <w:r>
        <w:t>EvergladesEnv</w:t>
      </w:r>
      <w:proofErr w:type="spellEnd"/>
      <w:r>
        <w:t xml:space="preserve">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codebase </w:t>
      </w:r>
      <w:proofErr w:type="spellStart"/>
      <w:r>
        <w:rPr>
          <w:rFonts w:ascii="Times New Roman" w:eastAsia="Times New Roman" w:hAnsi="Times New Roman" w:cs="Times New Roman"/>
          <w:sz w:val="24"/>
          <w:szCs w:val="24"/>
        </w:rPr>
        <w:t>characteriza</w:t>
      </w:r>
      <w:proofErr w:type="spellEnd"/>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244C2744" w:rsidR="440E15F6" w:rsidRDefault="00E20695" w:rsidP="00E20695">
      <w:pPr>
        <w:pStyle w:val="Caption"/>
        <w:spacing w:after="160" w:line="259" w:lineRule="auto"/>
        <w:jc w:val="center"/>
      </w:pPr>
      <w:r>
        <w:t xml:space="preserve">Figure 24: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GAME_Scores</w:t>
      </w:r>
      <w:proofErr w:type="spellEnd"/>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58DFE41A" w:rsidR="39802142" w:rsidRDefault="00E20695" w:rsidP="00E20695">
      <w:pPr>
        <w:pStyle w:val="Caption"/>
        <w:jc w:val="center"/>
      </w:pPr>
      <w:r>
        <w:t xml:space="preserve">Figure 25: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GROUP_CombatUpdate</w:t>
      </w:r>
      <w:proofErr w:type="spellEnd"/>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GROUP_Disband</w:t>
      </w:r>
      <w:proofErr w:type="spellEnd"/>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GROUP_Initialization</w:t>
      </w:r>
      <w:proofErr w:type="spellEnd"/>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GROUP_Knowledge</w:t>
      </w:r>
      <w:proofErr w:type="spellEnd"/>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UnitTypes</w:t>
      </w:r>
      <w:proofErr w:type="spellEnd"/>
      <w:r w:rsidRPr="440E15F6">
        <w:rPr>
          <w:rFonts w:ascii="Times New Roman" w:eastAsia="Times New Roman" w:hAnsi="Times New Roman" w:cs="Times New Roman"/>
          <w:sz w:val="24"/>
          <w:szCs w:val="24"/>
          <w:lang w:val="en-US"/>
        </w:rPr>
        <w:t xml:space="preserve">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00274CAD">
      <w:pPr>
        <w:pStyle w:val="ListParagraph"/>
        <w:numPr>
          <w:ilvl w:val="0"/>
          <w:numId w:val="5"/>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UnitCount</w:t>
      </w:r>
      <w:proofErr w:type="spellEnd"/>
      <w:r w:rsidRPr="440E15F6">
        <w:rPr>
          <w:rFonts w:ascii="Times New Roman" w:eastAsia="Times New Roman" w:hAnsi="Times New Roman" w:cs="Times New Roman"/>
          <w:sz w:val="24"/>
          <w:szCs w:val="24"/>
          <w:lang w:val="en-US"/>
        </w:rPr>
        <w:t xml:space="preserve">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GROUP_MoveUpdate</w:t>
      </w:r>
      <w:proofErr w:type="spellEnd"/>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NODE_ControlUpdate</w:t>
      </w:r>
      <w:proofErr w:type="spellEnd"/>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Controlled – A </w:t>
      </w:r>
      <w:proofErr w:type="spellStart"/>
      <w:r w:rsidRPr="440E15F6">
        <w:rPr>
          <w:rFonts w:ascii="Times New Roman" w:eastAsia="Times New Roman" w:hAnsi="Times New Roman" w:cs="Times New Roman"/>
          <w:sz w:val="24"/>
          <w:szCs w:val="24"/>
          <w:lang w:val="en-US"/>
        </w:rPr>
        <w:t>boolean</w:t>
      </w:r>
      <w:proofErr w:type="spellEnd"/>
      <w:r w:rsidRPr="440E15F6">
        <w:rPr>
          <w:rFonts w:ascii="Times New Roman" w:eastAsia="Times New Roman" w:hAnsi="Times New Roman" w:cs="Times New Roman"/>
          <w:sz w:val="24"/>
          <w:szCs w:val="24"/>
          <w:lang w:val="en-US"/>
        </w:rPr>
        <w:t xml:space="preserve">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NODE_Knowledge</w:t>
      </w:r>
      <w:proofErr w:type="spellEnd"/>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PLAYER_Tags</w:t>
      </w:r>
      <w:proofErr w:type="spellEnd"/>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2804A43F" w:rsidR="007202F9" w:rsidRPr="00F559E3" w:rsidRDefault="007202F9"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26</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0"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w4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T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1qU8ODgCAAB2BAAADgAAAAAAAAAA&#10;AAAAAAAuAgAAZHJzL2Uyb0RvYy54bWxQSwECLQAUAAYACAAAACEABe/AO94AAAAGAQAADwAAAAAA&#10;AAAAAAAAAACSBAAAZHJzL2Rvd25yZXYueG1sUEsFBgAAAAAEAAQA8wAAAJ0FAAAAAA==&#10;" stroked="f">
                  <v:textbox style="mso-fit-shape-to-text:t" inset="0,0,0,0">
                    <w:txbxContent>
                      <w:p w14:paraId="6D896E73" w14:textId="2804A43F" w:rsidR="007202F9" w:rsidRPr="00F559E3" w:rsidRDefault="007202F9"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26</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5B79AD6" w:rsidR="007202F9" w:rsidRPr="00D103E4" w:rsidRDefault="007202F9"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27</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1"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WpMAIAAGY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KWdW&#10;GNJop7rAvkDHyEX8tM7nlLZ1lBg68pPOg9+TM8LuKjTxS4AYxYnp8wu7sZok52x2O5ndXHEmKXY9&#10;u4o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RZJ1qTACAABmBAAADgAAAAAAAAAAAAAAAAAu&#10;AgAAZHJzL2Uyb0RvYy54bWxQSwECLQAUAAYACAAAACEAotZQJ+AAAAAJAQAADwAAAAAAAAAAAAAA&#10;AACKBAAAZHJzL2Rvd25yZXYueG1sUEsFBgAAAAAEAAQA8wAAAJcFAAAAAA==&#10;" stroked="f">
                  <v:textbox style="mso-fit-shape-to-text:t" inset="0,0,0,0">
                    <w:txbxContent>
                      <w:p w14:paraId="45776656" w14:textId="35B79AD6" w:rsidR="007202F9" w:rsidRPr="00D103E4" w:rsidRDefault="007202F9"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27</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7202F9" w:rsidRPr="00D103E4" w:rsidRDefault="007202F9" w:rsidP="00016618">
                              <w:pPr>
                                <w:pStyle w:val="Caption"/>
                                <w:jc w:val="center"/>
                                <w:rPr>
                                  <w:ins w:id="318" w:author="David Gravett" w:date="2019-12-01T10:21:00Z"/>
                                  <w:rFonts w:ascii="Arial" w:eastAsia="Arial" w:hAnsi="Arial" w:cs="Arial"/>
                                  <w:noProof/>
                                  <w:lang w:val="en"/>
                                </w:rPr>
                              </w:pPr>
                              <w:ins w:id="319"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2"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nPMAIAAGYEAAAOAAAAZHJzL2Uyb0RvYy54bWysVMFu2zAMvQ/YPwi6L06atQu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MBYmc8wAgAAZgQAAA4AAAAAAAAAAAAAAAAA&#10;LgIAAGRycy9lMm9Eb2MueG1sUEsBAi0AFAAGAAgAAAAhAD7AGPfhAAAACQEAAA8AAAAAAAAAAAAA&#10;AAAAigQAAGRycy9kb3ducmV2LnhtbFBLBQYAAAAABAAEAPMAAACYBQAAAAA=&#10;" stroked="f">
                  <v:textbox style="mso-fit-shape-to-text:t" inset="0,0,0,0">
                    <w:txbxContent>
                      <w:p w14:paraId="0990FD7F" w14:textId="11FDA02D" w:rsidR="007202F9" w:rsidRPr="00D103E4" w:rsidRDefault="007202F9" w:rsidP="00016618">
                        <w:pPr>
                          <w:pStyle w:val="Caption"/>
                          <w:jc w:val="center"/>
                          <w:rPr>
                            <w:ins w:id="320" w:author="David Gravett" w:date="2019-12-01T10:21:00Z"/>
                            <w:rFonts w:ascii="Arial" w:eastAsia="Arial" w:hAnsi="Arial" w:cs="Arial"/>
                            <w:noProof/>
                            <w:lang w:val="en"/>
                          </w:rPr>
                        </w:pPr>
                        <w:ins w:id="321"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2" w:author="David Gravett" w:date="2019-12-01T10:21:00Z"/>
          <w:rFonts w:ascii="Times New Roman" w:hAnsi="Times New Roman"/>
          <w:sz w:val="24"/>
          <w:rPrChange w:id="323" w:author="David Gravett" w:date="2019-12-01T10:21:00Z">
            <w:rPr>
              <w:moveTo w:id="324" w:author="David Gravett" w:date="2019-12-01T10:21:00Z"/>
              <w:rFonts w:ascii="Times New Roman" w:hAnsi="Times New Roman" w:cs="Times New Roman"/>
              <w:sz w:val="24"/>
              <w:szCs w:val="24"/>
              <w:lang w:val="en-US"/>
            </w:rPr>
          </w:rPrChange>
        </w:rPr>
        <w:pPrChange w:id="325" w:author="David Gravett" w:date="2019-12-01T10:21:00Z">
          <w:pPr>
            <w:spacing w:line="288" w:lineRule="auto"/>
          </w:pPr>
        </w:pPrChange>
      </w:pPr>
      <w:moveToRangeStart w:id="326" w:author="David Gravett" w:date="2019-12-01T10:21:00Z" w:name="move26088126"/>
    </w:p>
    <w:p w14:paraId="1B7849C2" w14:textId="77777777" w:rsidR="005F2D99" w:rsidRDefault="005F2D99">
      <w:pPr>
        <w:jc w:val="both"/>
        <w:rPr>
          <w:moveTo w:id="327" w:author="David Gravett" w:date="2019-12-01T10:21:00Z"/>
          <w:rFonts w:ascii="Times New Roman" w:hAnsi="Times New Roman"/>
          <w:sz w:val="24"/>
          <w:rPrChange w:id="328" w:author="David Gravett" w:date="2019-12-01T10:21:00Z">
            <w:rPr>
              <w:moveTo w:id="329" w:author="David Gravett" w:date="2019-12-01T10:21:00Z"/>
              <w:rFonts w:ascii="Times New Roman" w:hAnsi="Times New Roman" w:cs="Times New Roman"/>
              <w:sz w:val="24"/>
              <w:szCs w:val="24"/>
              <w:lang w:val="en-US"/>
            </w:rPr>
          </w:rPrChange>
        </w:rPr>
        <w:pPrChange w:id="330" w:author="David Gravett" w:date="2019-12-01T10:21:00Z">
          <w:pPr>
            <w:spacing w:line="288" w:lineRule="auto"/>
          </w:pPr>
        </w:pPrChange>
      </w:pPr>
    </w:p>
    <w:p w14:paraId="70B24987" w14:textId="77777777" w:rsidR="005F2D99" w:rsidRDefault="005F2D99">
      <w:pPr>
        <w:jc w:val="both"/>
        <w:rPr>
          <w:moveTo w:id="331" w:author="David Gravett" w:date="2019-12-01T10:21:00Z"/>
          <w:rFonts w:ascii="Times New Roman" w:hAnsi="Times New Roman"/>
          <w:sz w:val="24"/>
          <w:rPrChange w:id="332" w:author="David Gravett" w:date="2019-12-01T10:21:00Z">
            <w:rPr>
              <w:moveTo w:id="333" w:author="David Gravett" w:date="2019-12-01T10:21:00Z"/>
              <w:rFonts w:ascii="Times New Roman" w:hAnsi="Times New Roman" w:cs="Times New Roman"/>
              <w:sz w:val="24"/>
              <w:szCs w:val="24"/>
              <w:lang w:val="en-US"/>
            </w:rPr>
          </w:rPrChange>
        </w:rPr>
        <w:pPrChange w:id="334" w:author="David Gravett" w:date="2019-12-01T10:21:00Z">
          <w:pPr>
            <w:spacing w:line="288" w:lineRule="auto"/>
          </w:pPr>
        </w:pPrChange>
      </w:pPr>
    </w:p>
    <w:p w14:paraId="02BBA6C6" w14:textId="77777777" w:rsidR="005F2D99" w:rsidRDefault="005F2D99">
      <w:pPr>
        <w:jc w:val="both"/>
        <w:rPr>
          <w:moveTo w:id="335" w:author="David Gravett" w:date="2019-12-01T10:21:00Z"/>
          <w:rFonts w:ascii="Times New Roman" w:hAnsi="Times New Roman"/>
          <w:sz w:val="24"/>
          <w:rPrChange w:id="336" w:author="David Gravett" w:date="2019-12-01T10:21:00Z">
            <w:rPr>
              <w:moveTo w:id="337" w:author="David Gravett" w:date="2019-12-01T10:21:00Z"/>
              <w:rFonts w:ascii="Times New Roman" w:hAnsi="Times New Roman" w:cs="Times New Roman"/>
              <w:sz w:val="24"/>
              <w:szCs w:val="24"/>
              <w:lang w:val="en-US"/>
            </w:rPr>
          </w:rPrChange>
        </w:rPr>
        <w:pPrChange w:id="338" w:author="David Gravett" w:date="2019-12-01T10:21:00Z">
          <w:pPr>
            <w:spacing w:line="288" w:lineRule="auto"/>
          </w:pPr>
        </w:pPrChange>
      </w:pPr>
    </w:p>
    <w:p w14:paraId="73F9AE9A" w14:textId="77777777" w:rsidR="005F2D99" w:rsidRDefault="005F2D99">
      <w:pPr>
        <w:jc w:val="both"/>
        <w:rPr>
          <w:moveTo w:id="339" w:author="David Gravett" w:date="2019-12-01T10:21:00Z"/>
          <w:rFonts w:ascii="Times New Roman" w:hAnsi="Times New Roman"/>
          <w:sz w:val="24"/>
          <w:rPrChange w:id="340" w:author="David Gravett" w:date="2019-12-01T10:21:00Z">
            <w:rPr>
              <w:moveTo w:id="341" w:author="David Gravett" w:date="2019-12-01T10:21:00Z"/>
              <w:rFonts w:ascii="Times New Roman" w:hAnsi="Times New Roman" w:cs="Times New Roman"/>
              <w:sz w:val="24"/>
              <w:szCs w:val="24"/>
              <w:lang w:val="en-US"/>
            </w:rPr>
          </w:rPrChange>
        </w:rPr>
        <w:pPrChange w:id="342" w:author="David Gravett" w:date="2019-12-01T10:21:00Z">
          <w:pPr>
            <w:spacing w:line="288" w:lineRule="auto"/>
          </w:pPr>
        </w:pPrChange>
      </w:pPr>
    </w:p>
    <w:p w14:paraId="4CAC3E63" w14:textId="77777777" w:rsidR="005F2D99" w:rsidRDefault="005F2D99">
      <w:pPr>
        <w:jc w:val="both"/>
        <w:rPr>
          <w:moveTo w:id="343" w:author="David Gravett" w:date="2019-12-01T10:21:00Z"/>
          <w:rFonts w:ascii="Times New Roman" w:hAnsi="Times New Roman"/>
          <w:sz w:val="24"/>
          <w:rPrChange w:id="344" w:author="David Gravett" w:date="2019-12-01T10:21:00Z">
            <w:rPr>
              <w:moveTo w:id="345" w:author="David Gravett" w:date="2019-12-01T10:21:00Z"/>
              <w:rFonts w:ascii="Times New Roman" w:hAnsi="Times New Roman" w:cs="Times New Roman"/>
              <w:sz w:val="24"/>
              <w:szCs w:val="24"/>
              <w:lang w:val="en-US"/>
            </w:rPr>
          </w:rPrChange>
        </w:rPr>
        <w:pPrChange w:id="346" w:author="David Gravett" w:date="2019-12-01T10:21:00Z">
          <w:pPr>
            <w:spacing w:line="288" w:lineRule="auto"/>
          </w:pPr>
        </w:pPrChange>
      </w:pPr>
    </w:p>
    <w:p w14:paraId="1A9A9B16" w14:textId="02B998B5" w:rsidR="00016618" w:rsidRPr="00016618" w:rsidRDefault="005F2D99" w:rsidP="00016618">
      <w:pPr>
        <w:pStyle w:val="TOCHeading"/>
        <w:rPr>
          <w:ins w:id="347" w:author="David Gravett" w:date="2019-12-01T10:21:00Z"/>
          <w:sz w:val="40"/>
          <w:szCs w:val="40"/>
        </w:rPr>
      </w:pPr>
      <w:moveTo w:id="348" w:author="David Gravett" w:date="2019-12-01T10:21:00Z">
        <w:r>
          <w:rPr>
            <w:sz w:val="40"/>
            <w:rPrChange w:id="349" w:author="David Gravett" w:date="2019-12-01T10:21:00Z">
              <w:rPr>
                <w:rFonts w:cstheme="majorHAnsi"/>
                <w:color w:val="1F3864" w:themeColor="accent1" w:themeShade="80"/>
                <w:sz w:val="40"/>
                <w:szCs w:val="40"/>
              </w:rPr>
            </w:rPrChange>
          </w:rPr>
          <w:lastRenderedPageBreak/>
          <w:t>Procedurally Generated Game Board</w:t>
        </w:r>
      </w:moveTo>
      <w:moveToRangeEnd w:id="326"/>
      <w:ins w:id="350"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1"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3">
          <w:tblGrid>
            <w:gridCol w:w="432"/>
            <w:gridCol w:w="432"/>
            <w:gridCol w:w="432"/>
            <w:gridCol w:w="432"/>
            <w:gridCol w:w="432"/>
            <w:gridCol w:w="432"/>
            <w:gridCol w:w="432"/>
          </w:tblGrid>
        </w:tblGridChange>
      </w:tblGrid>
      <w:tr w:rsidR="00A56B62" w14:paraId="5B24BDD8" w14:textId="77777777" w:rsidTr="00BE50C5">
        <w:trPr>
          <w:trHeight w:val="869"/>
          <w:trPrChange w:id="354" w:author="David Gravett" w:date="2019-12-01T10:21:00Z">
            <w:trPr>
              <w:trHeight w:val="432"/>
            </w:trPr>
          </w:trPrChange>
        </w:trPr>
        <w:tc>
          <w:tcPr>
            <w:tcW w:w="933" w:type="dxa"/>
            <w:tcPrChange w:id="355"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6" w:author="David Gravett" w:date="2019-12-01T10:21:00Z">
                  <w:rPr>
                    <w:rFonts w:ascii="Times New Roman" w:hAnsi="Times New Roman" w:cs="Times New Roman"/>
                    <w:sz w:val="24"/>
                    <w:szCs w:val="24"/>
                  </w:rPr>
                </w:rPrChange>
              </w:rPr>
              <w:pPrChange w:id="357" w:author="James Dwyer" w:date="2019-12-01T10:21:00Z">
                <w:pPr/>
              </w:pPrChange>
            </w:pPr>
            <w:r w:rsidRPr="00016618">
              <w:rPr>
                <w:rFonts w:ascii="Times New Roman" w:hAnsi="Times New Roman"/>
                <w:sz w:val="36"/>
                <w:rPrChange w:id="358" w:author="David Gravett" w:date="2019-12-01T10:21:00Z">
                  <w:rPr>
                    <w:rFonts w:ascii="Times New Roman" w:hAnsi="Times New Roman" w:cs="Times New Roman"/>
                    <w:sz w:val="24"/>
                    <w:szCs w:val="24"/>
                  </w:rPr>
                </w:rPrChange>
              </w:rPr>
              <w:t>0</w:t>
            </w:r>
          </w:p>
        </w:tc>
        <w:tc>
          <w:tcPr>
            <w:tcW w:w="933" w:type="dxa"/>
            <w:tcPrChange w:id="359"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0" w:author="David Gravett" w:date="2019-12-01T10:21:00Z">
                  <w:rPr>
                    <w:rFonts w:ascii="Times New Roman" w:hAnsi="Times New Roman" w:cs="Times New Roman"/>
                    <w:sz w:val="24"/>
                    <w:szCs w:val="24"/>
                  </w:rPr>
                </w:rPrChange>
              </w:rPr>
              <w:pPrChange w:id="361" w:author="James Dwyer" w:date="2019-12-01T10:21:00Z">
                <w:pPr/>
              </w:pPrChange>
            </w:pPr>
            <w:r w:rsidRPr="00016618">
              <w:rPr>
                <w:rFonts w:ascii="Times New Roman" w:hAnsi="Times New Roman"/>
                <w:sz w:val="36"/>
                <w:rPrChange w:id="362" w:author="David Gravett" w:date="2019-12-01T10:21:00Z">
                  <w:rPr>
                    <w:rFonts w:ascii="Times New Roman" w:hAnsi="Times New Roman" w:cs="Times New Roman"/>
                    <w:sz w:val="24"/>
                    <w:szCs w:val="24"/>
                  </w:rPr>
                </w:rPrChange>
              </w:rPr>
              <w:t>0</w:t>
            </w:r>
          </w:p>
        </w:tc>
        <w:tc>
          <w:tcPr>
            <w:tcW w:w="933" w:type="dxa"/>
            <w:tcPrChange w:id="363"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4" w:author="David Gravett" w:date="2019-12-01T10:21:00Z">
                  <w:rPr>
                    <w:rFonts w:ascii="Times New Roman" w:hAnsi="Times New Roman" w:cs="Times New Roman"/>
                    <w:sz w:val="24"/>
                    <w:szCs w:val="24"/>
                  </w:rPr>
                </w:rPrChange>
              </w:rPr>
              <w:pPrChange w:id="365" w:author="James Dwyer" w:date="2019-12-01T10:21:00Z">
                <w:pPr/>
              </w:pPrChange>
            </w:pPr>
            <w:r w:rsidRPr="00016618">
              <w:rPr>
                <w:rFonts w:ascii="Times New Roman" w:hAnsi="Times New Roman"/>
                <w:sz w:val="36"/>
                <w:rPrChange w:id="366" w:author="David Gravett" w:date="2019-12-01T10:21:00Z">
                  <w:rPr>
                    <w:rFonts w:ascii="Times New Roman" w:hAnsi="Times New Roman" w:cs="Times New Roman"/>
                    <w:sz w:val="24"/>
                    <w:szCs w:val="24"/>
                  </w:rPr>
                </w:rPrChange>
              </w:rPr>
              <w:t>0</w:t>
            </w:r>
          </w:p>
        </w:tc>
        <w:tc>
          <w:tcPr>
            <w:tcW w:w="933" w:type="dxa"/>
            <w:tcPrChange w:id="367"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68" w:author="David Gravett" w:date="2019-12-01T10:21:00Z">
                  <w:rPr>
                    <w:rFonts w:ascii="Times New Roman" w:hAnsi="Times New Roman" w:cs="Times New Roman"/>
                    <w:sz w:val="24"/>
                    <w:szCs w:val="24"/>
                  </w:rPr>
                </w:rPrChange>
              </w:rPr>
              <w:pPrChange w:id="369" w:author="James Dwyer" w:date="2019-12-01T10:21:00Z">
                <w:pPr/>
              </w:pPrChange>
            </w:pPr>
            <w:r w:rsidRPr="00016618">
              <w:rPr>
                <w:rFonts w:ascii="Times New Roman" w:hAnsi="Times New Roman"/>
                <w:sz w:val="36"/>
                <w:rPrChange w:id="370" w:author="David Gravett" w:date="2019-12-01T10:21:00Z">
                  <w:rPr>
                    <w:rFonts w:ascii="Times New Roman" w:hAnsi="Times New Roman" w:cs="Times New Roman"/>
                    <w:sz w:val="24"/>
                    <w:szCs w:val="24"/>
                  </w:rPr>
                </w:rPrChange>
              </w:rPr>
              <w:t>0</w:t>
            </w:r>
          </w:p>
        </w:tc>
        <w:tc>
          <w:tcPr>
            <w:tcW w:w="933" w:type="dxa"/>
            <w:tcPrChange w:id="371"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2" w:author="David Gravett" w:date="2019-12-01T10:21:00Z">
                  <w:rPr>
                    <w:rFonts w:ascii="Times New Roman" w:hAnsi="Times New Roman" w:cs="Times New Roman"/>
                    <w:sz w:val="24"/>
                    <w:szCs w:val="24"/>
                  </w:rPr>
                </w:rPrChange>
              </w:rPr>
              <w:pPrChange w:id="373" w:author="James Dwyer" w:date="2019-12-01T10:21:00Z">
                <w:pPr/>
              </w:pPrChange>
            </w:pPr>
            <w:r w:rsidRPr="00016618">
              <w:rPr>
                <w:rFonts w:ascii="Times New Roman" w:hAnsi="Times New Roman"/>
                <w:sz w:val="36"/>
                <w:rPrChange w:id="374" w:author="David Gravett" w:date="2019-12-01T10:21:00Z">
                  <w:rPr>
                    <w:rFonts w:ascii="Times New Roman" w:hAnsi="Times New Roman" w:cs="Times New Roman"/>
                    <w:sz w:val="24"/>
                    <w:szCs w:val="24"/>
                  </w:rPr>
                </w:rPrChange>
              </w:rPr>
              <w:t>0</w:t>
            </w:r>
          </w:p>
        </w:tc>
        <w:tc>
          <w:tcPr>
            <w:tcW w:w="933" w:type="dxa"/>
            <w:tcPrChange w:id="375"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6" w:author="David Gravett" w:date="2019-12-01T10:21:00Z">
                  <w:rPr>
                    <w:rFonts w:ascii="Times New Roman" w:hAnsi="Times New Roman" w:cs="Times New Roman"/>
                    <w:sz w:val="24"/>
                    <w:szCs w:val="24"/>
                  </w:rPr>
                </w:rPrChange>
              </w:rPr>
              <w:pPrChange w:id="377" w:author="James Dwyer" w:date="2019-12-01T10:21:00Z">
                <w:pPr/>
              </w:pPrChange>
            </w:pPr>
            <w:r w:rsidRPr="00016618">
              <w:rPr>
                <w:rFonts w:ascii="Times New Roman" w:hAnsi="Times New Roman"/>
                <w:sz w:val="36"/>
                <w:rPrChange w:id="378" w:author="David Gravett" w:date="2019-12-01T10:21:00Z">
                  <w:rPr>
                    <w:rFonts w:ascii="Times New Roman" w:hAnsi="Times New Roman" w:cs="Times New Roman"/>
                    <w:sz w:val="24"/>
                    <w:szCs w:val="24"/>
                  </w:rPr>
                </w:rPrChange>
              </w:rPr>
              <w:t>0</w:t>
            </w:r>
          </w:p>
        </w:tc>
        <w:tc>
          <w:tcPr>
            <w:tcW w:w="933" w:type="dxa"/>
            <w:tcPrChange w:id="379"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0" w:author="David Gravett" w:date="2019-12-01T10:21:00Z">
                  <w:rPr>
                    <w:rFonts w:ascii="Times New Roman" w:hAnsi="Times New Roman" w:cs="Times New Roman"/>
                    <w:sz w:val="24"/>
                    <w:szCs w:val="24"/>
                  </w:rPr>
                </w:rPrChange>
              </w:rPr>
              <w:pPrChange w:id="381" w:author="James Dwyer" w:date="2019-12-01T10:21:00Z">
                <w:pPr/>
              </w:pPrChange>
            </w:pPr>
            <w:r w:rsidRPr="00016618">
              <w:rPr>
                <w:rFonts w:ascii="Times New Roman" w:hAnsi="Times New Roman"/>
                <w:sz w:val="36"/>
                <w:rPrChange w:id="382"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3" w:author="David Gravett" w:date="2019-12-01T10:21:00Z">
            <w:trPr>
              <w:trHeight w:val="432"/>
            </w:trPr>
          </w:trPrChange>
        </w:trPr>
        <w:tc>
          <w:tcPr>
            <w:tcW w:w="933" w:type="dxa"/>
            <w:tcPrChange w:id="384"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5" w:author="David Gravett" w:date="2019-12-01T10:21:00Z">
                  <w:rPr>
                    <w:rFonts w:ascii="Times New Roman" w:hAnsi="Times New Roman" w:cs="Times New Roman"/>
                    <w:sz w:val="24"/>
                    <w:szCs w:val="24"/>
                  </w:rPr>
                </w:rPrChange>
              </w:rPr>
              <w:pPrChange w:id="386" w:author="James Dwyer" w:date="2019-12-01T10:21:00Z">
                <w:pPr/>
              </w:pPrChange>
            </w:pPr>
            <w:r w:rsidRPr="00016618">
              <w:rPr>
                <w:rFonts w:ascii="Times New Roman" w:hAnsi="Times New Roman"/>
                <w:sz w:val="36"/>
                <w:rPrChange w:id="387" w:author="David Gravett" w:date="2019-12-01T10:21:00Z">
                  <w:rPr>
                    <w:rFonts w:ascii="Times New Roman" w:hAnsi="Times New Roman" w:cs="Times New Roman"/>
                    <w:sz w:val="24"/>
                    <w:szCs w:val="24"/>
                  </w:rPr>
                </w:rPrChange>
              </w:rPr>
              <w:t>0</w:t>
            </w:r>
          </w:p>
        </w:tc>
        <w:tc>
          <w:tcPr>
            <w:tcW w:w="933" w:type="dxa"/>
            <w:tcPrChange w:id="388"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89" w:author="David Gravett" w:date="2019-12-01T10:21:00Z">
                  <w:rPr>
                    <w:rFonts w:ascii="Times New Roman" w:hAnsi="Times New Roman" w:cs="Times New Roman"/>
                    <w:sz w:val="24"/>
                    <w:szCs w:val="24"/>
                  </w:rPr>
                </w:rPrChange>
              </w:rPr>
              <w:pPrChange w:id="390" w:author="James Dwyer" w:date="2019-12-01T10:21:00Z">
                <w:pPr/>
              </w:pPrChange>
            </w:pPr>
            <w:r w:rsidRPr="00016618">
              <w:rPr>
                <w:rFonts w:ascii="Times New Roman" w:hAnsi="Times New Roman"/>
                <w:sz w:val="36"/>
                <w:rPrChange w:id="391" w:author="David Gravett" w:date="2019-12-01T10:21:00Z">
                  <w:rPr>
                    <w:rFonts w:ascii="Times New Roman" w:hAnsi="Times New Roman" w:cs="Times New Roman"/>
                    <w:sz w:val="24"/>
                    <w:szCs w:val="24"/>
                  </w:rPr>
                </w:rPrChange>
              </w:rPr>
              <w:t>0</w:t>
            </w:r>
          </w:p>
        </w:tc>
        <w:tc>
          <w:tcPr>
            <w:tcW w:w="933" w:type="dxa"/>
            <w:tcPrChange w:id="392"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3" w:author="David Gravett" w:date="2019-12-01T10:21:00Z">
                  <w:rPr>
                    <w:rFonts w:ascii="Times New Roman" w:hAnsi="Times New Roman" w:cs="Times New Roman"/>
                    <w:sz w:val="24"/>
                    <w:szCs w:val="24"/>
                  </w:rPr>
                </w:rPrChange>
              </w:rPr>
              <w:pPrChange w:id="394" w:author="James Dwyer" w:date="2019-12-01T10:21:00Z">
                <w:pPr/>
              </w:pPrChange>
            </w:pPr>
            <w:r w:rsidRPr="00016618">
              <w:rPr>
                <w:rFonts w:ascii="Times New Roman" w:hAnsi="Times New Roman"/>
                <w:sz w:val="36"/>
                <w:rPrChange w:id="395" w:author="David Gravett" w:date="2019-12-01T10:21:00Z">
                  <w:rPr>
                    <w:rFonts w:ascii="Times New Roman" w:hAnsi="Times New Roman" w:cs="Times New Roman"/>
                    <w:sz w:val="24"/>
                    <w:szCs w:val="24"/>
                  </w:rPr>
                </w:rPrChange>
              </w:rPr>
              <w:t>0</w:t>
            </w:r>
          </w:p>
        </w:tc>
        <w:tc>
          <w:tcPr>
            <w:tcW w:w="933" w:type="dxa"/>
            <w:tcPrChange w:id="396"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7" w:author="David Gravett" w:date="2019-12-01T10:21:00Z">
                  <w:rPr>
                    <w:rFonts w:ascii="Times New Roman" w:hAnsi="Times New Roman" w:cs="Times New Roman"/>
                    <w:sz w:val="24"/>
                    <w:szCs w:val="24"/>
                  </w:rPr>
                </w:rPrChange>
              </w:rPr>
              <w:pPrChange w:id="398" w:author="James Dwyer" w:date="2019-12-01T10:21:00Z">
                <w:pPr/>
              </w:pPrChange>
            </w:pPr>
            <w:r w:rsidRPr="00016618">
              <w:rPr>
                <w:rFonts w:ascii="Times New Roman" w:hAnsi="Times New Roman"/>
                <w:sz w:val="36"/>
                <w:rPrChange w:id="399" w:author="David Gravett" w:date="2019-12-01T10:21:00Z">
                  <w:rPr>
                    <w:rFonts w:ascii="Times New Roman" w:hAnsi="Times New Roman" w:cs="Times New Roman"/>
                    <w:sz w:val="24"/>
                    <w:szCs w:val="24"/>
                  </w:rPr>
                </w:rPrChange>
              </w:rPr>
              <w:t>0</w:t>
            </w:r>
          </w:p>
        </w:tc>
        <w:tc>
          <w:tcPr>
            <w:tcW w:w="933" w:type="dxa"/>
            <w:tcPrChange w:id="400"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1" w:author="David Gravett" w:date="2019-12-01T10:21:00Z">
                  <w:rPr>
                    <w:rFonts w:ascii="Times New Roman" w:hAnsi="Times New Roman" w:cs="Times New Roman"/>
                    <w:sz w:val="24"/>
                    <w:szCs w:val="24"/>
                  </w:rPr>
                </w:rPrChange>
              </w:rPr>
              <w:pPrChange w:id="402" w:author="James Dwyer" w:date="2019-12-01T10:21:00Z">
                <w:pPr/>
              </w:pPrChange>
            </w:pPr>
            <w:r w:rsidRPr="00016618">
              <w:rPr>
                <w:rFonts w:ascii="Times New Roman" w:hAnsi="Times New Roman"/>
                <w:sz w:val="36"/>
                <w:rPrChange w:id="403" w:author="David Gravett" w:date="2019-12-01T10:21:00Z">
                  <w:rPr>
                    <w:rFonts w:ascii="Times New Roman" w:hAnsi="Times New Roman" w:cs="Times New Roman"/>
                    <w:sz w:val="24"/>
                    <w:szCs w:val="24"/>
                  </w:rPr>
                </w:rPrChange>
              </w:rPr>
              <w:t>0</w:t>
            </w:r>
          </w:p>
        </w:tc>
        <w:tc>
          <w:tcPr>
            <w:tcW w:w="933" w:type="dxa"/>
            <w:tcPrChange w:id="404"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5" w:author="David Gravett" w:date="2019-12-01T10:21:00Z">
                  <w:rPr>
                    <w:rFonts w:ascii="Times New Roman" w:hAnsi="Times New Roman" w:cs="Times New Roman"/>
                    <w:sz w:val="24"/>
                    <w:szCs w:val="24"/>
                  </w:rPr>
                </w:rPrChange>
              </w:rPr>
              <w:pPrChange w:id="406" w:author="James Dwyer" w:date="2019-12-01T10:21:00Z">
                <w:pPr/>
              </w:pPrChange>
            </w:pPr>
            <w:r w:rsidRPr="00016618">
              <w:rPr>
                <w:rFonts w:ascii="Times New Roman" w:hAnsi="Times New Roman"/>
                <w:sz w:val="36"/>
                <w:rPrChange w:id="407" w:author="David Gravett" w:date="2019-12-01T10:21:00Z">
                  <w:rPr>
                    <w:rFonts w:ascii="Times New Roman" w:hAnsi="Times New Roman" w:cs="Times New Roman"/>
                    <w:sz w:val="24"/>
                    <w:szCs w:val="24"/>
                  </w:rPr>
                </w:rPrChange>
              </w:rPr>
              <w:t>0</w:t>
            </w:r>
          </w:p>
        </w:tc>
        <w:tc>
          <w:tcPr>
            <w:tcW w:w="933" w:type="dxa"/>
            <w:tcPrChange w:id="408"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09" w:author="David Gravett" w:date="2019-12-01T10:21:00Z">
                  <w:rPr>
                    <w:rFonts w:ascii="Times New Roman" w:hAnsi="Times New Roman" w:cs="Times New Roman"/>
                    <w:sz w:val="24"/>
                    <w:szCs w:val="24"/>
                  </w:rPr>
                </w:rPrChange>
              </w:rPr>
              <w:pPrChange w:id="410" w:author="James Dwyer" w:date="2019-12-01T10:21:00Z">
                <w:pPr/>
              </w:pPrChange>
            </w:pPr>
            <w:r w:rsidRPr="00016618">
              <w:rPr>
                <w:rFonts w:ascii="Times New Roman" w:hAnsi="Times New Roman"/>
                <w:sz w:val="36"/>
                <w:rPrChange w:id="411"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2" w:author="David Gravett" w:date="2019-12-01T10:21:00Z">
            <w:trPr>
              <w:trHeight w:val="432"/>
            </w:trPr>
          </w:trPrChange>
        </w:trPr>
        <w:tc>
          <w:tcPr>
            <w:tcW w:w="933" w:type="dxa"/>
            <w:tcPrChange w:id="413"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4" w:author="David Gravett" w:date="2019-12-01T10:21:00Z">
                  <w:rPr>
                    <w:rFonts w:ascii="Times New Roman" w:hAnsi="Times New Roman" w:cs="Times New Roman"/>
                    <w:sz w:val="24"/>
                    <w:szCs w:val="24"/>
                  </w:rPr>
                </w:rPrChange>
              </w:rPr>
              <w:pPrChange w:id="415" w:author="James Dwyer" w:date="2019-12-01T10:21:00Z">
                <w:pPr/>
              </w:pPrChange>
            </w:pPr>
            <w:r w:rsidRPr="00016618">
              <w:rPr>
                <w:rFonts w:ascii="Times New Roman" w:hAnsi="Times New Roman"/>
                <w:sz w:val="36"/>
                <w:rPrChange w:id="416" w:author="David Gravett" w:date="2019-12-01T10:21:00Z">
                  <w:rPr>
                    <w:rFonts w:ascii="Times New Roman" w:hAnsi="Times New Roman" w:cs="Times New Roman"/>
                    <w:sz w:val="24"/>
                    <w:szCs w:val="24"/>
                  </w:rPr>
                </w:rPrChange>
              </w:rPr>
              <w:t>0</w:t>
            </w:r>
          </w:p>
        </w:tc>
        <w:tc>
          <w:tcPr>
            <w:tcW w:w="933" w:type="dxa"/>
            <w:tcPrChange w:id="417"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18" w:author="David Gravett" w:date="2019-12-01T10:21:00Z">
                  <w:rPr>
                    <w:rFonts w:ascii="Times New Roman" w:hAnsi="Times New Roman" w:cs="Times New Roman"/>
                    <w:sz w:val="24"/>
                    <w:szCs w:val="24"/>
                  </w:rPr>
                </w:rPrChange>
              </w:rPr>
              <w:pPrChange w:id="419" w:author="James Dwyer" w:date="2019-12-01T10:21:00Z">
                <w:pPr/>
              </w:pPrChange>
            </w:pPr>
            <w:r w:rsidRPr="00016618">
              <w:rPr>
                <w:rFonts w:ascii="Times New Roman" w:hAnsi="Times New Roman"/>
                <w:sz w:val="36"/>
                <w:rPrChange w:id="420" w:author="David Gravett" w:date="2019-12-01T10:21:00Z">
                  <w:rPr>
                    <w:rFonts w:ascii="Times New Roman" w:hAnsi="Times New Roman" w:cs="Times New Roman"/>
                    <w:sz w:val="24"/>
                    <w:szCs w:val="24"/>
                  </w:rPr>
                </w:rPrChange>
              </w:rPr>
              <w:t>0</w:t>
            </w:r>
          </w:p>
        </w:tc>
        <w:tc>
          <w:tcPr>
            <w:tcW w:w="933" w:type="dxa"/>
            <w:tcPrChange w:id="421"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2" w:author="David Gravett" w:date="2019-12-01T10:21:00Z">
                  <w:rPr>
                    <w:rFonts w:ascii="Times New Roman" w:hAnsi="Times New Roman" w:cs="Times New Roman"/>
                    <w:sz w:val="24"/>
                    <w:szCs w:val="24"/>
                  </w:rPr>
                </w:rPrChange>
              </w:rPr>
              <w:pPrChange w:id="423" w:author="James Dwyer" w:date="2019-12-01T10:21:00Z">
                <w:pPr/>
              </w:pPrChange>
            </w:pPr>
            <w:r w:rsidRPr="00016618">
              <w:rPr>
                <w:rFonts w:ascii="Times New Roman" w:hAnsi="Times New Roman"/>
                <w:sz w:val="36"/>
                <w:rPrChange w:id="424" w:author="David Gravett" w:date="2019-12-01T10:21:00Z">
                  <w:rPr>
                    <w:rFonts w:ascii="Times New Roman" w:hAnsi="Times New Roman" w:cs="Times New Roman"/>
                    <w:sz w:val="24"/>
                    <w:szCs w:val="24"/>
                  </w:rPr>
                </w:rPrChange>
              </w:rPr>
              <w:t>0</w:t>
            </w:r>
          </w:p>
        </w:tc>
        <w:tc>
          <w:tcPr>
            <w:tcW w:w="933" w:type="dxa"/>
            <w:tcPrChange w:id="425"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6" w:author="David Gravett" w:date="2019-12-01T10:21:00Z">
                  <w:rPr>
                    <w:rFonts w:ascii="Times New Roman" w:hAnsi="Times New Roman" w:cs="Times New Roman"/>
                    <w:sz w:val="24"/>
                    <w:szCs w:val="24"/>
                  </w:rPr>
                </w:rPrChange>
              </w:rPr>
              <w:pPrChange w:id="427" w:author="James Dwyer" w:date="2019-12-01T10:21:00Z">
                <w:pPr/>
              </w:pPrChange>
            </w:pPr>
            <w:r w:rsidRPr="00016618">
              <w:rPr>
                <w:rFonts w:ascii="Times New Roman" w:hAnsi="Times New Roman"/>
                <w:sz w:val="36"/>
                <w:rPrChange w:id="428" w:author="David Gravett" w:date="2019-12-01T10:21:00Z">
                  <w:rPr>
                    <w:rFonts w:ascii="Times New Roman" w:hAnsi="Times New Roman" w:cs="Times New Roman"/>
                    <w:sz w:val="24"/>
                    <w:szCs w:val="24"/>
                  </w:rPr>
                </w:rPrChange>
              </w:rPr>
              <w:t>0</w:t>
            </w:r>
          </w:p>
        </w:tc>
        <w:tc>
          <w:tcPr>
            <w:tcW w:w="933" w:type="dxa"/>
            <w:tcPrChange w:id="429"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0" w:author="David Gravett" w:date="2019-12-01T10:21:00Z">
                  <w:rPr>
                    <w:rFonts w:ascii="Times New Roman" w:hAnsi="Times New Roman" w:cs="Times New Roman"/>
                    <w:sz w:val="24"/>
                    <w:szCs w:val="24"/>
                  </w:rPr>
                </w:rPrChange>
              </w:rPr>
              <w:pPrChange w:id="431" w:author="James Dwyer" w:date="2019-12-01T10:21:00Z">
                <w:pPr/>
              </w:pPrChange>
            </w:pPr>
            <w:r w:rsidRPr="00016618">
              <w:rPr>
                <w:rFonts w:ascii="Times New Roman" w:hAnsi="Times New Roman"/>
                <w:sz w:val="36"/>
                <w:rPrChange w:id="432" w:author="David Gravett" w:date="2019-12-01T10:21:00Z">
                  <w:rPr>
                    <w:rFonts w:ascii="Times New Roman" w:hAnsi="Times New Roman" w:cs="Times New Roman"/>
                    <w:sz w:val="24"/>
                    <w:szCs w:val="24"/>
                  </w:rPr>
                </w:rPrChange>
              </w:rPr>
              <w:t>0</w:t>
            </w:r>
          </w:p>
        </w:tc>
        <w:tc>
          <w:tcPr>
            <w:tcW w:w="933" w:type="dxa"/>
            <w:tcPrChange w:id="433"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4" w:author="David Gravett" w:date="2019-12-01T10:21:00Z">
                  <w:rPr>
                    <w:rFonts w:ascii="Times New Roman" w:hAnsi="Times New Roman" w:cs="Times New Roman"/>
                    <w:sz w:val="24"/>
                    <w:szCs w:val="24"/>
                  </w:rPr>
                </w:rPrChange>
              </w:rPr>
              <w:pPrChange w:id="435" w:author="James Dwyer" w:date="2019-12-01T10:21:00Z">
                <w:pPr/>
              </w:pPrChange>
            </w:pPr>
            <w:r w:rsidRPr="00016618">
              <w:rPr>
                <w:rFonts w:ascii="Times New Roman" w:hAnsi="Times New Roman"/>
                <w:sz w:val="36"/>
                <w:rPrChange w:id="436" w:author="David Gravett" w:date="2019-12-01T10:21:00Z">
                  <w:rPr>
                    <w:rFonts w:ascii="Times New Roman" w:hAnsi="Times New Roman" w:cs="Times New Roman"/>
                    <w:sz w:val="24"/>
                    <w:szCs w:val="24"/>
                  </w:rPr>
                </w:rPrChange>
              </w:rPr>
              <w:t>0</w:t>
            </w:r>
          </w:p>
        </w:tc>
        <w:tc>
          <w:tcPr>
            <w:tcW w:w="933" w:type="dxa"/>
            <w:tcPrChange w:id="437"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38" w:author="David Gravett" w:date="2019-12-01T10:21:00Z">
                  <w:rPr>
                    <w:rFonts w:ascii="Times New Roman" w:hAnsi="Times New Roman" w:cs="Times New Roman"/>
                    <w:sz w:val="24"/>
                    <w:szCs w:val="24"/>
                  </w:rPr>
                </w:rPrChange>
              </w:rPr>
              <w:pPrChange w:id="439" w:author="James Dwyer" w:date="2019-12-01T10:21:00Z">
                <w:pPr/>
              </w:pPrChange>
            </w:pPr>
            <w:r w:rsidRPr="00016618">
              <w:rPr>
                <w:rFonts w:ascii="Times New Roman" w:hAnsi="Times New Roman"/>
                <w:sz w:val="36"/>
                <w:rPrChange w:id="440"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1" w:author="David Gravett" w:date="2019-12-01T10:21:00Z">
            <w:trPr>
              <w:trHeight w:val="432"/>
            </w:trPr>
          </w:trPrChange>
        </w:trPr>
        <w:tc>
          <w:tcPr>
            <w:tcW w:w="933" w:type="dxa"/>
            <w:tcPrChange w:id="442"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3" w:author="David Gravett" w:date="2019-12-01T10:21:00Z">
                  <w:rPr>
                    <w:rFonts w:ascii="Times New Roman" w:hAnsi="Times New Roman" w:cs="Times New Roman"/>
                    <w:sz w:val="24"/>
                    <w:szCs w:val="24"/>
                  </w:rPr>
                </w:rPrChange>
              </w:rPr>
              <w:pPrChange w:id="444" w:author="James Dwyer" w:date="2019-12-01T10:21:00Z">
                <w:pPr/>
              </w:pPrChange>
            </w:pPr>
            <w:r>
              <w:rPr>
                <w:rFonts w:ascii="Times New Roman" w:hAnsi="Times New Roman"/>
                <w:sz w:val="36"/>
                <w:rPrChange w:id="445" w:author="David Gravett" w:date="2019-12-01T10:21:00Z">
                  <w:rPr>
                    <w:rFonts w:ascii="Times New Roman" w:hAnsi="Times New Roman" w:cs="Times New Roman"/>
                    <w:sz w:val="24"/>
                    <w:szCs w:val="24"/>
                  </w:rPr>
                </w:rPrChange>
              </w:rPr>
              <w:t>1</w:t>
            </w:r>
          </w:p>
        </w:tc>
        <w:tc>
          <w:tcPr>
            <w:tcW w:w="933" w:type="dxa"/>
            <w:tcPrChange w:id="446"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7" w:author="David Gravett" w:date="2019-12-01T10:21:00Z">
                  <w:rPr>
                    <w:rFonts w:ascii="Times New Roman" w:hAnsi="Times New Roman" w:cs="Times New Roman"/>
                    <w:sz w:val="24"/>
                    <w:szCs w:val="24"/>
                  </w:rPr>
                </w:rPrChange>
              </w:rPr>
              <w:pPrChange w:id="448" w:author="James Dwyer" w:date="2019-12-01T10:21:00Z">
                <w:pPr/>
              </w:pPrChange>
            </w:pPr>
            <w:r w:rsidRPr="00016618">
              <w:rPr>
                <w:rFonts w:ascii="Times New Roman" w:hAnsi="Times New Roman"/>
                <w:sz w:val="36"/>
                <w:rPrChange w:id="449" w:author="David Gravett" w:date="2019-12-01T10:21:00Z">
                  <w:rPr>
                    <w:rFonts w:ascii="Times New Roman" w:hAnsi="Times New Roman" w:cs="Times New Roman"/>
                    <w:sz w:val="24"/>
                    <w:szCs w:val="24"/>
                  </w:rPr>
                </w:rPrChange>
              </w:rPr>
              <w:t>0</w:t>
            </w:r>
          </w:p>
        </w:tc>
        <w:tc>
          <w:tcPr>
            <w:tcW w:w="933" w:type="dxa"/>
            <w:tcPrChange w:id="450"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1" w:author="David Gravett" w:date="2019-12-01T10:21:00Z">
                  <w:rPr>
                    <w:rFonts w:ascii="Times New Roman" w:hAnsi="Times New Roman" w:cs="Times New Roman"/>
                    <w:sz w:val="24"/>
                    <w:szCs w:val="24"/>
                  </w:rPr>
                </w:rPrChange>
              </w:rPr>
              <w:pPrChange w:id="452" w:author="James Dwyer" w:date="2019-12-01T10:21:00Z">
                <w:pPr/>
              </w:pPrChange>
            </w:pPr>
            <w:r w:rsidRPr="00016618">
              <w:rPr>
                <w:rFonts w:ascii="Times New Roman" w:hAnsi="Times New Roman"/>
                <w:sz w:val="36"/>
                <w:rPrChange w:id="453" w:author="David Gravett" w:date="2019-12-01T10:21:00Z">
                  <w:rPr>
                    <w:rFonts w:ascii="Times New Roman" w:hAnsi="Times New Roman" w:cs="Times New Roman"/>
                    <w:sz w:val="24"/>
                    <w:szCs w:val="24"/>
                  </w:rPr>
                </w:rPrChange>
              </w:rPr>
              <w:t>0</w:t>
            </w:r>
          </w:p>
        </w:tc>
        <w:tc>
          <w:tcPr>
            <w:tcW w:w="933" w:type="dxa"/>
            <w:tcPrChange w:id="454"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5" w:author="David Gravett" w:date="2019-12-01T10:21:00Z">
                  <w:rPr>
                    <w:rFonts w:ascii="Times New Roman" w:hAnsi="Times New Roman" w:cs="Times New Roman"/>
                    <w:sz w:val="24"/>
                    <w:szCs w:val="24"/>
                  </w:rPr>
                </w:rPrChange>
              </w:rPr>
              <w:pPrChange w:id="456" w:author="James Dwyer" w:date="2019-12-01T10:21:00Z">
                <w:pPr/>
              </w:pPrChange>
            </w:pPr>
            <w:r w:rsidRPr="00016618">
              <w:rPr>
                <w:rFonts w:ascii="Times New Roman" w:hAnsi="Times New Roman"/>
                <w:sz w:val="36"/>
                <w:rPrChange w:id="457" w:author="David Gravett" w:date="2019-12-01T10:21:00Z">
                  <w:rPr>
                    <w:rFonts w:ascii="Times New Roman" w:hAnsi="Times New Roman" w:cs="Times New Roman"/>
                    <w:sz w:val="24"/>
                    <w:szCs w:val="24"/>
                  </w:rPr>
                </w:rPrChange>
              </w:rPr>
              <w:t>0</w:t>
            </w:r>
          </w:p>
        </w:tc>
        <w:tc>
          <w:tcPr>
            <w:tcW w:w="933" w:type="dxa"/>
            <w:tcPrChange w:id="458"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59" w:author="David Gravett" w:date="2019-12-01T10:21:00Z">
                  <w:rPr>
                    <w:rFonts w:ascii="Times New Roman" w:hAnsi="Times New Roman" w:cs="Times New Roman"/>
                    <w:sz w:val="24"/>
                    <w:szCs w:val="24"/>
                  </w:rPr>
                </w:rPrChange>
              </w:rPr>
              <w:pPrChange w:id="460" w:author="James Dwyer" w:date="2019-12-01T10:21:00Z">
                <w:pPr/>
              </w:pPrChange>
            </w:pPr>
            <w:r w:rsidRPr="00016618">
              <w:rPr>
                <w:rFonts w:ascii="Times New Roman" w:hAnsi="Times New Roman"/>
                <w:sz w:val="36"/>
                <w:rPrChange w:id="461" w:author="David Gravett" w:date="2019-12-01T10:21:00Z">
                  <w:rPr>
                    <w:rFonts w:ascii="Times New Roman" w:hAnsi="Times New Roman" w:cs="Times New Roman"/>
                    <w:sz w:val="24"/>
                    <w:szCs w:val="24"/>
                  </w:rPr>
                </w:rPrChange>
              </w:rPr>
              <w:t>0</w:t>
            </w:r>
          </w:p>
        </w:tc>
        <w:tc>
          <w:tcPr>
            <w:tcW w:w="933" w:type="dxa"/>
            <w:tcPrChange w:id="462"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3" w:author="David Gravett" w:date="2019-12-01T10:21:00Z">
                  <w:rPr>
                    <w:rFonts w:ascii="Times New Roman" w:hAnsi="Times New Roman" w:cs="Times New Roman"/>
                    <w:sz w:val="24"/>
                    <w:szCs w:val="24"/>
                  </w:rPr>
                </w:rPrChange>
              </w:rPr>
              <w:pPrChange w:id="464" w:author="James Dwyer" w:date="2019-12-01T10:21:00Z">
                <w:pPr/>
              </w:pPrChange>
            </w:pPr>
            <w:r w:rsidRPr="00016618">
              <w:rPr>
                <w:rFonts w:ascii="Times New Roman" w:hAnsi="Times New Roman"/>
                <w:sz w:val="36"/>
                <w:rPrChange w:id="465" w:author="David Gravett" w:date="2019-12-01T10:21:00Z">
                  <w:rPr>
                    <w:rFonts w:ascii="Times New Roman" w:hAnsi="Times New Roman" w:cs="Times New Roman"/>
                    <w:sz w:val="24"/>
                    <w:szCs w:val="24"/>
                  </w:rPr>
                </w:rPrChange>
              </w:rPr>
              <w:t>0</w:t>
            </w:r>
          </w:p>
        </w:tc>
        <w:tc>
          <w:tcPr>
            <w:tcW w:w="933" w:type="dxa"/>
            <w:tcPrChange w:id="466"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7" w:author="David Gravett" w:date="2019-12-01T10:21:00Z">
                  <w:rPr>
                    <w:rFonts w:ascii="Times New Roman" w:hAnsi="Times New Roman" w:cs="Times New Roman"/>
                    <w:sz w:val="24"/>
                    <w:szCs w:val="24"/>
                  </w:rPr>
                </w:rPrChange>
              </w:rPr>
              <w:pPrChange w:id="468" w:author="James Dwyer" w:date="2019-12-01T10:21:00Z">
                <w:pPr/>
              </w:pPrChange>
            </w:pPr>
            <w:r w:rsidRPr="00016618">
              <w:rPr>
                <w:rFonts w:ascii="Times New Roman" w:hAnsi="Times New Roman"/>
                <w:sz w:val="36"/>
                <w:rPrChange w:id="469"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0" w:author="David Gravett" w:date="2019-12-01T10:21:00Z">
            <w:trPr>
              <w:trHeight w:val="432"/>
            </w:trPr>
          </w:trPrChange>
        </w:trPr>
        <w:tc>
          <w:tcPr>
            <w:tcW w:w="933" w:type="dxa"/>
            <w:tcPrChange w:id="471"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2" w:author="David Gravett" w:date="2019-12-01T10:21:00Z">
                  <w:rPr>
                    <w:rFonts w:ascii="Times New Roman" w:hAnsi="Times New Roman" w:cs="Times New Roman"/>
                    <w:sz w:val="24"/>
                    <w:szCs w:val="24"/>
                  </w:rPr>
                </w:rPrChange>
              </w:rPr>
              <w:pPrChange w:id="473" w:author="James Dwyer" w:date="2019-12-01T10:21:00Z">
                <w:pPr/>
              </w:pPrChange>
            </w:pPr>
            <w:r w:rsidRPr="00016618">
              <w:rPr>
                <w:rFonts w:ascii="Times New Roman" w:hAnsi="Times New Roman"/>
                <w:sz w:val="36"/>
                <w:rPrChange w:id="474" w:author="David Gravett" w:date="2019-12-01T10:21:00Z">
                  <w:rPr>
                    <w:rFonts w:ascii="Times New Roman" w:hAnsi="Times New Roman" w:cs="Times New Roman"/>
                    <w:sz w:val="24"/>
                    <w:szCs w:val="24"/>
                  </w:rPr>
                </w:rPrChange>
              </w:rPr>
              <w:t>0</w:t>
            </w:r>
          </w:p>
        </w:tc>
        <w:tc>
          <w:tcPr>
            <w:tcW w:w="933" w:type="dxa"/>
            <w:tcPrChange w:id="475"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6" w:author="David Gravett" w:date="2019-12-01T10:21:00Z">
                  <w:rPr>
                    <w:rFonts w:ascii="Times New Roman" w:hAnsi="Times New Roman" w:cs="Times New Roman"/>
                    <w:sz w:val="24"/>
                    <w:szCs w:val="24"/>
                  </w:rPr>
                </w:rPrChange>
              </w:rPr>
              <w:pPrChange w:id="477" w:author="James Dwyer" w:date="2019-12-01T10:21:00Z">
                <w:pPr/>
              </w:pPrChange>
            </w:pPr>
            <w:r w:rsidRPr="00016618">
              <w:rPr>
                <w:rFonts w:ascii="Times New Roman" w:hAnsi="Times New Roman"/>
                <w:sz w:val="36"/>
                <w:rPrChange w:id="478" w:author="David Gravett" w:date="2019-12-01T10:21:00Z">
                  <w:rPr>
                    <w:rFonts w:ascii="Times New Roman" w:hAnsi="Times New Roman" w:cs="Times New Roman"/>
                    <w:sz w:val="24"/>
                    <w:szCs w:val="24"/>
                  </w:rPr>
                </w:rPrChange>
              </w:rPr>
              <w:t>0</w:t>
            </w:r>
          </w:p>
        </w:tc>
        <w:tc>
          <w:tcPr>
            <w:tcW w:w="933" w:type="dxa"/>
            <w:tcPrChange w:id="479"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0" w:author="David Gravett" w:date="2019-12-01T10:21:00Z">
                  <w:rPr>
                    <w:rFonts w:ascii="Times New Roman" w:hAnsi="Times New Roman" w:cs="Times New Roman"/>
                    <w:sz w:val="24"/>
                    <w:szCs w:val="24"/>
                  </w:rPr>
                </w:rPrChange>
              </w:rPr>
              <w:pPrChange w:id="481" w:author="James Dwyer" w:date="2019-12-01T10:21:00Z">
                <w:pPr/>
              </w:pPrChange>
            </w:pPr>
            <w:r w:rsidRPr="00016618">
              <w:rPr>
                <w:rFonts w:ascii="Times New Roman" w:hAnsi="Times New Roman"/>
                <w:sz w:val="36"/>
                <w:rPrChange w:id="482" w:author="David Gravett" w:date="2019-12-01T10:21:00Z">
                  <w:rPr>
                    <w:rFonts w:ascii="Times New Roman" w:hAnsi="Times New Roman" w:cs="Times New Roman"/>
                    <w:sz w:val="24"/>
                    <w:szCs w:val="24"/>
                  </w:rPr>
                </w:rPrChange>
              </w:rPr>
              <w:t>0</w:t>
            </w:r>
          </w:p>
        </w:tc>
        <w:tc>
          <w:tcPr>
            <w:tcW w:w="933" w:type="dxa"/>
            <w:tcPrChange w:id="483"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4" w:author="David Gravett" w:date="2019-12-01T10:21:00Z">
                  <w:rPr>
                    <w:rFonts w:ascii="Times New Roman" w:hAnsi="Times New Roman" w:cs="Times New Roman"/>
                    <w:sz w:val="24"/>
                    <w:szCs w:val="24"/>
                  </w:rPr>
                </w:rPrChange>
              </w:rPr>
              <w:pPrChange w:id="485" w:author="James Dwyer" w:date="2019-12-01T10:21:00Z">
                <w:pPr/>
              </w:pPrChange>
            </w:pPr>
            <w:r w:rsidRPr="00016618">
              <w:rPr>
                <w:rFonts w:ascii="Times New Roman" w:hAnsi="Times New Roman"/>
                <w:sz w:val="36"/>
                <w:rPrChange w:id="486" w:author="David Gravett" w:date="2019-12-01T10:21:00Z">
                  <w:rPr>
                    <w:rFonts w:ascii="Times New Roman" w:hAnsi="Times New Roman" w:cs="Times New Roman"/>
                    <w:sz w:val="24"/>
                    <w:szCs w:val="24"/>
                  </w:rPr>
                </w:rPrChange>
              </w:rPr>
              <w:t>0</w:t>
            </w:r>
          </w:p>
        </w:tc>
        <w:tc>
          <w:tcPr>
            <w:tcW w:w="933" w:type="dxa"/>
            <w:tcPrChange w:id="487"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88" w:author="David Gravett" w:date="2019-12-01T10:21:00Z">
                  <w:rPr>
                    <w:rFonts w:ascii="Times New Roman" w:hAnsi="Times New Roman" w:cs="Times New Roman"/>
                    <w:sz w:val="24"/>
                    <w:szCs w:val="24"/>
                  </w:rPr>
                </w:rPrChange>
              </w:rPr>
              <w:pPrChange w:id="489" w:author="James Dwyer" w:date="2019-12-01T10:21:00Z">
                <w:pPr/>
              </w:pPrChange>
            </w:pPr>
            <w:r w:rsidRPr="00016618">
              <w:rPr>
                <w:rFonts w:ascii="Times New Roman" w:hAnsi="Times New Roman"/>
                <w:sz w:val="36"/>
                <w:rPrChange w:id="490" w:author="David Gravett" w:date="2019-12-01T10:21:00Z">
                  <w:rPr>
                    <w:rFonts w:ascii="Times New Roman" w:hAnsi="Times New Roman" w:cs="Times New Roman"/>
                    <w:sz w:val="24"/>
                    <w:szCs w:val="24"/>
                  </w:rPr>
                </w:rPrChange>
              </w:rPr>
              <w:t>0</w:t>
            </w:r>
          </w:p>
        </w:tc>
        <w:tc>
          <w:tcPr>
            <w:tcW w:w="933" w:type="dxa"/>
            <w:tcPrChange w:id="491"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2" w:author="David Gravett" w:date="2019-12-01T10:21:00Z">
                  <w:rPr>
                    <w:rFonts w:ascii="Times New Roman" w:hAnsi="Times New Roman" w:cs="Times New Roman"/>
                    <w:sz w:val="24"/>
                    <w:szCs w:val="24"/>
                  </w:rPr>
                </w:rPrChange>
              </w:rPr>
              <w:pPrChange w:id="493" w:author="James Dwyer" w:date="2019-12-01T10:21:00Z">
                <w:pPr/>
              </w:pPrChange>
            </w:pPr>
            <w:r w:rsidRPr="00016618">
              <w:rPr>
                <w:rFonts w:ascii="Times New Roman" w:hAnsi="Times New Roman"/>
                <w:sz w:val="36"/>
                <w:rPrChange w:id="494" w:author="David Gravett" w:date="2019-12-01T10:21:00Z">
                  <w:rPr>
                    <w:rFonts w:ascii="Times New Roman" w:hAnsi="Times New Roman" w:cs="Times New Roman"/>
                    <w:sz w:val="24"/>
                    <w:szCs w:val="24"/>
                  </w:rPr>
                </w:rPrChange>
              </w:rPr>
              <w:t>0</w:t>
            </w:r>
          </w:p>
        </w:tc>
        <w:tc>
          <w:tcPr>
            <w:tcW w:w="933" w:type="dxa"/>
            <w:tcPrChange w:id="495"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6" w:author="David Gravett" w:date="2019-12-01T10:21:00Z">
                  <w:rPr>
                    <w:rFonts w:ascii="Times New Roman" w:hAnsi="Times New Roman" w:cs="Times New Roman"/>
                    <w:sz w:val="24"/>
                    <w:szCs w:val="24"/>
                  </w:rPr>
                </w:rPrChange>
              </w:rPr>
              <w:pPrChange w:id="497" w:author="James Dwyer" w:date="2019-12-01T10:21:00Z">
                <w:pPr/>
              </w:pPrChange>
            </w:pPr>
            <w:r w:rsidRPr="00016618">
              <w:rPr>
                <w:rFonts w:ascii="Times New Roman" w:hAnsi="Times New Roman"/>
                <w:sz w:val="36"/>
                <w:rPrChange w:id="498"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499" w:author="David Gravett" w:date="2019-12-01T10:21:00Z">
            <w:trPr>
              <w:trHeight w:val="432"/>
            </w:trPr>
          </w:trPrChange>
        </w:trPr>
        <w:tc>
          <w:tcPr>
            <w:tcW w:w="933" w:type="dxa"/>
            <w:tcPrChange w:id="500"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1" w:author="David Gravett" w:date="2019-12-01T10:21:00Z">
                  <w:rPr>
                    <w:rFonts w:ascii="Times New Roman" w:hAnsi="Times New Roman" w:cs="Times New Roman"/>
                    <w:sz w:val="24"/>
                    <w:szCs w:val="24"/>
                  </w:rPr>
                </w:rPrChange>
              </w:rPr>
              <w:pPrChange w:id="502" w:author="James Dwyer" w:date="2019-12-01T10:21:00Z">
                <w:pPr/>
              </w:pPrChange>
            </w:pPr>
            <w:r w:rsidRPr="00016618">
              <w:rPr>
                <w:rFonts w:ascii="Times New Roman" w:hAnsi="Times New Roman"/>
                <w:sz w:val="36"/>
                <w:rPrChange w:id="503" w:author="David Gravett" w:date="2019-12-01T10:21:00Z">
                  <w:rPr>
                    <w:rFonts w:ascii="Times New Roman" w:hAnsi="Times New Roman" w:cs="Times New Roman"/>
                    <w:sz w:val="24"/>
                    <w:szCs w:val="24"/>
                  </w:rPr>
                </w:rPrChange>
              </w:rPr>
              <w:t>0</w:t>
            </w:r>
          </w:p>
        </w:tc>
        <w:tc>
          <w:tcPr>
            <w:tcW w:w="933" w:type="dxa"/>
            <w:tcPrChange w:id="504"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5" w:author="David Gravett" w:date="2019-12-01T10:21:00Z">
                  <w:rPr>
                    <w:rFonts w:ascii="Times New Roman" w:hAnsi="Times New Roman" w:cs="Times New Roman"/>
                    <w:sz w:val="24"/>
                    <w:szCs w:val="24"/>
                  </w:rPr>
                </w:rPrChange>
              </w:rPr>
              <w:pPrChange w:id="506" w:author="James Dwyer" w:date="2019-12-01T10:21:00Z">
                <w:pPr/>
              </w:pPrChange>
            </w:pPr>
            <w:r w:rsidRPr="00016618">
              <w:rPr>
                <w:rFonts w:ascii="Times New Roman" w:hAnsi="Times New Roman"/>
                <w:sz w:val="36"/>
                <w:rPrChange w:id="507" w:author="David Gravett" w:date="2019-12-01T10:21:00Z">
                  <w:rPr>
                    <w:rFonts w:ascii="Times New Roman" w:hAnsi="Times New Roman" w:cs="Times New Roman"/>
                    <w:sz w:val="24"/>
                    <w:szCs w:val="24"/>
                  </w:rPr>
                </w:rPrChange>
              </w:rPr>
              <w:t>0</w:t>
            </w:r>
          </w:p>
        </w:tc>
        <w:tc>
          <w:tcPr>
            <w:tcW w:w="933" w:type="dxa"/>
            <w:tcPrChange w:id="508"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09" w:author="David Gravett" w:date="2019-12-01T10:21:00Z">
                  <w:rPr>
                    <w:rFonts w:ascii="Times New Roman" w:hAnsi="Times New Roman" w:cs="Times New Roman"/>
                    <w:sz w:val="24"/>
                    <w:szCs w:val="24"/>
                  </w:rPr>
                </w:rPrChange>
              </w:rPr>
              <w:pPrChange w:id="510" w:author="James Dwyer" w:date="2019-12-01T10:21:00Z">
                <w:pPr/>
              </w:pPrChange>
            </w:pPr>
            <w:r w:rsidRPr="00016618">
              <w:rPr>
                <w:rFonts w:ascii="Times New Roman" w:hAnsi="Times New Roman"/>
                <w:sz w:val="36"/>
                <w:rPrChange w:id="511" w:author="David Gravett" w:date="2019-12-01T10:21:00Z">
                  <w:rPr>
                    <w:rFonts w:ascii="Times New Roman" w:hAnsi="Times New Roman" w:cs="Times New Roman"/>
                    <w:sz w:val="24"/>
                    <w:szCs w:val="24"/>
                  </w:rPr>
                </w:rPrChange>
              </w:rPr>
              <w:t>0</w:t>
            </w:r>
          </w:p>
        </w:tc>
        <w:tc>
          <w:tcPr>
            <w:tcW w:w="933" w:type="dxa"/>
            <w:tcPrChange w:id="512"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3" w:author="David Gravett" w:date="2019-12-01T10:21:00Z">
                  <w:rPr>
                    <w:rFonts w:ascii="Times New Roman" w:hAnsi="Times New Roman" w:cs="Times New Roman"/>
                    <w:sz w:val="24"/>
                    <w:szCs w:val="24"/>
                  </w:rPr>
                </w:rPrChange>
              </w:rPr>
              <w:pPrChange w:id="514" w:author="James Dwyer" w:date="2019-12-01T10:21:00Z">
                <w:pPr/>
              </w:pPrChange>
            </w:pPr>
            <w:r w:rsidRPr="00016618">
              <w:rPr>
                <w:rFonts w:ascii="Times New Roman" w:hAnsi="Times New Roman"/>
                <w:sz w:val="36"/>
                <w:rPrChange w:id="515" w:author="David Gravett" w:date="2019-12-01T10:21:00Z">
                  <w:rPr>
                    <w:rFonts w:ascii="Times New Roman" w:hAnsi="Times New Roman" w:cs="Times New Roman"/>
                    <w:sz w:val="24"/>
                    <w:szCs w:val="24"/>
                  </w:rPr>
                </w:rPrChange>
              </w:rPr>
              <w:t>0</w:t>
            </w:r>
          </w:p>
        </w:tc>
        <w:tc>
          <w:tcPr>
            <w:tcW w:w="933" w:type="dxa"/>
            <w:tcPrChange w:id="516"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7" w:author="David Gravett" w:date="2019-12-01T10:21:00Z">
                  <w:rPr>
                    <w:rFonts w:ascii="Times New Roman" w:hAnsi="Times New Roman" w:cs="Times New Roman"/>
                    <w:sz w:val="24"/>
                    <w:szCs w:val="24"/>
                  </w:rPr>
                </w:rPrChange>
              </w:rPr>
              <w:pPrChange w:id="518" w:author="James Dwyer" w:date="2019-12-01T10:21:00Z">
                <w:pPr/>
              </w:pPrChange>
            </w:pPr>
            <w:r w:rsidRPr="00016618">
              <w:rPr>
                <w:rFonts w:ascii="Times New Roman" w:hAnsi="Times New Roman"/>
                <w:sz w:val="36"/>
                <w:rPrChange w:id="519" w:author="David Gravett" w:date="2019-12-01T10:21:00Z">
                  <w:rPr>
                    <w:rFonts w:ascii="Times New Roman" w:hAnsi="Times New Roman" w:cs="Times New Roman"/>
                    <w:sz w:val="24"/>
                    <w:szCs w:val="24"/>
                  </w:rPr>
                </w:rPrChange>
              </w:rPr>
              <w:t>0</w:t>
            </w:r>
          </w:p>
        </w:tc>
        <w:tc>
          <w:tcPr>
            <w:tcW w:w="933" w:type="dxa"/>
            <w:tcPrChange w:id="520"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1" w:author="David Gravett" w:date="2019-12-01T10:21:00Z">
                  <w:rPr>
                    <w:rFonts w:ascii="Times New Roman" w:hAnsi="Times New Roman" w:cs="Times New Roman"/>
                    <w:sz w:val="24"/>
                    <w:szCs w:val="24"/>
                  </w:rPr>
                </w:rPrChange>
              </w:rPr>
              <w:pPrChange w:id="522" w:author="James Dwyer" w:date="2019-12-01T10:21:00Z">
                <w:pPr/>
              </w:pPrChange>
            </w:pPr>
            <w:r w:rsidRPr="00016618">
              <w:rPr>
                <w:rFonts w:ascii="Times New Roman" w:hAnsi="Times New Roman"/>
                <w:sz w:val="36"/>
                <w:rPrChange w:id="523" w:author="David Gravett" w:date="2019-12-01T10:21:00Z">
                  <w:rPr>
                    <w:rFonts w:ascii="Times New Roman" w:hAnsi="Times New Roman" w:cs="Times New Roman"/>
                    <w:sz w:val="24"/>
                    <w:szCs w:val="24"/>
                  </w:rPr>
                </w:rPrChange>
              </w:rPr>
              <w:t>0</w:t>
            </w:r>
          </w:p>
        </w:tc>
        <w:tc>
          <w:tcPr>
            <w:tcW w:w="933" w:type="dxa"/>
            <w:tcPrChange w:id="524"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5" w:author="David Gravett" w:date="2019-12-01T10:21:00Z">
                  <w:rPr>
                    <w:rFonts w:ascii="Times New Roman" w:hAnsi="Times New Roman" w:cs="Times New Roman"/>
                    <w:sz w:val="24"/>
                    <w:szCs w:val="24"/>
                  </w:rPr>
                </w:rPrChange>
              </w:rPr>
              <w:pPrChange w:id="526" w:author="James Dwyer" w:date="2019-12-01T10:21:00Z">
                <w:pPr/>
              </w:pPrChange>
            </w:pPr>
            <w:r w:rsidRPr="00016618">
              <w:rPr>
                <w:rFonts w:ascii="Times New Roman" w:hAnsi="Times New Roman"/>
                <w:sz w:val="36"/>
                <w:rPrChange w:id="527"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28" w:author="David Gravett" w:date="2019-12-01T10:21:00Z">
            <w:trPr>
              <w:trHeight w:val="432"/>
            </w:trPr>
          </w:trPrChange>
        </w:trPr>
        <w:tc>
          <w:tcPr>
            <w:tcW w:w="933" w:type="dxa"/>
            <w:tcPrChange w:id="529"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0" w:author="David Gravett" w:date="2019-12-01T10:21:00Z">
                  <w:rPr>
                    <w:rFonts w:ascii="Times New Roman" w:hAnsi="Times New Roman" w:cs="Times New Roman"/>
                    <w:sz w:val="24"/>
                    <w:szCs w:val="24"/>
                  </w:rPr>
                </w:rPrChange>
              </w:rPr>
              <w:pPrChange w:id="531" w:author="James Dwyer" w:date="2019-12-01T10:21:00Z">
                <w:pPr/>
              </w:pPrChange>
            </w:pPr>
            <w:r w:rsidRPr="00016618">
              <w:rPr>
                <w:rFonts w:ascii="Times New Roman" w:hAnsi="Times New Roman"/>
                <w:sz w:val="36"/>
                <w:rPrChange w:id="532" w:author="David Gravett" w:date="2019-12-01T10:21:00Z">
                  <w:rPr>
                    <w:rFonts w:ascii="Times New Roman" w:hAnsi="Times New Roman" w:cs="Times New Roman"/>
                    <w:sz w:val="24"/>
                    <w:szCs w:val="24"/>
                  </w:rPr>
                </w:rPrChange>
              </w:rPr>
              <w:t>0</w:t>
            </w:r>
          </w:p>
        </w:tc>
        <w:tc>
          <w:tcPr>
            <w:tcW w:w="933" w:type="dxa"/>
            <w:tcPrChange w:id="533"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4" w:author="David Gravett" w:date="2019-12-01T10:21:00Z">
                  <w:rPr>
                    <w:rFonts w:ascii="Times New Roman" w:hAnsi="Times New Roman" w:cs="Times New Roman"/>
                    <w:sz w:val="24"/>
                    <w:szCs w:val="24"/>
                  </w:rPr>
                </w:rPrChange>
              </w:rPr>
              <w:pPrChange w:id="535" w:author="James Dwyer" w:date="2019-12-01T10:21:00Z">
                <w:pPr/>
              </w:pPrChange>
            </w:pPr>
            <w:r w:rsidRPr="00016618">
              <w:rPr>
                <w:rFonts w:ascii="Times New Roman" w:hAnsi="Times New Roman"/>
                <w:sz w:val="36"/>
                <w:rPrChange w:id="536" w:author="David Gravett" w:date="2019-12-01T10:21:00Z">
                  <w:rPr>
                    <w:rFonts w:ascii="Times New Roman" w:hAnsi="Times New Roman" w:cs="Times New Roman"/>
                    <w:sz w:val="24"/>
                    <w:szCs w:val="24"/>
                  </w:rPr>
                </w:rPrChange>
              </w:rPr>
              <w:t>0</w:t>
            </w:r>
          </w:p>
        </w:tc>
        <w:tc>
          <w:tcPr>
            <w:tcW w:w="933" w:type="dxa"/>
            <w:tcPrChange w:id="537"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38" w:author="David Gravett" w:date="2019-12-01T10:21:00Z">
                  <w:rPr>
                    <w:rFonts w:ascii="Times New Roman" w:hAnsi="Times New Roman" w:cs="Times New Roman"/>
                    <w:sz w:val="24"/>
                    <w:szCs w:val="24"/>
                  </w:rPr>
                </w:rPrChange>
              </w:rPr>
              <w:pPrChange w:id="539" w:author="James Dwyer" w:date="2019-12-01T10:21:00Z">
                <w:pPr/>
              </w:pPrChange>
            </w:pPr>
            <w:r w:rsidRPr="00016618">
              <w:rPr>
                <w:rFonts w:ascii="Times New Roman" w:hAnsi="Times New Roman"/>
                <w:sz w:val="36"/>
                <w:rPrChange w:id="540" w:author="David Gravett" w:date="2019-12-01T10:21:00Z">
                  <w:rPr>
                    <w:rFonts w:ascii="Times New Roman" w:hAnsi="Times New Roman" w:cs="Times New Roman"/>
                    <w:sz w:val="24"/>
                    <w:szCs w:val="24"/>
                  </w:rPr>
                </w:rPrChange>
              </w:rPr>
              <w:t>0</w:t>
            </w:r>
          </w:p>
        </w:tc>
        <w:tc>
          <w:tcPr>
            <w:tcW w:w="933" w:type="dxa"/>
            <w:tcPrChange w:id="541"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2" w:author="David Gravett" w:date="2019-12-01T10:21:00Z">
                  <w:rPr>
                    <w:rFonts w:ascii="Times New Roman" w:hAnsi="Times New Roman" w:cs="Times New Roman"/>
                    <w:sz w:val="24"/>
                    <w:szCs w:val="24"/>
                  </w:rPr>
                </w:rPrChange>
              </w:rPr>
              <w:pPrChange w:id="543" w:author="James Dwyer" w:date="2019-12-01T10:21:00Z">
                <w:pPr/>
              </w:pPrChange>
            </w:pPr>
            <w:r w:rsidRPr="00016618">
              <w:rPr>
                <w:rFonts w:ascii="Times New Roman" w:hAnsi="Times New Roman"/>
                <w:sz w:val="36"/>
                <w:rPrChange w:id="544" w:author="David Gravett" w:date="2019-12-01T10:21:00Z">
                  <w:rPr>
                    <w:rFonts w:ascii="Times New Roman" w:hAnsi="Times New Roman" w:cs="Times New Roman"/>
                    <w:sz w:val="24"/>
                    <w:szCs w:val="24"/>
                  </w:rPr>
                </w:rPrChange>
              </w:rPr>
              <w:t>0</w:t>
            </w:r>
          </w:p>
        </w:tc>
        <w:tc>
          <w:tcPr>
            <w:tcW w:w="933" w:type="dxa"/>
            <w:tcPrChange w:id="545"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6" w:author="David Gravett" w:date="2019-12-01T10:21:00Z">
                  <w:rPr>
                    <w:rFonts w:ascii="Times New Roman" w:hAnsi="Times New Roman" w:cs="Times New Roman"/>
                    <w:sz w:val="24"/>
                    <w:szCs w:val="24"/>
                  </w:rPr>
                </w:rPrChange>
              </w:rPr>
              <w:pPrChange w:id="547" w:author="James Dwyer" w:date="2019-12-01T10:21:00Z">
                <w:pPr/>
              </w:pPrChange>
            </w:pPr>
            <w:r w:rsidRPr="00016618">
              <w:rPr>
                <w:rFonts w:ascii="Times New Roman" w:hAnsi="Times New Roman"/>
                <w:sz w:val="36"/>
                <w:rPrChange w:id="548" w:author="David Gravett" w:date="2019-12-01T10:21:00Z">
                  <w:rPr>
                    <w:rFonts w:ascii="Times New Roman" w:hAnsi="Times New Roman" w:cs="Times New Roman"/>
                    <w:sz w:val="24"/>
                    <w:szCs w:val="24"/>
                  </w:rPr>
                </w:rPrChange>
              </w:rPr>
              <w:t>0</w:t>
            </w:r>
          </w:p>
        </w:tc>
        <w:tc>
          <w:tcPr>
            <w:tcW w:w="933" w:type="dxa"/>
            <w:tcPrChange w:id="549"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0" w:author="David Gravett" w:date="2019-12-01T10:21:00Z">
                  <w:rPr>
                    <w:rFonts w:ascii="Times New Roman" w:hAnsi="Times New Roman" w:cs="Times New Roman"/>
                    <w:sz w:val="24"/>
                    <w:szCs w:val="24"/>
                  </w:rPr>
                </w:rPrChange>
              </w:rPr>
              <w:pPrChange w:id="551" w:author="James Dwyer" w:date="2019-12-01T10:21:00Z">
                <w:pPr/>
              </w:pPrChange>
            </w:pPr>
            <w:r w:rsidRPr="00016618">
              <w:rPr>
                <w:rFonts w:ascii="Times New Roman" w:hAnsi="Times New Roman"/>
                <w:sz w:val="36"/>
                <w:rPrChange w:id="552" w:author="David Gravett" w:date="2019-12-01T10:21:00Z">
                  <w:rPr>
                    <w:rFonts w:ascii="Times New Roman" w:hAnsi="Times New Roman" w:cs="Times New Roman"/>
                    <w:sz w:val="24"/>
                    <w:szCs w:val="24"/>
                  </w:rPr>
                </w:rPrChange>
              </w:rPr>
              <w:t>0</w:t>
            </w:r>
          </w:p>
        </w:tc>
        <w:tc>
          <w:tcPr>
            <w:tcW w:w="933" w:type="dxa"/>
            <w:tcPrChange w:id="553"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4" w:author="David Gravett" w:date="2019-12-01T10:21:00Z">
                  <w:rPr>
                    <w:rFonts w:ascii="Times New Roman" w:hAnsi="Times New Roman" w:cs="Times New Roman"/>
                    <w:sz w:val="24"/>
                    <w:szCs w:val="24"/>
                  </w:rPr>
                </w:rPrChange>
              </w:rPr>
              <w:pPrChange w:id="555" w:author="James Dwyer" w:date="2019-12-01T10:21:00Z">
                <w:pPr/>
              </w:pPrChange>
            </w:pPr>
            <w:r w:rsidRPr="00016618">
              <w:rPr>
                <w:rFonts w:ascii="Times New Roman" w:hAnsi="Times New Roman"/>
                <w:sz w:val="36"/>
                <w:rPrChange w:id="556"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7"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7202F9" w:rsidRPr="00D103E4" w:rsidRDefault="007202F9" w:rsidP="00016618">
                              <w:pPr>
                                <w:pStyle w:val="Caption"/>
                                <w:jc w:val="center"/>
                                <w:rPr>
                                  <w:ins w:id="558" w:author="David Gravett" w:date="2019-12-01T10:21:00Z"/>
                                  <w:rFonts w:ascii="Arial" w:eastAsia="Arial" w:hAnsi="Arial" w:cs="Arial"/>
                                  <w:noProof/>
                                  <w:lang w:val="en"/>
                                </w:rPr>
                              </w:pPr>
                              <w:ins w:id="559"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3"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uc9l0zQCAABpBAAADgAAAAAAAAAAAAAA&#10;AAAuAgAAZHJzL2Uyb0RvYy54bWxQSwECLQAUAAYACAAAACEAijfvMd8AAAAIAQAADwAAAAAAAAAA&#10;AAAAAACOBAAAZHJzL2Rvd25yZXYueG1sUEsFBgAAAAAEAAQA8wAAAJoFAAAAAA==&#10;" stroked="f">
                  <v:textbox inset="0,0,0,0">
                    <w:txbxContent>
                      <w:p w14:paraId="262AFB62" w14:textId="50F4B341" w:rsidR="007202F9" w:rsidRPr="00D103E4" w:rsidRDefault="007202F9" w:rsidP="00016618">
                        <w:pPr>
                          <w:pStyle w:val="Caption"/>
                          <w:jc w:val="center"/>
                          <w:rPr>
                            <w:ins w:id="560" w:author="David Gravett" w:date="2019-12-01T10:21:00Z"/>
                            <w:rFonts w:ascii="Arial" w:eastAsia="Arial" w:hAnsi="Arial" w:cs="Arial"/>
                            <w:noProof/>
                            <w:lang w:val="en"/>
                          </w:rPr>
                        </w:pPr>
                        <w:ins w:id="561"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2"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3" w:author="David Gravett" w:date="2019-12-01T10:21:00Z"/>
          <w:sz w:val="40"/>
          <w:rPrChange w:id="564" w:author="David Gravett" w:date="2019-12-01T10:21:00Z">
            <w:rPr>
              <w:moveFrom w:id="565" w:author="David Gravett" w:date="2019-12-01T10:21:00Z"/>
              <w:rFonts w:asciiTheme="majorHAnsi" w:hAnsiTheme="majorHAnsi" w:cstheme="majorHAnsi"/>
              <w:color w:val="1F3864" w:themeColor="accent1" w:themeShade="80"/>
              <w:sz w:val="24"/>
              <w:szCs w:val="24"/>
              <w:lang w:val="en-US"/>
            </w:rPr>
          </w:rPrChange>
        </w:rPr>
        <w:pPrChange w:id="566" w:author="David Gravett" w:date="2019-12-01T10:21:00Z">
          <w:pPr>
            <w:spacing w:line="288" w:lineRule="auto"/>
            <w:jc w:val="both"/>
          </w:pPr>
        </w:pPrChange>
      </w:pPr>
      <w:moveFromRangeStart w:id="567" w:author="David Gravett" w:date="2019-12-01T10:21:00Z" w:name="move26088125"/>
      <w:moveFrom w:id="568" w:author="David Gravett" w:date="2019-12-01T10:21:00Z">
        <w:r>
          <w:rPr>
            <w:sz w:val="40"/>
            <w:rPrChange w:id="569"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67"/>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0" w:author="David Gravett" w:date="2019-12-01T10:21:00Z">
        <w:r w:rsidR="00BE50C5">
          <w:rPr>
            <w:rFonts w:ascii="Times New Roman" w:hAnsi="Times New Roman" w:cs="Times New Roman"/>
            <w:sz w:val="24"/>
            <w:szCs w:val="24"/>
            <w:lang w:val="en-US"/>
          </w:rPr>
          <w:t>its</w:t>
        </w:r>
      </w:ins>
      <w:del w:id="571"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2" w:author="David Gravett" w:date="2019-12-01T10:21:00Z"/>
          <w:rFonts w:asciiTheme="majorHAnsi" w:hAnsiTheme="majorHAnsi" w:cstheme="majorHAnsi"/>
          <w:color w:val="1F3864" w:themeColor="accent1" w:themeShade="80"/>
          <w:sz w:val="24"/>
          <w:szCs w:val="24"/>
          <w:lang w:val="en-US"/>
        </w:rPr>
      </w:pPr>
      <w:ins w:id="57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5">
          <w:tblGrid>
            <w:gridCol w:w="432"/>
            <w:gridCol w:w="432"/>
            <w:gridCol w:w="432"/>
            <w:gridCol w:w="432"/>
            <w:gridCol w:w="432"/>
            <w:gridCol w:w="432"/>
            <w:gridCol w:w="432"/>
          </w:tblGrid>
        </w:tblGridChange>
      </w:tblGrid>
      <w:tr w:rsidR="00E246BB" w14:paraId="0BF6BD74" w14:textId="77777777" w:rsidTr="00BE50C5">
        <w:trPr>
          <w:trHeight w:val="869"/>
          <w:trPrChange w:id="576" w:author="David Gravett" w:date="2019-12-01T10:21:00Z">
            <w:trPr>
              <w:trHeight w:val="432"/>
            </w:trPr>
          </w:trPrChange>
        </w:trPr>
        <w:tc>
          <w:tcPr>
            <w:tcW w:w="933" w:type="dxa"/>
            <w:tcPrChange w:id="577"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78" w:author="David Gravett" w:date="2019-12-01T10:21:00Z">
                  <w:rPr>
                    <w:rFonts w:ascii="Times New Roman" w:hAnsi="Times New Roman" w:cs="Times New Roman"/>
                    <w:sz w:val="24"/>
                    <w:szCs w:val="24"/>
                  </w:rPr>
                </w:rPrChange>
              </w:rPr>
              <w:pPrChange w:id="579" w:author="James Dwyer" w:date="2019-12-01T10:21:00Z">
                <w:pPr/>
              </w:pPrChange>
            </w:pPr>
            <w:r w:rsidRPr="00016618">
              <w:rPr>
                <w:rFonts w:ascii="Times New Roman" w:hAnsi="Times New Roman"/>
                <w:sz w:val="36"/>
                <w:rPrChange w:id="580" w:author="David Gravett" w:date="2019-12-01T10:21:00Z">
                  <w:rPr>
                    <w:rFonts w:ascii="Times New Roman" w:hAnsi="Times New Roman" w:cs="Times New Roman"/>
                    <w:sz w:val="24"/>
                    <w:szCs w:val="24"/>
                  </w:rPr>
                </w:rPrChange>
              </w:rPr>
              <w:t>0</w:t>
            </w:r>
          </w:p>
        </w:tc>
        <w:tc>
          <w:tcPr>
            <w:tcW w:w="933" w:type="dxa"/>
            <w:tcPrChange w:id="581"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5" w:author="David Gravett" w:date="2019-12-01T10:21:00Z">
            <w:trPr>
              <w:trHeight w:val="432"/>
            </w:trPr>
          </w:trPrChange>
        </w:trPr>
        <w:tc>
          <w:tcPr>
            <w:tcW w:w="933" w:type="dxa"/>
            <w:tcPrChange w:id="606"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07" w:author="David Gravett" w:date="2019-12-01T10:21:00Z">
                  <w:rPr>
                    <w:rFonts w:ascii="Times New Roman" w:hAnsi="Times New Roman" w:cs="Times New Roman"/>
                    <w:sz w:val="24"/>
                    <w:szCs w:val="24"/>
                  </w:rPr>
                </w:rPrChange>
              </w:rPr>
              <w:pPrChange w:id="608" w:author="James Dwyer" w:date="2019-12-01T10:21:00Z">
                <w:pPr/>
              </w:pPrChange>
            </w:pPr>
            <w:r w:rsidRPr="00016618">
              <w:rPr>
                <w:rFonts w:ascii="Times New Roman" w:hAnsi="Times New Roman"/>
                <w:sz w:val="36"/>
                <w:rPrChange w:id="609" w:author="David Gravett" w:date="2019-12-01T10:21:00Z">
                  <w:rPr>
                    <w:rFonts w:ascii="Times New Roman" w:hAnsi="Times New Roman" w:cs="Times New Roman"/>
                    <w:sz w:val="24"/>
                    <w:szCs w:val="24"/>
                  </w:rPr>
                </w:rPrChange>
              </w:rPr>
              <w:t>0</w:t>
            </w:r>
          </w:p>
        </w:tc>
        <w:tc>
          <w:tcPr>
            <w:tcW w:w="933" w:type="dxa"/>
            <w:tcPrChange w:id="610"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4" w:author="David Gravett" w:date="2019-12-01T10:21:00Z">
            <w:trPr>
              <w:trHeight w:val="432"/>
            </w:trPr>
          </w:trPrChange>
        </w:trPr>
        <w:tc>
          <w:tcPr>
            <w:tcW w:w="933" w:type="dxa"/>
            <w:tcPrChange w:id="635"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36" w:author="David Gravett" w:date="2019-12-01T10:21:00Z">
                  <w:rPr>
                    <w:rFonts w:ascii="Times New Roman" w:hAnsi="Times New Roman" w:cs="Times New Roman"/>
                    <w:sz w:val="24"/>
                    <w:szCs w:val="24"/>
                  </w:rPr>
                </w:rPrChange>
              </w:rPr>
              <w:pPrChange w:id="637" w:author="James Dwyer" w:date="2019-12-01T10:21:00Z">
                <w:pPr/>
              </w:pPrChange>
            </w:pPr>
            <w:r w:rsidRPr="00016618">
              <w:rPr>
                <w:rFonts w:ascii="Times New Roman" w:hAnsi="Times New Roman"/>
                <w:sz w:val="36"/>
                <w:rPrChange w:id="638" w:author="David Gravett" w:date="2019-12-01T10:21:00Z">
                  <w:rPr>
                    <w:rFonts w:ascii="Times New Roman" w:hAnsi="Times New Roman" w:cs="Times New Roman"/>
                    <w:sz w:val="24"/>
                    <w:szCs w:val="24"/>
                  </w:rPr>
                </w:rPrChange>
              </w:rPr>
              <w:t>0</w:t>
            </w:r>
          </w:p>
        </w:tc>
        <w:tc>
          <w:tcPr>
            <w:tcW w:w="933" w:type="dxa"/>
            <w:tcPrChange w:id="639"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3" w:author="David Gravett" w:date="2019-12-01T10:21:00Z">
            <w:trPr>
              <w:trHeight w:val="432"/>
            </w:trPr>
          </w:trPrChange>
        </w:trPr>
        <w:tc>
          <w:tcPr>
            <w:tcW w:w="933" w:type="dxa"/>
            <w:tcPrChange w:id="664"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5" w:author="David Gravett" w:date="2019-12-01T10:21:00Z">
                  <w:rPr>
                    <w:rFonts w:ascii="Times New Roman" w:hAnsi="Times New Roman" w:cs="Times New Roman"/>
                    <w:sz w:val="24"/>
                    <w:szCs w:val="24"/>
                  </w:rPr>
                </w:rPrChange>
              </w:rPr>
              <w:pPrChange w:id="666" w:author="James Dwyer" w:date="2019-12-01T10:21:00Z">
                <w:pPr/>
              </w:pPrChange>
            </w:pPr>
            <w:r w:rsidRPr="00016618">
              <w:rPr>
                <w:rFonts w:ascii="Times New Roman" w:hAnsi="Times New Roman"/>
                <w:sz w:val="36"/>
                <w:rPrChange w:id="667" w:author="David Gravett" w:date="2019-12-01T10:21:00Z">
                  <w:rPr>
                    <w:rFonts w:ascii="Times New Roman" w:hAnsi="Times New Roman" w:cs="Times New Roman"/>
                    <w:sz w:val="24"/>
                    <w:szCs w:val="24"/>
                  </w:rPr>
                </w:rPrChange>
              </w:rPr>
              <w:t>1</w:t>
            </w:r>
          </w:p>
        </w:tc>
        <w:tc>
          <w:tcPr>
            <w:tcW w:w="933" w:type="dxa"/>
            <w:tcPrChange w:id="668"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0</w:t>
            </w:r>
          </w:p>
        </w:tc>
        <w:tc>
          <w:tcPr>
            <w:tcW w:w="933" w:type="dxa"/>
            <w:tcPrChange w:id="676"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2" w:author="David Gravett" w:date="2019-12-01T10:21:00Z">
            <w:trPr>
              <w:trHeight w:val="432"/>
            </w:trPr>
          </w:trPrChange>
        </w:trPr>
        <w:tc>
          <w:tcPr>
            <w:tcW w:w="933" w:type="dxa"/>
            <w:tcPrChange w:id="693"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4" w:author="David Gravett" w:date="2019-12-01T10:21:00Z">
                  <w:rPr>
                    <w:rFonts w:ascii="Times New Roman" w:hAnsi="Times New Roman" w:cs="Times New Roman"/>
                    <w:sz w:val="24"/>
                    <w:szCs w:val="24"/>
                  </w:rPr>
                </w:rPrChange>
              </w:rPr>
              <w:pPrChange w:id="695" w:author="James Dwyer" w:date="2019-12-01T10:21:00Z">
                <w:pPr/>
              </w:pPrChange>
            </w:pPr>
            <w:r w:rsidRPr="00016618">
              <w:rPr>
                <w:rFonts w:ascii="Times New Roman" w:hAnsi="Times New Roman"/>
                <w:sz w:val="36"/>
                <w:rPrChange w:id="696" w:author="David Gravett" w:date="2019-12-01T10:21:00Z">
                  <w:rPr>
                    <w:rFonts w:ascii="Times New Roman" w:hAnsi="Times New Roman" w:cs="Times New Roman"/>
                    <w:sz w:val="24"/>
                    <w:szCs w:val="24"/>
                  </w:rPr>
                </w:rPrChange>
              </w:rPr>
              <w:t>0</w:t>
            </w:r>
          </w:p>
        </w:tc>
        <w:tc>
          <w:tcPr>
            <w:tcW w:w="933" w:type="dxa"/>
            <w:tcPrChange w:id="697"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1" w:author="David Gravett" w:date="2019-12-01T10:21:00Z">
            <w:trPr>
              <w:trHeight w:val="432"/>
            </w:trPr>
          </w:trPrChange>
        </w:trPr>
        <w:tc>
          <w:tcPr>
            <w:tcW w:w="933" w:type="dxa"/>
            <w:tcPrChange w:id="722"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3" w:author="David Gravett" w:date="2019-12-01T10:21:00Z">
                  <w:rPr>
                    <w:rFonts w:ascii="Times New Roman" w:hAnsi="Times New Roman" w:cs="Times New Roman"/>
                    <w:sz w:val="24"/>
                    <w:szCs w:val="24"/>
                  </w:rPr>
                </w:rPrChange>
              </w:rPr>
              <w:pPrChange w:id="724" w:author="James Dwyer" w:date="2019-12-01T10:21:00Z">
                <w:pPr/>
              </w:pPrChange>
            </w:pPr>
            <w:r w:rsidRPr="00016618">
              <w:rPr>
                <w:rFonts w:ascii="Times New Roman" w:hAnsi="Times New Roman"/>
                <w:sz w:val="36"/>
                <w:rPrChange w:id="725" w:author="David Gravett" w:date="2019-12-01T10:21:00Z">
                  <w:rPr>
                    <w:rFonts w:ascii="Times New Roman" w:hAnsi="Times New Roman" w:cs="Times New Roman"/>
                    <w:sz w:val="24"/>
                    <w:szCs w:val="24"/>
                  </w:rPr>
                </w:rPrChange>
              </w:rPr>
              <w:t>0</w:t>
            </w:r>
          </w:p>
        </w:tc>
        <w:tc>
          <w:tcPr>
            <w:tcW w:w="933" w:type="dxa"/>
            <w:tcPrChange w:id="726"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0" w:author="David Gravett" w:date="2019-12-01T10:21:00Z">
            <w:trPr>
              <w:trHeight w:val="432"/>
            </w:trPr>
          </w:trPrChange>
        </w:trPr>
        <w:tc>
          <w:tcPr>
            <w:tcW w:w="933" w:type="dxa"/>
            <w:tcPrChange w:id="751"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2" w:author="David Gravett" w:date="2019-12-01T10:21:00Z">
                  <w:rPr>
                    <w:rFonts w:ascii="Times New Roman" w:hAnsi="Times New Roman" w:cs="Times New Roman"/>
                    <w:sz w:val="24"/>
                    <w:szCs w:val="24"/>
                  </w:rPr>
                </w:rPrChange>
              </w:rPr>
              <w:pPrChange w:id="753" w:author="James Dwyer" w:date="2019-12-01T10:21:00Z">
                <w:pPr/>
              </w:pPrChange>
            </w:pPr>
            <w:r w:rsidRPr="00016618">
              <w:rPr>
                <w:rFonts w:ascii="Times New Roman" w:hAnsi="Times New Roman"/>
                <w:sz w:val="36"/>
                <w:rPrChange w:id="754" w:author="David Gravett" w:date="2019-12-01T10:21:00Z">
                  <w:rPr>
                    <w:rFonts w:ascii="Times New Roman" w:hAnsi="Times New Roman" w:cs="Times New Roman"/>
                    <w:sz w:val="24"/>
                    <w:szCs w:val="24"/>
                  </w:rPr>
                </w:rPrChange>
              </w:rPr>
              <w:t>0</w:t>
            </w:r>
          </w:p>
        </w:tc>
        <w:tc>
          <w:tcPr>
            <w:tcW w:w="933" w:type="dxa"/>
            <w:tcPrChange w:id="755"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79"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0" w:author="David Gravett" w:date="2019-12-01T10:21:00Z"/>
          <w:rFonts w:ascii="Times New Roman" w:hAnsi="Times New Roman" w:cs="Times New Roman"/>
          <w:sz w:val="24"/>
          <w:szCs w:val="24"/>
          <w:lang w:val="en-US"/>
        </w:rPr>
      </w:pPr>
      <w:moveFromRangeStart w:id="781" w:author="David Gravett" w:date="2019-12-01T10:21:00Z" w:name="move26088127"/>
      <w:moveFrom w:id="78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1"/>
      <w:ins w:id="783"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7202F9" w:rsidRPr="00D103E4" w:rsidRDefault="007202F9" w:rsidP="00016618">
                              <w:pPr>
                                <w:pStyle w:val="Caption"/>
                                <w:jc w:val="center"/>
                                <w:rPr>
                                  <w:ins w:id="784" w:author="David Gravett" w:date="2019-12-01T10:21:00Z"/>
                                  <w:rFonts w:ascii="Arial" w:eastAsia="Arial" w:hAnsi="Arial" w:cs="Arial"/>
                                  <w:noProof/>
                                  <w:lang w:val="en"/>
                                </w:rPr>
                              </w:pPr>
                              <w:ins w:id="785"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4"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IjTzlDQCAABqBAAADgAAAAAAAAAAAAAAAAAu&#10;AgAAZHJzL2Uyb0RvYy54bWxQSwECLQAUAAYACAAAACEAxZLOidwAAAAGAQAADwAAAAAAAAAAAAAA&#10;AACOBAAAZHJzL2Rvd25yZXYueG1sUEsFBgAAAAAEAAQA8wAAAJcFAAAAAA==&#10;" stroked="f">
                  <v:textbox inset="0,0,0,0">
                    <w:txbxContent>
                      <w:p w14:paraId="643FB274" w14:textId="26E1D828" w:rsidR="007202F9" w:rsidRPr="00D103E4" w:rsidRDefault="007202F9" w:rsidP="00016618">
                        <w:pPr>
                          <w:pStyle w:val="Caption"/>
                          <w:jc w:val="center"/>
                          <w:rPr>
                            <w:ins w:id="786" w:author="David Gravett" w:date="2019-12-01T10:21:00Z"/>
                            <w:rFonts w:ascii="Arial" w:eastAsia="Arial" w:hAnsi="Arial" w:cs="Arial"/>
                            <w:noProof/>
                            <w:lang w:val="en"/>
                          </w:rPr>
                        </w:pPr>
                        <w:ins w:id="787"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88"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89"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0"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1"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2"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3" w:author="David Gravett" w:date="2019-12-01T10:21:00Z"/>
        </w:trPr>
        <w:tc>
          <w:tcPr>
            <w:tcW w:w="432" w:type="dxa"/>
          </w:tcPr>
          <w:p w14:paraId="04C7622E" w14:textId="77777777" w:rsidR="00E246BB" w:rsidRDefault="00E246BB" w:rsidP="003B3061">
            <w:pPr>
              <w:rPr>
                <w:del w:id="794" w:author="David Gravett" w:date="2019-12-01T10:21:00Z"/>
                <w:rFonts w:ascii="Times New Roman" w:hAnsi="Times New Roman" w:cs="Times New Roman"/>
                <w:sz w:val="24"/>
                <w:szCs w:val="24"/>
              </w:rPr>
            </w:pPr>
            <w:del w:id="795"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796" w:author="David Gravett" w:date="2019-12-01T10:21:00Z"/>
                <w:rFonts w:ascii="Times New Roman" w:hAnsi="Times New Roman" w:cs="Times New Roman"/>
                <w:sz w:val="24"/>
                <w:szCs w:val="24"/>
              </w:rPr>
            </w:pPr>
            <w:del w:id="797"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798" w:author="David Gravett" w:date="2019-12-01T10:21:00Z"/>
                <w:rFonts w:ascii="Times New Roman" w:hAnsi="Times New Roman" w:cs="Times New Roman"/>
                <w:sz w:val="24"/>
                <w:szCs w:val="24"/>
              </w:rPr>
            </w:pPr>
            <w:del w:id="799"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08" w:author="David Gravett" w:date="2019-12-01T10:21:00Z"/>
        </w:trPr>
        <w:tc>
          <w:tcPr>
            <w:tcW w:w="432" w:type="dxa"/>
          </w:tcPr>
          <w:p w14:paraId="693BD055" w14:textId="77777777" w:rsidR="00E246BB" w:rsidRDefault="00E246BB" w:rsidP="003B3061">
            <w:pPr>
              <w:rPr>
                <w:del w:id="809" w:author="David Gravett" w:date="2019-12-01T10:21:00Z"/>
                <w:rFonts w:ascii="Times New Roman" w:hAnsi="Times New Roman" w:cs="Times New Roman"/>
                <w:sz w:val="24"/>
                <w:szCs w:val="24"/>
              </w:rPr>
            </w:pPr>
            <w:del w:id="810"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1" w:author="David Gravett" w:date="2019-12-01T10:21:00Z"/>
                <w:rFonts w:ascii="Times New Roman" w:hAnsi="Times New Roman" w:cs="Times New Roman"/>
                <w:sz w:val="24"/>
                <w:szCs w:val="24"/>
              </w:rPr>
            </w:pPr>
            <w:del w:id="812"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3" w:author="David Gravett" w:date="2019-12-01T10:21:00Z"/>
                <w:rFonts w:ascii="Times New Roman" w:hAnsi="Times New Roman" w:cs="Times New Roman"/>
                <w:sz w:val="24"/>
                <w:szCs w:val="24"/>
              </w:rPr>
            </w:pPr>
            <w:del w:id="814"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3" w:author="David Gravett" w:date="2019-12-01T10:21:00Z"/>
        </w:trPr>
        <w:tc>
          <w:tcPr>
            <w:tcW w:w="432" w:type="dxa"/>
          </w:tcPr>
          <w:p w14:paraId="22D4DB34" w14:textId="34C5C82E" w:rsidR="00E246BB" w:rsidRDefault="00E246BB" w:rsidP="003B3061">
            <w:pPr>
              <w:rPr>
                <w:del w:id="824" w:author="David Gravett" w:date="2019-12-01T10:21:00Z"/>
                <w:rFonts w:ascii="Times New Roman" w:hAnsi="Times New Roman" w:cs="Times New Roman"/>
                <w:sz w:val="24"/>
                <w:szCs w:val="24"/>
              </w:rPr>
            </w:pPr>
            <w:del w:id="825"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38" w:author="David Gravett" w:date="2019-12-01T10:21:00Z"/>
        </w:trPr>
        <w:tc>
          <w:tcPr>
            <w:tcW w:w="432" w:type="dxa"/>
          </w:tcPr>
          <w:p w14:paraId="77DB88BD" w14:textId="77777777" w:rsidR="00E246BB" w:rsidRDefault="00E246BB" w:rsidP="003B3061">
            <w:pPr>
              <w:rPr>
                <w:del w:id="839" w:author="David Gravett" w:date="2019-12-01T10:21:00Z"/>
                <w:rFonts w:ascii="Times New Roman" w:hAnsi="Times New Roman" w:cs="Times New Roman"/>
                <w:sz w:val="24"/>
                <w:szCs w:val="24"/>
              </w:rPr>
            </w:pPr>
            <w:del w:id="840"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3" w:author="David Gravett" w:date="2019-12-01T10:21:00Z"/>
        </w:trPr>
        <w:tc>
          <w:tcPr>
            <w:tcW w:w="432" w:type="dxa"/>
          </w:tcPr>
          <w:p w14:paraId="3F849D65" w14:textId="33C79841" w:rsidR="00E246BB" w:rsidRDefault="00E246BB" w:rsidP="003B3061">
            <w:pPr>
              <w:rPr>
                <w:del w:id="854" w:author="David Gravett" w:date="2019-12-01T10:21:00Z"/>
                <w:rFonts w:ascii="Times New Roman" w:hAnsi="Times New Roman" w:cs="Times New Roman"/>
                <w:sz w:val="24"/>
                <w:szCs w:val="24"/>
              </w:rPr>
            </w:pPr>
            <w:del w:id="855"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68" w:author="David Gravett" w:date="2019-12-01T10:21:00Z"/>
        </w:trPr>
        <w:tc>
          <w:tcPr>
            <w:tcW w:w="432" w:type="dxa"/>
          </w:tcPr>
          <w:p w14:paraId="5DEF886B" w14:textId="77777777" w:rsidR="00E246BB" w:rsidRDefault="00E246BB" w:rsidP="003B3061">
            <w:pPr>
              <w:rPr>
                <w:del w:id="869" w:author="David Gravett" w:date="2019-12-01T10:21:00Z"/>
                <w:rFonts w:ascii="Times New Roman" w:hAnsi="Times New Roman" w:cs="Times New Roman"/>
                <w:sz w:val="24"/>
                <w:szCs w:val="24"/>
              </w:rPr>
            </w:pPr>
            <w:del w:id="870"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3" w:author="David Gravett" w:date="2019-12-01T10:21:00Z"/>
        </w:trPr>
        <w:tc>
          <w:tcPr>
            <w:tcW w:w="432" w:type="dxa"/>
          </w:tcPr>
          <w:p w14:paraId="09127FBB" w14:textId="77777777" w:rsidR="00E246BB" w:rsidRDefault="00E246BB" w:rsidP="003B3061">
            <w:pPr>
              <w:rPr>
                <w:del w:id="884" w:author="David Gravett" w:date="2019-12-01T10:21:00Z"/>
                <w:rFonts w:ascii="Times New Roman" w:hAnsi="Times New Roman" w:cs="Times New Roman"/>
                <w:sz w:val="24"/>
                <w:szCs w:val="24"/>
              </w:rPr>
            </w:pPr>
            <w:del w:id="885"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898" w:author="David Gravett" w:date="2019-12-01T10:21:00Z">
          <w:pPr>
            <w:spacing w:line="288" w:lineRule="auto"/>
          </w:pPr>
        </w:pPrChange>
      </w:pPr>
      <w:moveToRangeStart w:id="899" w:author="David Gravett" w:date="2019-12-01T10:21:00Z" w:name="move26088127"/>
      <w:moveTo w:id="900"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899"/>
    </w:p>
    <w:p w14:paraId="278401A6" w14:textId="77777777" w:rsidR="00BE50C5" w:rsidRDefault="00BE50C5" w:rsidP="00016618">
      <w:pPr>
        <w:spacing w:line="288" w:lineRule="auto"/>
        <w:jc w:val="both"/>
        <w:rPr>
          <w:ins w:id="901"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2" w:author="David Gravett" w:date="2019-12-01T10:21:00Z"/>
        </w:trPr>
        <w:tc>
          <w:tcPr>
            <w:tcW w:w="933" w:type="dxa"/>
          </w:tcPr>
          <w:p w14:paraId="6D906F59" w14:textId="6DE50D43" w:rsidR="00016618" w:rsidRPr="00016618" w:rsidRDefault="00016618" w:rsidP="00016618">
            <w:pPr>
              <w:jc w:val="center"/>
              <w:rPr>
                <w:ins w:id="903" w:author="David Gravett" w:date="2019-12-01T10:21:00Z"/>
                <w:rFonts w:ascii="Times New Roman" w:hAnsi="Times New Roman" w:cs="Times New Roman"/>
                <w:sz w:val="36"/>
                <w:szCs w:val="36"/>
              </w:rPr>
            </w:pPr>
            <w:ins w:id="904"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05" w:author="David Gravett" w:date="2019-12-01T10:21:00Z"/>
                <w:rFonts w:ascii="Times New Roman" w:hAnsi="Times New Roman" w:cs="Times New Roman"/>
                <w:sz w:val="36"/>
                <w:szCs w:val="36"/>
              </w:rPr>
            </w:pPr>
            <w:ins w:id="906"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07" w:author="David Gravett" w:date="2019-12-01T10:21:00Z"/>
                <w:rFonts w:ascii="Times New Roman" w:hAnsi="Times New Roman" w:cs="Times New Roman"/>
                <w:sz w:val="36"/>
                <w:szCs w:val="36"/>
              </w:rPr>
            </w:pPr>
            <w:ins w:id="908"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17" w:author="David Gravett" w:date="2019-12-01T10:21:00Z"/>
        </w:trPr>
        <w:tc>
          <w:tcPr>
            <w:tcW w:w="933" w:type="dxa"/>
          </w:tcPr>
          <w:p w14:paraId="3B9A35D0" w14:textId="266E0B79" w:rsidR="00016618" w:rsidRPr="00016618" w:rsidRDefault="00016618" w:rsidP="00016618">
            <w:pPr>
              <w:jc w:val="center"/>
              <w:rPr>
                <w:ins w:id="918" w:author="David Gravett" w:date="2019-12-01T10:21:00Z"/>
                <w:rFonts w:ascii="Times New Roman" w:hAnsi="Times New Roman" w:cs="Times New Roman"/>
                <w:sz w:val="36"/>
                <w:szCs w:val="36"/>
              </w:rPr>
            </w:pPr>
            <w:ins w:id="919"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0" w:author="David Gravett" w:date="2019-12-01T10:21:00Z"/>
                <w:rFonts w:ascii="Times New Roman" w:hAnsi="Times New Roman" w:cs="Times New Roman"/>
                <w:sz w:val="36"/>
                <w:szCs w:val="36"/>
              </w:rPr>
            </w:pPr>
            <w:ins w:id="921"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2" w:author="David Gravett" w:date="2019-12-01T10:21:00Z"/>
                <w:rFonts w:ascii="Times New Roman" w:hAnsi="Times New Roman" w:cs="Times New Roman"/>
                <w:sz w:val="36"/>
                <w:szCs w:val="36"/>
              </w:rPr>
            </w:pPr>
            <w:ins w:id="923"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2" w:author="David Gravett" w:date="2019-12-01T10:21:00Z"/>
        </w:trPr>
        <w:tc>
          <w:tcPr>
            <w:tcW w:w="933" w:type="dxa"/>
          </w:tcPr>
          <w:p w14:paraId="535B4265" w14:textId="625E0506" w:rsidR="00016618" w:rsidRPr="00016618" w:rsidRDefault="00016618" w:rsidP="00016618">
            <w:pPr>
              <w:jc w:val="center"/>
              <w:rPr>
                <w:ins w:id="933" w:author="David Gravett" w:date="2019-12-01T10:21:00Z"/>
                <w:rFonts w:ascii="Times New Roman" w:hAnsi="Times New Roman" w:cs="Times New Roman"/>
                <w:sz w:val="36"/>
                <w:szCs w:val="36"/>
              </w:rPr>
            </w:pPr>
            <w:ins w:id="934"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47" w:author="David Gravett" w:date="2019-12-01T10:21:00Z"/>
        </w:trPr>
        <w:tc>
          <w:tcPr>
            <w:tcW w:w="933" w:type="dxa"/>
          </w:tcPr>
          <w:p w14:paraId="57F36703" w14:textId="709251CB" w:rsidR="00016618" w:rsidRPr="00016618" w:rsidRDefault="00016618" w:rsidP="00016618">
            <w:pPr>
              <w:jc w:val="center"/>
              <w:rPr>
                <w:ins w:id="948" w:author="David Gravett" w:date="2019-12-01T10:21:00Z"/>
                <w:rFonts w:ascii="Times New Roman" w:hAnsi="Times New Roman" w:cs="Times New Roman"/>
                <w:sz w:val="36"/>
                <w:szCs w:val="36"/>
              </w:rPr>
            </w:pPr>
            <w:ins w:id="949"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2" w:author="David Gravett" w:date="2019-12-01T10:21:00Z"/>
        </w:trPr>
        <w:tc>
          <w:tcPr>
            <w:tcW w:w="933" w:type="dxa"/>
          </w:tcPr>
          <w:p w14:paraId="66CCE07C" w14:textId="2F52360D" w:rsidR="00016618" w:rsidRPr="00016618" w:rsidRDefault="00016618" w:rsidP="00016618">
            <w:pPr>
              <w:jc w:val="center"/>
              <w:rPr>
                <w:ins w:id="963" w:author="David Gravett" w:date="2019-12-01T10:21:00Z"/>
                <w:rFonts w:ascii="Times New Roman" w:hAnsi="Times New Roman" w:cs="Times New Roman"/>
                <w:sz w:val="36"/>
                <w:szCs w:val="36"/>
              </w:rPr>
            </w:pPr>
            <w:ins w:id="964"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77" w:author="David Gravett" w:date="2019-12-01T10:21:00Z"/>
        </w:trPr>
        <w:tc>
          <w:tcPr>
            <w:tcW w:w="933" w:type="dxa"/>
          </w:tcPr>
          <w:p w14:paraId="44D7E6C6" w14:textId="7D754606" w:rsidR="00016618" w:rsidRPr="00016618" w:rsidRDefault="00016618" w:rsidP="00016618">
            <w:pPr>
              <w:jc w:val="center"/>
              <w:rPr>
                <w:ins w:id="978" w:author="David Gravett" w:date="2019-12-01T10:21:00Z"/>
                <w:rFonts w:ascii="Times New Roman" w:hAnsi="Times New Roman" w:cs="Times New Roman"/>
                <w:sz w:val="36"/>
                <w:szCs w:val="36"/>
              </w:rPr>
            </w:pPr>
            <w:ins w:id="979"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2" w:author="David Gravett" w:date="2019-12-01T10:21:00Z"/>
        </w:trPr>
        <w:tc>
          <w:tcPr>
            <w:tcW w:w="933" w:type="dxa"/>
          </w:tcPr>
          <w:p w14:paraId="71518CE4" w14:textId="2211EBF1" w:rsidR="00016618" w:rsidRPr="00016618" w:rsidRDefault="00016618" w:rsidP="00016618">
            <w:pPr>
              <w:jc w:val="center"/>
              <w:rPr>
                <w:ins w:id="993" w:author="David Gravett" w:date="2019-12-01T10:21:00Z"/>
                <w:rFonts w:ascii="Times New Roman" w:hAnsi="Times New Roman" w:cs="Times New Roman"/>
                <w:sz w:val="36"/>
                <w:szCs w:val="36"/>
              </w:rPr>
            </w:pPr>
            <w:ins w:id="994"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07" w:author="David Gravett" w:date="2019-12-01T10:21:00Z"/>
          <w:rFonts w:ascii="Times New Roman" w:hAnsi="Times New Roman" w:cs="Times New Roman"/>
          <w:sz w:val="24"/>
          <w:szCs w:val="24"/>
          <w:lang w:val="en-US"/>
        </w:rPr>
      </w:pPr>
      <w:ins w:id="1008"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7202F9" w:rsidRPr="00D103E4" w:rsidRDefault="007202F9" w:rsidP="00016618">
                              <w:pPr>
                                <w:pStyle w:val="Caption"/>
                                <w:jc w:val="center"/>
                                <w:rPr>
                                  <w:ins w:id="1009" w:author="David Gravett" w:date="2019-12-01T10:21:00Z"/>
                                  <w:rFonts w:ascii="Arial" w:eastAsia="Arial" w:hAnsi="Arial" w:cs="Arial"/>
                                  <w:noProof/>
                                  <w:lang w:val="en"/>
                                </w:rPr>
                              </w:pPr>
                              <w:ins w:id="1010"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5"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g42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ueDcQX1C+B76BgqOrxVe+MBCfGYeOwYR4xTEJ1ykhraicLYoacD/&#10;/Js/5aOQGKWkxQ6saPhxYF5Qor9ZlDi162D4wdgNhj2YFSDUCc6X49nEAz7qwZQezAsOxzLdgiFm&#10;Od5V0TiYq9jPAQ4XF8tlTsKmdCw+2I3jqfRA7LZ7Yd6dZYko6CMMvcnKd+r0uT3Ny0MEqbJ0idie&#10;xTPf2NBZn/PwpYl5u89Zr7+IxS8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2yDjY1AgAAagQAAA4AAAAAAAAAAAAAAAAA&#10;LgIAAGRycy9lMm9Eb2MueG1sUEsBAi0AFAAGAAgAAAAhADuLY8HcAAAABgEAAA8AAAAAAAAAAAAA&#10;AAAAjwQAAGRycy9kb3ducmV2LnhtbFBLBQYAAAAABAAEAPMAAACYBQAAAAA=&#10;" stroked="f">
                  <v:textbox inset="0,0,0,0">
                    <w:txbxContent>
                      <w:p w14:paraId="22F77CD2" w14:textId="6CD32865" w:rsidR="007202F9" w:rsidRPr="00D103E4" w:rsidRDefault="007202F9" w:rsidP="00016618">
                        <w:pPr>
                          <w:pStyle w:val="Caption"/>
                          <w:jc w:val="center"/>
                          <w:rPr>
                            <w:ins w:id="1011" w:author="David Gravett" w:date="2019-12-01T10:21:00Z"/>
                            <w:rFonts w:ascii="Arial" w:eastAsia="Arial" w:hAnsi="Arial" w:cs="Arial"/>
                            <w:noProof/>
                            <w:lang w:val="en"/>
                          </w:rPr>
                        </w:pPr>
                        <w:ins w:id="1012"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4" w:author="David Gravett" w:date="2019-12-01T10:21:00Z"/>
          <w:rFonts w:ascii="Times New Roman" w:hAnsi="Times New Roman" w:cs="Times New Roman"/>
          <w:sz w:val="24"/>
          <w:szCs w:val="24"/>
          <w:lang w:val="en-US"/>
        </w:rPr>
      </w:pPr>
      <w:ins w:id="1015"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16"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17"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19"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0"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25" w:author="David Gravett" w:date="2019-12-01T10:21:00Z"/>
          <w:rFonts w:asciiTheme="majorHAnsi" w:hAnsiTheme="majorHAnsi" w:cstheme="majorHAnsi"/>
          <w:color w:val="1F3864" w:themeColor="accent1" w:themeShade="80"/>
          <w:sz w:val="40"/>
          <w:szCs w:val="40"/>
        </w:rPr>
      </w:pPr>
      <w:ins w:id="102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28" w:author="David Gravett" w:date="2019-12-01T10:21:00Z"/>
        </w:trPr>
        <w:tc>
          <w:tcPr>
            <w:tcW w:w="933" w:type="dxa"/>
          </w:tcPr>
          <w:p w14:paraId="25DAC49B" w14:textId="16EDC669" w:rsidR="00016618" w:rsidRPr="00016618" w:rsidRDefault="00016618" w:rsidP="00016618">
            <w:pPr>
              <w:jc w:val="center"/>
              <w:rPr>
                <w:ins w:id="1029" w:author="David Gravett" w:date="2019-12-01T10:21:00Z"/>
                <w:rFonts w:ascii="Times New Roman" w:hAnsi="Times New Roman" w:cs="Times New Roman"/>
                <w:sz w:val="36"/>
                <w:szCs w:val="36"/>
              </w:rPr>
            </w:pPr>
            <w:ins w:id="1030"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3" w:author="David Gravett" w:date="2019-12-01T10:21:00Z"/>
        </w:trPr>
        <w:tc>
          <w:tcPr>
            <w:tcW w:w="933" w:type="dxa"/>
          </w:tcPr>
          <w:p w14:paraId="19D88635" w14:textId="21B80CD1" w:rsidR="00016618" w:rsidRPr="00016618" w:rsidRDefault="00016618" w:rsidP="00016618">
            <w:pPr>
              <w:jc w:val="center"/>
              <w:rPr>
                <w:ins w:id="1044" w:author="David Gravett" w:date="2019-12-01T10:21:00Z"/>
                <w:rFonts w:ascii="Times New Roman" w:hAnsi="Times New Roman" w:cs="Times New Roman"/>
                <w:sz w:val="36"/>
                <w:szCs w:val="36"/>
              </w:rPr>
            </w:pPr>
            <w:ins w:id="1045"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46" w:author="David Gravett" w:date="2019-12-01T10:21:00Z"/>
                <w:rFonts w:ascii="Times New Roman" w:hAnsi="Times New Roman" w:cs="Times New Roman"/>
                <w:sz w:val="36"/>
                <w:szCs w:val="36"/>
              </w:rPr>
            </w:pPr>
            <w:ins w:id="1047"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48" w:author="David Gravett" w:date="2019-12-01T10:21:00Z"/>
                <w:rFonts w:ascii="Times New Roman" w:hAnsi="Times New Roman" w:cs="Times New Roman"/>
                <w:sz w:val="36"/>
                <w:szCs w:val="36"/>
              </w:rPr>
            </w:pPr>
            <w:ins w:id="1049"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0" w:author="David Gravett" w:date="2019-12-01T10:21:00Z"/>
                <w:rFonts w:ascii="Times New Roman" w:hAnsi="Times New Roman" w:cs="Times New Roman"/>
                <w:sz w:val="36"/>
                <w:szCs w:val="36"/>
              </w:rPr>
            </w:pPr>
            <w:ins w:id="1051"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58" w:author="David Gravett" w:date="2019-12-01T10:21:00Z"/>
        </w:trPr>
        <w:tc>
          <w:tcPr>
            <w:tcW w:w="933" w:type="dxa"/>
          </w:tcPr>
          <w:p w14:paraId="38C19A43" w14:textId="785CC76E" w:rsidR="00016618" w:rsidRPr="00016618" w:rsidRDefault="00016618" w:rsidP="00016618">
            <w:pPr>
              <w:jc w:val="center"/>
              <w:rPr>
                <w:ins w:id="1059" w:author="David Gravett" w:date="2019-12-01T10:21:00Z"/>
                <w:rFonts w:ascii="Times New Roman" w:hAnsi="Times New Roman" w:cs="Times New Roman"/>
                <w:sz w:val="36"/>
                <w:szCs w:val="36"/>
              </w:rPr>
            </w:pPr>
            <w:ins w:id="1060"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3" w:author="David Gravett" w:date="2019-12-01T10:21:00Z"/>
        </w:trPr>
        <w:tc>
          <w:tcPr>
            <w:tcW w:w="933" w:type="dxa"/>
          </w:tcPr>
          <w:p w14:paraId="6874888F" w14:textId="6A528125" w:rsidR="00016618" w:rsidRPr="00016618" w:rsidRDefault="00016618" w:rsidP="00016618">
            <w:pPr>
              <w:jc w:val="center"/>
              <w:rPr>
                <w:ins w:id="1074" w:author="David Gravett" w:date="2019-12-01T10:21:00Z"/>
                <w:rFonts w:ascii="Times New Roman" w:hAnsi="Times New Roman" w:cs="Times New Roman"/>
                <w:sz w:val="36"/>
                <w:szCs w:val="36"/>
              </w:rPr>
            </w:pPr>
            <w:ins w:id="1075"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88" w:author="David Gravett" w:date="2019-12-01T10:21:00Z"/>
        </w:trPr>
        <w:tc>
          <w:tcPr>
            <w:tcW w:w="933" w:type="dxa"/>
          </w:tcPr>
          <w:p w14:paraId="52585A82" w14:textId="0A535F6A" w:rsidR="00016618" w:rsidRPr="00016618" w:rsidRDefault="00016618" w:rsidP="00016618">
            <w:pPr>
              <w:jc w:val="center"/>
              <w:rPr>
                <w:ins w:id="1089" w:author="David Gravett" w:date="2019-12-01T10:21:00Z"/>
                <w:rFonts w:ascii="Times New Roman" w:hAnsi="Times New Roman" w:cs="Times New Roman"/>
                <w:sz w:val="36"/>
                <w:szCs w:val="36"/>
              </w:rPr>
            </w:pPr>
            <w:ins w:id="1090"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3" w:author="David Gravett" w:date="2019-12-01T10:21:00Z"/>
        </w:trPr>
        <w:tc>
          <w:tcPr>
            <w:tcW w:w="933" w:type="dxa"/>
          </w:tcPr>
          <w:p w14:paraId="6141216C" w14:textId="658C9479" w:rsidR="00016618" w:rsidRPr="00016618" w:rsidRDefault="00016618" w:rsidP="00016618">
            <w:pPr>
              <w:jc w:val="center"/>
              <w:rPr>
                <w:ins w:id="1104" w:author="David Gravett" w:date="2019-12-01T10:21:00Z"/>
                <w:rFonts w:ascii="Times New Roman" w:hAnsi="Times New Roman" w:cs="Times New Roman"/>
                <w:sz w:val="36"/>
                <w:szCs w:val="36"/>
              </w:rPr>
            </w:pPr>
            <w:ins w:id="1105"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18" w:author="David Gravett" w:date="2019-12-01T10:21:00Z"/>
        </w:trPr>
        <w:tc>
          <w:tcPr>
            <w:tcW w:w="933" w:type="dxa"/>
          </w:tcPr>
          <w:p w14:paraId="1D5D7470" w14:textId="00E8F556" w:rsidR="00016618" w:rsidRPr="00016618" w:rsidRDefault="00016618" w:rsidP="00016618">
            <w:pPr>
              <w:jc w:val="center"/>
              <w:rPr>
                <w:ins w:id="1119" w:author="David Gravett" w:date="2019-12-01T10:21:00Z"/>
                <w:rFonts w:ascii="Times New Roman" w:hAnsi="Times New Roman" w:cs="Times New Roman"/>
                <w:sz w:val="36"/>
                <w:szCs w:val="36"/>
              </w:rPr>
            </w:pPr>
            <w:ins w:id="1120"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3" w:author="David Gravett" w:date="2019-12-01T10:21:00Z"/>
          <w:rFonts w:ascii="Times New Roman" w:hAnsi="Times New Roman" w:cs="Times New Roman"/>
          <w:sz w:val="24"/>
          <w:szCs w:val="24"/>
          <w:lang w:val="en-US"/>
        </w:rPr>
      </w:pPr>
      <w:ins w:id="1134"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7202F9" w:rsidRPr="00D103E4" w:rsidRDefault="007202F9" w:rsidP="00016618">
                              <w:pPr>
                                <w:pStyle w:val="Caption"/>
                                <w:jc w:val="center"/>
                                <w:rPr>
                                  <w:ins w:id="1135" w:author="David Gravett" w:date="2019-12-01T10:21:00Z"/>
                                  <w:rFonts w:ascii="Arial" w:eastAsia="Arial" w:hAnsi="Arial" w:cs="Arial"/>
                                  <w:noProof/>
                                  <w:lang w:val="en"/>
                                </w:rPr>
                              </w:pPr>
                              <w:ins w:id="1136"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6"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tH+5I1AgAAagQAAA4AAAAAAAAAAAAA&#10;AAAALgIAAGRycy9lMm9Eb2MueG1sUEsBAi0AFAAGAAgAAAAhABwuC0bfAAAACQEAAA8AAAAAAAAA&#10;AAAAAAAAjwQAAGRycy9kb3ducmV2LnhtbFBLBQYAAAAABAAEAPMAAACbBQAAAAA=&#10;" stroked="f">
                  <v:textbox inset="0,0,0,0">
                    <w:txbxContent>
                      <w:p w14:paraId="4BDE8B54" w14:textId="2FA314D9" w:rsidR="007202F9" w:rsidRPr="00D103E4" w:rsidRDefault="007202F9" w:rsidP="00016618">
                        <w:pPr>
                          <w:pStyle w:val="Caption"/>
                          <w:jc w:val="center"/>
                          <w:rPr>
                            <w:ins w:id="1137" w:author="David Gravett" w:date="2019-12-01T10:21:00Z"/>
                            <w:rFonts w:ascii="Arial" w:eastAsia="Arial" w:hAnsi="Arial" w:cs="Arial"/>
                            <w:noProof/>
                            <w:lang w:val="en"/>
                          </w:rPr>
                        </w:pPr>
                        <w:ins w:id="1138"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39" w:author="David Gravett" w:date="2019-12-01T10:21:00Z"/>
        </w:trPr>
        <w:tc>
          <w:tcPr>
            <w:tcW w:w="432" w:type="dxa"/>
          </w:tcPr>
          <w:p w14:paraId="6A672990" w14:textId="77777777" w:rsidR="00E246BB" w:rsidRDefault="00E246BB" w:rsidP="003B3061">
            <w:pPr>
              <w:rPr>
                <w:del w:id="1140" w:author="David Gravett" w:date="2019-12-01T10:21:00Z"/>
                <w:rFonts w:ascii="Times New Roman" w:hAnsi="Times New Roman" w:cs="Times New Roman"/>
                <w:sz w:val="24"/>
                <w:szCs w:val="24"/>
              </w:rPr>
            </w:pPr>
            <w:del w:id="114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2" w:author="David Gravett" w:date="2019-12-01T10:21:00Z"/>
                <w:rFonts w:ascii="Times New Roman" w:hAnsi="Times New Roman" w:cs="Times New Roman"/>
                <w:sz w:val="24"/>
                <w:szCs w:val="24"/>
              </w:rPr>
            </w:pPr>
            <w:del w:id="114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4" w:author="David Gravett" w:date="2019-12-01T10:21:00Z"/>
                <w:rFonts w:ascii="Times New Roman" w:hAnsi="Times New Roman" w:cs="Times New Roman"/>
                <w:sz w:val="24"/>
                <w:szCs w:val="24"/>
              </w:rPr>
            </w:pPr>
            <w:del w:id="114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46" w:author="David Gravett" w:date="2019-12-01T10:21:00Z"/>
                <w:rFonts w:ascii="Times New Roman" w:hAnsi="Times New Roman" w:cs="Times New Roman"/>
                <w:sz w:val="24"/>
                <w:szCs w:val="24"/>
              </w:rPr>
            </w:pPr>
            <w:del w:id="114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48" w:author="David Gravett" w:date="2019-12-01T10:21:00Z"/>
                <w:rFonts w:ascii="Times New Roman" w:hAnsi="Times New Roman" w:cs="Times New Roman"/>
                <w:sz w:val="24"/>
                <w:szCs w:val="24"/>
              </w:rPr>
            </w:pPr>
            <w:del w:id="114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4" w:author="David Gravett" w:date="2019-12-01T10:21:00Z"/>
        </w:trPr>
        <w:tc>
          <w:tcPr>
            <w:tcW w:w="432" w:type="dxa"/>
          </w:tcPr>
          <w:p w14:paraId="1E1E774E" w14:textId="77777777" w:rsidR="00E246BB" w:rsidRDefault="00E246BB" w:rsidP="003B3061">
            <w:pPr>
              <w:rPr>
                <w:del w:id="1155" w:author="David Gravett" w:date="2019-12-01T10:21:00Z"/>
                <w:rFonts w:ascii="Times New Roman" w:hAnsi="Times New Roman" w:cs="Times New Roman"/>
                <w:sz w:val="24"/>
                <w:szCs w:val="24"/>
              </w:rPr>
            </w:pPr>
            <w:del w:id="115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57" w:author="David Gravett" w:date="2019-12-01T10:21:00Z"/>
                <w:rFonts w:ascii="Times New Roman" w:hAnsi="Times New Roman" w:cs="Times New Roman"/>
                <w:sz w:val="24"/>
                <w:szCs w:val="24"/>
              </w:rPr>
            </w:pPr>
            <w:del w:id="115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59" w:author="David Gravett" w:date="2019-12-01T10:21:00Z"/>
                <w:rFonts w:ascii="Times New Roman" w:hAnsi="Times New Roman" w:cs="Times New Roman"/>
                <w:sz w:val="24"/>
                <w:szCs w:val="24"/>
              </w:rPr>
            </w:pPr>
            <w:del w:id="116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1" w:author="David Gravett" w:date="2019-12-01T10:21:00Z"/>
                <w:rFonts w:ascii="Times New Roman" w:hAnsi="Times New Roman" w:cs="Times New Roman"/>
                <w:sz w:val="24"/>
                <w:szCs w:val="24"/>
              </w:rPr>
            </w:pPr>
            <w:del w:id="116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3" w:author="David Gravett" w:date="2019-12-01T10:21:00Z"/>
                <w:rFonts w:ascii="Times New Roman" w:hAnsi="Times New Roman" w:cs="Times New Roman"/>
                <w:sz w:val="24"/>
                <w:szCs w:val="24"/>
              </w:rPr>
            </w:pPr>
            <w:del w:id="116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69" w:author="David Gravett" w:date="2019-12-01T10:21:00Z"/>
        </w:trPr>
        <w:tc>
          <w:tcPr>
            <w:tcW w:w="432" w:type="dxa"/>
          </w:tcPr>
          <w:p w14:paraId="67579085" w14:textId="77777777" w:rsidR="00E246BB" w:rsidRDefault="00E246BB" w:rsidP="003B3061">
            <w:pPr>
              <w:rPr>
                <w:del w:id="1170" w:author="David Gravett" w:date="2019-12-01T10:21:00Z"/>
                <w:rFonts w:ascii="Times New Roman" w:hAnsi="Times New Roman" w:cs="Times New Roman"/>
                <w:sz w:val="24"/>
                <w:szCs w:val="24"/>
              </w:rPr>
            </w:pPr>
            <w:del w:id="117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4" w:author="David Gravett" w:date="2019-12-01T10:21:00Z"/>
        </w:trPr>
        <w:tc>
          <w:tcPr>
            <w:tcW w:w="432" w:type="dxa"/>
          </w:tcPr>
          <w:p w14:paraId="472C2046" w14:textId="77777777" w:rsidR="00E246BB" w:rsidRDefault="00E246BB" w:rsidP="003B3061">
            <w:pPr>
              <w:rPr>
                <w:del w:id="1185" w:author="David Gravett" w:date="2019-12-01T10:21:00Z"/>
                <w:rFonts w:ascii="Times New Roman" w:hAnsi="Times New Roman" w:cs="Times New Roman"/>
                <w:sz w:val="24"/>
                <w:szCs w:val="24"/>
              </w:rPr>
            </w:pPr>
            <w:del w:id="118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199" w:author="David Gravett" w:date="2019-12-01T10:21:00Z"/>
        </w:trPr>
        <w:tc>
          <w:tcPr>
            <w:tcW w:w="432" w:type="dxa"/>
          </w:tcPr>
          <w:p w14:paraId="6E4EC446" w14:textId="77777777" w:rsidR="00E246BB" w:rsidRDefault="00E246BB" w:rsidP="003B3061">
            <w:pPr>
              <w:rPr>
                <w:del w:id="1200" w:author="David Gravett" w:date="2019-12-01T10:21:00Z"/>
                <w:rFonts w:ascii="Times New Roman" w:hAnsi="Times New Roman" w:cs="Times New Roman"/>
                <w:sz w:val="24"/>
                <w:szCs w:val="24"/>
              </w:rPr>
            </w:pPr>
            <w:del w:id="120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4" w:author="David Gravett" w:date="2019-12-01T10:21:00Z"/>
        </w:trPr>
        <w:tc>
          <w:tcPr>
            <w:tcW w:w="432" w:type="dxa"/>
          </w:tcPr>
          <w:p w14:paraId="57B30C96" w14:textId="678C772C" w:rsidR="00E246BB" w:rsidRDefault="00E246BB" w:rsidP="003B3061">
            <w:pPr>
              <w:rPr>
                <w:del w:id="1215" w:author="David Gravett" w:date="2019-12-01T10:21:00Z"/>
                <w:rFonts w:ascii="Times New Roman" w:hAnsi="Times New Roman" w:cs="Times New Roman"/>
                <w:sz w:val="24"/>
                <w:szCs w:val="24"/>
              </w:rPr>
            </w:pPr>
            <w:del w:id="121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29" w:author="David Gravett" w:date="2019-12-01T10:21:00Z"/>
        </w:trPr>
        <w:tc>
          <w:tcPr>
            <w:tcW w:w="432" w:type="dxa"/>
          </w:tcPr>
          <w:p w14:paraId="12C68F82" w14:textId="77777777" w:rsidR="00E246BB" w:rsidRDefault="00E246BB" w:rsidP="003B3061">
            <w:pPr>
              <w:rPr>
                <w:del w:id="1230" w:author="David Gravett" w:date="2019-12-01T10:21:00Z"/>
                <w:rFonts w:ascii="Times New Roman" w:hAnsi="Times New Roman" w:cs="Times New Roman"/>
                <w:sz w:val="24"/>
                <w:szCs w:val="24"/>
              </w:rPr>
            </w:pPr>
            <w:del w:id="123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4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4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4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4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4" w:author="David Gravett" w:date="2019-12-01T10:21:00Z"/>
          <w:rFonts w:ascii="Times New Roman" w:hAnsi="Times New Roman" w:cs="Times New Roman"/>
          <w:sz w:val="24"/>
          <w:szCs w:val="24"/>
          <w:lang w:val="en-US"/>
        </w:rPr>
      </w:pPr>
      <w:ins w:id="125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5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57" w:author="David Gravett" w:date="2019-12-01T10:21:00Z"/>
          <w:rFonts w:ascii="Times New Roman" w:hAnsi="Times New Roman"/>
          <w:sz w:val="24"/>
          <w:rPrChange w:id="1258" w:author="David Gravett" w:date="2019-12-01T10:21:00Z">
            <w:rPr>
              <w:moveFrom w:id="1259" w:author="David Gravett" w:date="2019-12-01T10:21:00Z"/>
              <w:rFonts w:ascii="Times New Roman" w:hAnsi="Times New Roman" w:cs="Times New Roman"/>
              <w:sz w:val="24"/>
              <w:szCs w:val="24"/>
              <w:lang w:val="en-US"/>
            </w:rPr>
          </w:rPrChange>
        </w:rPr>
        <w:pPrChange w:id="1260" w:author="David Gravett" w:date="2019-12-01T10:21:00Z">
          <w:pPr>
            <w:spacing w:line="288" w:lineRule="auto"/>
          </w:pPr>
        </w:pPrChange>
      </w:pPr>
      <w:moveFromRangeStart w:id="1261" w:author="David Gravett" w:date="2019-12-01T10:21:00Z" w:name="move26088126"/>
    </w:p>
    <w:p w14:paraId="3208B661" w14:textId="134971F2" w:rsidR="005F2D99" w:rsidRDefault="005F2D99">
      <w:pPr>
        <w:jc w:val="both"/>
        <w:rPr>
          <w:moveFrom w:id="1262" w:author="David Gravett" w:date="2019-12-01T10:21:00Z"/>
          <w:rFonts w:ascii="Times New Roman" w:hAnsi="Times New Roman"/>
          <w:sz w:val="24"/>
          <w:rPrChange w:id="1263" w:author="David Gravett" w:date="2019-12-01T10:21:00Z">
            <w:rPr>
              <w:moveFrom w:id="1264" w:author="David Gravett" w:date="2019-12-01T10:21:00Z"/>
              <w:rFonts w:ascii="Times New Roman" w:hAnsi="Times New Roman" w:cs="Times New Roman"/>
              <w:sz w:val="24"/>
              <w:szCs w:val="24"/>
              <w:lang w:val="en-US"/>
            </w:rPr>
          </w:rPrChange>
        </w:rPr>
        <w:pPrChange w:id="1265" w:author="David Gravett" w:date="2019-12-01T10:21:00Z">
          <w:pPr>
            <w:spacing w:line="288" w:lineRule="auto"/>
          </w:pPr>
        </w:pPrChange>
      </w:pPr>
    </w:p>
    <w:p w14:paraId="03A50811" w14:textId="6D331BA9" w:rsidR="005F2D99" w:rsidRDefault="005F2D99">
      <w:pPr>
        <w:jc w:val="both"/>
        <w:rPr>
          <w:moveFrom w:id="1266" w:author="David Gravett" w:date="2019-12-01T10:21:00Z"/>
          <w:rFonts w:ascii="Times New Roman" w:hAnsi="Times New Roman"/>
          <w:sz w:val="24"/>
          <w:rPrChange w:id="1267" w:author="David Gravett" w:date="2019-12-01T10:21:00Z">
            <w:rPr>
              <w:moveFrom w:id="1268" w:author="David Gravett" w:date="2019-12-01T10:21:00Z"/>
              <w:rFonts w:ascii="Times New Roman" w:hAnsi="Times New Roman" w:cs="Times New Roman"/>
              <w:sz w:val="24"/>
              <w:szCs w:val="24"/>
              <w:lang w:val="en-US"/>
            </w:rPr>
          </w:rPrChange>
        </w:rPr>
        <w:pPrChange w:id="1269" w:author="David Gravett" w:date="2019-12-01T10:21:00Z">
          <w:pPr>
            <w:spacing w:line="288" w:lineRule="auto"/>
          </w:pPr>
        </w:pPrChange>
      </w:pPr>
    </w:p>
    <w:p w14:paraId="5CB91808" w14:textId="43DBCBA4" w:rsidR="005F2D99" w:rsidRDefault="005F2D99">
      <w:pPr>
        <w:jc w:val="both"/>
        <w:rPr>
          <w:moveFrom w:id="1270" w:author="David Gravett" w:date="2019-12-01T10:21:00Z"/>
          <w:rFonts w:ascii="Times New Roman" w:hAnsi="Times New Roman"/>
          <w:sz w:val="24"/>
          <w:rPrChange w:id="1271" w:author="David Gravett" w:date="2019-12-01T10:21:00Z">
            <w:rPr>
              <w:moveFrom w:id="1272" w:author="David Gravett" w:date="2019-12-01T10:21:00Z"/>
              <w:rFonts w:ascii="Times New Roman" w:hAnsi="Times New Roman" w:cs="Times New Roman"/>
              <w:sz w:val="24"/>
              <w:szCs w:val="24"/>
              <w:lang w:val="en-US"/>
            </w:rPr>
          </w:rPrChange>
        </w:rPr>
        <w:pPrChange w:id="1273" w:author="David Gravett" w:date="2019-12-01T10:21:00Z">
          <w:pPr>
            <w:spacing w:line="288" w:lineRule="auto"/>
          </w:pPr>
        </w:pPrChange>
      </w:pPr>
    </w:p>
    <w:p w14:paraId="62201929" w14:textId="047217C9" w:rsidR="005F2D99" w:rsidRDefault="005F2D99">
      <w:pPr>
        <w:jc w:val="both"/>
        <w:rPr>
          <w:moveFrom w:id="1274" w:author="David Gravett" w:date="2019-12-01T10:21:00Z"/>
          <w:rFonts w:ascii="Times New Roman" w:hAnsi="Times New Roman"/>
          <w:sz w:val="24"/>
          <w:rPrChange w:id="1275" w:author="David Gravett" w:date="2019-12-01T10:21:00Z">
            <w:rPr>
              <w:moveFrom w:id="1276" w:author="David Gravett" w:date="2019-12-01T10:21:00Z"/>
              <w:rFonts w:ascii="Times New Roman" w:hAnsi="Times New Roman" w:cs="Times New Roman"/>
              <w:sz w:val="24"/>
              <w:szCs w:val="24"/>
              <w:lang w:val="en-US"/>
            </w:rPr>
          </w:rPrChange>
        </w:rPr>
        <w:pPrChange w:id="1277" w:author="David Gravett" w:date="2019-12-01T10:21:00Z">
          <w:pPr>
            <w:spacing w:line="288" w:lineRule="auto"/>
          </w:pPr>
        </w:pPrChange>
      </w:pPr>
    </w:p>
    <w:p w14:paraId="28071DFD" w14:textId="58F07689" w:rsidR="005F2D99" w:rsidRDefault="005F2D99">
      <w:pPr>
        <w:jc w:val="both"/>
        <w:rPr>
          <w:moveFrom w:id="1278" w:author="David Gravett" w:date="2019-12-01T10:21:00Z"/>
          <w:rFonts w:ascii="Times New Roman" w:hAnsi="Times New Roman"/>
          <w:sz w:val="24"/>
          <w:rPrChange w:id="1279" w:author="David Gravett" w:date="2019-12-01T10:21:00Z">
            <w:rPr>
              <w:moveFrom w:id="1280" w:author="David Gravett" w:date="2019-12-01T10:21:00Z"/>
              <w:rFonts w:ascii="Times New Roman" w:hAnsi="Times New Roman" w:cs="Times New Roman"/>
              <w:sz w:val="24"/>
              <w:szCs w:val="24"/>
              <w:lang w:val="en-US"/>
            </w:rPr>
          </w:rPrChange>
        </w:rPr>
        <w:pPrChange w:id="1281" w:author="David Gravett" w:date="2019-12-01T10:21:00Z">
          <w:pPr>
            <w:spacing w:line="288" w:lineRule="auto"/>
          </w:pPr>
        </w:pPrChange>
      </w:pPr>
    </w:p>
    <w:p w14:paraId="1C0041A2" w14:textId="50E2B1DA" w:rsidR="005F2D99" w:rsidRPr="005F2D99" w:rsidRDefault="005F2D99" w:rsidP="00F62130">
      <w:pPr>
        <w:spacing w:line="288" w:lineRule="auto"/>
        <w:rPr>
          <w:del w:id="1282" w:author="David Gravett" w:date="2019-12-01T10:21:00Z"/>
          <w:rFonts w:asciiTheme="majorHAnsi" w:hAnsiTheme="majorHAnsi" w:cstheme="majorHAnsi"/>
          <w:color w:val="1F3864" w:themeColor="accent1" w:themeShade="80"/>
          <w:sz w:val="24"/>
          <w:szCs w:val="24"/>
          <w:lang w:val="en-US"/>
        </w:rPr>
      </w:pPr>
      <w:moveFrom w:id="1283" w:author="David Gravett" w:date="2019-12-01T10:21:00Z">
        <w:r>
          <w:rPr>
            <w:sz w:val="40"/>
            <w:rPrChange w:id="128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1"/>
    </w:p>
    <w:tbl>
      <w:tblPr>
        <w:tblStyle w:val="TableGrid"/>
        <w:tblW w:w="0" w:type="auto"/>
        <w:tblInd w:w="1405" w:type="dxa"/>
        <w:tblLook w:val="04A0" w:firstRow="1" w:lastRow="0" w:firstColumn="1" w:lastColumn="0" w:noHBand="0" w:noVBand="1"/>
        <w:tblPrChange w:id="128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86">
          <w:tblGrid>
            <w:gridCol w:w="432"/>
            <w:gridCol w:w="432"/>
            <w:gridCol w:w="432"/>
            <w:gridCol w:w="432"/>
            <w:gridCol w:w="432"/>
            <w:gridCol w:w="432"/>
            <w:gridCol w:w="432"/>
          </w:tblGrid>
        </w:tblGridChange>
      </w:tblGrid>
      <w:tr w:rsidR="00280D7C" w14:paraId="230D39F4" w14:textId="77777777" w:rsidTr="00BE50C5">
        <w:trPr>
          <w:trHeight w:val="869"/>
          <w:trPrChange w:id="1287" w:author="David Gravett" w:date="2019-12-01T10:21:00Z">
            <w:trPr>
              <w:trHeight w:val="432"/>
            </w:trPr>
          </w:trPrChange>
        </w:trPr>
        <w:tc>
          <w:tcPr>
            <w:tcW w:w="933" w:type="dxa"/>
            <w:tcPrChange w:id="128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89" w:author="David Gravett" w:date="2019-12-01T10:21:00Z">
                  <w:rPr>
                    <w:rFonts w:ascii="Times New Roman" w:hAnsi="Times New Roman" w:cs="Times New Roman"/>
                    <w:sz w:val="24"/>
                    <w:szCs w:val="24"/>
                  </w:rPr>
                </w:rPrChange>
              </w:rPr>
              <w:pPrChange w:id="1290" w:author="James Dwyer" w:date="2019-12-01T10:21:00Z">
                <w:pPr/>
              </w:pPrChange>
            </w:pPr>
            <w:r w:rsidRPr="00016618">
              <w:rPr>
                <w:rFonts w:ascii="Times New Roman" w:hAnsi="Times New Roman"/>
                <w:sz w:val="36"/>
                <w:rPrChange w:id="1291" w:author="David Gravett" w:date="2019-12-01T10:21:00Z">
                  <w:rPr>
                    <w:rFonts w:ascii="Times New Roman" w:hAnsi="Times New Roman" w:cs="Times New Roman"/>
                    <w:sz w:val="24"/>
                    <w:szCs w:val="24"/>
                  </w:rPr>
                </w:rPrChange>
              </w:rPr>
              <w:t>0</w:t>
            </w:r>
          </w:p>
        </w:tc>
        <w:tc>
          <w:tcPr>
            <w:tcW w:w="933" w:type="dxa"/>
            <w:tcPrChange w:id="129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3" w:author="David Gravett" w:date="2019-12-01T10:21:00Z">
                  <w:rPr>
                    <w:rFonts w:ascii="Times New Roman" w:hAnsi="Times New Roman" w:cs="Times New Roman"/>
                    <w:sz w:val="24"/>
                    <w:szCs w:val="24"/>
                  </w:rPr>
                </w:rPrChange>
              </w:rPr>
              <w:pPrChange w:id="1294" w:author="James Dwyer" w:date="2019-12-01T10:21:00Z">
                <w:pPr/>
              </w:pPrChange>
            </w:pPr>
            <w:r w:rsidRPr="00016618">
              <w:rPr>
                <w:rFonts w:ascii="Times New Roman" w:hAnsi="Times New Roman"/>
                <w:sz w:val="36"/>
                <w:rPrChange w:id="1295" w:author="David Gravett" w:date="2019-12-01T10:21:00Z">
                  <w:rPr>
                    <w:rFonts w:ascii="Times New Roman" w:hAnsi="Times New Roman" w:cs="Times New Roman"/>
                    <w:sz w:val="24"/>
                    <w:szCs w:val="24"/>
                  </w:rPr>
                </w:rPrChange>
              </w:rPr>
              <w:t>0</w:t>
            </w:r>
          </w:p>
        </w:tc>
        <w:tc>
          <w:tcPr>
            <w:tcW w:w="933" w:type="dxa"/>
            <w:tcPrChange w:id="129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297" w:author="David Gravett" w:date="2019-12-01T10:21:00Z">
                  <w:rPr>
                    <w:rFonts w:ascii="Times New Roman" w:hAnsi="Times New Roman" w:cs="Times New Roman"/>
                    <w:sz w:val="24"/>
                    <w:szCs w:val="24"/>
                  </w:rPr>
                </w:rPrChange>
              </w:rPr>
              <w:pPrChange w:id="1298" w:author="James Dwyer" w:date="2019-12-01T10:21:00Z">
                <w:pPr/>
              </w:pPrChange>
            </w:pPr>
            <w:r w:rsidRPr="00016618">
              <w:rPr>
                <w:rFonts w:ascii="Times New Roman" w:hAnsi="Times New Roman"/>
                <w:sz w:val="36"/>
                <w:rPrChange w:id="1299" w:author="David Gravett" w:date="2019-12-01T10:21:00Z">
                  <w:rPr>
                    <w:rFonts w:ascii="Times New Roman" w:hAnsi="Times New Roman" w:cs="Times New Roman"/>
                    <w:sz w:val="24"/>
                    <w:szCs w:val="24"/>
                  </w:rPr>
                </w:rPrChange>
              </w:rPr>
              <w:t>0</w:t>
            </w:r>
          </w:p>
        </w:tc>
        <w:tc>
          <w:tcPr>
            <w:tcW w:w="933" w:type="dxa"/>
            <w:tcPrChange w:id="130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1" w:author="David Gravett" w:date="2019-12-01T10:21:00Z">
                  <w:rPr>
                    <w:rFonts w:ascii="Times New Roman" w:hAnsi="Times New Roman" w:cs="Times New Roman"/>
                    <w:sz w:val="24"/>
                    <w:szCs w:val="24"/>
                  </w:rPr>
                </w:rPrChange>
              </w:rPr>
              <w:pPrChange w:id="1302" w:author="James Dwyer" w:date="2019-12-01T10:21:00Z">
                <w:pPr/>
              </w:pPrChange>
            </w:pPr>
            <w:r w:rsidRPr="00016618">
              <w:rPr>
                <w:rFonts w:ascii="Times New Roman" w:hAnsi="Times New Roman"/>
                <w:sz w:val="36"/>
                <w:rPrChange w:id="1303" w:author="David Gravett" w:date="2019-12-01T10:21:00Z">
                  <w:rPr>
                    <w:rFonts w:ascii="Times New Roman" w:hAnsi="Times New Roman" w:cs="Times New Roman"/>
                    <w:sz w:val="24"/>
                    <w:szCs w:val="24"/>
                  </w:rPr>
                </w:rPrChange>
              </w:rPr>
              <w:t>0</w:t>
            </w:r>
          </w:p>
        </w:tc>
        <w:tc>
          <w:tcPr>
            <w:tcW w:w="933" w:type="dxa"/>
            <w:tcPrChange w:id="130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05" w:author="David Gravett" w:date="2019-12-01T10:21:00Z">
                  <w:rPr>
                    <w:rFonts w:ascii="Times New Roman" w:hAnsi="Times New Roman" w:cs="Times New Roman"/>
                    <w:sz w:val="24"/>
                    <w:szCs w:val="24"/>
                  </w:rPr>
                </w:rPrChange>
              </w:rPr>
              <w:pPrChange w:id="1306" w:author="James Dwyer" w:date="2019-12-01T10:21:00Z">
                <w:pPr/>
              </w:pPrChange>
            </w:pPr>
            <w:r w:rsidRPr="00016618">
              <w:rPr>
                <w:rFonts w:ascii="Times New Roman" w:hAnsi="Times New Roman"/>
                <w:sz w:val="36"/>
                <w:rPrChange w:id="1307" w:author="David Gravett" w:date="2019-12-01T10:21:00Z">
                  <w:rPr>
                    <w:rFonts w:ascii="Times New Roman" w:hAnsi="Times New Roman" w:cs="Times New Roman"/>
                    <w:sz w:val="24"/>
                    <w:szCs w:val="24"/>
                  </w:rPr>
                </w:rPrChange>
              </w:rPr>
              <w:t>0</w:t>
            </w:r>
          </w:p>
        </w:tc>
        <w:tc>
          <w:tcPr>
            <w:tcW w:w="933" w:type="dxa"/>
            <w:tcPrChange w:id="130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09" w:author="David Gravett" w:date="2019-12-01T10:21:00Z">
                  <w:rPr>
                    <w:rFonts w:ascii="Times New Roman" w:hAnsi="Times New Roman" w:cs="Times New Roman"/>
                    <w:sz w:val="24"/>
                    <w:szCs w:val="24"/>
                  </w:rPr>
                </w:rPrChange>
              </w:rPr>
              <w:pPrChange w:id="1310" w:author="James Dwyer" w:date="2019-12-01T10:21:00Z">
                <w:pPr/>
              </w:pPrChange>
            </w:pPr>
            <w:r w:rsidRPr="00016618">
              <w:rPr>
                <w:rFonts w:ascii="Times New Roman" w:hAnsi="Times New Roman"/>
                <w:sz w:val="36"/>
                <w:rPrChange w:id="1311" w:author="David Gravett" w:date="2019-12-01T10:21:00Z">
                  <w:rPr>
                    <w:rFonts w:ascii="Times New Roman" w:hAnsi="Times New Roman" w:cs="Times New Roman"/>
                    <w:sz w:val="24"/>
                    <w:szCs w:val="24"/>
                  </w:rPr>
                </w:rPrChange>
              </w:rPr>
              <w:t>0</w:t>
            </w:r>
          </w:p>
        </w:tc>
        <w:tc>
          <w:tcPr>
            <w:tcW w:w="933" w:type="dxa"/>
            <w:tcPrChange w:id="131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3" w:author="David Gravett" w:date="2019-12-01T10:21:00Z">
                  <w:rPr>
                    <w:rFonts w:ascii="Times New Roman" w:hAnsi="Times New Roman" w:cs="Times New Roman"/>
                    <w:sz w:val="24"/>
                    <w:szCs w:val="24"/>
                  </w:rPr>
                </w:rPrChange>
              </w:rPr>
              <w:pPrChange w:id="1314" w:author="James Dwyer" w:date="2019-12-01T10:21:00Z">
                <w:pPr/>
              </w:pPrChange>
            </w:pPr>
            <w:r w:rsidRPr="00016618">
              <w:rPr>
                <w:rFonts w:ascii="Times New Roman" w:hAnsi="Times New Roman"/>
                <w:sz w:val="36"/>
                <w:rPrChange w:id="131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16" w:author="David Gravett" w:date="2019-12-01T10:21:00Z">
            <w:trPr>
              <w:trHeight w:val="432"/>
            </w:trPr>
          </w:trPrChange>
        </w:trPr>
        <w:tc>
          <w:tcPr>
            <w:tcW w:w="933" w:type="dxa"/>
            <w:tcPrChange w:id="131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18" w:author="David Gravett" w:date="2019-12-01T10:21:00Z">
                  <w:rPr>
                    <w:rFonts w:ascii="Times New Roman" w:hAnsi="Times New Roman" w:cs="Times New Roman"/>
                    <w:sz w:val="24"/>
                    <w:szCs w:val="24"/>
                  </w:rPr>
                </w:rPrChange>
              </w:rPr>
              <w:pPrChange w:id="1319" w:author="James Dwyer" w:date="2019-12-01T10:21:00Z">
                <w:pPr/>
              </w:pPrChange>
            </w:pPr>
            <w:r w:rsidRPr="00016618">
              <w:rPr>
                <w:rFonts w:ascii="Times New Roman" w:hAnsi="Times New Roman"/>
                <w:sz w:val="36"/>
                <w:rPrChange w:id="1320" w:author="David Gravett" w:date="2019-12-01T10:21:00Z">
                  <w:rPr>
                    <w:rFonts w:ascii="Times New Roman" w:hAnsi="Times New Roman" w:cs="Times New Roman"/>
                    <w:sz w:val="24"/>
                    <w:szCs w:val="24"/>
                  </w:rPr>
                </w:rPrChange>
              </w:rPr>
              <w:t>-1</w:t>
            </w:r>
          </w:p>
        </w:tc>
        <w:tc>
          <w:tcPr>
            <w:tcW w:w="933" w:type="dxa"/>
            <w:tcPrChange w:id="132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2" w:author="David Gravett" w:date="2019-12-01T10:21:00Z">
                  <w:rPr>
                    <w:rFonts w:ascii="Times New Roman" w:hAnsi="Times New Roman" w:cs="Times New Roman"/>
                    <w:sz w:val="24"/>
                    <w:szCs w:val="24"/>
                  </w:rPr>
                </w:rPrChange>
              </w:rPr>
              <w:pPrChange w:id="1323" w:author="James Dwyer" w:date="2019-12-01T10:21:00Z">
                <w:pPr/>
              </w:pPrChange>
            </w:pPr>
            <w:r w:rsidRPr="00016618">
              <w:rPr>
                <w:rFonts w:ascii="Times New Roman" w:hAnsi="Times New Roman"/>
                <w:sz w:val="36"/>
                <w:rPrChange w:id="1324" w:author="David Gravett" w:date="2019-12-01T10:21:00Z">
                  <w:rPr>
                    <w:rFonts w:ascii="Times New Roman" w:hAnsi="Times New Roman" w:cs="Times New Roman"/>
                    <w:sz w:val="24"/>
                    <w:szCs w:val="24"/>
                  </w:rPr>
                </w:rPrChange>
              </w:rPr>
              <w:t>1</w:t>
            </w:r>
          </w:p>
        </w:tc>
        <w:tc>
          <w:tcPr>
            <w:tcW w:w="933" w:type="dxa"/>
            <w:tcPrChange w:id="132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26" w:author="David Gravett" w:date="2019-12-01T10:21:00Z">
                  <w:rPr>
                    <w:rFonts w:ascii="Times New Roman" w:hAnsi="Times New Roman" w:cs="Times New Roman"/>
                    <w:sz w:val="24"/>
                    <w:szCs w:val="24"/>
                  </w:rPr>
                </w:rPrChange>
              </w:rPr>
              <w:pPrChange w:id="1327" w:author="James Dwyer" w:date="2019-12-01T10:21:00Z">
                <w:pPr/>
              </w:pPrChange>
            </w:pPr>
            <w:r w:rsidRPr="00016618">
              <w:rPr>
                <w:rFonts w:ascii="Times New Roman" w:hAnsi="Times New Roman"/>
                <w:sz w:val="36"/>
                <w:rPrChange w:id="1328" w:author="David Gravett" w:date="2019-12-01T10:21:00Z">
                  <w:rPr>
                    <w:rFonts w:ascii="Times New Roman" w:hAnsi="Times New Roman" w:cs="Times New Roman"/>
                    <w:sz w:val="24"/>
                    <w:szCs w:val="24"/>
                  </w:rPr>
                </w:rPrChange>
              </w:rPr>
              <w:t>0</w:t>
            </w:r>
          </w:p>
        </w:tc>
        <w:tc>
          <w:tcPr>
            <w:tcW w:w="933" w:type="dxa"/>
            <w:tcPrChange w:id="132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0" w:author="David Gravett" w:date="2019-12-01T10:21:00Z">
                  <w:rPr>
                    <w:rFonts w:ascii="Times New Roman" w:hAnsi="Times New Roman" w:cs="Times New Roman"/>
                    <w:sz w:val="24"/>
                    <w:szCs w:val="24"/>
                  </w:rPr>
                </w:rPrChange>
              </w:rPr>
              <w:pPrChange w:id="1331" w:author="James Dwyer" w:date="2019-12-01T10:21:00Z">
                <w:pPr/>
              </w:pPrChange>
            </w:pPr>
            <w:r w:rsidRPr="00016618">
              <w:rPr>
                <w:rFonts w:ascii="Times New Roman" w:hAnsi="Times New Roman"/>
                <w:sz w:val="36"/>
                <w:rPrChange w:id="1332" w:author="David Gravett" w:date="2019-12-01T10:21:00Z">
                  <w:rPr>
                    <w:rFonts w:ascii="Times New Roman" w:hAnsi="Times New Roman" w:cs="Times New Roman"/>
                    <w:sz w:val="24"/>
                    <w:szCs w:val="24"/>
                  </w:rPr>
                </w:rPrChange>
              </w:rPr>
              <w:t>0</w:t>
            </w:r>
          </w:p>
        </w:tc>
        <w:tc>
          <w:tcPr>
            <w:tcW w:w="933" w:type="dxa"/>
            <w:tcPrChange w:id="133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4" w:author="David Gravett" w:date="2019-12-01T10:21:00Z">
                  <w:rPr>
                    <w:rFonts w:ascii="Times New Roman" w:hAnsi="Times New Roman" w:cs="Times New Roman"/>
                    <w:sz w:val="24"/>
                    <w:szCs w:val="24"/>
                  </w:rPr>
                </w:rPrChange>
              </w:rPr>
              <w:pPrChange w:id="1335" w:author="James Dwyer" w:date="2019-12-01T10:21:00Z">
                <w:pPr/>
              </w:pPrChange>
            </w:pPr>
            <w:r w:rsidRPr="00016618">
              <w:rPr>
                <w:rFonts w:ascii="Times New Roman" w:hAnsi="Times New Roman"/>
                <w:sz w:val="36"/>
                <w:rPrChange w:id="1336" w:author="David Gravett" w:date="2019-12-01T10:21:00Z">
                  <w:rPr>
                    <w:rFonts w:ascii="Times New Roman" w:hAnsi="Times New Roman" w:cs="Times New Roman"/>
                    <w:sz w:val="24"/>
                    <w:szCs w:val="24"/>
                  </w:rPr>
                </w:rPrChange>
              </w:rPr>
              <w:t>0</w:t>
            </w:r>
          </w:p>
        </w:tc>
        <w:tc>
          <w:tcPr>
            <w:tcW w:w="933" w:type="dxa"/>
            <w:tcPrChange w:id="133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38" w:author="David Gravett" w:date="2019-12-01T10:21:00Z">
                  <w:rPr>
                    <w:rFonts w:ascii="Times New Roman" w:hAnsi="Times New Roman" w:cs="Times New Roman"/>
                    <w:sz w:val="24"/>
                    <w:szCs w:val="24"/>
                  </w:rPr>
                </w:rPrChange>
              </w:rPr>
              <w:pPrChange w:id="1339" w:author="James Dwyer" w:date="2019-12-01T10:21:00Z">
                <w:pPr/>
              </w:pPrChange>
            </w:pPr>
            <w:r w:rsidRPr="00016618">
              <w:rPr>
                <w:rFonts w:ascii="Times New Roman" w:hAnsi="Times New Roman"/>
                <w:sz w:val="36"/>
                <w:rPrChange w:id="1340" w:author="David Gravett" w:date="2019-12-01T10:21:00Z">
                  <w:rPr>
                    <w:rFonts w:ascii="Times New Roman" w:hAnsi="Times New Roman" w:cs="Times New Roman"/>
                    <w:sz w:val="24"/>
                    <w:szCs w:val="24"/>
                  </w:rPr>
                </w:rPrChange>
              </w:rPr>
              <w:t>0</w:t>
            </w:r>
          </w:p>
        </w:tc>
        <w:tc>
          <w:tcPr>
            <w:tcW w:w="933" w:type="dxa"/>
            <w:tcPrChange w:id="134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2" w:author="David Gravett" w:date="2019-12-01T10:21:00Z">
                  <w:rPr>
                    <w:rFonts w:ascii="Times New Roman" w:hAnsi="Times New Roman" w:cs="Times New Roman"/>
                    <w:sz w:val="24"/>
                    <w:szCs w:val="24"/>
                  </w:rPr>
                </w:rPrChange>
              </w:rPr>
              <w:pPrChange w:id="1343" w:author="James Dwyer" w:date="2019-12-01T10:21:00Z">
                <w:pPr/>
              </w:pPrChange>
            </w:pPr>
            <w:r w:rsidRPr="00016618">
              <w:rPr>
                <w:rFonts w:ascii="Times New Roman" w:hAnsi="Times New Roman"/>
                <w:sz w:val="36"/>
                <w:rPrChange w:id="134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45" w:author="David Gravett" w:date="2019-12-01T10:21:00Z">
            <w:trPr>
              <w:trHeight w:val="432"/>
            </w:trPr>
          </w:trPrChange>
        </w:trPr>
        <w:tc>
          <w:tcPr>
            <w:tcW w:w="933" w:type="dxa"/>
            <w:tcPrChange w:id="134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47" w:author="David Gravett" w:date="2019-12-01T10:21:00Z">
                  <w:rPr>
                    <w:rFonts w:ascii="Times New Roman" w:hAnsi="Times New Roman" w:cs="Times New Roman"/>
                    <w:sz w:val="24"/>
                    <w:szCs w:val="24"/>
                  </w:rPr>
                </w:rPrChange>
              </w:rPr>
              <w:pPrChange w:id="1348" w:author="James Dwyer" w:date="2019-12-01T10:21:00Z">
                <w:pPr/>
              </w:pPrChange>
            </w:pPr>
            <w:r w:rsidRPr="00016618">
              <w:rPr>
                <w:rFonts w:ascii="Times New Roman" w:hAnsi="Times New Roman"/>
                <w:sz w:val="36"/>
                <w:rPrChange w:id="1349" w:author="David Gravett" w:date="2019-12-01T10:21:00Z">
                  <w:rPr>
                    <w:rFonts w:ascii="Times New Roman" w:hAnsi="Times New Roman" w:cs="Times New Roman"/>
                    <w:sz w:val="24"/>
                    <w:szCs w:val="24"/>
                  </w:rPr>
                </w:rPrChange>
              </w:rPr>
              <w:t>1</w:t>
            </w:r>
          </w:p>
        </w:tc>
        <w:tc>
          <w:tcPr>
            <w:tcW w:w="933" w:type="dxa"/>
            <w:tcPrChange w:id="135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1" w:author="David Gravett" w:date="2019-12-01T10:21:00Z">
                  <w:rPr>
                    <w:rFonts w:ascii="Times New Roman" w:hAnsi="Times New Roman" w:cs="Times New Roman"/>
                    <w:sz w:val="24"/>
                    <w:szCs w:val="24"/>
                  </w:rPr>
                </w:rPrChange>
              </w:rPr>
              <w:pPrChange w:id="1352" w:author="James Dwyer" w:date="2019-12-01T10:21:00Z">
                <w:pPr/>
              </w:pPrChange>
            </w:pPr>
            <w:r w:rsidRPr="00016618">
              <w:rPr>
                <w:rFonts w:ascii="Times New Roman" w:hAnsi="Times New Roman"/>
                <w:sz w:val="36"/>
                <w:rPrChange w:id="1353" w:author="David Gravett" w:date="2019-12-01T10:21:00Z">
                  <w:rPr>
                    <w:rFonts w:ascii="Times New Roman" w:hAnsi="Times New Roman" w:cs="Times New Roman"/>
                    <w:sz w:val="24"/>
                    <w:szCs w:val="24"/>
                  </w:rPr>
                </w:rPrChange>
              </w:rPr>
              <w:t>-1</w:t>
            </w:r>
          </w:p>
        </w:tc>
        <w:tc>
          <w:tcPr>
            <w:tcW w:w="933" w:type="dxa"/>
            <w:tcPrChange w:id="135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55" w:author="David Gravett" w:date="2019-12-01T10:21:00Z">
                  <w:rPr>
                    <w:rFonts w:ascii="Times New Roman" w:hAnsi="Times New Roman" w:cs="Times New Roman"/>
                    <w:sz w:val="24"/>
                    <w:szCs w:val="24"/>
                  </w:rPr>
                </w:rPrChange>
              </w:rPr>
              <w:pPrChange w:id="1356" w:author="James Dwyer" w:date="2019-12-01T10:21:00Z">
                <w:pPr/>
              </w:pPrChange>
            </w:pPr>
            <w:r w:rsidRPr="00016618">
              <w:rPr>
                <w:rFonts w:ascii="Times New Roman" w:hAnsi="Times New Roman"/>
                <w:sz w:val="36"/>
                <w:rPrChange w:id="1357" w:author="David Gravett" w:date="2019-12-01T10:21:00Z">
                  <w:rPr>
                    <w:rFonts w:ascii="Times New Roman" w:hAnsi="Times New Roman" w:cs="Times New Roman"/>
                    <w:sz w:val="24"/>
                    <w:szCs w:val="24"/>
                  </w:rPr>
                </w:rPrChange>
              </w:rPr>
              <w:t>0</w:t>
            </w:r>
          </w:p>
        </w:tc>
        <w:tc>
          <w:tcPr>
            <w:tcW w:w="933" w:type="dxa"/>
            <w:tcPrChange w:id="135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59" w:author="David Gravett" w:date="2019-12-01T10:21:00Z">
                  <w:rPr>
                    <w:rFonts w:ascii="Times New Roman" w:hAnsi="Times New Roman" w:cs="Times New Roman"/>
                    <w:sz w:val="24"/>
                    <w:szCs w:val="24"/>
                  </w:rPr>
                </w:rPrChange>
              </w:rPr>
              <w:pPrChange w:id="1360" w:author="James Dwyer" w:date="2019-12-01T10:21:00Z">
                <w:pPr/>
              </w:pPrChange>
            </w:pPr>
            <w:r w:rsidRPr="00016618">
              <w:rPr>
                <w:rFonts w:ascii="Times New Roman" w:hAnsi="Times New Roman"/>
                <w:sz w:val="36"/>
                <w:rPrChange w:id="1361" w:author="David Gravett" w:date="2019-12-01T10:21:00Z">
                  <w:rPr>
                    <w:rFonts w:ascii="Times New Roman" w:hAnsi="Times New Roman" w:cs="Times New Roman"/>
                    <w:sz w:val="24"/>
                    <w:szCs w:val="24"/>
                  </w:rPr>
                </w:rPrChange>
              </w:rPr>
              <w:t>0</w:t>
            </w:r>
          </w:p>
        </w:tc>
        <w:tc>
          <w:tcPr>
            <w:tcW w:w="933" w:type="dxa"/>
            <w:tcPrChange w:id="136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3" w:author="David Gravett" w:date="2019-12-01T10:21:00Z">
                  <w:rPr>
                    <w:rFonts w:ascii="Times New Roman" w:hAnsi="Times New Roman" w:cs="Times New Roman"/>
                    <w:sz w:val="24"/>
                    <w:szCs w:val="24"/>
                  </w:rPr>
                </w:rPrChange>
              </w:rPr>
              <w:pPrChange w:id="1364" w:author="James Dwyer" w:date="2019-12-01T10:21:00Z">
                <w:pPr/>
              </w:pPrChange>
            </w:pPr>
            <w:r w:rsidRPr="00016618">
              <w:rPr>
                <w:rFonts w:ascii="Times New Roman" w:hAnsi="Times New Roman"/>
                <w:sz w:val="36"/>
                <w:rPrChange w:id="1365" w:author="David Gravett" w:date="2019-12-01T10:21:00Z">
                  <w:rPr>
                    <w:rFonts w:ascii="Times New Roman" w:hAnsi="Times New Roman" w:cs="Times New Roman"/>
                    <w:sz w:val="24"/>
                    <w:szCs w:val="24"/>
                  </w:rPr>
                </w:rPrChange>
              </w:rPr>
              <w:t>0</w:t>
            </w:r>
          </w:p>
        </w:tc>
        <w:tc>
          <w:tcPr>
            <w:tcW w:w="933" w:type="dxa"/>
            <w:tcPrChange w:id="136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67" w:author="David Gravett" w:date="2019-12-01T10:21:00Z">
                  <w:rPr>
                    <w:rFonts w:ascii="Times New Roman" w:hAnsi="Times New Roman" w:cs="Times New Roman"/>
                    <w:sz w:val="24"/>
                    <w:szCs w:val="24"/>
                  </w:rPr>
                </w:rPrChange>
              </w:rPr>
              <w:pPrChange w:id="1368" w:author="James Dwyer" w:date="2019-12-01T10:21:00Z">
                <w:pPr/>
              </w:pPrChange>
            </w:pPr>
            <w:r w:rsidRPr="00016618">
              <w:rPr>
                <w:rFonts w:ascii="Times New Roman" w:hAnsi="Times New Roman"/>
                <w:sz w:val="36"/>
                <w:rPrChange w:id="1369" w:author="David Gravett" w:date="2019-12-01T10:21:00Z">
                  <w:rPr>
                    <w:rFonts w:ascii="Times New Roman" w:hAnsi="Times New Roman" w:cs="Times New Roman"/>
                    <w:sz w:val="24"/>
                    <w:szCs w:val="24"/>
                  </w:rPr>
                </w:rPrChange>
              </w:rPr>
              <w:t>0</w:t>
            </w:r>
          </w:p>
        </w:tc>
        <w:tc>
          <w:tcPr>
            <w:tcW w:w="933" w:type="dxa"/>
            <w:tcPrChange w:id="137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1" w:author="David Gravett" w:date="2019-12-01T10:21:00Z">
                  <w:rPr>
                    <w:rFonts w:ascii="Times New Roman" w:hAnsi="Times New Roman" w:cs="Times New Roman"/>
                    <w:sz w:val="24"/>
                    <w:szCs w:val="24"/>
                  </w:rPr>
                </w:rPrChange>
              </w:rPr>
              <w:pPrChange w:id="1372" w:author="James Dwyer" w:date="2019-12-01T10:21:00Z">
                <w:pPr/>
              </w:pPrChange>
            </w:pPr>
            <w:r w:rsidRPr="00016618">
              <w:rPr>
                <w:rFonts w:ascii="Times New Roman" w:hAnsi="Times New Roman"/>
                <w:sz w:val="36"/>
                <w:rPrChange w:id="137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4" w:author="David Gravett" w:date="2019-12-01T10:21:00Z">
            <w:trPr>
              <w:trHeight w:val="432"/>
            </w:trPr>
          </w:trPrChange>
        </w:trPr>
        <w:tc>
          <w:tcPr>
            <w:tcW w:w="933" w:type="dxa"/>
            <w:tcPrChange w:id="137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76" w:author="David Gravett" w:date="2019-12-01T10:21:00Z">
                  <w:rPr>
                    <w:rFonts w:ascii="Times New Roman" w:hAnsi="Times New Roman" w:cs="Times New Roman"/>
                    <w:sz w:val="24"/>
                    <w:szCs w:val="24"/>
                  </w:rPr>
                </w:rPrChange>
              </w:rPr>
              <w:pPrChange w:id="1377" w:author="James Dwyer" w:date="2019-12-01T10:21:00Z">
                <w:pPr/>
              </w:pPrChange>
            </w:pPr>
            <w:r w:rsidRPr="00016618">
              <w:rPr>
                <w:rFonts w:ascii="Times New Roman" w:hAnsi="Times New Roman"/>
                <w:sz w:val="36"/>
                <w:rPrChange w:id="1378" w:author="David Gravett" w:date="2019-12-01T10:21:00Z">
                  <w:rPr>
                    <w:rFonts w:ascii="Times New Roman" w:hAnsi="Times New Roman" w:cs="Times New Roman"/>
                    <w:sz w:val="24"/>
                    <w:szCs w:val="24"/>
                  </w:rPr>
                </w:rPrChange>
              </w:rPr>
              <w:t>1</w:t>
            </w:r>
          </w:p>
        </w:tc>
        <w:tc>
          <w:tcPr>
            <w:tcW w:w="933" w:type="dxa"/>
            <w:tcPrChange w:id="137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0" w:author="David Gravett" w:date="2019-12-01T10:21:00Z">
                  <w:rPr>
                    <w:rFonts w:ascii="Times New Roman" w:hAnsi="Times New Roman" w:cs="Times New Roman"/>
                    <w:sz w:val="24"/>
                    <w:szCs w:val="24"/>
                  </w:rPr>
                </w:rPrChange>
              </w:rPr>
              <w:pPrChange w:id="1381" w:author="James Dwyer" w:date="2019-12-01T10:21:00Z">
                <w:pPr/>
              </w:pPrChange>
            </w:pPr>
            <w:r w:rsidRPr="00016618">
              <w:rPr>
                <w:rFonts w:ascii="Times New Roman" w:hAnsi="Times New Roman"/>
                <w:sz w:val="36"/>
                <w:rPrChange w:id="1382" w:author="David Gravett" w:date="2019-12-01T10:21:00Z">
                  <w:rPr>
                    <w:rFonts w:ascii="Times New Roman" w:hAnsi="Times New Roman" w:cs="Times New Roman"/>
                    <w:sz w:val="24"/>
                    <w:szCs w:val="24"/>
                  </w:rPr>
                </w:rPrChange>
              </w:rPr>
              <w:t>-1</w:t>
            </w:r>
          </w:p>
        </w:tc>
        <w:tc>
          <w:tcPr>
            <w:tcW w:w="933" w:type="dxa"/>
            <w:tcPrChange w:id="138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4" w:author="David Gravett" w:date="2019-12-01T10:21:00Z">
                  <w:rPr>
                    <w:rFonts w:ascii="Times New Roman" w:hAnsi="Times New Roman" w:cs="Times New Roman"/>
                    <w:sz w:val="24"/>
                    <w:szCs w:val="24"/>
                  </w:rPr>
                </w:rPrChange>
              </w:rPr>
              <w:pPrChange w:id="1385" w:author="James Dwyer" w:date="2019-12-01T10:21:00Z">
                <w:pPr/>
              </w:pPrChange>
            </w:pPr>
            <w:r w:rsidRPr="00016618">
              <w:rPr>
                <w:rFonts w:ascii="Times New Roman" w:hAnsi="Times New Roman"/>
                <w:sz w:val="36"/>
                <w:rPrChange w:id="1386" w:author="David Gravett" w:date="2019-12-01T10:21:00Z">
                  <w:rPr>
                    <w:rFonts w:ascii="Times New Roman" w:hAnsi="Times New Roman" w:cs="Times New Roman"/>
                    <w:sz w:val="24"/>
                    <w:szCs w:val="24"/>
                  </w:rPr>
                </w:rPrChange>
              </w:rPr>
              <w:t>-1</w:t>
            </w:r>
          </w:p>
        </w:tc>
        <w:tc>
          <w:tcPr>
            <w:tcW w:w="933" w:type="dxa"/>
            <w:tcPrChange w:id="138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88" w:author="David Gravett" w:date="2019-12-01T10:21:00Z">
                  <w:rPr>
                    <w:rFonts w:ascii="Times New Roman" w:hAnsi="Times New Roman" w:cs="Times New Roman"/>
                    <w:sz w:val="24"/>
                    <w:szCs w:val="24"/>
                  </w:rPr>
                </w:rPrChange>
              </w:rPr>
              <w:pPrChange w:id="1389" w:author="James Dwyer" w:date="2019-12-01T10:21:00Z">
                <w:pPr/>
              </w:pPrChange>
            </w:pPr>
            <w:r w:rsidRPr="00016618">
              <w:rPr>
                <w:rFonts w:ascii="Times New Roman" w:hAnsi="Times New Roman"/>
                <w:sz w:val="36"/>
                <w:rPrChange w:id="1390" w:author="David Gravett" w:date="2019-12-01T10:21:00Z">
                  <w:rPr>
                    <w:rFonts w:ascii="Times New Roman" w:hAnsi="Times New Roman" w:cs="Times New Roman"/>
                    <w:sz w:val="24"/>
                    <w:szCs w:val="24"/>
                  </w:rPr>
                </w:rPrChange>
              </w:rPr>
              <w:t>0</w:t>
            </w:r>
          </w:p>
        </w:tc>
        <w:tc>
          <w:tcPr>
            <w:tcW w:w="933" w:type="dxa"/>
            <w:tcPrChange w:id="139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2" w:author="David Gravett" w:date="2019-12-01T10:21:00Z">
                  <w:rPr>
                    <w:rFonts w:ascii="Times New Roman" w:hAnsi="Times New Roman" w:cs="Times New Roman"/>
                    <w:sz w:val="24"/>
                    <w:szCs w:val="24"/>
                  </w:rPr>
                </w:rPrChange>
              </w:rPr>
              <w:pPrChange w:id="1393" w:author="James Dwyer" w:date="2019-12-01T10:21:00Z">
                <w:pPr/>
              </w:pPrChange>
            </w:pPr>
            <w:r w:rsidRPr="00016618">
              <w:rPr>
                <w:rFonts w:ascii="Times New Roman" w:hAnsi="Times New Roman"/>
                <w:sz w:val="36"/>
                <w:rPrChange w:id="1394" w:author="David Gravett" w:date="2019-12-01T10:21:00Z">
                  <w:rPr>
                    <w:rFonts w:ascii="Times New Roman" w:hAnsi="Times New Roman" w:cs="Times New Roman"/>
                    <w:sz w:val="24"/>
                    <w:szCs w:val="24"/>
                  </w:rPr>
                </w:rPrChange>
              </w:rPr>
              <w:t>0</w:t>
            </w:r>
          </w:p>
        </w:tc>
        <w:tc>
          <w:tcPr>
            <w:tcW w:w="933" w:type="dxa"/>
            <w:tcPrChange w:id="139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396" w:author="David Gravett" w:date="2019-12-01T10:21:00Z">
                  <w:rPr>
                    <w:rFonts w:ascii="Times New Roman" w:hAnsi="Times New Roman" w:cs="Times New Roman"/>
                    <w:sz w:val="24"/>
                    <w:szCs w:val="24"/>
                  </w:rPr>
                </w:rPrChange>
              </w:rPr>
              <w:pPrChange w:id="1397" w:author="James Dwyer" w:date="2019-12-01T10:21:00Z">
                <w:pPr/>
              </w:pPrChange>
            </w:pPr>
            <w:r w:rsidRPr="00016618">
              <w:rPr>
                <w:rFonts w:ascii="Times New Roman" w:hAnsi="Times New Roman"/>
                <w:sz w:val="36"/>
                <w:rPrChange w:id="1398" w:author="David Gravett" w:date="2019-12-01T10:21:00Z">
                  <w:rPr>
                    <w:rFonts w:ascii="Times New Roman" w:hAnsi="Times New Roman" w:cs="Times New Roman"/>
                    <w:sz w:val="24"/>
                    <w:szCs w:val="24"/>
                  </w:rPr>
                </w:rPrChange>
              </w:rPr>
              <w:t>0</w:t>
            </w:r>
          </w:p>
        </w:tc>
        <w:tc>
          <w:tcPr>
            <w:tcW w:w="933" w:type="dxa"/>
            <w:tcPrChange w:id="139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0" w:author="David Gravett" w:date="2019-12-01T10:21:00Z">
                  <w:rPr>
                    <w:rFonts w:ascii="Times New Roman" w:hAnsi="Times New Roman" w:cs="Times New Roman"/>
                    <w:sz w:val="24"/>
                    <w:szCs w:val="24"/>
                  </w:rPr>
                </w:rPrChange>
              </w:rPr>
              <w:pPrChange w:id="1401" w:author="James Dwyer" w:date="2019-12-01T10:21:00Z">
                <w:pPr/>
              </w:pPrChange>
            </w:pPr>
            <w:r w:rsidRPr="00016618">
              <w:rPr>
                <w:rFonts w:ascii="Times New Roman" w:hAnsi="Times New Roman"/>
                <w:sz w:val="36"/>
                <w:rPrChange w:id="140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3" w:author="David Gravett" w:date="2019-12-01T10:21:00Z">
            <w:trPr>
              <w:trHeight w:val="432"/>
            </w:trPr>
          </w:trPrChange>
        </w:trPr>
        <w:tc>
          <w:tcPr>
            <w:tcW w:w="933" w:type="dxa"/>
            <w:tcPrChange w:id="140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05" w:author="David Gravett" w:date="2019-12-01T10:21:00Z">
                  <w:rPr>
                    <w:rFonts w:ascii="Times New Roman" w:hAnsi="Times New Roman" w:cs="Times New Roman"/>
                    <w:sz w:val="24"/>
                    <w:szCs w:val="24"/>
                  </w:rPr>
                </w:rPrChange>
              </w:rPr>
              <w:pPrChange w:id="1406" w:author="James Dwyer" w:date="2019-12-01T10:21:00Z">
                <w:pPr/>
              </w:pPrChange>
            </w:pPr>
            <w:r w:rsidRPr="00016618">
              <w:rPr>
                <w:rFonts w:ascii="Times New Roman" w:hAnsi="Times New Roman"/>
                <w:sz w:val="36"/>
                <w:rPrChange w:id="1407" w:author="David Gravett" w:date="2019-12-01T10:21:00Z">
                  <w:rPr>
                    <w:rFonts w:ascii="Times New Roman" w:hAnsi="Times New Roman" w:cs="Times New Roman"/>
                    <w:sz w:val="24"/>
                    <w:szCs w:val="24"/>
                  </w:rPr>
                </w:rPrChange>
              </w:rPr>
              <w:t>-1</w:t>
            </w:r>
          </w:p>
        </w:tc>
        <w:tc>
          <w:tcPr>
            <w:tcW w:w="933" w:type="dxa"/>
            <w:tcPrChange w:id="140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09" w:author="David Gravett" w:date="2019-12-01T10:21:00Z">
                  <w:rPr>
                    <w:rFonts w:ascii="Times New Roman" w:hAnsi="Times New Roman" w:cs="Times New Roman"/>
                    <w:sz w:val="24"/>
                    <w:szCs w:val="24"/>
                  </w:rPr>
                </w:rPrChange>
              </w:rPr>
              <w:pPrChange w:id="1410" w:author="James Dwyer" w:date="2019-12-01T10:21:00Z">
                <w:pPr/>
              </w:pPrChange>
            </w:pPr>
            <w:r w:rsidRPr="00016618">
              <w:rPr>
                <w:rFonts w:ascii="Times New Roman" w:hAnsi="Times New Roman"/>
                <w:sz w:val="36"/>
                <w:rPrChange w:id="1411" w:author="David Gravett" w:date="2019-12-01T10:21:00Z">
                  <w:rPr>
                    <w:rFonts w:ascii="Times New Roman" w:hAnsi="Times New Roman" w:cs="Times New Roman"/>
                    <w:sz w:val="24"/>
                    <w:szCs w:val="24"/>
                  </w:rPr>
                </w:rPrChange>
              </w:rPr>
              <w:t>1</w:t>
            </w:r>
          </w:p>
        </w:tc>
        <w:tc>
          <w:tcPr>
            <w:tcW w:w="933" w:type="dxa"/>
            <w:tcPrChange w:id="141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3" w:author="David Gravett" w:date="2019-12-01T10:21:00Z">
                  <w:rPr>
                    <w:rFonts w:ascii="Times New Roman" w:hAnsi="Times New Roman" w:cs="Times New Roman"/>
                    <w:sz w:val="24"/>
                    <w:szCs w:val="24"/>
                  </w:rPr>
                </w:rPrChange>
              </w:rPr>
              <w:pPrChange w:id="1414" w:author="James Dwyer" w:date="2019-12-01T10:21:00Z">
                <w:pPr/>
              </w:pPrChange>
            </w:pPr>
            <w:r w:rsidRPr="00016618">
              <w:rPr>
                <w:rFonts w:ascii="Times New Roman" w:hAnsi="Times New Roman"/>
                <w:sz w:val="36"/>
                <w:rPrChange w:id="1415" w:author="David Gravett" w:date="2019-12-01T10:21:00Z">
                  <w:rPr>
                    <w:rFonts w:ascii="Times New Roman" w:hAnsi="Times New Roman" w:cs="Times New Roman"/>
                    <w:sz w:val="24"/>
                    <w:szCs w:val="24"/>
                  </w:rPr>
                </w:rPrChange>
              </w:rPr>
              <w:t>1</w:t>
            </w:r>
          </w:p>
        </w:tc>
        <w:tc>
          <w:tcPr>
            <w:tcW w:w="933" w:type="dxa"/>
            <w:tcPrChange w:id="141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17" w:author="David Gravett" w:date="2019-12-01T10:21:00Z">
                  <w:rPr>
                    <w:rFonts w:ascii="Times New Roman" w:hAnsi="Times New Roman" w:cs="Times New Roman"/>
                    <w:sz w:val="24"/>
                    <w:szCs w:val="24"/>
                  </w:rPr>
                </w:rPrChange>
              </w:rPr>
              <w:pPrChange w:id="1418" w:author="James Dwyer" w:date="2019-12-01T10:21:00Z">
                <w:pPr/>
              </w:pPrChange>
            </w:pPr>
            <w:r w:rsidRPr="00016618">
              <w:rPr>
                <w:rFonts w:ascii="Times New Roman" w:hAnsi="Times New Roman"/>
                <w:sz w:val="36"/>
                <w:rPrChange w:id="1419" w:author="David Gravett" w:date="2019-12-01T10:21:00Z">
                  <w:rPr>
                    <w:rFonts w:ascii="Times New Roman" w:hAnsi="Times New Roman" w:cs="Times New Roman"/>
                    <w:sz w:val="24"/>
                    <w:szCs w:val="24"/>
                  </w:rPr>
                </w:rPrChange>
              </w:rPr>
              <w:t>0</w:t>
            </w:r>
          </w:p>
        </w:tc>
        <w:tc>
          <w:tcPr>
            <w:tcW w:w="933" w:type="dxa"/>
            <w:tcPrChange w:id="142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1" w:author="David Gravett" w:date="2019-12-01T10:21:00Z">
                  <w:rPr>
                    <w:rFonts w:ascii="Times New Roman" w:hAnsi="Times New Roman" w:cs="Times New Roman"/>
                    <w:sz w:val="24"/>
                    <w:szCs w:val="24"/>
                  </w:rPr>
                </w:rPrChange>
              </w:rPr>
              <w:pPrChange w:id="1422" w:author="James Dwyer" w:date="2019-12-01T10:21:00Z">
                <w:pPr/>
              </w:pPrChange>
            </w:pPr>
            <w:r w:rsidRPr="00016618">
              <w:rPr>
                <w:rFonts w:ascii="Times New Roman" w:hAnsi="Times New Roman"/>
                <w:sz w:val="36"/>
                <w:rPrChange w:id="1423" w:author="David Gravett" w:date="2019-12-01T10:21:00Z">
                  <w:rPr>
                    <w:rFonts w:ascii="Times New Roman" w:hAnsi="Times New Roman" w:cs="Times New Roman"/>
                    <w:sz w:val="24"/>
                    <w:szCs w:val="24"/>
                  </w:rPr>
                </w:rPrChange>
              </w:rPr>
              <w:t>0</w:t>
            </w:r>
          </w:p>
        </w:tc>
        <w:tc>
          <w:tcPr>
            <w:tcW w:w="933" w:type="dxa"/>
            <w:tcPrChange w:id="142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25" w:author="David Gravett" w:date="2019-12-01T10:21:00Z">
                  <w:rPr>
                    <w:rFonts w:ascii="Times New Roman" w:hAnsi="Times New Roman" w:cs="Times New Roman"/>
                    <w:sz w:val="24"/>
                    <w:szCs w:val="24"/>
                  </w:rPr>
                </w:rPrChange>
              </w:rPr>
              <w:pPrChange w:id="1426" w:author="James Dwyer" w:date="2019-12-01T10:21:00Z">
                <w:pPr/>
              </w:pPrChange>
            </w:pPr>
            <w:r w:rsidRPr="00016618">
              <w:rPr>
                <w:rFonts w:ascii="Times New Roman" w:hAnsi="Times New Roman"/>
                <w:sz w:val="36"/>
                <w:rPrChange w:id="1427" w:author="David Gravett" w:date="2019-12-01T10:21:00Z">
                  <w:rPr>
                    <w:rFonts w:ascii="Times New Roman" w:hAnsi="Times New Roman" w:cs="Times New Roman"/>
                    <w:sz w:val="24"/>
                    <w:szCs w:val="24"/>
                  </w:rPr>
                </w:rPrChange>
              </w:rPr>
              <w:t>0</w:t>
            </w:r>
          </w:p>
        </w:tc>
        <w:tc>
          <w:tcPr>
            <w:tcW w:w="933" w:type="dxa"/>
            <w:tcPrChange w:id="142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29" w:author="David Gravett" w:date="2019-12-01T10:21:00Z">
                  <w:rPr>
                    <w:rFonts w:ascii="Times New Roman" w:hAnsi="Times New Roman" w:cs="Times New Roman"/>
                    <w:sz w:val="24"/>
                    <w:szCs w:val="24"/>
                  </w:rPr>
                </w:rPrChange>
              </w:rPr>
              <w:pPrChange w:id="1430" w:author="James Dwyer" w:date="2019-12-01T10:21:00Z">
                <w:pPr/>
              </w:pPrChange>
            </w:pPr>
            <w:r w:rsidRPr="00016618">
              <w:rPr>
                <w:rFonts w:ascii="Times New Roman" w:hAnsi="Times New Roman"/>
                <w:sz w:val="36"/>
                <w:rPrChange w:id="143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2" w:author="David Gravett" w:date="2019-12-01T10:21:00Z">
            <w:trPr>
              <w:trHeight w:val="432"/>
            </w:trPr>
          </w:trPrChange>
        </w:trPr>
        <w:tc>
          <w:tcPr>
            <w:tcW w:w="933" w:type="dxa"/>
            <w:tcPrChange w:id="143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4" w:author="David Gravett" w:date="2019-12-01T10:21:00Z">
                  <w:rPr>
                    <w:rFonts w:ascii="Times New Roman" w:hAnsi="Times New Roman" w:cs="Times New Roman"/>
                    <w:sz w:val="24"/>
                    <w:szCs w:val="24"/>
                  </w:rPr>
                </w:rPrChange>
              </w:rPr>
              <w:pPrChange w:id="1435" w:author="James Dwyer" w:date="2019-12-01T10:21:00Z">
                <w:pPr/>
              </w:pPrChange>
            </w:pPr>
            <w:r w:rsidRPr="00016618">
              <w:rPr>
                <w:rFonts w:ascii="Times New Roman" w:hAnsi="Times New Roman"/>
                <w:sz w:val="36"/>
                <w:rPrChange w:id="1436" w:author="David Gravett" w:date="2019-12-01T10:21:00Z">
                  <w:rPr>
                    <w:rFonts w:ascii="Times New Roman" w:hAnsi="Times New Roman" w:cs="Times New Roman"/>
                    <w:sz w:val="24"/>
                    <w:szCs w:val="24"/>
                  </w:rPr>
                </w:rPrChange>
              </w:rPr>
              <w:t>1</w:t>
            </w:r>
          </w:p>
        </w:tc>
        <w:tc>
          <w:tcPr>
            <w:tcW w:w="933" w:type="dxa"/>
            <w:tcPrChange w:id="143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38" w:author="David Gravett" w:date="2019-12-01T10:21:00Z">
                  <w:rPr>
                    <w:rFonts w:ascii="Times New Roman" w:hAnsi="Times New Roman" w:cs="Times New Roman"/>
                    <w:sz w:val="24"/>
                    <w:szCs w:val="24"/>
                  </w:rPr>
                </w:rPrChange>
              </w:rPr>
              <w:pPrChange w:id="1439" w:author="James Dwyer" w:date="2019-12-01T10:21:00Z">
                <w:pPr/>
              </w:pPrChange>
            </w:pPr>
            <w:r w:rsidRPr="00016618">
              <w:rPr>
                <w:rFonts w:ascii="Times New Roman" w:hAnsi="Times New Roman"/>
                <w:sz w:val="36"/>
                <w:rPrChange w:id="1440" w:author="David Gravett" w:date="2019-12-01T10:21:00Z">
                  <w:rPr>
                    <w:rFonts w:ascii="Times New Roman" w:hAnsi="Times New Roman" w:cs="Times New Roman"/>
                    <w:sz w:val="24"/>
                    <w:szCs w:val="24"/>
                  </w:rPr>
                </w:rPrChange>
              </w:rPr>
              <w:t>-1</w:t>
            </w:r>
          </w:p>
        </w:tc>
        <w:tc>
          <w:tcPr>
            <w:tcW w:w="933" w:type="dxa"/>
            <w:tcPrChange w:id="144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2" w:author="David Gravett" w:date="2019-12-01T10:21:00Z">
                  <w:rPr>
                    <w:rFonts w:ascii="Times New Roman" w:hAnsi="Times New Roman" w:cs="Times New Roman"/>
                    <w:sz w:val="24"/>
                    <w:szCs w:val="24"/>
                  </w:rPr>
                </w:rPrChange>
              </w:rPr>
              <w:pPrChange w:id="1443" w:author="James Dwyer" w:date="2019-12-01T10:21:00Z">
                <w:pPr/>
              </w:pPrChange>
            </w:pPr>
            <w:r w:rsidRPr="00016618">
              <w:rPr>
                <w:rFonts w:ascii="Times New Roman" w:hAnsi="Times New Roman"/>
                <w:sz w:val="36"/>
                <w:rPrChange w:id="1444" w:author="David Gravett" w:date="2019-12-01T10:21:00Z">
                  <w:rPr>
                    <w:rFonts w:ascii="Times New Roman" w:hAnsi="Times New Roman" w:cs="Times New Roman"/>
                    <w:sz w:val="24"/>
                    <w:szCs w:val="24"/>
                  </w:rPr>
                </w:rPrChange>
              </w:rPr>
              <w:t>1</w:t>
            </w:r>
          </w:p>
        </w:tc>
        <w:tc>
          <w:tcPr>
            <w:tcW w:w="933" w:type="dxa"/>
            <w:tcPrChange w:id="144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46" w:author="David Gravett" w:date="2019-12-01T10:21:00Z">
                  <w:rPr>
                    <w:rFonts w:ascii="Times New Roman" w:hAnsi="Times New Roman" w:cs="Times New Roman"/>
                    <w:sz w:val="24"/>
                    <w:szCs w:val="24"/>
                  </w:rPr>
                </w:rPrChange>
              </w:rPr>
              <w:pPrChange w:id="1447" w:author="James Dwyer" w:date="2019-12-01T10:21:00Z">
                <w:pPr/>
              </w:pPrChange>
            </w:pPr>
            <w:r w:rsidRPr="00016618">
              <w:rPr>
                <w:rFonts w:ascii="Times New Roman" w:hAnsi="Times New Roman"/>
                <w:sz w:val="36"/>
                <w:rPrChange w:id="1448" w:author="David Gravett" w:date="2019-12-01T10:21:00Z">
                  <w:rPr>
                    <w:rFonts w:ascii="Times New Roman" w:hAnsi="Times New Roman" w:cs="Times New Roman"/>
                    <w:sz w:val="24"/>
                    <w:szCs w:val="24"/>
                  </w:rPr>
                </w:rPrChange>
              </w:rPr>
              <w:t>0</w:t>
            </w:r>
          </w:p>
        </w:tc>
        <w:tc>
          <w:tcPr>
            <w:tcW w:w="933" w:type="dxa"/>
            <w:tcPrChange w:id="144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0" w:author="David Gravett" w:date="2019-12-01T10:21:00Z">
                  <w:rPr>
                    <w:rFonts w:ascii="Times New Roman" w:hAnsi="Times New Roman" w:cs="Times New Roman"/>
                    <w:sz w:val="24"/>
                    <w:szCs w:val="24"/>
                  </w:rPr>
                </w:rPrChange>
              </w:rPr>
              <w:pPrChange w:id="1451" w:author="James Dwyer" w:date="2019-12-01T10:21:00Z">
                <w:pPr/>
              </w:pPrChange>
            </w:pPr>
            <w:r w:rsidRPr="00016618">
              <w:rPr>
                <w:rFonts w:ascii="Times New Roman" w:hAnsi="Times New Roman"/>
                <w:sz w:val="36"/>
                <w:rPrChange w:id="1452" w:author="David Gravett" w:date="2019-12-01T10:21:00Z">
                  <w:rPr>
                    <w:rFonts w:ascii="Times New Roman" w:hAnsi="Times New Roman" w:cs="Times New Roman"/>
                    <w:sz w:val="24"/>
                    <w:szCs w:val="24"/>
                  </w:rPr>
                </w:rPrChange>
              </w:rPr>
              <w:t>0</w:t>
            </w:r>
          </w:p>
        </w:tc>
        <w:tc>
          <w:tcPr>
            <w:tcW w:w="933" w:type="dxa"/>
            <w:tcPrChange w:id="145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4" w:author="David Gravett" w:date="2019-12-01T10:21:00Z">
                  <w:rPr>
                    <w:rFonts w:ascii="Times New Roman" w:hAnsi="Times New Roman" w:cs="Times New Roman"/>
                    <w:sz w:val="24"/>
                    <w:szCs w:val="24"/>
                  </w:rPr>
                </w:rPrChange>
              </w:rPr>
              <w:pPrChange w:id="1455" w:author="James Dwyer" w:date="2019-12-01T10:21:00Z">
                <w:pPr/>
              </w:pPrChange>
            </w:pPr>
            <w:r w:rsidRPr="00016618">
              <w:rPr>
                <w:rFonts w:ascii="Times New Roman" w:hAnsi="Times New Roman"/>
                <w:sz w:val="36"/>
                <w:rPrChange w:id="1456" w:author="David Gravett" w:date="2019-12-01T10:21:00Z">
                  <w:rPr>
                    <w:rFonts w:ascii="Times New Roman" w:hAnsi="Times New Roman" w:cs="Times New Roman"/>
                    <w:sz w:val="24"/>
                    <w:szCs w:val="24"/>
                  </w:rPr>
                </w:rPrChange>
              </w:rPr>
              <w:t>0</w:t>
            </w:r>
          </w:p>
        </w:tc>
        <w:tc>
          <w:tcPr>
            <w:tcW w:w="933" w:type="dxa"/>
            <w:tcPrChange w:id="145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58" w:author="David Gravett" w:date="2019-12-01T10:21:00Z">
                  <w:rPr>
                    <w:rFonts w:ascii="Times New Roman" w:hAnsi="Times New Roman" w:cs="Times New Roman"/>
                    <w:sz w:val="24"/>
                    <w:szCs w:val="24"/>
                  </w:rPr>
                </w:rPrChange>
              </w:rPr>
              <w:pPrChange w:id="1459" w:author="James Dwyer" w:date="2019-12-01T10:21:00Z">
                <w:pPr/>
              </w:pPrChange>
            </w:pPr>
            <w:r w:rsidRPr="00016618">
              <w:rPr>
                <w:rFonts w:ascii="Times New Roman" w:hAnsi="Times New Roman"/>
                <w:sz w:val="36"/>
                <w:rPrChange w:id="146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1" w:author="David Gravett" w:date="2019-12-01T10:21:00Z">
            <w:trPr>
              <w:trHeight w:val="432"/>
            </w:trPr>
          </w:trPrChange>
        </w:trPr>
        <w:tc>
          <w:tcPr>
            <w:tcW w:w="933" w:type="dxa"/>
            <w:tcPrChange w:id="146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3" w:author="David Gravett" w:date="2019-12-01T10:21:00Z">
                  <w:rPr>
                    <w:rFonts w:ascii="Times New Roman" w:hAnsi="Times New Roman" w:cs="Times New Roman"/>
                    <w:sz w:val="24"/>
                    <w:szCs w:val="24"/>
                  </w:rPr>
                </w:rPrChange>
              </w:rPr>
              <w:pPrChange w:id="1464" w:author="James Dwyer" w:date="2019-12-01T10:21:00Z">
                <w:pPr/>
              </w:pPrChange>
            </w:pPr>
            <w:r w:rsidRPr="00016618">
              <w:rPr>
                <w:rFonts w:ascii="Times New Roman" w:hAnsi="Times New Roman"/>
                <w:sz w:val="36"/>
                <w:rPrChange w:id="1465" w:author="David Gravett" w:date="2019-12-01T10:21:00Z">
                  <w:rPr>
                    <w:rFonts w:ascii="Times New Roman" w:hAnsi="Times New Roman" w:cs="Times New Roman"/>
                    <w:sz w:val="24"/>
                    <w:szCs w:val="24"/>
                  </w:rPr>
                </w:rPrChange>
              </w:rPr>
              <w:t>0</w:t>
            </w:r>
          </w:p>
        </w:tc>
        <w:tc>
          <w:tcPr>
            <w:tcW w:w="933" w:type="dxa"/>
            <w:tcPrChange w:id="146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67" w:author="David Gravett" w:date="2019-12-01T10:21:00Z">
                  <w:rPr>
                    <w:rFonts w:ascii="Times New Roman" w:hAnsi="Times New Roman" w:cs="Times New Roman"/>
                    <w:sz w:val="24"/>
                    <w:szCs w:val="24"/>
                  </w:rPr>
                </w:rPrChange>
              </w:rPr>
              <w:pPrChange w:id="1468" w:author="James Dwyer" w:date="2019-12-01T10:21:00Z">
                <w:pPr/>
              </w:pPrChange>
            </w:pPr>
            <w:r w:rsidRPr="00016618">
              <w:rPr>
                <w:rFonts w:ascii="Times New Roman" w:hAnsi="Times New Roman"/>
                <w:sz w:val="36"/>
                <w:rPrChange w:id="1469" w:author="David Gravett" w:date="2019-12-01T10:21:00Z">
                  <w:rPr>
                    <w:rFonts w:ascii="Times New Roman" w:hAnsi="Times New Roman" w:cs="Times New Roman"/>
                    <w:sz w:val="24"/>
                    <w:szCs w:val="24"/>
                  </w:rPr>
                </w:rPrChange>
              </w:rPr>
              <w:t>0</w:t>
            </w:r>
          </w:p>
        </w:tc>
        <w:tc>
          <w:tcPr>
            <w:tcW w:w="933" w:type="dxa"/>
            <w:tcPrChange w:id="147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1" w:author="David Gravett" w:date="2019-12-01T10:21:00Z">
                  <w:rPr>
                    <w:rFonts w:ascii="Times New Roman" w:hAnsi="Times New Roman" w:cs="Times New Roman"/>
                    <w:sz w:val="24"/>
                    <w:szCs w:val="24"/>
                  </w:rPr>
                </w:rPrChange>
              </w:rPr>
              <w:pPrChange w:id="1472" w:author="James Dwyer" w:date="2019-12-01T10:21:00Z">
                <w:pPr/>
              </w:pPrChange>
            </w:pPr>
            <w:r w:rsidRPr="00016618">
              <w:rPr>
                <w:rFonts w:ascii="Times New Roman" w:hAnsi="Times New Roman"/>
                <w:sz w:val="36"/>
                <w:rPrChange w:id="1473" w:author="David Gravett" w:date="2019-12-01T10:21:00Z">
                  <w:rPr>
                    <w:rFonts w:ascii="Times New Roman" w:hAnsi="Times New Roman" w:cs="Times New Roman"/>
                    <w:sz w:val="24"/>
                    <w:szCs w:val="24"/>
                  </w:rPr>
                </w:rPrChange>
              </w:rPr>
              <w:t>0</w:t>
            </w:r>
          </w:p>
        </w:tc>
        <w:tc>
          <w:tcPr>
            <w:tcW w:w="933" w:type="dxa"/>
            <w:tcPrChange w:id="147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75" w:author="David Gravett" w:date="2019-12-01T10:21:00Z">
                  <w:rPr>
                    <w:rFonts w:ascii="Times New Roman" w:hAnsi="Times New Roman" w:cs="Times New Roman"/>
                    <w:sz w:val="24"/>
                    <w:szCs w:val="24"/>
                  </w:rPr>
                </w:rPrChange>
              </w:rPr>
              <w:pPrChange w:id="1476" w:author="James Dwyer" w:date="2019-12-01T10:21:00Z">
                <w:pPr/>
              </w:pPrChange>
            </w:pPr>
            <w:r w:rsidRPr="00016618">
              <w:rPr>
                <w:rFonts w:ascii="Times New Roman" w:hAnsi="Times New Roman"/>
                <w:sz w:val="36"/>
                <w:rPrChange w:id="1477" w:author="David Gravett" w:date="2019-12-01T10:21:00Z">
                  <w:rPr>
                    <w:rFonts w:ascii="Times New Roman" w:hAnsi="Times New Roman" w:cs="Times New Roman"/>
                    <w:sz w:val="24"/>
                    <w:szCs w:val="24"/>
                  </w:rPr>
                </w:rPrChange>
              </w:rPr>
              <w:t>0</w:t>
            </w:r>
          </w:p>
        </w:tc>
        <w:tc>
          <w:tcPr>
            <w:tcW w:w="933" w:type="dxa"/>
            <w:tcPrChange w:id="147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79" w:author="David Gravett" w:date="2019-12-01T10:21:00Z">
                  <w:rPr>
                    <w:rFonts w:ascii="Times New Roman" w:hAnsi="Times New Roman" w:cs="Times New Roman"/>
                    <w:sz w:val="24"/>
                    <w:szCs w:val="24"/>
                  </w:rPr>
                </w:rPrChange>
              </w:rPr>
              <w:pPrChange w:id="1480" w:author="James Dwyer" w:date="2019-12-01T10:21:00Z">
                <w:pPr/>
              </w:pPrChange>
            </w:pPr>
            <w:r w:rsidRPr="00016618">
              <w:rPr>
                <w:rFonts w:ascii="Times New Roman" w:hAnsi="Times New Roman"/>
                <w:sz w:val="36"/>
                <w:rPrChange w:id="1481" w:author="David Gravett" w:date="2019-12-01T10:21:00Z">
                  <w:rPr>
                    <w:rFonts w:ascii="Times New Roman" w:hAnsi="Times New Roman" w:cs="Times New Roman"/>
                    <w:sz w:val="24"/>
                    <w:szCs w:val="24"/>
                  </w:rPr>
                </w:rPrChange>
              </w:rPr>
              <w:t>0</w:t>
            </w:r>
          </w:p>
        </w:tc>
        <w:tc>
          <w:tcPr>
            <w:tcW w:w="933" w:type="dxa"/>
            <w:tcPrChange w:id="148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3" w:author="David Gravett" w:date="2019-12-01T10:21:00Z">
                  <w:rPr>
                    <w:rFonts w:ascii="Times New Roman" w:hAnsi="Times New Roman" w:cs="Times New Roman"/>
                    <w:sz w:val="24"/>
                    <w:szCs w:val="24"/>
                  </w:rPr>
                </w:rPrChange>
              </w:rPr>
              <w:pPrChange w:id="1484" w:author="James Dwyer" w:date="2019-12-01T10:21:00Z">
                <w:pPr/>
              </w:pPrChange>
            </w:pPr>
            <w:r w:rsidRPr="00016618">
              <w:rPr>
                <w:rFonts w:ascii="Times New Roman" w:hAnsi="Times New Roman"/>
                <w:sz w:val="36"/>
                <w:rPrChange w:id="1485" w:author="David Gravett" w:date="2019-12-01T10:21:00Z">
                  <w:rPr>
                    <w:rFonts w:ascii="Times New Roman" w:hAnsi="Times New Roman" w:cs="Times New Roman"/>
                    <w:sz w:val="24"/>
                    <w:szCs w:val="24"/>
                  </w:rPr>
                </w:rPrChange>
              </w:rPr>
              <w:t>0</w:t>
            </w:r>
          </w:p>
        </w:tc>
        <w:tc>
          <w:tcPr>
            <w:tcW w:w="933" w:type="dxa"/>
            <w:tcPrChange w:id="148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87" w:author="David Gravett" w:date="2019-12-01T10:21:00Z">
                  <w:rPr>
                    <w:rFonts w:ascii="Times New Roman" w:hAnsi="Times New Roman" w:cs="Times New Roman"/>
                    <w:sz w:val="24"/>
                    <w:szCs w:val="24"/>
                  </w:rPr>
                </w:rPrChange>
              </w:rPr>
              <w:pPrChange w:id="1488" w:author="James Dwyer" w:date="2019-12-01T10:21:00Z">
                <w:pPr/>
              </w:pPrChange>
            </w:pPr>
            <w:r w:rsidRPr="00016618">
              <w:rPr>
                <w:rFonts w:ascii="Times New Roman" w:hAnsi="Times New Roman"/>
                <w:sz w:val="36"/>
                <w:rPrChange w:id="148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7202F9" w:rsidRPr="00D103E4" w:rsidRDefault="007202F9" w:rsidP="00016618">
                              <w:pPr>
                                <w:pStyle w:val="Caption"/>
                                <w:jc w:val="center"/>
                                <w:rPr>
                                  <w:ins w:id="1491" w:author="David Gravett" w:date="2019-12-01T10:21:00Z"/>
                                  <w:rFonts w:ascii="Arial" w:eastAsia="Arial" w:hAnsi="Arial" w:cs="Arial"/>
                                  <w:noProof/>
                                  <w:lang w:val="en"/>
                                </w:rPr>
                              </w:pPr>
                              <w:ins w:id="1492"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7"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9O8UI1AgAAagQAAA4AAAAAAAAAAAAAAAAA&#10;LgIAAGRycy9lMm9Eb2MueG1sUEsBAi0AFAAGAAgAAAAhAOnrYb3cAAAABgEAAA8AAAAAAAAAAAAA&#10;AAAAjwQAAGRycy9kb3ducmV2LnhtbFBLBQYAAAAABAAEAPMAAACYBQAAAAA=&#10;" stroked="f">
                  <v:textbox inset="0,0,0,0">
                    <w:txbxContent>
                      <w:p w14:paraId="6843E97F" w14:textId="1C177D40" w:rsidR="007202F9" w:rsidRPr="00D103E4" w:rsidRDefault="007202F9" w:rsidP="00016618">
                        <w:pPr>
                          <w:pStyle w:val="Caption"/>
                          <w:jc w:val="center"/>
                          <w:rPr>
                            <w:ins w:id="1493" w:author="David Gravett" w:date="2019-12-01T10:21:00Z"/>
                            <w:rFonts w:ascii="Arial" w:eastAsia="Arial" w:hAnsi="Arial" w:cs="Arial"/>
                            <w:noProof/>
                            <w:lang w:val="en"/>
                          </w:rPr>
                        </w:pPr>
                        <w:ins w:id="1494"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495" w:author="David Gravett" w:date="2019-12-01T10:21:00Z"/>
          <w:rFonts w:ascii="Times New Roman" w:hAnsi="Times New Roman" w:cs="Times New Roman"/>
          <w:sz w:val="24"/>
          <w:szCs w:val="24"/>
          <w:lang w:val="en-US"/>
        </w:rPr>
      </w:pPr>
      <w:moveFromRangeStart w:id="1496" w:author="David Gravett" w:date="2019-12-01T10:21:00Z" w:name="move26088128"/>
      <w:moveFrom w:id="1497"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496"/>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498" w:author="David Gravett" w:date="2019-12-01T10:21:00Z"/>
        </w:trPr>
        <w:tc>
          <w:tcPr>
            <w:tcW w:w="432" w:type="dxa"/>
          </w:tcPr>
          <w:p w14:paraId="40758CDD" w14:textId="42A16649" w:rsidR="00280D7C" w:rsidRDefault="00280D7C" w:rsidP="003B3061">
            <w:pPr>
              <w:rPr>
                <w:del w:id="1499" w:author="David Gravett" w:date="2019-12-01T10:21:00Z"/>
                <w:rFonts w:ascii="Times New Roman" w:hAnsi="Times New Roman" w:cs="Times New Roman"/>
                <w:sz w:val="24"/>
                <w:szCs w:val="24"/>
              </w:rPr>
            </w:pPr>
            <w:del w:id="1500"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1" w:author="David Gravett" w:date="2019-12-01T10:21:00Z"/>
                <w:rFonts w:ascii="Times New Roman" w:hAnsi="Times New Roman" w:cs="Times New Roman"/>
                <w:sz w:val="24"/>
                <w:szCs w:val="24"/>
              </w:rPr>
            </w:pPr>
            <w:del w:id="1502"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3" w:author="David Gravett" w:date="2019-12-01T10:21:00Z"/>
                <w:rFonts w:ascii="Times New Roman" w:hAnsi="Times New Roman" w:cs="Times New Roman"/>
                <w:sz w:val="24"/>
                <w:szCs w:val="24"/>
              </w:rPr>
            </w:pPr>
            <w:del w:id="1504"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05" w:author="David Gravett" w:date="2019-12-01T10:21:00Z"/>
                <w:rFonts w:ascii="Times New Roman" w:hAnsi="Times New Roman" w:cs="Times New Roman"/>
                <w:sz w:val="24"/>
                <w:szCs w:val="24"/>
              </w:rPr>
            </w:pPr>
            <w:del w:id="1506"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07" w:author="David Gravett" w:date="2019-12-01T10:21:00Z"/>
                <w:rFonts w:ascii="Times New Roman" w:hAnsi="Times New Roman" w:cs="Times New Roman"/>
                <w:sz w:val="24"/>
                <w:szCs w:val="24"/>
              </w:rPr>
            </w:pPr>
            <w:del w:id="1508"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09" w:author="David Gravett" w:date="2019-12-01T10:21:00Z"/>
                <w:rFonts w:ascii="Times New Roman" w:hAnsi="Times New Roman" w:cs="Times New Roman"/>
                <w:sz w:val="24"/>
                <w:szCs w:val="24"/>
              </w:rPr>
            </w:pPr>
            <w:del w:id="1510"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3" w:author="David Gravett" w:date="2019-12-01T10:21:00Z"/>
        </w:trPr>
        <w:tc>
          <w:tcPr>
            <w:tcW w:w="432" w:type="dxa"/>
          </w:tcPr>
          <w:p w14:paraId="43D6DA2F" w14:textId="77777777" w:rsidR="00280D7C" w:rsidRDefault="00280D7C" w:rsidP="003B3061">
            <w:pPr>
              <w:rPr>
                <w:del w:id="1514" w:author="David Gravett" w:date="2019-12-01T10:21:00Z"/>
                <w:rFonts w:ascii="Times New Roman" w:hAnsi="Times New Roman" w:cs="Times New Roman"/>
                <w:sz w:val="24"/>
                <w:szCs w:val="24"/>
              </w:rPr>
            </w:pPr>
            <w:del w:id="1515"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16" w:author="David Gravett" w:date="2019-12-01T10:21:00Z"/>
                <w:rFonts w:ascii="Times New Roman" w:hAnsi="Times New Roman" w:cs="Times New Roman"/>
                <w:sz w:val="24"/>
                <w:szCs w:val="24"/>
              </w:rPr>
            </w:pPr>
            <w:del w:id="1517"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18" w:author="David Gravett" w:date="2019-12-01T10:21:00Z"/>
                <w:rFonts w:ascii="Times New Roman" w:hAnsi="Times New Roman" w:cs="Times New Roman"/>
                <w:sz w:val="24"/>
                <w:szCs w:val="24"/>
              </w:rPr>
            </w:pPr>
            <w:del w:id="1519"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0" w:author="David Gravett" w:date="2019-12-01T10:21:00Z"/>
                <w:rFonts w:ascii="Times New Roman" w:hAnsi="Times New Roman" w:cs="Times New Roman"/>
                <w:sz w:val="24"/>
                <w:szCs w:val="24"/>
              </w:rPr>
            </w:pPr>
            <w:del w:id="1521"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2" w:author="David Gravett" w:date="2019-12-01T10:21:00Z"/>
                <w:rFonts w:ascii="Times New Roman" w:hAnsi="Times New Roman" w:cs="Times New Roman"/>
                <w:sz w:val="24"/>
                <w:szCs w:val="24"/>
              </w:rPr>
            </w:pPr>
            <w:del w:id="1523"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4" w:author="David Gravett" w:date="2019-12-01T10:21:00Z"/>
                <w:rFonts w:ascii="Times New Roman" w:hAnsi="Times New Roman" w:cs="Times New Roman"/>
                <w:sz w:val="24"/>
                <w:szCs w:val="24"/>
              </w:rPr>
            </w:pPr>
            <w:del w:id="1525"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28" w:author="David Gravett" w:date="2019-12-01T10:21:00Z"/>
        </w:trPr>
        <w:tc>
          <w:tcPr>
            <w:tcW w:w="432" w:type="dxa"/>
          </w:tcPr>
          <w:p w14:paraId="240F735A" w14:textId="77777777" w:rsidR="00280D7C" w:rsidRDefault="00280D7C" w:rsidP="003B3061">
            <w:pPr>
              <w:rPr>
                <w:del w:id="1529" w:author="David Gravett" w:date="2019-12-01T10:21:00Z"/>
                <w:rFonts w:ascii="Times New Roman" w:hAnsi="Times New Roman" w:cs="Times New Roman"/>
                <w:sz w:val="24"/>
                <w:szCs w:val="24"/>
              </w:rPr>
            </w:pPr>
            <w:del w:id="1530"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3" w:author="David Gravett" w:date="2019-12-01T10:21:00Z"/>
        </w:trPr>
        <w:tc>
          <w:tcPr>
            <w:tcW w:w="432" w:type="dxa"/>
          </w:tcPr>
          <w:p w14:paraId="07C61D00" w14:textId="77777777" w:rsidR="00280D7C" w:rsidRDefault="00280D7C" w:rsidP="003B3061">
            <w:pPr>
              <w:rPr>
                <w:del w:id="1544" w:author="David Gravett" w:date="2019-12-01T10:21:00Z"/>
                <w:rFonts w:ascii="Times New Roman" w:hAnsi="Times New Roman" w:cs="Times New Roman"/>
                <w:sz w:val="24"/>
                <w:szCs w:val="24"/>
              </w:rPr>
            </w:pPr>
            <w:del w:id="1545"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58" w:author="David Gravett" w:date="2019-12-01T10:21:00Z"/>
        </w:trPr>
        <w:tc>
          <w:tcPr>
            <w:tcW w:w="432" w:type="dxa"/>
          </w:tcPr>
          <w:p w14:paraId="2BD5EDB8" w14:textId="77777777" w:rsidR="00280D7C" w:rsidRDefault="00280D7C" w:rsidP="003B3061">
            <w:pPr>
              <w:rPr>
                <w:del w:id="1559" w:author="David Gravett" w:date="2019-12-01T10:21:00Z"/>
                <w:rFonts w:ascii="Times New Roman" w:hAnsi="Times New Roman" w:cs="Times New Roman"/>
                <w:sz w:val="24"/>
                <w:szCs w:val="24"/>
              </w:rPr>
            </w:pPr>
            <w:del w:id="1560"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3" w:author="David Gravett" w:date="2019-12-01T10:21:00Z"/>
        </w:trPr>
        <w:tc>
          <w:tcPr>
            <w:tcW w:w="432" w:type="dxa"/>
          </w:tcPr>
          <w:p w14:paraId="5BD1D8D4" w14:textId="77777777" w:rsidR="00280D7C" w:rsidRDefault="00280D7C" w:rsidP="003B3061">
            <w:pPr>
              <w:rPr>
                <w:del w:id="1574" w:author="David Gravett" w:date="2019-12-01T10:21:00Z"/>
                <w:rFonts w:ascii="Times New Roman" w:hAnsi="Times New Roman" w:cs="Times New Roman"/>
                <w:sz w:val="24"/>
                <w:szCs w:val="24"/>
              </w:rPr>
            </w:pPr>
            <w:del w:id="1575"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88" w:author="David Gravett" w:date="2019-12-01T10:21:00Z"/>
        </w:trPr>
        <w:tc>
          <w:tcPr>
            <w:tcW w:w="432" w:type="dxa"/>
          </w:tcPr>
          <w:p w14:paraId="19FFA927" w14:textId="0D074E4F" w:rsidR="00280D7C" w:rsidRDefault="00280D7C" w:rsidP="003B3061">
            <w:pPr>
              <w:rPr>
                <w:del w:id="1589" w:author="David Gravett" w:date="2019-12-01T10:21:00Z"/>
                <w:rFonts w:ascii="Times New Roman" w:hAnsi="Times New Roman" w:cs="Times New Roman"/>
                <w:sz w:val="24"/>
                <w:szCs w:val="24"/>
              </w:rPr>
            </w:pPr>
            <w:del w:id="1590"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3" w:author="David Gravett" w:date="2019-12-01T10:21:00Z"/>
          <w:rFonts w:ascii="Times New Roman" w:hAnsi="Times New Roman" w:cs="Times New Roman"/>
          <w:sz w:val="24"/>
          <w:szCs w:val="24"/>
          <w:lang w:val="en-US"/>
        </w:rPr>
      </w:pPr>
      <w:moveFromRangeStart w:id="1604" w:author="David Gravett" w:date="2019-12-01T10:21:00Z" w:name="move26088129"/>
      <w:moveFrom w:id="160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06" w:author="David Gravett" w:date="2019-12-01T10:21:00Z"/>
          <w:rFonts w:ascii="Times New Roman" w:hAnsi="Times New Roman" w:cs="Times New Roman"/>
          <w:sz w:val="24"/>
          <w:szCs w:val="24"/>
          <w:lang w:val="en-US"/>
        </w:rPr>
        <w:pPrChange w:id="1607" w:author="David Gravett" w:date="2019-12-01T10:21:00Z">
          <w:pPr>
            <w:spacing w:line="288" w:lineRule="auto"/>
          </w:pPr>
        </w:pPrChange>
      </w:pPr>
    </w:p>
    <w:moveFromRangeEnd w:id="1604"/>
    <w:p w14:paraId="76FA8760" w14:textId="042861A5" w:rsidR="00016618" w:rsidRDefault="00016618" w:rsidP="005F2D99">
      <w:pPr>
        <w:spacing w:line="288" w:lineRule="auto"/>
        <w:rPr>
          <w:ins w:id="1608"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09"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0"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1"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2"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16"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17"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18" w:author="David Gravett" w:date="2019-12-01T10:21:00Z"/>
          <w:rFonts w:asciiTheme="majorHAnsi" w:hAnsiTheme="majorHAnsi" w:cstheme="majorHAnsi"/>
          <w:color w:val="1F3864" w:themeColor="accent1" w:themeShade="80"/>
          <w:sz w:val="40"/>
          <w:szCs w:val="40"/>
        </w:rPr>
      </w:pPr>
      <w:ins w:id="161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20" w:author="David Gravett" w:date="2019-12-01T10:21:00Z"/>
          <w:rFonts w:ascii="Times New Roman" w:hAnsi="Times New Roman" w:cs="Times New Roman"/>
          <w:sz w:val="24"/>
          <w:szCs w:val="24"/>
          <w:lang w:val="en-US"/>
        </w:rPr>
      </w:pPr>
      <w:moveToRangeStart w:id="1621" w:author="David Gravett" w:date="2019-12-01T10:21:00Z" w:name="move26088128"/>
      <w:moveTo w:id="1622"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1"/>
    <w:p w14:paraId="2B9CC07B" w14:textId="77777777" w:rsidR="00016618" w:rsidRDefault="00016618" w:rsidP="005F2D99">
      <w:pPr>
        <w:spacing w:line="288" w:lineRule="auto"/>
        <w:rPr>
          <w:ins w:id="162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25">
          <w:tblGrid>
            <w:gridCol w:w="432"/>
            <w:gridCol w:w="432"/>
            <w:gridCol w:w="432"/>
            <w:gridCol w:w="432"/>
            <w:gridCol w:w="432"/>
            <w:gridCol w:w="432"/>
            <w:gridCol w:w="432"/>
          </w:tblGrid>
        </w:tblGridChange>
      </w:tblGrid>
      <w:tr w:rsidR="00280D7C" w14:paraId="03F84268" w14:textId="77777777" w:rsidTr="00BE50C5">
        <w:trPr>
          <w:trHeight w:val="869"/>
          <w:trPrChange w:id="1626" w:author="David Gravett" w:date="2019-12-01T10:21:00Z">
            <w:trPr>
              <w:trHeight w:val="432"/>
            </w:trPr>
          </w:trPrChange>
        </w:trPr>
        <w:tc>
          <w:tcPr>
            <w:tcW w:w="933" w:type="dxa"/>
            <w:tcPrChange w:id="1627"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28" w:author="David Gravett" w:date="2019-12-01T10:21:00Z">
                  <w:rPr>
                    <w:rFonts w:ascii="Times New Roman" w:hAnsi="Times New Roman" w:cs="Times New Roman"/>
                    <w:sz w:val="24"/>
                    <w:szCs w:val="24"/>
                  </w:rPr>
                </w:rPrChange>
              </w:rPr>
              <w:pPrChange w:id="1629" w:author="James Dwyer" w:date="2019-12-01T10:21:00Z">
                <w:pPr/>
              </w:pPrChange>
            </w:pPr>
            <w:r w:rsidRPr="00016618">
              <w:rPr>
                <w:rFonts w:ascii="Times New Roman" w:hAnsi="Times New Roman"/>
                <w:sz w:val="36"/>
                <w:rPrChange w:id="1630" w:author="David Gravett" w:date="2019-12-01T10:21:00Z">
                  <w:rPr>
                    <w:rFonts w:ascii="Times New Roman" w:hAnsi="Times New Roman" w:cs="Times New Roman"/>
                    <w:sz w:val="24"/>
                    <w:szCs w:val="24"/>
                  </w:rPr>
                </w:rPrChange>
              </w:rPr>
              <w:t>1</w:t>
            </w:r>
          </w:p>
        </w:tc>
        <w:tc>
          <w:tcPr>
            <w:tcW w:w="933" w:type="dxa"/>
            <w:tcPrChange w:id="1631"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2" w:author="David Gravett" w:date="2019-12-01T10:21:00Z">
                  <w:rPr>
                    <w:rFonts w:ascii="Times New Roman" w:hAnsi="Times New Roman" w:cs="Times New Roman"/>
                    <w:sz w:val="24"/>
                    <w:szCs w:val="24"/>
                  </w:rPr>
                </w:rPrChange>
              </w:rPr>
              <w:pPrChange w:id="1633" w:author="James Dwyer" w:date="2019-12-01T10:21:00Z">
                <w:pPr/>
              </w:pPrChange>
            </w:pPr>
            <w:r w:rsidRPr="00016618">
              <w:rPr>
                <w:rFonts w:ascii="Times New Roman" w:hAnsi="Times New Roman"/>
                <w:sz w:val="36"/>
                <w:rPrChange w:id="1634" w:author="David Gravett" w:date="2019-12-01T10:21:00Z">
                  <w:rPr>
                    <w:rFonts w:ascii="Times New Roman" w:hAnsi="Times New Roman" w:cs="Times New Roman"/>
                    <w:sz w:val="24"/>
                    <w:szCs w:val="24"/>
                  </w:rPr>
                </w:rPrChange>
              </w:rPr>
              <w:t>-1</w:t>
            </w:r>
          </w:p>
        </w:tc>
        <w:tc>
          <w:tcPr>
            <w:tcW w:w="933" w:type="dxa"/>
            <w:tcPrChange w:id="1635"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36" w:author="David Gravett" w:date="2019-12-01T10:21:00Z">
                  <w:rPr>
                    <w:rFonts w:ascii="Times New Roman" w:hAnsi="Times New Roman" w:cs="Times New Roman"/>
                    <w:sz w:val="24"/>
                    <w:szCs w:val="24"/>
                  </w:rPr>
                </w:rPrChange>
              </w:rPr>
              <w:pPrChange w:id="1637" w:author="James Dwyer" w:date="2019-12-01T10:21:00Z">
                <w:pPr/>
              </w:pPrChange>
            </w:pPr>
            <w:r w:rsidRPr="00016618">
              <w:rPr>
                <w:rFonts w:ascii="Times New Roman" w:hAnsi="Times New Roman"/>
                <w:sz w:val="36"/>
                <w:rPrChange w:id="1638" w:author="David Gravett" w:date="2019-12-01T10:21:00Z">
                  <w:rPr>
                    <w:rFonts w:ascii="Times New Roman" w:hAnsi="Times New Roman" w:cs="Times New Roman"/>
                    <w:sz w:val="24"/>
                    <w:szCs w:val="24"/>
                  </w:rPr>
                </w:rPrChange>
              </w:rPr>
              <w:t>1</w:t>
            </w:r>
          </w:p>
        </w:tc>
        <w:tc>
          <w:tcPr>
            <w:tcW w:w="933" w:type="dxa"/>
            <w:tcPrChange w:id="1639"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0</w:t>
            </w:r>
          </w:p>
        </w:tc>
        <w:tc>
          <w:tcPr>
            <w:tcW w:w="933" w:type="dxa"/>
            <w:tcPrChange w:id="1643"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ins w:id="1646" w:author="David Gravett" w:date="2019-12-01T10:21:00Z">
              <w:r w:rsidRPr="00016618">
                <w:rPr>
                  <w:rFonts w:ascii="Times New Roman" w:hAnsi="Times New Roman" w:cs="Times New Roman"/>
                  <w:sz w:val="36"/>
                  <w:szCs w:val="36"/>
                </w:rPr>
                <w:t>0</w:t>
              </w:r>
            </w:ins>
            <w:del w:id="1647" w:author="David Gravett" w:date="2019-12-01T10:21:00Z">
              <w:r w:rsidR="00280D7C">
                <w:rPr>
                  <w:rFonts w:ascii="Times New Roman" w:hAnsi="Times New Roman" w:cs="Times New Roman"/>
                  <w:sz w:val="24"/>
                  <w:szCs w:val="24"/>
                </w:rPr>
                <w:delText>1</w:delText>
              </w:r>
            </w:del>
          </w:p>
        </w:tc>
        <w:tc>
          <w:tcPr>
            <w:tcW w:w="933" w:type="dxa"/>
            <w:tcPrChange w:id="1648"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49" w:author="David Gravett" w:date="2019-12-01T10:21:00Z">
                  <w:rPr>
                    <w:rFonts w:ascii="Times New Roman" w:hAnsi="Times New Roman" w:cs="Times New Roman"/>
                    <w:sz w:val="24"/>
                    <w:szCs w:val="24"/>
                  </w:rPr>
                </w:rPrChange>
              </w:rPr>
              <w:pPrChange w:id="1650" w:author="James Dwyer" w:date="2019-12-01T10:21:00Z">
                <w:pPr/>
              </w:pPrChange>
            </w:pPr>
            <w:ins w:id="1651" w:author="David Gravett" w:date="2019-12-01T10:21:00Z">
              <w:r w:rsidRPr="00016618">
                <w:rPr>
                  <w:rFonts w:ascii="Times New Roman" w:hAnsi="Times New Roman" w:cs="Times New Roman"/>
                  <w:sz w:val="36"/>
                  <w:szCs w:val="36"/>
                </w:rPr>
                <w:t>0</w:t>
              </w:r>
            </w:ins>
            <w:del w:id="1652" w:author="David Gravett" w:date="2019-12-01T10:21:00Z">
              <w:r w:rsidR="00280D7C">
                <w:rPr>
                  <w:rFonts w:ascii="Times New Roman" w:hAnsi="Times New Roman" w:cs="Times New Roman"/>
                  <w:sz w:val="24"/>
                  <w:szCs w:val="24"/>
                </w:rPr>
                <w:delText>-1</w:delText>
              </w:r>
            </w:del>
          </w:p>
        </w:tc>
        <w:tc>
          <w:tcPr>
            <w:tcW w:w="933" w:type="dxa"/>
            <w:tcPrChange w:id="1653"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4" w:author="David Gravett" w:date="2019-12-01T10:21:00Z">
                  <w:rPr>
                    <w:rFonts w:ascii="Times New Roman" w:hAnsi="Times New Roman" w:cs="Times New Roman"/>
                    <w:sz w:val="24"/>
                    <w:szCs w:val="24"/>
                  </w:rPr>
                </w:rPrChange>
              </w:rPr>
              <w:pPrChange w:id="1655" w:author="James Dwyer" w:date="2019-12-01T10:21:00Z">
                <w:pPr/>
              </w:pPrChange>
            </w:pPr>
            <w:ins w:id="1656" w:author="David Gravett" w:date="2019-12-01T10:21:00Z">
              <w:r w:rsidRPr="00016618">
                <w:rPr>
                  <w:rFonts w:ascii="Times New Roman" w:hAnsi="Times New Roman" w:cs="Times New Roman"/>
                  <w:sz w:val="36"/>
                  <w:szCs w:val="36"/>
                </w:rPr>
                <w:t>0</w:t>
              </w:r>
            </w:ins>
            <w:del w:id="1657"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58" w:author="David Gravett" w:date="2019-12-01T10:21:00Z">
            <w:trPr>
              <w:trHeight w:val="432"/>
            </w:trPr>
          </w:trPrChange>
        </w:trPr>
        <w:tc>
          <w:tcPr>
            <w:tcW w:w="933" w:type="dxa"/>
            <w:tcPrChange w:id="1659"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0" w:author="David Gravett" w:date="2019-12-01T10:21:00Z">
                  <w:rPr>
                    <w:rFonts w:ascii="Times New Roman" w:hAnsi="Times New Roman" w:cs="Times New Roman"/>
                    <w:sz w:val="24"/>
                    <w:szCs w:val="24"/>
                  </w:rPr>
                </w:rPrChange>
              </w:rPr>
              <w:pPrChange w:id="1661" w:author="James Dwyer" w:date="2019-12-01T10:21:00Z">
                <w:pPr/>
              </w:pPrChange>
            </w:pPr>
            <w:r w:rsidRPr="00016618">
              <w:rPr>
                <w:rFonts w:ascii="Times New Roman" w:hAnsi="Times New Roman"/>
                <w:sz w:val="36"/>
                <w:rPrChange w:id="1662" w:author="David Gravett" w:date="2019-12-01T10:21:00Z">
                  <w:rPr>
                    <w:rFonts w:ascii="Times New Roman" w:hAnsi="Times New Roman" w:cs="Times New Roman"/>
                    <w:sz w:val="24"/>
                    <w:szCs w:val="24"/>
                  </w:rPr>
                </w:rPrChange>
              </w:rPr>
              <w:t>-1</w:t>
            </w:r>
          </w:p>
        </w:tc>
        <w:tc>
          <w:tcPr>
            <w:tcW w:w="933" w:type="dxa"/>
            <w:tcPrChange w:id="1663"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4" w:author="David Gravett" w:date="2019-12-01T10:21:00Z">
                  <w:rPr>
                    <w:rFonts w:ascii="Times New Roman" w:hAnsi="Times New Roman" w:cs="Times New Roman"/>
                    <w:sz w:val="24"/>
                    <w:szCs w:val="24"/>
                  </w:rPr>
                </w:rPrChange>
              </w:rPr>
              <w:pPrChange w:id="1665" w:author="James Dwyer" w:date="2019-12-01T10:21:00Z">
                <w:pPr/>
              </w:pPrChange>
            </w:pPr>
            <w:r w:rsidRPr="00016618">
              <w:rPr>
                <w:rFonts w:ascii="Times New Roman" w:hAnsi="Times New Roman"/>
                <w:sz w:val="36"/>
                <w:rPrChange w:id="1666" w:author="David Gravett" w:date="2019-12-01T10:21:00Z">
                  <w:rPr>
                    <w:rFonts w:ascii="Times New Roman" w:hAnsi="Times New Roman" w:cs="Times New Roman"/>
                    <w:sz w:val="24"/>
                    <w:szCs w:val="24"/>
                  </w:rPr>
                </w:rPrChange>
              </w:rPr>
              <w:t>1</w:t>
            </w:r>
          </w:p>
        </w:tc>
        <w:tc>
          <w:tcPr>
            <w:tcW w:w="933" w:type="dxa"/>
            <w:tcPrChange w:id="1667"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68" w:author="David Gravett" w:date="2019-12-01T10:21:00Z">
                  <w:rPr>
                    <w:rFonts w:ascii="Times New Roman" w:hAnsi="Times New Roman" w:cs="Times New Roman"/>
                    <w:sz w:val="24"/>
                    <w:szCs w:val="24"/>
                  </w:rPr>
                </w:rPrChange>
              </w:rPr>
              <w:pPrChange w:id="1669" w:author="James Dwyer" w:date="2019-12-01T10:21:00Z">
                <w:pPr/>
              </w:pPrChange>
            </w:pPr>
            <w:r w:rsidRPr="00016618">
              <w:rPr>
                <w:rFonts w:ascii="Times New Roman" w:hAnsi="Times New Roman"/>
                <w:sz w:val="36"/>
                <w:rPrChange w:id="1670" w:author="David Gravett" w:date="2019-12-01T10:21:00Z">
                  <w:rPr>
                    <w:rFonts w:ascii="Times New Roman" w:hAnsi="Times New Roman" w:cs="Times New Roman"/>
                    <w:sz w:val="24"/>
                    <w:szCs w:val="24"/>
                  </w:rPr>
                </w:rPrChange>
              </w:rPr>
              <w:t>1</w:t>
            </w:r>
          </w:p>
        </w:tc>
        <w:tc>
          <w:tcPr>
            <w:tcW w:w="933" w:type="dxa"/>
            <w:tcPrChange w:id="1671"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0</w:t>
            </w:r>
          </w:p>
        </w:tc>
        <w:tc>
          <w:tcPr>
            <w:tcW w:w="933" w:type="dxa"/>
            <w:tcPrChange w:id="1675"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ins w:id="1678" w:author="David Gravett" w:date="2019-12-01T10:21:00Z">
              <w:r w:rsidRPr="00016618">
                <w:rPr>
                  <w:rFonts w:ascii="Times New Roman" w:hAnsi="Times New Roman" w:cs="Times New Roman"/>
                  <w:sz w:val="36"/>
                  <w:szCs w:val="36"/>
                </w:rPr>
                <w:t>0</w:t>
              </w:r>
            </w:ins>
            <w:del w:id="1679" w:author="David Gravett" w:date="2019-12-01T10:21:00Z">
              <w:r w:rsidR="00280D7C">
                <w:rPr>
                  <w:rFonts w:ascii="Times New Roman" w:hAnsi="Times New Roman" w:cs="Times New Roman"/>
                  <w:sz w:val="24"/>
                  <w:szCs w:val="24"/>
                </w:rPr>
                <w:delText>1</w:delText>
              </w:r>
            </w:del>
          </w:p>
        </w:tc>
        <w:tc>
          <w:tcPr>
            <w:tcW w:w="933" w:type="dxa"/>
            <w:tcPrChange w:id="1680"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James Dwyer"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James Dwyer"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0" w:author="David Gravett" w:date="2019-12-01T10:21:00Z">
            <w:trPr>
              <w:trHeight w:val="432"/>
            </w:trPr>
          </w:trPrChange>
        </w:trPr>
        <w:tc>
          <w:tcPr>
            <w:tcW w:w="933" w:type="dxa"/>
            <w:tcPrChange w:id="1691"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2" w:author="David Gravett" w:date="2019-12-01T10:21:00Z">
                  <w:rPr>
                    <w:rFonts w:ascii="Times New Roman" w:hAnsi="Times New Roman" w:cs="Times New Roman"/>
                    <w:sz w:val="24"/>
                    <w:szCs w:val="24"/>
                  </w:rPr>
                </w:rPrChange>
              </w:rPr>
              <w:pPrChange w:id="1693" w:author="James Dwyer" w:date="2019-12-01T10:21:00Z">
                <w:pPr/>
              </w:pPrChange>
            </w:pPr>
            <w:r w:rsidRPr="00016618">
              <w:rPr>
                <w:rFonts w:ascii="Times New Roman" w:hAnsi="Times New Roman"/>
                <w:sz w:val="36"/>
                <w:rPrChange w:id="1694" w:author="David Gravett" w:date="2019-12-01T10:21:00Z">
                  <w:rPr>
                    <w:rFonts w:ascii="Times New Roman" w:hAnsi="Times New Roman" w:cs="Times New Roman"/>
                    <w:sz w:val="24"/>
                    <w:szCs w:val="24"/>
                  </w:rPr>
                </w:rPrChange>
              </w:rPr>
              <w:t>1</w:t>
            </w:r>
          </w:p>
        </w:tc>
        <w:tc>
          <w:tcPr>
            <w:tcW w:w="933" w:type="dxa"/>
            <w:tcPrChange w:id="1695"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696" w:author="David Gravett" w:date="2019-12-01T10:21:00Z">
                  <w:rPr>
                    <w:rFonts w:ascii="Times New Roman" w:hAnsi="Times New Roman" w:cs="Times New Roman"/>
                    <w:sz w:val="24"/>
                    <w:szCs w:val="24"/>
                  </w:rPr>
                </w:rPrChange>
              </w:rPr>
              <w:pPrChange w:id="1697" w:author="James Dwyer" w:date="2019-12-01T10:21:00Z">
                <w:pPr/>
              </w:pPrChange>
            </w:pPr>
            <w:r w:rsidRPr="00016618">
              <w:rPr>
                <w:rFonts w:ascii="Times New Roman" w:hAnsi="Times New Roman"/>
                <w:sz w:val="36"/>
                <w:rPrChange w:id="1698" w:author="David Gravett" w:date="2019-12-01T10:21:00Z">
                  <w:rPr>
                    <w:rFonts w:ascii="Times New Roman" w:hAnsi="Times New Roman" w:cs="Times New Roman"/>
                    <w:sz w:val="24"/>
                    <w:szCs w:val="24"/>
                  </w:rPr>
                </w:rPrChange>
              </w:rPr>
              <w:t>-1</w:t>
            </w:r>
          </w:p>
        </w:tc>
        <w:tc>
          <w:tcPr>
            <w:tcW w:w="933" w:type="dxa"/>
            <w:tcPrChange w:id="1699"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0" w:author="David Gravett" w:date="2019-12-01T10:21:00Z">
                  <w:rPr>
                    <w:rFonts w:ascii="Times New Roman" w:hAnsi="Times New Roman" w:cs="Times New Roman"/>
                    <w:sz w:val="24"/>
                    <w:szCs w:val="24"/>
                  </w:rPr>
                </w:rPrChange>
              </w:rPr>
              <w:pPrChange w:id="1701" w:author="James Dwyer" w:date="2019-12-01T10:21:00Z">
                <w:pPr/>
              </w:pPrChange>
            </w:pPr>
            <w:r w:rsidRPr="00016618">
              <w:rPr>
                <w:rFonts w:ascii="Times New Roman" w:hAnsi="Times New Roman"/>
                <w:sz w:val="36"/>
                <w:rPrChange w:id="1702" w:author="David Gravett" w:date="2019-12-01T10:21:00Z">
                  <w:rPr>
                    <w:rFonts w:ascii="Times New Roman" w:hAnsi="Times New Roman" w:cs="Times New Roman"/>
                    <w:sz w:val="24"/>
                    <w:szCs w:val="24"/>
                  </w:rPr>
                </w:rPrChange>
              </w:rPr>
              <w:t>-1</w:t>
            </w:r>
          </w:p>
        </w:tc>
        <w:tc>
          <w:tcPr>
            <w:tcW w:w="933" w:type="dxa"/>
            <w:tcPrChange w:id="1703"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0</w:t>
            </w:r>
          </w:p>
        </w:tc>
        <w:tc>
          <w:tcPr>
            <w:tcW w:w="933" w:type="dxa"/>
            <w:tcPrChange w:id="1707"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ins w:id="1710" w:author="David Gravett" w:date="2019-12-01T10:21:00Z">
              <w:r w:rsidRPr="00016618">
                <w:rPr>
                  <w:rFonts w:ascii="Times New Roman" w:hAnsi="Times New Roman" w:cs="Times New Roman"/>
                  <w:sz w:val="36"/>
                  <w:szCs w:val="36"/>
                </w:rPr>
                <w:t>0</w:t>
              </w:r>
            </w:ins>
            <w:del w:id="1711" w:author="David Gravett" w:date="2019-12-01T10:21:00Z">
              <w:r w:rsidR="00280D7C">
                <w:rPr>
                  <w:rFonts w:ascii="Times New Roman" w:hAnsi="Times New Roman" w:cs="Times New Roman"/>
                  <w:sz w:val="24"/>
                  <w:szCs w:val="24"/>
                </w:rPr>
                <w:delText>-1</w:delText>
              </w:r>
            </w:del>
          </w:p>
        </w:tc>
        <w:tc>
          <w:tcPr>
            <w:tcW w:w="933" w:type="dxa"/>
            <w:tcPrChange w:id="1712"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James Dwyer"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James Dwyer"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2" w:author="David Gravett" w:date="2019-12-01T10:21:00Z">
            <w:trPr>
              <w:trHeight w:val="432"/>
            </w:trPr>
          </w:trPrChange>
        </w:trPr>
        <w:tc>
          <w:tcPr>
            <w:tcW w:w="933" w:type="dxa"/>
            <w:tcPrChange w:id="1723"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4" w:author="David Gravett" w:date="2019-12-01T10:21:00Z">
                  <w:rPr>
                    <w:rFonts w:ascii="Times New Roman" w:hAnsi="Times New Roman" w:cs="Times New Roman"/>
                    <w:sz w:val="24"/>
                    <w:szCs w:val="24"/>
                  </w:rPr>
                </w:rPrChange>
              </w:rPr>
              <w:pPrChange w:id="1725" w:author="James Dwyer" w:date="2019-12-01T10:21:00Z">
                <w:pPr/>
              </w:pPrChange>
            </w:pPr>
            <w:r w:rsidRPr="00016618">
              <w:rPr>
                <w:rFonts w:ascii="Times New Roman" w:hAnsi="Times New Roman"/>
                <w:sz w:val="36"/>
                <w:rPrChange w:id="1726" w:author="David Gravett" w:date="2019-12-01T10:21:00Z">
                  <w:rPr>
                    <w:rFonts w:ascii="Times New Roman" w:hAnsi="Times New Roman" w:cs="Times New Roman"/>
                    <w:sz w:val="24"/>
                    <w:szCs w:val="24"/>
                  </w:rPr>
                </w:rPrChange>
              </w:rPr>
              <w:t>1</w:t>
            </w:r>
          </w:p>
        </w:tc>
        <w:tc>
          <w:tcPr>
            <w:tcW w:w="933" w:type="dxa"/>
            <w:tcPrChange w:id="1727"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28" w:author="David Gravett" w:date="2019-12-01T10:21:00Z">
                  <w:rPr>
                    <w:rFonts w:ascii="Times New Roman" w:hAnsi="Times New Roman" w:cs="Times New Roman"/>
                    <w:sz w:val="24"/>
                    <w:szCs w:val="24"/>
                  </w:rPr>
                </w:rPrChange>
              </w:rPr>
              <w:pPrChange w:id="1729" w:author="James Dwyer" w:date="2019-12-01T10:21:00Z">
                <w:pPr/>
              </w:pPrChange>
            </w:pPr>
            <w:r w:rsidRPr="00016618">
              <w:rPr>
                <w:rFonts w:ascii="Times New Roman" w:hAnsi="Times New Roman"/>
                <w:sz w:val="36"/>
                <w:rPrChange w:id="1730" w:author="David Gravett" w:date="2019-12-01T10:21:00Z">
                  <w:rPr>
                    <w:rFonts w:ascii="Times New Roman" w:hAnsi="Times New Roman" w:cs="Times New Roman"/>
                    <w:sz w:val="24"/>
                    <w:szCs w:val="24"/>
                  </w:rPr>
                </w:rPrChange>
              </w:rPr>
              <w:t>-1</w:t>
            </w:r>
          </w:p>
        </w:tc>
        <w:tc>
          <w:tcPr>
            <w:tcW w:w="933" w:type="dxa"/>
            <w:tcPrChange w:id="1731"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2" w:author="David Gravett" w:date="2019-12-01T10:21:00Z">
                  <w:rPr>
                    <w:rFonts w:ascii="Times New Roman" w:hAnsi="Times New Roman" w:cs="Times New Roman"/>
                    <w:sz w:val="24"/>
                    <w:szCs w:val="24"/>
                  </w:rPr>
                </w:rPrChange>
              </w:rPr>
              <w:pPrChange w:id="1733" w:author="James Dwyer" w:date="2019-12-01T10:21:00Z">
                <w:pPr/>
              </w:pPrChange>
            </w:pPr>
            <w:r w:rsidRPr="00016618">
              <w:rPr>
                <w:rFonts w:ascii="Times New Roman" w:hAnsi="Times New Roman"/>
                <w:sz w:val="36"/>
                <w:rPrChange w:id="1734" w:author="David Gravett" w:date="2019-12-01T10:21:00Z">
                  <w:rPr>
                    <w:rFonts w:ascii="Times New Roman" w:hAnsi="Times New Roman" w:cs="Times New Roman"/>
                    <w:sz w:val="24"/>
                    <w:szCs w:val="24"/>
                  </w:rPr>
                </w:rPrChange>
              </w:rPr>
              <w:t>-1</w:t>
            </w:r>
          </w:p>
        </w:tc>
        <w:tc>
          <w:tcPr>
            <w:tcW w:w="933" w:type="dxa"/>
            <w:tcPrChange w:id="1735"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0</w:t>
            </w:r>
          </w:p>
        </w:tc>
        <w:tc>
          <w:tcPr>
            <w:tcW w:w="933" w:type="dxa"/>
            <w:tcPrChange w:id="1739"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ins w:id="1742" w:author="David Gravett" w:date="2019-12-01T10:21:00Z">
              <w:r w:rsidRPr="00016618">
                <w:rPr>
                  <w:rFonts w:ascii="Times New Roman" w:hAnsi="Times New Roman" w:cs="Times New Roman"/>
                  <w:sz w:val="36"/>
                  <w:szCs w:val="36"/>
                </w:rPr>
                <w:t>0</w:t>
              </w:r>
            </w:ins>
            <w:del w:id="1743" w:author="David Gravett" w:date="2019-12-01T10:21:00Z">
              <w:r w:rsidR="00280D7C">
                <w:rPr>
                  <w:rFonts w:ascii="Times New Roman" w:hAnsi="Times New Roman" w:cs="Times New Roman"/>
                  <w:sz w:val="24"/>
                  <w:szCs w:val="24"/>
                </w:rPr>
                <w:delText>-1</w:delText>
              </w:r>
            </w:del>
          </w:p>
        </w:tc>
        <w:tc>
          <w:tcPr>
            <w:tcW w:w="933" w:type="dxa"/>
            <w:tcPrChange w:id="1744"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James Dwyer"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James Dwyer"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4" w:author="David Gravett" w:date="2019-12-01T10:21:00Z">
            <w:trPr>
              <w:trHeight w:val="432"/>
            </w:trPr>
          </w:trPrChange>
        </w:trPr>
        <w:tc>
          <w:tcPr>
            <w:tcW w:w="933" w:type="dxa"/>
            <w:tcPrChange w:id="1755"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56" w:author="David Gravett" w:date="2019-12-01T10:21:00Z">
                  <w:rPr>
                    <w:rFonts w:ascii="Times New Roman" w:hAnsi="Times New Roman" w:cs="Times New Roman"/>
                    <w:sz w:val="24"/>
                    <w:szCs w:val="24"/>
                  </w:rPr>
                </w:rPrChange>
              </w:rPr>
              <w:pPrChange w:id="1757" w:author="James Dwyer" w:date="2019-12-01T10:21:00Z">
                <w:pPr/>
              </w:pPrChange>
            </w:pPr>
            <w:r w:rsidRPr="00016618">
              <w:rPr>
                <w:rFonts w:ascii="Times New Roman" w:hAnsi="Times New Roman"/>
                <w:sz w:val="36"/>
                <w:rPrChange w:id="1758" w:author="David Gravett" w:date="2019-12-01T10:21:00Z">
                  <w:rPr>
                    <w:rFonts w:ascii="Times New Roman" w:hAnsi="Times New Roman" w:cs="Times New Roman"/>
                    <w:sz w:val="24"/>
                    <w:szCs w:val="24"/>
                  </w:rPr>
                </w:rPrChange>
              </w:rPr>
              <w:t>-1</w:t>
            </w:r>
          </w:p>
        </w:tc>
        <w:tc>
          <w:tcPr>
            <w:tcW w:w="933" w:type="dxa"/>
            <w:tcPrChange w:id="1759"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0" w:author="David Gravett" w:date="2019-12-01T10:21:00Z">
                  <w:rPr>
                    <w:rFonts w:ascii="Times New Roman" w:hAnsi="Times New Roman" w:cs="Times New Roman"/>
                    <w:sz w:val="24"/>
                    <w:szCs w:val="24"/>
                  </w:rPr>
                </w:rPrChange>
              </w:rPr>
              <w:pPrChange w:id="1761" w:author="James Dwyer" w:date="2019-12-01T10:21:00Z">
                <w:pPr/>
              </w:pPrChange>
            </w:pPr>
            <w:r w:rsidRPr="00016618">
              <w:rPr>
                <w:rFonts w:ascii="Times New Roman" w:hAnsi="Times New Roman"/>
                <w:sz w:val="36"/>
                <w:rPrChange w:id="1762" w:author="David Gravett" w:date="2019-12-01T10:21:00Z">
                  <w:rPr>
                    <w:rFonts w:ascii="Times New Roman" w:hAnsi="Times New Roman" w:cs="Times New Roman"/>
                    <w:sz w:val="24"/>
                    <w:szCs w:val="24"/>
                  </w:rPr>
                </w:rPrChange>
              </w:rPr>
              <w:t>1</w:t>
            </w:r>
          </w:p>
        </w:tc>
        <w:tc>
          <w:tcPr>
            <w:tcW w:w="933" w:type="dxa"/>
            <w:tcPrChange w:id="1763"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4" w:author="David Gravett" w:date="2019-12-01T10:21:00Z">
                  <w:rPr>
                    <w:rFonts w:ascii="Times New Roman" w:hAnsi="Times New Roman" w:cs="Times New Roman"/>
                    <w:sz w:val="24"/>
                    <w:szCs w:val="24"/>
                  </w:rPr>
                </w:rPrChange>
              </w:rPr>
              <w:pPrChange w:id="1765" w:author="James Dwyer" w:date="2019-12-01T10:21:00Z">
                <w:pPr/>
              </w:pPrChange>
            </w:pPr>
            <w:r w:rsidRPr="00016618">
              <w:rPr>
                <w:rFonts w:ascii="Times New Roman" w:hAnsi="Times New Roman"/>
                <w:sz w:val="36"/>
                <w:rPrChange w:id="1766" w:author="David Gravett" w:date="2019-12-01T10:21:00Z">
                  <w:rPr>
                    <w:rFonts w:ascii="Times New Roman" w:hAnsi="Times New Roman" w:cs="Times New Roman"/>
                    <w:sz w:val="24"/>
                    <w:szCs w:val="24"/>
                  </w:rPr>
                </w:rPrChange>
              </w:rPr>
              <w:t>1</w:t>
            </w:r>
          </w:p>
        </w:tc>
        <w:tc>
          <w:tcPr>
            <w:tcW w:w="933" w:type="dxa"/>
            <w:tcPrChange w:id="1767"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0</w:t>
            </w:r>
          </w:p>
        </w:tc>
        <w:tc>
          <w:tcPr>
            <w:tcW w:w="933" w:type="dxa"/>
            <w:tcPrChange w:id="1771"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ins w:id="1774" w:author="David Gravett" w:date="2019-12-01T10:21:00Z">
              <w:r w:rsidRPr="00016618">
                <w:rPr>
                  <w:rFonts w:ascii="Times New Roman" w:hAnsi="Times New Roman" w:cs="Times New Roman"/>
                  <w:sz w:val="36"/>
                  <w:szCs w:val="36"/>
                </w:rPr>
                <w:t>0</w:t>
              </w:r>
            </w:ins>
            <w:del w:id="1775" w:author="David Gravett" w:date="2019-12-01T10:21:00Z">
              <w:r w:rsidR="00280D7C">
                <w:rPr>
                  <w:rFonts w:ascii="Times New Roman" w:hAnsi="Times New Roman" w:cs="Times New Roman"/>
                  <w:sz w:val="24"/>
                  <w:szCs w:val="24"/>
                </w:rPr>
                <w:delText>1</w:delText>
              </w:r>
            </w:del>
          </w:p>
        </w:tc>
        <w:tc>
          <w:tcPr>
            <w:tcW w:w="933" w:type="dxa"/>
            <w:tcPrChange w:id="1776"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James Dwyer"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James Dwyer"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86" w:author="David Gravett" w:date="2019-12-01T10:21:00Z">
            <w:trPr>
              <w:trHeight w:val="432"/>
            </w:trPr>
          </w:trPrChange>
        </w:trPr>
        <w:tc>
          <w:tcPr>
            <w:tcW w:w="933" w:type="dxa"/>
            <w:tcPrChange w:id="1787"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88" w:author="David Gravett" w:date="2019-12-01T10:21:00Z">
                  <w:rPr>
                    <w:rFonts w:ascii="Times New Roman" w:hAnsi="Times New Roman" w:cs="Times New Roman"/>
                    <w:sz w:val="24"/>
                    <w:szCs w:val="24"/>
                  </w:rPr>
                </w:rPrChange>
              </w:rPr>
              <w:pPrChange w:id="1789" w:author="James Dwyer" w:date="2019-12-01T10:21:00Z">
                <w:pPr/>
              </w:pPrChange>
            </w:pPr>
            <w:r w:rsidRPr="00016618">
              <w:rPr>
                <w:rFonts w:ascii="Times New Roman" w:hAnsi="Times New Roman"/>
                <w:sz w:val="36"/>
                <w:rPrChange w:id="1790" w:author="David Gravett" w:date="2019-12-01T10:21:00Z">
                  <w:rPr>
                    <w:rFonts w:ascii="Times New Roman" w:hAnsi="Times New Roman" w:cs="Times New Roman"/>
                    <w:sz w:val="24"/>
                    <w:szCs w:val="24"/>
                  </w:rPr>
                </w:rPrChange>
              </w:rPr>
              <w:t>1</w:t>
            </w:r>
          </w:p>
        </w:tc>
        <w:tc>
          <w:tcPr>
            <w:tcW w:w="933" w:type="dxa"/>
            <w:tcPrChange w:id="1791"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2" w:author="David Gravett" w:date="2019-12-01T10:21:00Z">
                  <w:rPr>
                    <w:rFonts w:ascii="Times New Roman" w:hAnsi="Times New Roman" w:cs="Times New Roman"/>
                    <w:sz w:val="24"/>
                    <w:szCs w:val="24"/>
                  </w:rPr>
                </w:rPrChange>
              </w:rPr>
              <w:pPrChange w:id="1793" w:author="James Dwyer" w:date="2019-12-01T10:21:00Z">
                <w:pPr/>
              </w:pPrChange>
            </w:pPr>
            <w:r w:rsidRPr="00016618">
              <w:rPr>
                <w:rFonts w:ascii="Times New Roman" w:hAnsi="Times New Roman"/>
                <w:sz w:val="36"/>
                <w:rPrChange w:id="1794" w:author="David Gravett" w:date="2019-12-01T10:21:00Z">
                  <w:rPr>
                    <w:rFonts w:ascii="Times New Roman" w:hAnsi="Times New Roman" w:cs="Times New Roman"/>
                    <w:sz w:val="24"/>
                    <w:szCs w:val="24"/>
                  </w:rPr>
                </w:rPrChange>
              </w:rPr>
              <w:t>-1</w:t>
            </w:r>
          </w:p>
        </w:tc>
        <w:tc>
          <w:tcPr>
            <w:tcW w:w="933" w:type="dxa"/>
            <w:tcPrChange w:id="1795"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796" w:author="David Gravett" w:date="2019-12-01T10:21:00Z">
                  <w:rPr>
                    <w:rFonts w:ascii="Times New Roman" w:hAnsi="Times New Roman" w:cs="Times New Roman"/>
                    <w:sz w:val="24"/>
                    <w:szCs w:val="24"/>
                  </w:rPr>
                </w:rPrChange>
              </w:rPr>
              <w:pPrChange w:id="1797" w:author="James Dwyer" w:date="2019-12-01T10:21:00Z">
                <w:pPr/>
              </w:pPrChange>
            </w:pPr>
            <w:r w:rsidRPr="00016618">
              <w:rPr>
                <w:rFonts w:ascii="Times New Roman" w:hAnsi="Times New Roman"/>
                <w:sz w:val="36"/>
                <w:rPrChange w:id="1798" w:author="David Gravett" w:date="2019-12-01T10:21:00Z">
                  <w:rPr>
                    <w:rFonts w:ascii="Times New Roman" w:hAnsi="Times New Roman" w:cs="Times New Roman"/>
                    <w:sz w:val="24"/>
                    <w:szCs w:val="24"/>
                  </w:rPr>
                </w:rPrChange>
              </w:rPr>
              <w:t>1</w:t>
            </w:r>
          </w:p>
        </w:tc>
        <w:tc>
          <w:tcPr>
            <w:tcW w:w="933" w:type="dxa"/>
            <w:tcPrChange w:id="1799"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0</w:t>
            </w:r>
          </w:p>
        </w:tc>
        <w:tc>
          <w:tcPr>
            <w:tcW w:w="933" w:type="dxa"/>
            <w:tcPrChange w:id="1803"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ins w:id="1806" w:author="David Gravett" w:date="2019-12-01T10:21:00Z">
              <w:r w:rsidRPr="00016618">
                <w:rPr>
                  <w:rFonts w:ascii="Times New Roman" w:hAnsi="Times New Roman" w:cs="Times New Roman"/>
                  <w:sz w:val="36"/>
                  <w:szCs w:val="36"/>
                </w:rPr>
                <w:t>0</w:t>
              </w:r>
            </w:ins>
            <w:del w:id="1807" w:author="David Gravett" w:date="2019-12-01T10:21:00Z">
              <w:r w:rsidR="00280D7C">
                <w:rPr>
                  <w:rFonts w:ascii="Times New Roman" w:hAnsi="Times New Roman" w:cs="Times New Roman"/>
                  <w:sz w:val="24"/>
                  <w:szCs w:val="24"/>
                </w:rPr>
                <w:delText>1</w:delText>
              </w:r>
            </w:del>
          </w:p>
        </w:tc>
        <w:tc>
          <w:tcPr>
            <w:tcW w:w="933" w:type="dxa"/>
            <w:tcPrChange w:id="1808"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James Dwyer"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James Dwyer"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18" w:author="David Gravett" w:date="2019-12-01T10:21:00Z">
            <w:trPr>
              <w:trHeight w:val="432"/>
            </w:trPr>
          </w:trPrChange>
        </w:trPr>
        <w:tc>
          <w:tcPr>
            <w:tcW w:w="933" w:type="dxa"/>
            <w:tcPrChange w:id="1819"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0" w:author="David Gravett" w:date="2019-12-01T10:21:00Z">
                  <w:rPr>
                    <w:rFonts w:ascii="Times New Roman" w:hAnsi="Times New Roman" w:cs="Times New Roman"/>
                    <w:sz w:val="24"/>
                    <w:szCs w:val="24"/>
                  </w:rPr>
                </w:rPrChange>
              </w:rPr>
              <w:pPrChange w:id="1821" w:author="James Dwyer" w:date="2019-12-01T10:21:00Z">
                <w:pPr/>
              </w:pPrChange>
            </w:pPr>
            <w:r w:rsidRPr="00016618">
              <w:rPr>
                <w:rFonts w:ascii="Times New Roman" w:hAnsi="Times New Roman"/>
                <w:sz w:val="36"/>
                <w:rPrChange w:id="1822" w:author="David Gravett" w:date="2019-12-01T10:21:00Z">
                  <w:rPr>
                    <w:rFonts w:ascii="Times New Roman" w:hAnsi="Times New Roman" w:cs="Times New Roman"/>
                    <w:sz w:val="24"/>
                    <w:szCs w:val="24"/>
                  </w:rPr>
                </w:rPrChange>
              </w:rPr>
              <w:t>-1</w:t>
            </w:r>
          </w:p>
        </w:tc>
        <w:tc>
          <w:tcPr>
            <w:tcW w:w="933" w:type="dxa"/>
            <w:tcPrChange w:id="1823"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4" w:author="David Gravett" w:date="2019-12-01T10:21:00Z">
                  <w:rPr>
                    <w:rFonts w:ascii="Times New Roman" w:hAnsi="Times New Roman" w:cs="Times New Roman"/>
                    <w:sz w:val="24"/>
                    <w:szCs w:val="24"/>
                  </w:rPr>
                </w:rPrChange>
              </w:rPr>
              <w:pPrChange w:id="1825" w:author="James Dwyer" w:date="2019-12-01T10:21:00Z">
                <w:pPr/>
              </w:pPrChange>
            </w:pPr>
            <w:r w:rsidRPr="00016618">
              <w:rPr>
                <w:rFonts w:ascii="Times New Roman" w:hAnsi="Times New Roman"/>
                <w:sz w:val="36"/>
                <w:rPrChange w:id="1826" w:author="David Gravett" w:date="2019-12-01T10:21:00Z">
                  <w:rPr>
                    <w:rFonts w:ascii="Times New Roman" w:hAnsi="Times New Roman" w:cs="Times New Roman"/>
                    <w:sz w:val="24"/>
                    <w:szCs w:val="24"/>
                  </w:rPr>
                </w:rPrChange>
              </w:rPr>
              <w:t>1</w:t>
            </w:r>
          </w:p>
        </w:tc>
        <w:tc>
          <w:tcPr>
            <w:tcW w:w="933" w:type="dxa"/>
            <w:tcPrChange w:id="1827"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28" w:author="David Gravett" w:date="2019-12-01T10:21:00Z">
                  <w:rPr>
                    <w:rFonts w:ascii="Times New Roman" w:hAnsi="Times New Roman" w:cs="Times New Roman"/>
                    <w:sz w:val="24"/>
                    <w:szCs w:val="24"/>
                  </w:rPr>
                </w:rPrChange>
              </w:rPr>
              <w:pPrChange w:id="1829" w:author="James Dwyer" w:date="2019-12-01T10:21:00Z">
                <w:pPr/>
              </w:pPrChange>
            </w:pPr>
            <w:r w:rsidRPr="00016618">
              <w:rPr>
                <w:rFonts w:ascii="Times New Roman" w:hAnsi="Times New Roman"/>
                <w:sz w:val="36"/>
                <w:rPrChange w:id="1830" w:author="David Gravett" w:date="2019-12-01T10:21:00Z">
                  <w:rPr>
                    <w:rFonts w:ascii="Times New Roman" w:hAnsi="Times New Roman" w:cs="Times New Roman"/>
                    <w:sz w:val="24"/>
                    <w:szCs w:val="24"/>
                  </w:rPr>
                </w:rPrChange>
              </w:rPr>
              <w:t>-1</w:t>
            </w:r>
          </w:p>
        </w:tc>
        <w:tc>
          <w:tcPr>
            <w:tcW w:w="933" w:type="dxa"/>
            <w:tcPrChange w:id="1831"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0</w:t>
            </w:r>
          </w:p>
        </w:tc>
        <w:tc>
          <w:tcPr>
            <w:tcW w:w="933" w:type="dxa"/>
            <w:tcPrChange w:id="1835"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ins w:id="1838" w:author="David Gravett" w:date="2019-12-01T10:21:00Z">
              <w:r w:rsidRPr="00016618">
                <w:rPr>
                  <w:rFonts w:ascii="Times New Roman" w:hAnsi="Times New Roman" w:cs="Times New Roman"/>
                  <w:sz w:val="36"/>
                  <w:szCs w:val="36"/>
                </w:rPr>
                <w:t>0</w:t>
              </w:r>
            </w:ins>
            <w:del w:id="1839" w:author="David Gravett" w:date="2019-12-01T10:21:00Z">
              <w:r w:rsidR="00280D7C">
                <w:rPr>
                  <w:rFonts w:ascii="Times New Roman" w:hAnsi="Times New Roman" w:cs="Times New Roman"/>
                  <w:sz w:val="24"/>
                  <w:szCs w:val="24"/>
                </w:rPr>
                <w:delText>-1</w:delText>
              </w:r>
            </w:del>
          </w:p>
        </w:tc>
        <w:tc>
          <w:tcPr>
            <w:tcW w:w="933" w:type="dxa"/>
            <w:tcPrChange w:id="1840"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James Dwyer"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James Dwyer"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0" w:author="David Gravett" w:date="2019-12-01T10:21:00Z"/>
          <w:rFonts w:ascii="Times New Roman" w:hAnsi="Times New Roman" w:cs="Times New Roman"/>
          <w:sz w:val="24"/>
          <w:szCs w:val="24"/>
          <w:lang w:val="en-US"/>
        </w:rPr>
      </w:pPr>
      <w:ins w:id="1851"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7202F9" w:rsidRPr="00D103E4" w:rsidRDefault="007202F9" w:rsidP="00016618">
                              <w:pPr>
                                <w:pStyle w:val="Caption"/>
                                <w:jc w:val="center"/>
                                <w:rPr>
                                  <w:ins w:id="1852" w:author="David Gravett" w:date="2019-12-01T10:21:00Z"/>
                                  <w:rFonts w:ascii="Arial" w:eastAsia="Arial" w:hAnsi="Arial" w:cs="Arial"/>
                                  <w:noProof/>
                                  <w:lang w:val="en"/>
                                </w:rPr>
                              </w:pPr>
                              <w:ins w:id="1853"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8"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dJZZyNgIAAGoEAAAOAAAAAAAAAAAAAAAA&#10;AC4CAABkcnMvZTJvRG9jLnhtbFBLAQItABQABgAIAAAAIQCIRs3W3AAAAAUBAAAPAAAAAAAAAAAA&#10;AAAAAJAEAABkcnMvZG93bnJldi54bWxQSwUGAAAAAAQABADzAAAAmQUAAAAA&#10;" stroked="f">
                  <v:textbox inset="0,0,0,0">
                    <w:txbxContent>
                      <w:p w14:paraId="67436AC8" w14:textId="22434653" w:rsidR="007202F9" w:rsidRPr="00D103E4" w:rsidRDefault="007202F9" w:rsidP="00016618">
                        <w:pPr>
                          <w:pStyle w:val="Caption"/>
                          <w:jc w:val="center"/>
                          <w:rPr>
                            <w:ins w:id="1854" w:author="David Gravett" w:date="2019-12-01T10:21:00Z"/>
                            <w:rFonts w:ascii="Arial" w:eastAsia="Arial" w:hAnsi="Arial" w:cs="Arial"/>
                            <w:noProof/>
                            <w:lang w:val="en"/>
                          </w:rPr>
                        </w:pPr>
                        <w:ins w:id="1855"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56"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57"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58"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59"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0"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69" w:author="David Gravett" w:date="2019-12-01T10:21:00Z"/>
          <w:rFonts w:asciiTheme="majorHAnsi" w:hAnsiTheme="majorHAnsi" w:cstheme="majorHAnsi"/>
          <w:color w:val="1F3864" w:themeColor="accent1" w:themeShade="80"/>
          <w:sz w:val="40"/>
          <w:szCs w:val="40"/>
        </w:rPr>
      </w:pPr>
      <w:ins w:id="1870"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71" w:author="David Gravett" w:date="2019-12-01T10:21:00Z"/>
          <w:rFonts w:ascii="Times New Roman" w:hAnsi="Times New Roman" w:cs="Times New Roman"/>
          <w:sz w:val="24"/>
          <w:szCs w:val="24"/>
          <w:lang w:val="en-US"/>
        </w:rPr>
      </w:pPr>
      <w:moveToRangeStart w:id="1872" w:author="David Gravett" w:date="2019-12-01T10:21:00Z" w:name="move26088129"/>
      <w:moveTo w:id="1873"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4" w:author="David Gravett" w:date="2019-12-01T10:21:00Z"/>
          <w:rFonts w:ascii="Times New Roman" w:hAnsi="Times New Roman" w:cs="Times New Roman"/>
          <w:sz w:val="24"/>
          <w:szCs w:val="24"/>
          <w:lang w:val="en-US"/>
        </w:rPr>
        <w:pPrChange w:id="1875"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76" w:author="David Gravett" w:date="2019-12-01T10:21:00Z"/>
        </w:trPr>
        <w:tc>
          <w:tcPr>
            <w:tcW w:w="933" w:type="dxa"/>
          </w:tcPr>
          <w:moveToRangeEnd w:id="1872"/>
          <w:p w14:paraId="5E09DDBD" w14:textId="683164EA" w:rsidR="00016618" w:rsidRPr="00016618" w:rsidRDefault="00016618" w:rsidP="00016618">
            <w:pPr>
              <w:jc w:val="center"/>
              <w:rPr>
                <w:ins w:id="1877" w:author="David Gravett" w:date="2019-12-01T10:21:00Z"/>
                <w:rFonts w:ascii="Times New Roman" w:hAnsi="Times New Roman" w:cs="Times New Roman"/>
                <w:sz w:val="36"/>
                <w:szCs w:val="36"/>
              </w:rPr>
            </w:pPr>
            <w:ins w:id="1878"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79" w:author="David Gravett" w:date="2019-12-01T10:21:00Z"/>
                <w:rFonts w:ascii="Times New Roman" w:hAnsi="Times New Roman" w:cs="Times New Roman"/>
                <w:sz w:val="36"/>
                <w:szCs w:val="36"/>
              </w:rPr>
            </w:pPr>
            <w:ins w:id="1880"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1" w:author="David Gravett" w:date="2019-12-01T10:21:00Z"/>
                <w:rFonts w:ascii="Times New Roman" w:hAnsi="Times New Roman" w:cs="Times New Roman"/>
                <w:sz w:val="36"/>
                <w:szCs w:val="36"/>
              </w:rPr>
            </w:pPr>
            <w:ins w:id="1882"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3" w:author="David Gravett" w:date="2019-12-01T10:21:00Z"/>
                <w:rFonts w:ascii="Times New Roman" w:hAnsi="Times New Roman" w:cs="Times New Roman"/>
                <w:sz w:val="36"/>
                <w:szCs w:val="36"/>
              </w:rPr>
            </w:pPr>
            <w:ins w:id="1884"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85" w:author="David Gravett" w:date="2019-12-01T10:21:00Z"/>
                <w:rFonts w:ascii="Times New Roman" w:hAnsi="Times New Roman" w:cs="Times New Roman"/>
                <w:sz w:val="36"/>
                <w:szCs w:val="36"/>
              </w:rPr>
            </w:pPr>
            <w:ins w:id="1886"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87" w:author="David Gravett" w:date="2019-12-01T10:21:00Z"/>
                <w:rFonts w:ascii="Times New Roman" w:hAnsi="Times New Roman" w:cs="Times New Roman"/>
                <w:sz w:val="36"/>
                <w:szCs w:val="36"/>
              </w:rPr>
            </w:pPr>
            <w:ins w:id="1888"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89" w:author="David Gravett" w:date="2019-12-01T10:21:00Z"/>
                <w:rFonts w:ascii="Times New Roman" w:hAnsi="Times New Roman" w:cs="Times New Roman"/>
                <w:sz w:val="36"/>
                <w:szCs w:val="36"/>
              </w:rPr>
            </w:pPr>
            <w:ins w:id="1890"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1" w:author="David Gravett" w:date="2019-12-01T10:21:00Z"/>
        </w:trPr>
        <w:tc>
          <w:tcPr>
            <w:tcW w:w="933" w:type="dxa"/>
          </w:tcPr>
          <w:p w14:paraId="5C8EDE11" w14:textId="78876A50" w:rsidR="00016618" w:rsidRPr="00016618" w:rsidRDefault="00016618" w:rsidP="00016618">
            <w:pPr>
              <w:jc w:val="center"/>
              <w:rPr>
                <w:ins w:id="1892" w:author="David Gravett" w:date="2019-12-01T10:21:00Z"/>
                <w:rFonts w:ascii="Times New Roman" w:hAnsi="Times New Roman" w:cs="Times New Roman"/>
                <w:sz w:val="36"/>
                <w:szCs w:val="36"/>
              </w:rPr>
            </w:pPr>
            <w:ins w:id="1893"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4" w:author="David Gravett" w:date="2019-12-01T10:21:00Z"/>
                <w:rFonts w:ascii="Times New Roman" w:hAnsi="Times New Roman" w:cs="Times New Roman"/>
                <w:sz w:val="36"/>
                <w:szCs w:val="36"/>
              </w:rPr>
            </w:pPr>
            <w:ins w:id="1895"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896" w:author="David Gravett" w:date="2019-12-01T10:21:00Z"/>
                <w:rFonts w:ascii="Times New Roman" w:hAnsi="Times New Roman" w:cs="Times New Roman"/>
                <w:sz w:val="36"/>
                <w:szCs w:val="36"/>
              </w:rPr>
            </w:pPr>
            <w:ins w:id="1897"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898" w:author="David Gravett" w:date="2019-12-01T10:21:00Z"/>
                <w:rFonts w:ascii="Times New Roman" w:hAnsi="Times New Roman" w:cs="Times New Roman"/>
                <w:sz w:val="36"/>
                <w:szCs w:val="36"/>
              </w:rPr>
            </w:pPr>
            <w:ins w:id="1899"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0" w:author="David Gravett" w:date="2019-12-01T10:21:00Z"/>
                <w:rFonts w:ascii="Times New Roman" w:hAnsi="Times New Roman" w:cs="Times New Roman"/>
                <w:sz w:val="36"/>
                <w:szCs w:val="36"/>
              </w:rPr>
            </w:pPr>
            <w:ins w:id="1901"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2" w:author="David Gravett" w:date="2019-12-01T10:21:00Z"/>
                <w:rFonts w:ascii="Times New Roman" w:hAnsi="Times New Roman" w:cs="Times New Roman"/>
                <w:sz w:val="36"/>
                <w:szCs w:val="36"/>
              </w:rPr>
            </w:pPr>
            <w:ins w:id="1903"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4" w:author="David Gravett" w:date="2019-12-01T10:21:00Z"/>
                <w:rFonts w:ascii="Times New Roman" w:hAnsi="Times New Roman" w:cs="Times New Roman"/>
                <w:sz w:val="36"/>
                <w:szCs w:val="36"/>
              </w:rPr>
            </w:pPr>
            <w:ins w:id="1905"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06" w:author="David Gravett" w:date="2019-12-01T10:21:00Z"/>
        </w:trPr>
        <w:tc>
          <w:tcPr>
            <w:tcW w:w="933" w:type="dxa"/>
          </w:tcPr>
          <w:p w14:paraId="4B7AB657" w14:textId="4522FF96" w:rsidR="00016618" w:rsidRPr="00016618" w:rsidRDefault="00016618" w:rsidP="00016618">
            <w:pPr>
              <w:jc w:val="center"/>
              <w:rPr>
                <w:ins w:id="1907" w:author="David Gravett" w:date="2019-12-01T10:21:00Z"/>
                <w:rFonts w:ascii="Times New Roman" w:hAnsi="Times New Roman" w:cs="Times New Roman"/>
                <w:sz w:val="36"/>
                <w:szCs w:val="36"/>
              </w:rPr>
            </w:pPr>
            <w:ins w:id="1908"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1" w:author="David Gravett" w:date="2019-12-01T10:21:00Z"/>
        </w:trPr>
        <w:tc>
          <w:tcPr>
            <w:tcW w:w="933" w:type="dxa"/>
          </w:tcPr>
          <w:p w14:paraId="46AFC4C3" w14:textId="0DAD9825" w:rsidR="00016618" w:rsidRPr="00016618" w:rsidRDefault="00016618" w:rsidP="00016618">
            <w:pPr>
              <w:jc w:val="center"/>
              <w:rPr>
                <w:ins w:id="1922" w:author="David Gravett" w:date="2019-12-01T10:21:00Z"/>
                <w:rFonts w:ascii="Times New Roman" w:hAnsi="Times New Roman" w:cs="Times New Roman"/>
                <w:sz w:val="36"/>
                <w:szCs w:val="36"/>
              </w:rPr>
            </w:pPr>
            <w:ins w:id="1923"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36" w:author="David Gravett" w:date="2019-12-01T10:21:00Z"/>
        </w:trPr>
        <w:tc>
          <w:tcPr>
            <w:tcW w:w="933" w:type="dxa"/>
          </w:tcPr>
          <w:p w14:paraId="401CE7A0" w14:textId="672FB890" w:rsidR="00016618" w:rsidRPr="00016618" w:rsidRDefault="00016618" w:rsidP="00016618">
            <w:pPr>
              <w:jc w:val="center"/>
              <w:rPr>
                <w:ins w:id="1937" w:author="David Gravett" w:date="2019-12-01T10:21:00Z"/>
                <w:rFonts w:ascii="Times New Roman" w:hAnsi="Times New Roman" w:cs="Times New Roman"/>
                <w:sz w:val="36"/>
                <w:szCs w:val="36"/>
              </w:rPr>
            </w:pPr>
            <w:ins w:id="1938"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1" w:author="David Gravett" w:date="2019-12-01T10:21:00Z"/>
        </w:trPr>
        <w:tc>
          <w:tcPr>
            <w:tcW w:w="933" w:type="dxa"/>
          </w:tcPr>
          <w:p w14:paraId="749E3F07" w14:textId="071BE9E6" w:rsidR="00016618" w:rsidRPr="00016618" w:rsidRDefault="00016618" w:rsidP="00016618">
            <w:pPr>
              <w:jc w:val="center"/>
              <w:rPr>
                <w:ins w:id="1952" w:author="David Gravett" w:date="2019-12-01T10:21:00Z"/>
                <w:rFonts w:ascii="Times New Roman" w:hAnsi="Times New Roman" w:cs="Times New Roman"/>
                <w:sz w:val="36"/>
                <w:szCs w:val="36"/>
              </w:rPr>
            </w:pPr>
            <w:ins w:id="1953"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66" w:author="David Gravett" w:date="2019-12-01T10:21:00Z"/>
        </w:trPr>
        <w:tc>
          <w:tcPr>
            <w:tcW w:w="933" w:type="dxa"/>
          </w:tcPr>
          <w:p w14:paraId="49A688A2" w14:textId="7550DC8C" w:rsidR="00016618" w:rsidRPr="00016618" w:rsidRDefault="00016618" w:rsidP="00016618">
            <w:pPr>
              <w:jc w:val="center"/>
              <w:rPr>
                <w:ins w:id="1967" w:author="David Gravett" w:date="2019-12-01T10:21:00Z"/>
                <w:rFonts w:ascii="Times New Roman" w:hAnsi="Times New Roman" w:cs="Times New Roman"/>
                <w:sz w:val="36"/>
                <w:szCs w:val="36"/>
              </w:rPr>
            </w:pPr>
            <w:ins w:id="1968"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1" w:author="David Gravett" w:date="2019-12-01T10:21:00Z"/>
          <w:rFonts w:ascii="Times New Roman" w:hAnsi="Times New Roman" w:cs="Times New Roman"/>
          <w:sz w:val="24"/>
          <w:szCs w:val="24"/>
          <w:lang w:val="en-US"/>
        </w:rPr>
      </w:pPr>
      <w:ins w:id="1982"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7202F9" w:rsidRPr="00D103E4" w:rsidRDefault="007202F9" w:rsidP="00016618">
                              <w:pPr>
                                <w:pStyle w:val="Caption"/>
                                <w:jc w:val="center"/>
                                <w:rPr>
                                  <w:ins w:id="1983" w:author="David Gravett" w:date="2019-12-01T10:21:00Z"/>
                                  <w:rFonts w:ascii="Arial" w:eastAsia="Arial" w:hAnsi="Arial" w:cs="Arial"/>
                                  <w:noProof/>
                                  <w:lang w:val="en"/>
                                </w:rPr>
                              </w:pPr>
                              <w:ins w:id="1984"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9"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4G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3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YE/gY1AgAAagQAAA4AAAAAAAAAAAAA&#10;AAAALgIAAGRycy9lMm9Eb2MueG1sUEsBAi0AFAAGAAgAAAAhAJUqhCnfAAAACQEAAA8AAAAAAAAA&#10;AAAAAAAAjwQAAGRycy9kb3ducmV2LnhtbFBLBQYAAAAABAAEAPMAAACbBQAAAAA=&#10;" stroked="f">
                  <v:textbox inset="0,0,0,0">
                    <w:txbxContent>
                      <w:p w14:paraId="57E2E112" w14:textId="749E505A" w:rsidR="007202F9" w:rsidRPr="00D103E4" w:rsidRDefault="007202F9" w:rsidP="00016618">
                        <w:pPr>
                          <w:pStyle w:val="Caption"/>
                          <w:jc w:val="center"/>
                          <w:rPr>
                            <w:ins w:id="1985" w:author="David Gravett" w:date="2019-12-01T10:21:00Z"/>
                            <w:rFonts w:ascii="Arial" w:eastAsia="Arial" w:hAnsi="Arial" w:cs="Arial"/>
                            <w:noProof/>
                            <w:lang w:val="en"/>
                          </w:rPr>
                        </w:pPr>
                        <w:ins w:id="1986"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87"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88" w:author="David Gravett" w:date="2019-12-01T10:21:00Z"/>
          <w:rFonts w:asciiTheme="majorHAnsi" w:hAnsiTheme="majorHAnsi" w:cstheme="majorHAnsi"/>
          <w:color w:val="1F3864" w:themeColor="accent1" w:themeShade="80"/>
          <w:sz w:val="40"/>
          <w:szCs w:val="40"/>
        </w:rPr>
      </w:pPr>
      <w:ins w:id="1989"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0"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1"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2"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4"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199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1997" w:author="David Gravett" w:date="2019-12-01T10:21:00Z"/>
        </w:trPr>
        <w:tc>
          <w:tcPr>
            <w:tcW w:w="933" w:type="dxa"/>
          </w:tcPr>
          <w:p w14:paraId="759712E8" w14:textId="103BAA6B" w:rsidR="00016618" w:rsidRPr="00016618" w:rsidRDefault="00016618" w:rsidP="00016618">
            <w:pPr>
              <w:jc w:val="center"/>
              <w:rPr>
                <w:ins w:id="1998" w:author="David Gravett" w:date="2019-12-01T10:21:00Z"/>
                <w:rFonts w:ascii="Times New Roman" w:hAnsi="Times New Roman" w:cs="Times New Roman"/>
                <w:sz w:val="36"/>
                <w:szCs w:val="36"/>
              </w:rPr>
            </w:pPr>
            <w:ins w:id="1999"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0" w:author="David Gravett" w:date="2019-12-01T10:21:00Z"/>
                <w:rFonts w:ascii="Times New Roman" w:hAnsi="Times New Roman" w:cs="Times New Roman"/>
                <w:sz w:val="36"/>
                <w:szCs w:val="36"/>
              </w:rPr>
            </w:pPr>
            <w:ins w:id="2011"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2" w:author="David Gravett" w:date="2019-12-01T10:21:00Z"/>
        </w:trPr>
        <w:tc>
          <w:tcPr>
            <w:tcW w:w="933" w:type="dxa"/>
          </w:tcPr>
          <w:p w14:paraId="2D7ACCE5" w14:textId="1A7962CB" w:rsidR="00016618" w:rsidRPr="00016618" w:rsidRDefault="00016618" w:rsidP="00016618">
            <w:pPr>
              <w:jc w:val="center"/>
              <w:rPr>
                <w:ins w:id="2013" w:author="David Gravett" w:date="2019-12-01T10:21:00Z"/>
                <w:rFonts w:ascii="Times New Roman" w:hAnsi="Times New Roman" w:cs="Times New Roman"/>
                <w:sz w:val="36"/>
                <w:szCs w:val="36"/>
              </w:rPr>
            </w:pPr>
            <w:ins w:id="2014"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15" w:author="David Gravett" w:date="2019-12-01T10:21:00Z"/>
                <w:rFonts w:ascii="Times New Roman" w:hAnsi="Times New Roman" w:cs="Times New Roman"/>
                <w:sz w:val="36"/>
                <w:szCs w:val="36"/>
              </w:rPr>
            </w:pPr>
            <w:ins w:id="2016"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17" w:author="David Gravett" w:date="2019-12-01T10:21:00Z"/>
                <w:rFonts w:ascii="Times New Roman" w:hAnsi="Times New Roman" w:cs="Times New Roman"/>
                <w:sz w:val="36"/>
                <w:szCs w:val="36"/>
              </w:rPr>
            </w:pPr>
            <w:ins w:id="2018"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19" w:author="David Gravett" w:date="2019-12-01T10:21:00Z"/>
                <w:rFonts w:ascii="Times New Roman" w:hAnsi="Times New Roman" w:cs="Times New Roman"/>
                <w:sz w:val="36"/>
                <w:szCs w:val="36"/>
              </w:rPr>
            </w:pPr>
            <w:ins w:id="2020"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1" w:author="David Gravett" w:date="2019-12-01T10:21:00Z"/>
                <w:rFonts w:ascii="Times New Roman" w:hAnsi="Times New Roman" w:cs="Times New Roman"/>
                <w:sz w:val="36"/>
                <w:szCs w:val="36"/>
              </w:rPr>
            </w:pPr>
            <w:ins w:id="2022"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3" w:author="David Gravett" w:date="2019-12-01T10:21:00Z"/>
                <w:rFonts w:ascii="Times New Roman" w:hAnsi="Times New Roman" w:cs="Times New Roman"/>
                <w:sz w:val="36"/>
                <w:szCs w:val="36"/>
              </w:rPr>
            </w:pPr>
            <w:ins w:id="2024"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25" w:author="David Gravett" w:date="2019-12-01T10:21:00Z"/>
                <w:rFonts w:ascii="Times New Roman" w:hAnsi="Times New Roman" w:cs="Times New Roman"/>
                <w:sz w:val="36"/>
                <w:szCs w:val="36"/>
              </w:rPr>
            </w:pPr>
            <w:ins w:id="2026"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27" w:author="David Gravett" w:date="2019-12-01T10:21:00Z"/>
        </w:trPr>
        <w:tc>
          <w:tcPr>
            <w:tcW w:w="933" w:type="dxa"/>
          </w:tcPr>
          <w:p w14:paraId="06CEFF9E" w14:textId="2D5B1B9B" w:rsidR="00016618" w:rsidRPr="00016618" w:rsidRDefault="00016618" w:rsidP="00016618">
            <w:pPr>
              <w:jc w:val="center"/>
              <w:rPr>
                <w:ins w:id="2028" w:author="David Gravett" w:date="2019-12-01T10:21:00Z"/>
                <w:rFonts w:ascii="Times New Roman" w:hAnsi="Times New Roman" w:cs="Times New Roman"/>
                <w:sz w:val="36"/>
                <w:szCs w:val="36"/>
              </w:rPr>
            </w:pPr>
            <w:ins w:id="2029"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2" w:author="David Gravett" w:date="2019-12-01T10:21:00Z"/>
        </w:trPr>
        <w:tc>
          <w:tcPr>
            <w:tcW w:w="933" w:type="dxa"/>
          </w:tcPr>
          <w:p w14:paraId="032CD004" w14:textId="38DE0894" w:rsidR="00016618" w:rsidRPr="00016618" w:rsidRDefault="00016618" w:rsidP="00016618">
            <w:pPr>
              <w:jc w:val="center"/>
              <w:rPr>
                <w:ins w:id="2043" w:author="David Gravett" w:date="2019-12-01T10:21:00Z"/>
                <w:rFonts w:ascii="Times New Roman" w:hAnsi="Times New Roman" w:cs="Times New Roman"/>
                <w:sz w:val="36"/>
                <w:szCs w:val="36"/>
              </w:rPr>
            </w:pPr>
            <w:ins w:id="2044"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57" w:author="David Gravett" w:date="2019-12-01T10:21:00Z"/>
        </w:trPr>
        <w:tc>
          <w:tcPr>
            <w:tcW w:w="933" w:type="dxa"/>
          </w:tcPr>
          <w:p w14:paraId="19F9A8F3" w14:textId="3B98DB11" w:rsidR="00016618" w:rsidRPr="00016618" w:rsidRDefault="00016618" w:rsidP="00016618">
            <w:pPr>
              <w:jc w:val="center"/>
              <w:rPr>
                <w:ins w:id="2058" w:author="David Gravett" w:date="2019-12-01T10:21:00Z"/>
                <w:rFonts w:ascii="Times New Roman" w:hAnsi="Times New Roman" w:cs="Times New Roman"/>
                <w:sz w:val="36"/>
                <w:szCs w:val="36"/>
              </w:rPr>
            </w:pPr>
            <w:ins w:id="2059"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2" w:author="David Gravett" w:date="2019-12-01T10:21:00Z"/>
        </w:trPr>
        <w:tc>
          <w:tcPr>
            <w:tcW w:w="933" w:type="dxa"/>
          </w:tcPr>
          <w:p w14:paraId="21569570" w14:textId="268208AC" w:rsidR="00016618" w:rsidRPr="00016618" w:rsidRDefault="00016618" w:rsidP="00016618">
            <w:pPr>
              <w:jc w:val="center"/>
              <w:rPr>
                <w:ins w:id="2073" w:author="David Gravett" w:date="2019-12-01T10:21:00Z"/>
                <w:rFonts w:ascii="Times New Roman" w:hAnsi="Times New Roman" w:cs="Times New Roman"/>
                <w:sz w:val="36"/>
                <w:szCs w:val="36"/>
              </w:rPr>
            </w:pPr>
            <w:ins w:id="2074"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87" w:author="David Gravett" w:date="2019-12-01T10:21:00Z"/>
        </w:trPr>
        <w:tc>
          <w:tcPr>
            <w:tcW w:w="933" w:type="dxa"/>
          </w:tcPr>
          <w:p w14:paraId="0079EC41" w14:textId="5BFE050B" w:rsidR="00016618" w:rsidRPr="00016618" w:rsidRDefault="00016618" w:rsidP="00016618">
            <w:pPr>
              <w:jc w:val="center"/>
              <w:rPr>
                <w:ins w:id="2088" w:author="David Gravett" w:date="2019-12-01T10:21:00Z"/>
                <w:rFonts w:ascii="Times New Roman" w:hAnsi="Times New Roman" w:cs="Times New Roman"/>
                <w:sz w:val="36"/>
                <w:szCs w:val="36"/>
              </w:rPr>
            </w:pPr>
            <w:ins w:id="2089"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2" w:author="David Gravett" w:date="2019-12-01T10:21:00Z"/>
          <w:rFonts w:ascii="Times New Roman" w:hAnsi="Times New Roman" w:cs="Times New Roman"/>
          <w:sz w:val="24"/>
          <w:szCs w:val="24"/>
          <w:lang w:val="en-US"/>
        </w:rPr>
      </w:pPr>
      <w:ins w:id="2103"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7202F9" w:rsidRPr="00D103E4" w:rsidRDefault="007202F9" w:rsidP="00016618">
                              <w:pPr>
                                <w:pStyle w:val="Caption"/>
                                <w:jc w:val="center"/>
                                <w:rPr>
                                  <w:ins w:id="2104" w:author="David Gravett" w:date="2019-12-01T10:21:00Z"/>
                                  <w:rFonts w:ascii="Arial" w:eastAsia="Arial" w:hAnsi="Arial" w:cs="Arial"/>
                                  <w:noProof/>
                                  <w:lang w:val="en"/>
                                </w:rPr>
                              </w:pPr>
                              <w:ins w:id="2105"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0"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CDxC6I1AgAAagQAAA4AAAAAAAAAAAAAAAAA&#10;LgIAAGRycy9lMm9Eb2MueG1sUEsBAi0AFAAGAAgAAAAhAOPP8JHcAAAABQEAAA8AAAAAAAAAAAAA&#10;AAAAjwQAAGRycy9kb3ducmV2LnhtbFBLBQYAAAAABAAEAPMAAACYBQAAAAA=&#10;" stroked="f">
                  <v:textbox inset="0,0,0,0">
                    <w:txbxContent>
                      <w:p w14:paraId="2114E0A9" w14:textId="714C3114" w:rsidR="007202F9" w:rsidRPr="00D103E4" w:rsidRDefault="007202F9" w:rsidP="00016618">
                        <w:pPr>
                          <w:pStyle w:val="Caption"/>
                          <w:jc w:val="center"/>
                          <w:rPr>
                            <w:ins w:id="2106" w:author="David Gravett" w:date="2019-12-01T10:21:00Z"/>
                            <w:rFonts w:ascii="Arial" w:eastAsia="Arial" w:hAnsi="Arial" w:cs="Arial"/>
                            <w:noProof/>
                            <w:lang w:val="en"/>
                          </w:rPr>
                        </w:pPr>
                        <w:ins w:id="2107"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08" w:author="David Gravett" w:date="2019-12-01T10:21:00Z"/>
        </w:trPr>
        <w:tc>
          <w:tcPr>
            <w:tcW w:w="432" w:type="dxa"/>
          </w:tcPr>
          <w:p w14:paraId="026908D7" w14:textId="77777777" w:rsidR="008C59CB" w:rsidRDefault="008C59CB" w:rsidP="003B3061">
            <w:pPr>
              <w:rPr>
                <w:del w:id="2109" w:author="David Gravett" w:date="2019-12-01T10:21:00Z"/>
                <w:rFonts w:ascii="Times New Roman" w:hAnsi="Times New Roman" w:cs="Times New Roman"/>
                <w:sz w:val="24"/>
                <w:szCs w:val="24"/>
              </w:rPr>
            </w:pPr>
            <w:del w:id="2110"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1" w:author="David Gravett" w:date="2019-12-01T10:21:00Z"/>
                <w:rFonts w:ascii="Times New Roman" w:hAnsi="Times New Roman" w:cs="Times New Roman"/>
                <w:sz w:val="24"/>
                <w:szCs w:val="24"/>
              </w:rPr>
            </w:pPr>
            <w:del w:id="2112"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3" w:author="David Gravett" w:date="2019-12-01T10:21:00Z"/>
                <w:rFonts w:ascii="Times New Roman" w:hAnsi="Times New Roman" w:cs="Times New Roman"/>
                <w:sz w:val="24"/>
                <w:szCs w:val="24"/>
              </w:rPr>
            </w:pPr>
            <w:del w:id="2114"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15" w:author="David Gravett" w:date="2019-12-01T10:21:00Z"/>
                <w:rFonts w:ascii="Times New Roman" w:hAnsi="Times New Roman" w:cs="Times New Roman"/>
                <w:sz w:val="24"/>
                <w:szCs w:val="24"/>
              </w:rPr>
            </w:pPr>
            <w:del w:id="2116"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17" w:author="David Gravett" w:date="2019-12-01T10:21:00Z"/>
                <w:rFonts w:ascii="Times New Roman" w:hAnsi="Times New Roman" w:cs="Times New Roman"/>
                <w:sz w:val="24"/>
                <w:szCs w:val="24"/>
              </w:rPr>
            </w:pPr>
            <w:del w:id="2118"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19" w:author="David Gravett" w:date="2019-12-01T10:21:00Z"/>
                <w:rFonts w:ascii="Times New Roman" w:hAnsi="Times New Roman" w:cs="Times New Roman"/>
                <w:sz w:val="24"/>
                <w:szCs w:val="24"/>
              </w:rPr>
            </w:pPr>
            <w:del w:id="2120"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1" w:author="David Gravett" w:date="2019-12-01T10:21:00Z"/>
                <w:rFonts w:ascii="Times New Roman" w:hAnsi="Times New Roman" w:cs="Times New Roman"/>
                <w:sz w:val="24"/>
                <w:szCs w:val="24"/>
              </w:rPr>
            </w:pPr>
            <w:del w:id="2122"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3" w:author="David Gravett" w:date="2019-12-01T10:21:00Z"/>
        </w:trPr>
        <w:tc>
          <w:tcPr>
            <w:tcW w:w="432" w:type="dxa"/>
          </w:tcPr>
          <w:p w14:paraId="16619BAB" w14:textId="77777777" w:rsidR="008C59CB" w:rsidRDefault="008C59CB" w:rsidP="003B3061">
            <w:pPr>
              <w:rPr>
                <w:del w:id="2124" w:author="David Gravett" w:date="2019-12-01T10:21:00Z"/>
                <w:rFonts w:ascii="Times New Roman" w:hAnsi="Times New Roman" w:cs="Times New Roman"/>
                <w:sz w:val="24"/>
                <w:szCs w:val="24"/>
              </w:rPr>
            </w:pPr>
            <w:del w:id="2125"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26" w:author="David Gravett" w:date="2019-12-01T10:21:00Z"/>
                <w:rFonts w:ascii="Times New Roman" w:hAnsi="Times New Roman" w:cs="Times New Roman"/>
                <w:sz w:val="24"/>
                <w:szCs w:val="24"/>
              </w:rPr>
            </w:pPr>
            <w:del w:id="2127"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28" w:author="David Gravett" w:date="2019-12-01T10:21:00Z"/>
                <w:rFonts w:ascii="Times New Roman" w:hAnsi="Times New Roman" w:cs="Times New Roman"/>
                <w:sz w:val="24"/>
                <w:szCs w:val="24"/>
              </w:rPr>
            </w:pPr>
            <w:del w:id="2129"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0" w:author="David Gravett" w:date="2019-12-01T10:21:00Z"/>
                <w:rFonts w:ascii="Times New Roman" w:hAnsi="Times New Roman" w:cs="Times New Roman"/>
                <w:sz w:val="24"/>
                <w:szCs w:val="24"/>
              </w:rPr>
            </w:pPr>
            <w:del w:id="2131"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2" w:author="David Gravett" w:date="2019-12-01T10:21:00Z"/>
                <w:rFonts w:ascii="Times New Roman" w:hAnsi="Times New Roman" w:cs="Times New Roman"/>
                <w:sz w:val="24"/>
                <w:szCs w:val="24"/>
              </w:rPr>
            </w:pPr>
            <w:del w:id="2133"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4" w:author="David Gravett" w:date="2019-12-01T10:21:00Z"/>
                <w:rFonts w:ascii="Times New Roman" w:hAnsi="Times New Roman" w:cs="Times New Roman"/>
                <w:sz w:val="24"/>
                <w:szCs w:val="24"/>
              </w:rPr>
            </w:pPr>
            <w:del w:id="2135"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36" w:author="David Gravett" w:date="2019-12-01T10:21:00Z"/>
                <w:rFonts w:ascii="Times New Roman" w:hAnsi="Times New Roman" w:cs="Times New Roman"/>
                <w:sz w:val="24"/>
                <w:szCs w:val="24"/>
              </w:rPr>
            </w:pPr>
            <w:del w:id="2137"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38" w:author="David Gravett" w:date="2019-12-01T10:21:00Z"/>
        </w:trPr>
        <w:tc>
          <w:tcPr>
            <w:tcW w:w="432" w:type="dxa"/>
          </w:tcPr>
          <w:p w14:paraId="37315917"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3" w:author="David Gravett" w:date="2019-12-01T10:21:00Z"/>
        </w:trPr>
        <w:tc>
          <w:tcPr>
            <w:tcW w:w="432" w:type="dxa"/>
          </w:tcPr>
          <w:p w14:paraId="1D8F4D0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68" w:author="David Gravett" w:date="2019-12-01T10:21:00Z"/>
        </w:trPr>
        <w:tc>
          <w:tcPr>
            <w:tcW w:w="432" w:type="dxa"/>
          </w:tcPr>
          <w:p w14:paraId="7F27E8E1"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3" w:author="David Gravett" w:date="2019-12-01T10:21:00Z"/>
        </w:trPr>
        <w:tc>
          <w:tcPr>
            <w:tcW w:w="432" w:type="dxa"/>
          </w:tcPr>
          <w:p w14:paraId="0D0130B9"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198" w:author="David Gravett" w:date="2019-12-01T10:21:00Z"/>
        </w:trPr>
        <w:tc>
          <w:tcPr>
            <w:tcW w:w="432" w:type="dxa"/>
          </w:tcPr>
          <w:p w14:paraId="5467121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3"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4"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15"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16"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17"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0" w:author="David Gravett" w:date="2019-12-01T10:21:00Z"/>
          <w:rFonts w:asciiTheme="majorHAnsi" w:hAnsiTheme="majorHAnsi" w:cstheme="majorHAnsi"/>
          <w:color w:val="1F3864" w:themeColor="accent1" w:themeShade="80"/>
          <w:sz w:val="24"/>
          <w:szCs w:val="24"/>
          <w:lang w:val="en-US"/>
        </w:rPr>
      </w:pPr>
      <w:ins w:id="222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2"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4">
          <w:tblGrid>
            <w:gridCol w:w="432"/>
            <w:gridCol w:w="432"/>
            <w:gridCol w:w="432"/>
            <w:gridCol w:w="432"/>
            <w:gridCol w:w="432"/>
            <w:gridCol w:w="432"/>
            <w:gridCol w:w="432"/>
          </w:tblGrid>
        </w:tblGridChange>
      </w:tblGrid>
      <w:tr w:rsidR="008C59CB" w14:paraId="5AEE013C" w14:textId="77777777" w:rsidTr="00BE50C5">
        <w:trPr>
          <w:trHeight w:val="869"/>
          <w:trPrChange w:id="2225" w:author="David Gravett" w:date="2019-12-01T10:21:00Z">
            <w:trPr>
              <w:trHeight w:val="432"/>
            </w:trPr>
          </w:trPrChange>
        </w:trPr>
        <w:tc>
          <w:tcPr>
            <w:tcW w:w="933" w:type="dxa"/>
            <w:tcPrChange w:id="2226"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27" w:author="David Gravett" w:date="2019-12-01T10:21:00Z">
                  <w:rPr>
                    <w:rFonts w:ascii="Times New Roman" w:hAnsi="Times New Roman" w:cs="Times New Roman"/>
                    <w:sz w:val="24"/>
                    <w:szCs w:val="24"/>
                  </w:rPr>
                </w:rPrChange>
              </w:rPr>
              <w:pPrChange w:id="2228" w:author="James Dwyer" w:date="2019-12-01T10:21:00Z">
                <w:pPr/>
              </w:pPrChange>
            </w:pPr>
            <w:r w:rsidRPr="00016618">
              <w:rPr>
                <w:rFonts w:ascii="Times New Roman" w:hAnsi="Times New Roman"/>
                <w:sz w:val="36"/>
                <w:rPrChange w:id="2229" w:author="David Gravett" w:date="2019-12-01T10:21:00Z">
                  <w:rPr>
                    <w:rFonts w:ascii="Times New Roman" w:hAnsi="Times New Roman" w:cs="Times New Roman"/>
                    <w:sz w:val="24"/>
                    <w:szCs w:val="24"/>
                  </w:rPr>
                </w:rPrChange>
              </w:rPr>
              <w:t>1</w:t>
            </w:r>
          </w:p>
        </w:tc>
        <w:tc>
          <w:tcPr>
            <w:tcW w:w="933" w:type="dxa"/>
            <w:tcPrChange w:id="2230"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1" w:author="David Gravett" w:date="2019-12-01T10:21:00Z">
                  <w:rPr>
                    <w:rFonts w:ascii="Times New Roman" w:hAnsi="Times New Roman" w:cs="Times New Roman"/>
                    <w:sz w:val="24"/>
                    <w:szCs w:val="24"/>
                  </w:rPr>
                </w:rPrChange>
              </w:rPr>
              <w:pPrChange w:id="2232" w:author="James Dwyer" w:date="2019-12-01T10:21:00Z">
                <w:pPr/>
              </w:pPrChange>
            </w:pPr>
            <w:r w:rsidRPr="00016618">
              <w:rPr>
                <w:rFonts w:ascii="Times New Roman" w:hAnsi="Times New Roman"/>
                <w:sz w:val="36"/>
                <w:rPrChange w:id="2233" w:author="David Gravett" w:date="2019-12-01T10:21:00Z">
                  <w:rPr>
                    <w:rFonts w:ascii="Times New Roman" w:hAnsi="Times New Roman" w:cs="Times New Roman"/>
                    <w:sz w:val="24"/>
                    <w:szCs w:val="24"/>
                  </w:rPr>
                </w:rPrChange>
              </w:rPr>
              <w:t>-1</w:t>
            </w:r>
          </w:p>
        </w:tc>
        <w:tc>
          <w:tcPr>
            <w:tcW w:w="933" w:type="dxa"/>
            <w:tcPrChange w:id="2234"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35" w:author="David Gravett" w:date="2019-12-01T10:21:00Z">
                  <w:rPr>
                    <w:rFonts w:ascii="Times New Roman" w:hAnsi="Times New Roman" w:cs="Times New Roman"/>
                    <w:sz w:val="24"/>
                    <w:szCs w:val="24"/>
                  </w:rPr>
                </w:rPrChange>
              </w:rPr>
              <w:pPrChange w:id="2236" w:author="James Dwyer" w:date="2019-12-01T10:21:00Z">
                <w:pPr/>
              </w:pPrChange>
            </w:pPr>
            <w:r w:rsidRPr="00016618">
              <w:rPr>
                <w:rFonts w:ascii="Times New Roman" w:hAnsi="Times New Roman"/>
                <w:sz w:val="36"/>
                <w:rPrChange w:id="2237" w:author="David Gravett" w:date="2019-12-01T10:21:00Z">
                  <w:rPr>
                    <w:rFonts w:ascii="Times New Roman" w:hAnsi="Times New Roman" w:cs="Times New Roman"/>
                    <w:sz w:val="24"/>
                    <w:szCs w:val="24"/>
                  </w:rPr>
                </w:rPrChange>
              </w:rPr>
              <w:t>1</w:t>
            </w:r>
          </w:p>
        </w:tc>
        <w:tc>
          <w:tcPr>
            <w:tcW w:w="933" w:type="dxa"/>
            <w:tcPrChange w:id="2238"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39" w:author="David Gravett" w:date="2019-12-01T10:21:00Z">
                  <w:rPr>
                    <w:rFonts w:ascii="Times New Roman" w:hAnsi="Times New Roman" w:cs="Times New Roman"/>
                    <w:sz w:val="24"/>
                    <w:szCs w:val="24"/>
                  </w:rPr>
                </w:rPrChange>
              </w:rPr>
              <w:pPrChange w:id="2240" w:author="James Dwyer" w:date="2019-12-01T10:21:00Z">
                <w:pPr/>
              </w:pPrChange>
            </w:pPr>
            <w:r w:rsidRPr="00016618">
              <w:rPr>
                <w:rFonts w:ascii="Times New Roman" w:hAnsi="Times New Roman"/>
                <w:sz w:val="36"/>
                <w:rPrChange w:id="2241" w:author="David Gravett" w:date="2019-12-01T10:21:00Z">
                  <w:rPr>
                    <w:rFonts w:ascii="Times New Roman" w:hAnsi="Times New Roman" w:cs="Times New Roman"/>
                    <w:sz w:val="24"/>
                    <w:szCs w:val="24"/>
                  </w:rPr>
                </w:rPrChange>
              </w:rPr>
              <w:t>1</w:t>
            </w:r>
          </w:p>
        </w:tc>
        <w:tc>
          <w:tcPr>
            <w:tcW w:w="933" w:type="dxa"/>
            <w:tcPrChange w:id="2242"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3" w:author="David Gravett" w:date="2019-12-01T10:21:00Z">
                  <w:rPr>
                    <w:rFonts w:ascii="Times New Roman" w:hAnsi="Times New Roman" w:cs="Times New Roman"/>
                    <w:sz w:val="24"/>
                    <w:szCs w:val="24"/>
                  </w:rPr>
                </w:rPrChange>
              </w:rPr>
              <w:pPrChange w:id="2244" w:author="James Dwyer" w:date="2019-12-01T10:21:00Z">
                <w:pPr/>
              </w:pPrChange>
            </w:pPr>
            <w:r w:rsidRPr="00016618">
              <w:rPr>
                <w:rFonts w:ascii="Times New Roman" w:hAnsi="Times New Roman"/>
                <w:sz w:val="36"/>
                <w:rPrChange w:id="2245" w:author="David Gravett" w:date="2019-12-01T10:21:00Z">
                  <w:rPr>
                    <w:rFonts w:ascii="Times New Roman" w:hAnsi="Times New Roman" w:cs="Times New Roman"/>
                    <w:sz w:val="24"/>
                    <w:szCs w:val="24"/>
                  </w:rPr>
                </w:rPrChange>
              </w:rPr>
              <w:t>1</w:t>
            </w:r>
          </w:p>
        </w:tc>
        <w:tc>
          <w:tcPr>
            <w:tcW w:w="933" w:type="dxa"/>
            <w:tcPrChange w:id="2246"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47" w:author="David Gravett" w:date="2019-12-01T10:21:00Z">
                  <w:rPr>
                    <w:rFonts w:ascii="Times New Roman" w:hAnsi="Times New Roman" w:cs="Times New Roman"/>
                    <w:sz w:val="24"/>
                    <w:szCs w:val="24"/>
                  </w:rPr>
                </w:rPrChange>
              </w:rPr>
              <w:pPrChange w:id="2248" w:author="James Dwyer" w:date="2019-12-01T10:21:00Z">
                <w:pPr/>
              </w:pPrChange>
            </w:pPr>
            <w:r w:rsidRPr="00016618">
              <w:rPr>
                <w:rFonts w:ascii="Times New Roman" w:hAnsi="Times New Roman"/>
                <w:sz w:val="36"/>
                <w:rPrChange w:id="2249" w:author="David Gravett" w:date="2019-12-01T10:21:00Z">
                  <w:rPr>
                    <w:rFonts w:ascii="Times New Roman" w:hAnsi="Times New Roman" w:cs="Times New Roman"/>
                    <w:sz w:val="24"/>
                    <w:szCs w:val="24"/>
                  </w:rPr>
                </w:rPrChange>
              </w:rPr>
              <w:t>-1</w:t>
            </w:r>
          </w:p>
        </w:tc>
        <w:tc>
          <w:tcPr>
            <w:tcW w:w="933" w:type="dxa"/>
            <w:tcPrChange w:id="2250"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1" w:author="David Gravett" w:date="2019-12-01T10:21:00Z">
                  <w:rPr>
                    <w:rFonts w:ascii="Times New Roman" w:hAnsi="Times New Roman" w:cs="Times New Roman"/>
                    <w:sz w:val="24"/>
                    <w:szCs w:val="24"/>
                  </w:rPr>
                </w:rPrChange>
              </w:rPr>
              <w:pPrChange w:id="2252" w:author="James Dwyer" w:date="2019-12-01T10:21:00Z">
                <w:pPr/>
              </w:pPrChange>
            </w:pPr>
            <w:r w:rsidRPr="00016618">
              <w:rPr>
                <w:rFonts w:ascii="Times New Roman" w:hAnsi="Times New Roman"/>
                <w:sz w:val="36"/>
                <w:rPrChange w:id="2253"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4" w:author="David Gravett" w:date="2019-12-01T10:21:00Z">
            <w:trPr>
              <w:trHeight w:val="432"/>
            </w:trPr>
          </w:trPrChange>
        </w:trPr>
        <w:tc>
          <w:tcPr>
            <w:tcW w:w="933" w:type="dxa"/>
            <w:tcPrChange w:id="2255"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56" w:author="David Gravett" w:date="2019-12-01T10:21:00Z">
                  <w:rPr>
                    <w:rFonts w:ascii="Times New Roman" w:hAnsi="Times New Roman" w:cs="Times New Roman"/>
                    <w:sz w:val="24"/>
                    <w:szCs w:val="24"/>
                  </w:rPr>
                </w:rPrChange>
              </w:rPr>
              <w:pPrChange w:id="2257" w:author="James Dwyer" w:date="2019-12-01T10:21:00Z">
                <w:pPr/>
              </w:pPrChange>
            </w:pPr>
            <w:r w:rsidRPr="00016618">
              <w:rPr>
                <w:rFonts w:ascii="Times New Roman" w:hAnsi="Times New Roman"/>
                <w:sz w:val="36"/>
                <w:rPrChange w:id="2258" w:author="David Gravett" w:date="2019-12-01T10:21:00Z">
                  <w:rPr>
                    <w:rFonts w:ascii="Times New Roman" w:hAnsi="Times New Roman" w:cs="Times New Roman"/>
                    <w:sz w:val="24"/>
                    <w:szCs w:val="24"/>
                  </w:rPr>
                </w:rPrChange>
              </w:rPr>
              <w:t>-1</w:t>
            </w:r>
          </w:p>
        </w:tc>
        <w:tc>
          <w:tcPr>
            <w:tcW w:w="933" w:type="dxa"/>
            <w:tcPrChange w:id="2259"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0" w:author="David Gravett" w:date="2019-12-01T10:21:00Z">
                  <w:rPr>
                    <w:rFonts w:ascii="Times New Roman" w:hAnsi="Times New Roman" w:cs="Times New Roman"/>
                    <w:sz w:val="24"/>
                    <w:szCs w:val="24"/>
                  </w:rPr>
                </w:rPrChange>
              </w:rPr>
              <w:pPrChange w:id="2261" w:author="James Dwyer" w:date="2019-12-01T10:21:00Z">
                <w:pPr/>
              </w:pPrChange>
            </w:pPr>
            <w:r w:rsidRPr="00016618">
              <w:rPr>
                <w:rFonts w:ascii="Times New Roman" w:hAnsi="Times New Roman"/>
                <w:sz w:val="36"/>
                <w:rPrChange w:id="2262" w:author="David Gravett" w:date="2019-12-01T10:21:00Z">
                  <w:rPr>
                    <w:rFonts w:ascii="Times New Roman" w:hAnsi="Times New Roman" w:cs="Times New Roman"/>
                    <w:sz w:val="24"/>
                    <w:szCs w:val="24"/>
                  </w:rPr>
                </w:rPrChange>
              </w:rPr>
              <w:t>1</w:t>
            </w:r>
          </w:p>
        </w:tc>
        <w:tc>
          <w:tcPr>
            <w:tcW w:w="933" w:type="dxa"/>
            <w:tcPrChange w:id="2263"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4" w:author="David Gravett" w:date="2019-12-01T10:21:00Z">
                  <w:rPr>
                    <w:rFonts w:ascii="Times New Roman" w:hAnsi="Times New Roman" w:cs="Times New Roman"/>
                    <w:sz w:val="24"/>
                    <w:szCs w:val="24"/>
                  </w:rPr>
                </w:rPrChange>
              </w:rPr>
              <w:pPrChange w:id="2265" w:author="James Dwyer" w:date="2019-12-01T10:21:00Z">
                <w:pPr/>
              </w:pPrChange>
            </w:pPr>
            <w:r w:rsidRPr="00016618">
              <w:rPr>
                <w:rFonts w:ascii="Times New Roman" w:hAnsi="Times New Roman"/>
                <w:sz w:val="36"/>
                <w:rPrChange w:id="2266" w:author="David Gravett" w:date="2019-12-01T10:21:00Z">
                  <w:rPr>
                    <w:rFonts w:ascii="Times New Roman" w:hAnsi="Times New Roman" w:cs="Times New Roman"/>
                    <w:sz w:val="24"/>
                    <w:szCs w:val="24"/>
                  </w:rPr>
                </w:rPrChange>
              </w:rPr>
              <w:t>1</w:t>
            </w:r>
          </w:p>
        </w:tc>
        <w:tc>
          <w:tcPr>
            <w:tcW w:w="933" w:type="dxa"/>
            <w:tcPrChange w:id="2267"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68" w:author="David Gravett" w:date="2019-12-01T10:21:00Z">
                  <w:rPr>
                    <w:rFonts w:ascii="Times New Roman" w:hAnsi="Times New Roman" w:cs="Times New Roman"/>
                    <w:sz w:val="24"/>
                    <w:szCs w:val="24"/>
                  </w:rPr>
                </w:rPrChange>
              </w:rPr>
              <w:pPrChange w:id="2269" w:author="James Dwyer" w:date="2019-12-01T10:21:00Z">
                <w:pPr/>
              </w:pPrChange>
            </w:pPr>
            <w:r w:rsidRPr="00016618">
              <w:rPr>
                <w:rFonts w:ascii="Times New Roman" w:hAnsi="Times New Roman"/>
                <w:sz w:val="36"/>
                <w:rPrChange w:id="2270" w:author="David Gravett" w:date="2019-12-01T10:21:00Z">
                  <w:rPr>
                    <w:rFonts w:ascii="Times New Roman" w:hAnsi="Times New Roman" w:cs="Times New Roman"/>
                    <w:sz w:val="24"/>
                    <w:szCs w:val="24"/>
                  </w:rPr>
                </w:rPrChange>
              </w:rPr>
              <w:t>-1</w:t>
            </w:r>
          </w:p>
        </w:tc>
        <w:tc>
          <w:tcPr>
            <w:tcW w:w="933" w:type="dxa"/>
            <w:tcPrChange w:id="2271"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2" w:author="David Gravett" w:date="2019-12-01T10:21:00Z">
                  <w:rPr>
                    <w:rFonts w:ascii="Times New Roman" w:hAnsi="Times New Roman" w:cs="Times New Roman"/>
                    <w:sz w:val="24"/>
                    <w:szCs w:val="24"/>
                  </w:rPr>
                </w:rPrChange>
              </w:rPr>
              <w:pPrChange w:id="2273" w:author="James Dwyer" w:date="2019-12-01T10:21:00Z">
                <w:pPr/>
              </w:pPrChange>
            </w:pPr>
            <w:r w:rsidRPr="00016618">
              <w:rPr>
                <w:rFonts w:ascii="Times New Roman" w:hAnsi="Times New Roman"/>
                <w:sz w:val="36"/>
                <w:rPrChange w:id="2274" w:author="David Gravett" w:date="2019-12-01T10:21:00Z">
                  <w:rPr>
                    <w:rFonts w:ascii="Times New Roman" w:hAnsi="Times New Roman" w:cs="Times New Roman"/>
                    <w:sz w:val="24"/>
                    <w:szCs w:val="24"/>
                  </w:rPr>
                </w:rPrChange>
              </w:rPr>
              <w:t>1</w:t>
            </w:r>
          </w:p>
        </w:tc>
        <w:tc>
          <w:tcPr>
            <w:tcW w:w="933" w:type="dxa"/>
            <w:tcPrChange w:id="2275"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76" w:author="David Gravett" w:date="2019-12-01T10:21:00Z">
                  <w:rPr>
                    <w:rFonts w:ascii="Times New Roman" w:hAnsi="Times New Roman" w:cs="Times New Roman"/>
                    <w:sz w:val="24"/>
                    <w:szCs w:val="24"/>
                  </w:rPr>
                </w:rPrChange>
              </w:rPr>
              <w:pPrChange w:id="2277" w:author="James Dwyer" w:date="2019-12-01T10:21:00Z">
                <w:pPr/>
              </w:pPrChange>
            </w:pPr>
            <w:r w:rsidRPr="00016618">
              <w:rPr>
                <w:rFonts w:ascii="Times New Roman" w:hAnsi="Times New Roman"/>
                <w:sz w:val="36"/>
                <w:rPrChange w:id="2278" w:author="David Gravett" w:date="2019-12-01T10:21:00Z">
                  <w:rPr>
                    <w:rFonts w:ascii="Times New Roman" w:hAnsi="Times New Roman" w:cs="Times New Roman"/>
                    <w:sz w:val="24"/>
                    <w:szCs w:val="24"/>
                  </w:rPr>
                </w:rPrChange>
              </w:rPr>
              <w:t>1</w:t>
            </w:r>
          </w:p>
        </w:tc>
        <w:tc>
          <w:tcPr>
            <w:tcW w:w="933" w:type="dxa"/>
            <w:tcPrChange w:id="2279"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0" w:author="David Gravett" w:date="2019-12-01T10:21:00Z">
                  <w:rPr>
                    <w:rFonts w:ascii="Times New Roman" w:hAnsi="Times New Roman" w:cs="Times New Roman"/>
                    <w:sz w:val="24"/>
                    <w:szCs w:val="24"/>
                  </w:rPr>
                </w:rPrChange>
              </w:rPr>
              <w:pPrChange w:id="2281" w:author="James Dwyer" w:date="2019-12-01T10:21:00Z">
                <w:pPr/>
              </w:pPrChange>
            </w:pPr>
            <w:r w:rsidRPr="00016618">
              <w:rPr>
                <w:rFonts w:ascii="Times New Roman" w:hAnsi="Times New Roman"/>
                <w:sz w:val="36"/>
                <w:rPrChange w:id="2282"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3" w:author="David Gravett" w:date="2019-12-01T10:21:00Z">
            <w:trPr>
              <w:trHeight w:val="432"/>
            </w:trPr>
          </w:trPrChange>
        </w:trPr>
        <w:tc>
          <w:tcPr>
            <w:tcW w:w="933" w:type="dxa"/>
            <w:tcPrChange w:id="2284"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85" w:author="David Gravett" w:date="2019-12-01T10:21:00Z">
                  <w:rPr>
                    <w:rFonts w:ascii="Times New Roman" w:hAnsi="Times New Roman" w:cs="Times New Roman"/>
                    <w:sz w:val="24"/>
                    <w:szCs w:val="24"/>
                  </w:rPr>
                </w:rPrChange>
              </w:rPr>
              <w:pPrChange w:id="2286" w:author="James Dwyer" w:date="2019-12-01T10:21:00Z">
                <w:pPr/>
              </w:pPrChange>
            </w:pPr>
            <w:r w:rsidRPr="00016618">
              <w:rPr>
                <w:rFonts w:ascii="Times New Roman" w:hAnsi="Times New Roman"/>
                <w:sz w:val="36"/>
                <w:rPrChange w:id="2287" w:author="David Gravett" w:date="2019-12-01T10:21:00Z">
                  <w:rPr>
                    <w:rFonts w:ascii="Times New Roman" w:hAnsi="Times New Roman" w:cs="Times New Roman"/>
                    <w:sz w:val="24"/>
                    <w:szCs w:val="24"/>
                  </w:rPr>
                </w:rPrChange>
              </w:rPr>
              <w:t>1</w:t>
            </w:r>
          </w:p>
        </w:tc>
        <w:tc>
          <w:tcPr>
            <w:tcW w:w="933" w:type="dxa"/>
            <w:tcPrChange w:id="2288"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89" w:author="David Gravett" w:date="2019-12-01T10:21:00Z">
                  <w:rPr>
                    <w:rFonts w:ascii="Times New Roman" w:hAnsi="Times New Roman" w:cs="Times New Roman"/>
                    <w:sz w:val="24"/>
                    <w:szCs w:val="24"/>
                  </w:rPr>
                </w:rPrChange>
              </w:rPr>
              <w:pPrChange w:id="2290" w:author="James Dwyer" w:date="2019-12-01T10:21:00Z">
                <w:pPr/>
              </w:pPrChange>
            </w:pPr>
            <w:r w:rsidRPr="00016618">
              <w:rPr>
                <w:rFonts w:ascii="Times New Roman" w:hAnsi="Times New Roman"/>
                <w:sz w:val="36"/>
                <w:rPrChange w:id="2291" w:author="David Gravett" w:date="2019-12-01T10:21:00Z">
                  <w:rPr>
                    <w:rFonts w:ascii="Times New Roman" w:hAnsi="Times New Roman" w:cs="Times New Roman"/>
                    <w:sz w:val="24"/>
                    <w:szCs w:val="24"/>
                  </w:rPr>
                </w:rPrChange>
              </w:rPr>
              <w:t>-1</w:t>
            </w:r>
          </w:p>
        </w:tc>
        <w:tc>
          <w:tcPr>
            <w:tcW w:w="933" w:type="dxa"/>
            <w:tcPrChange w:id="2292"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3" w:author="David Gravett" w:date="2019-12-01T10:21:00Z">
                  <w:rPr>
                    <w:rFonts w:ascii="Times New Roman" w:hAnsi="Times New Roman" w:cs="Times New Roman"/>
                    <w:sz w:val="24"/>
                    <w:szCs w:val="24"/>
                  </w:rPr>
                </w:rPrChange>
              </w:rPr>
              <w:pPrChange w:id="2294" w:author="James Dwyer" w:date="2019-12-01T10:21:00Z">
                <w:pPr/>
              </w:pPrChange>
            </w:pPr>
            <w:r w:rsidRPr="00016618">
              <w:rPr>
                <w:rFonts w:ascii="Times New Roman" w:hAnsi="Times New Roman"/>
                <w:sz w:val="36"/>
                <w:rPrChange w:id="2295" w:author="David Gravett" w:date="2019-12-01T10:21:00Z">
                  <w:rPr>
                    <w:rFonts w:ascii="Times New Roman" w:hAnsi="Times New Roman" w:cs="Times New Roman"/>
                    <w:sz w:val="24"/>
                    <w:szCs w:val="24"/>
                  </w:rPr>
                </w:rPrChange>
              </w:rPr>
              <w:t>-1</w:t>
            </w:r>
          </w:p>
        </w:tc>
        <w:tc>
          <w:tcPr>
            <w:tcW w:w="933" w:type="dxa"/>
            <w:tcPrChange w:id="2296"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297" w:author="David Gravett" w:date="2019-12-01T10:21:00Z">
                  <w:rPr>
                    <w:rFonts w:ascii="Times New Roman" w:hAnsi="Times New Roman" w:cs="Times New Roman"/>
                    <w:sz w:val="24"/>
                    <w:szCs w:val="24"/>
                  </w:rPr>
                </w:rPrChange>
              </w:rPr>
              <w:pPrChange w:id="2298" w:author="James Dwyer" w:date="2019-12-01T10:21:00Z">
                <w:pPr/>
              </w:pPrChange>
            </w:pPr>
            <w:r w:rsidRPr="00016618">
              <w:rPr>
                <w:rFonts w:ascii="Times New Roman" w:hAnsi="Times New Roman"/>
                <w:sz w:val="36"/>
                <w:rPrChange w:id="2299" w:author="David Gravett" w:date="2019-12-01T10:21:00Z">
                  <w:rPr>
                    <w:rFonts w:ascii="Times New Roman" w:hAnsi="Times New Roman" w:cs="Times New Roman"/>
                    <w:sz w:val="24"/>
                    <w:szCs w:val="24"/>
                  </w:rPr>
                </w:rPrChange>
              </w:rPr>
              <w:t>-1</w:t>
            </w:r>
          </w:p>
        </w:tc>
        <w:tc>
          <w:tcPr>
            <w:tcW w:w="933" w:type="dxa"/>
            <w:tcPrChange w:id="2300"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1" w:author="David Gravett" w:date="2019-12-01T10:21:00Z">
                  <w:rPr>
                    <w:rFonts w:ascii="Times New Roman" w:hAnsi="Times New Roman" w:cs="Times New Roman"/>
                    <w:sz w:val="24"/>
                    <w:szCs w:val="24"/>
                  </w:rPr>
                </w:rPrChange>
              </w:rPr>
              <w:pPrChange w:id="2302" w:author="James Dwyer" w:date="2019-12-01T10:21:00Z">
                <w:pPr/>
              </w:pPrChange>
            </w:pPr>
            <w:r w:rsidRPr="00016618">
              <w:rPr>
                <w:rFonts w:ascii="Times New Roman" w:hAnsi="Times New Roman"/>
                <w:sz w:val="36"/>
                <w:rPrChange w:id="2303" w:author="David Gravett" w:date="2019-12-01T10:21:00Z">
                  <w:rPr>
                    <w:rFonts w:ascii="Times New Roman" w:hAnsi="Times New Roman" w:cs="Times New Roman"/>
                    <w:sz w:val="24"/>
                    <w:szCs w:val="24"/>
                  </w:rPr>
                </w:rPrChange>
              </w:rPr>
              <w:t>-1</w:t>
            </w:r>
          </w:p>
        </w:tc>
        <w:tc>
          <w:tcPr>
            <w:tcW w:w="933" w:type="dxa"/>
            <w:tcPrChange w:id="2304"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05" w:author="David Gravett" w:date="2019-12-01T10:21:00Z">
                  <w:rPr>
                    <w:rFonts w:ascii="Times New Roman" w:hAnsi="Times New Roman" w:cs="Times New Roman"/>
                    <w:sz w:val="24"/>
                    <w:szCs w:val="24"/>
                  </w:rPr>
                </w:rPrChange>
              </w:rPr>
              <w:pPrChange w:id="2306" w:author="James Dwyer" w:date="2019-12-01T10:21:00Z">
                <w:pPr/>
              </w:pPrChange>
            </w:pPr>
            <w:r w:rsidRPr="00016618">
              <w:rPr>
                <w:rFonts w:ascii="Times New Roman" w:hAnsi="Times New Roman"/>
                <w:sz w:val="36"/>
                <w:rPrChange w:id="2307" w:author="David Gravett" w:date="2019-12-01T10:21:00Z">
                  <w:rPr>
                    <w:rFonts w:ascii="Times New Roman" w:hAnsi="Times New Roman" w:cs="Times New Roman"/>
                    <w:sz w:val="24"/>
                    <w:szCs w:val="24"/>
                  </w:rPr>
                </w:rPrChange>
              </w:rPr>
              <w:t>-1</w:t>
            </w:r>
          </w:p>
        </w:tc>
        <w:tc>
          <w:tcPr>
            <w:tcW w:w="933" w:type="dxa"/>
            <w:tcPrChange w:id="2308"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09" w:author="David Gravett" w:date="2019-12-01T10:21:00Z">
                  <w:rPr>
                    <w:rFonts w:ascii="Times New Roman" w:hAnsi="Times New Roman" w:cs="Times New Roman"/>
                    <w:sz w:val="24"/>
                    <w:szCs w:val="24"/>
                  </w:rPr>
                </w:rPrChange>
              </w:rPr>
              <w:pPrChange w:id="2310" w:author="James Dwyer" w:date="2019-12-01T10:21:00Z">
                <w:pPr/>
              </w:pPrChange>
            </w:pPr>
            <w:r w:rsidRPr="00016618">
              <w:rPr>
                <w:rFonts w:ascii="Times New Roman" w:hAnsi="Times New Roman"/>
                <w:sz w:val="36"/>
                <w:rPrChange w:id="2311"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2" w:author="David Gravett" w:date="2019-12-01T10:21:00Z">
            <w:trPr>
              <w:trHeight w:val="432"/>
            </w:trPr>
          </w:trPrChange>
        </w:trPr>
        <w:tc>
          <w:tcPr>
            <w:tcW w:w="933" w:type="dxa"/>
            <w:tcPrChange w:id="2313"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4" w:author="David Gravett" w:date="2019-12-01T10:21:00Z">
                  <w:rPr>
                    <w:rFonts w:ascii="Times New Roman" w:hAnsi="Times New Roman" w:cs="Times New Roman"/>
                    <w:sz w:val="24"/>
                    <w:szCs w:val="24"/>
                  </w:rPr>
                </w:rPrChange>
              </w:rPr>
              <w:pPrChange w:id="2315" w:author="James Dwyer" w:date="2019-12-01T10:21:00Z">
                <w:pPr/>
              </w:pPrChange>
            </w:pPr>
            <w:r w:rsidRPr="00016618">
              <w:rPr>
                <w:rFonts w:ascii="Times New Roman" w:hAnsi="Times New Roman"/>
                <w:sz w:val="36"/>
                <w:rPrChange w:id="2316" w:author="David Gravett" w:date="2019-12-01T10:21:00Z">
                  <w:rPr>
                    <w:rFonts w:ascii="Times New Roman" w:hAnsi="Times New Roman" w:cs="Times New Roman"/>
                    <w:sz w:val="24"/>
                    <w:szCs w:val="24"/>
                  </w:rPr>
                </w:rPrChange>
              </w:rPr>
              <w:t>1</w:t>
            </w:r>
          </w:p>
        </w:tc>
        <w:tc>
          <w:tcPr>
            <w:tcW w:w="933" w:type="dxa"/>
            <w:tcPrChange w:id="2317"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18" w:author="David Gravett" w:date="2019-12-01T10:21:00Z">
                  <w:rPr>
                    <w:rFonts w:ascii="Times New Roman" w:hAnsi="Times New Roman" w:cs="Times New Roman"/>
                    <w:sz w:val="24"/>
                    <w:szCs w:val="24"/>
                  </w:rPr>
                </w:rPrChange>
              </w:rPr>
              <w:pPrChange w:id="2319" w:author="James Dwyer" w:date="2019-12-01T10:21:00Z">
                <w:pPr/>
              </w:pPrChange>
            </w:pPr>
            <w:r w:rsidRPr="00016618">
              <w:rPr>
                <w:rFonts w:ascii="Times New Roman" w:hAnsi="Times New Roman"/>
                <w:sz w:val="36"/>
                <w:rPrChange w:id="2320" w:author="David Gravett" w:date="2019-12-01T10:21:00Z">
                  <w:rPr>
                    <w:rFonts w:ascii="Times New Roman" w:hAnsi="Times New Roman" w:cs="Times New Roman"/>
                    <w:sz w:val="24"/>
                    <w:szCs w:val="24"/>
                  </w:rPr>
                </w:rPrChange>
              </w:rPr>
              <w:t>-1</w:t>
            </w:r>
          </w:p>
        </w:tc>
        <w:tc>
          <w:tcPr>
            <w:tcW w:w="933" w:type="dxa"/>
            <w:tcPrChange w:id="2321"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2" w:author="David Gravett" w:date="2019-12-01T10:21:00Z">
                  <w:rPr>
                    <w:rFonts w:ascii="Times New Roman" w:hAnsi="Times New Roman" w:cs="Times New Roman"/>
                    <w:sz w:val="24"/>
                    <w:szCs w:val="24"/>
                  </w:rPr>
                </w:rPrChange>
              </w:rPr>
              <w:pPrChange w:id="2323" w:author="James Dwyer" w:date="2019-12-01T10:21:00Z">
                <w:pPr/>
              </w:pPrChange>
            </w:pPr>
            <w:r w:rsidRPr="00016618">
              <w:rPr>
                <w:rFonts w:ascii="Times New Roman" w:hAnsi="Times New Roman"/>
                <w:sz w:val="36"/>
                <w:rPrChange w:id="2324" w:author="David Gravett" w:date="2019-12-01T10:21:00Z">
                  <w:rPr>
                    <w:rFonts w:ascii="Times New Roman" w:hAnsi="Times New Roman" w:cs="Times New Roman"/>
                    <w:sz w:val="24"/>
                    <w:szCs w:val="24"/>
                  </w:rPr>
                </w:rPrChange>
              </w:rPr>
              <w:t>-1</w:t>
            </w:r>
          </w:p>
        </w:tc>
        <w:tc>
          <w:tcPr>
            <w:tcW w:w="933" w:type="dxa"/>
            <w:tcPrChange w:id="2325"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26" w:author="David Gravett" w:date="2019-12-01T10:21:00Z">
                  <w:rPr>
                    <w:rFonts w:ascii="Times New Roman" w:hAnsi="Times New Roman" w:cs="Times New Roman"/>
                    <w:sz w:val="24"/>
                    <w:szCs w:val="24"/>
                  </w:rPr>
                </w:rPrChange>
              </w:rPr>
              <w:pPrChange w:id="2327" w:author="James Dwyer" w:date="2019-12-01T10:21:00Z">
                <w:pPr/>
              </w:pPrChange>
            </w:pPr>
            <w:r w:rsidRPr="00016618">
              <w:rPr>
                <w:rFonts w:ascii="Times New Roman" w:hAnsi="Times New Roman"/>
                <w:sz w:val="36"/>
                <w:rPrChange w:id="2328" w:author="David Gravett" w:date="2019-12-01T10:21:00Z">
                  <w:rPr>
                    <w:rFonts w:ascii="Times New Roman" w:hAnsi="Times New Roman" w:cs="Times New Roman"/>
                    <w:sz w:val="24"/>
                    <w:szCs w:val="24"/>
                  </w:rPr>
                </w:rPrChange>
              </w:rPr>
              <w:t>-1</w:t>
            </w:r>
          </w:p>
        </w:tc>
        <w:tc>
          <w:tcPr>
            <w:tcW w:w="933" w:type="dxa"/>
            <w:tcPrChange w:id="2329"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0" w:author="David Gravett" w:date="2019-12-01T10:21:00Z">
                  <w:rPr>
                    <w:rFonts w:ascii="Times New Roman" w:hAnsi="Times New Roman" w:cs="Times New Roman"/>
                    <w:sz w:val="24"/>
                    <w:szCs w:val="24"/>
                  </w:rPr>
                </w:rPrChange>
              </w:rPr>
              <w:pPrChange w:id="2331" w:author="James Dwyer" w:date="2019-12-01T10:21:00Z">
                <w:pPr/>
              </w:pPrChange>
            </w:pPr>
            <w:r w:rsidRPr="00016618">
              <w:rPr>
                <w:rFonts w:ascii="Times New Roman" w:hAnsi="Times New Roman"/>
                <w:sz w:val="36"/>
                <w:rPrChange w:id="2332" w:author="David Gravett" w:date="2019-12-01T10:21:00Z">
                  <w:rPr>
                    <w:rFonts w:ascii="Times New Roman" w:hAnsi="Times New Roman" w:cs="Times New Roman"/>
                    <w:sz w:val="24"/>
                    <w:szCs w:val="24"/>
                  </w:rPr>
                </w:rPrChange>
              </w:rPr>
              <w:t>-1</w:t>
            </w:r>
          </w:p>
        </w:tc>
        <w:tc>
          <w:tcPr>
            <w:tcW w:w="933" w:type="dxa"/>
            <w:tcPrChange w:id="2333"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4" w:author="David Gravett" w:date="2019-12-01T10:21:00Z">
                  <w:rPr>
                    <w:rFonts w:ascii="Times New Roman" w:hAnsi="Times New Roman" w:cs="Times New Roman"/>
                    <w:sz w:val="24"/>
                    <w:szCs w:val="24"/>
                  </w:rPr>
                </w:rPrChange>
              </w:rPr>
              <w:pPrChange w:id="2335" w:author="James Dwyer" w:date="2019-12-01T10:21:00Z">
                <w:pPr/>
              </w:pPrChange>
            </w:pPr>
            <w:r w:rsidRPr="00016618">
              <w:rPr>
                <w:rFonts w:ascii="Times New Roman" w:hAnsi="Times New Roman"/>
                <w:sz w:val="36"/>
                <w:rPrChange w:id="2336" w:author="David Gravett" w:date="2019-12-01T10:21:00Z">
                  <w:rPr>
                    <w:rFonts w:ascii="Times New Roman" w:hAnsi="Times New Roman" w:cs="Times New Roman"/>
                    <w:sz w:val="24"/>
                    <w:szCs w:val="24"/>
                  </w:rPr>
                </w:rPrChange>
              </w:rPr>
              <w:t>-1</w:t>
            </w:r>
          </w:p>
        </w:tc>
        <w:tc>
          <w:tcPr>
            <w:tcW w:w="933" w:type="dxa"/>
            <w:tcPrChange w:id="2337"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38" w:author="David Gravett" w:date="2019-12-01T10:21:00Z">
                  <w:rPr>
                    <w:rFonts w:ascii="Times New Roman" w:hAnsi="Times New Roman" w:cs="Times New Roman"/>
                    <w:sz w:val="24"/>
                    <w:szCs w:val="24"/>
                  </w:rPr>
                </w:rPrChange>
              </w:rPr>
              <w:pPrChange w:id="2339" w:author="James Dwyer" w:date="2019-12-01T10:21:00Z">
                <w:pPr/>
              </w:pPrChange>
            </w:pPr>
            <w:r w:rsidRPr="00016618">
              <w:rPr>
                <w:rFonts w:ascii="Times New Roman" w:hAnsi="Times New Roman"/>
                <w:sz w:val="36"/>
                <w:rPrChange w:id="2340"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1" w:author="David Gravett" w:date="2019-12-01T10:21:00Z">
            <w:trPr>
              <w:trHeight w:val="432"/>
            </w:trPr>
          </w:trPrChange>
        </w:trPr>
        <w:tc>
          <w:tcPr>
            <w:tcW w:w="933" w:type="dxa"/>
            <w:tcPrChange w:id="2342"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3" w:author="David Gravett" w:date="2019-12-01T10:21:00Z">
                  <w:rPr>
                    <w:rFonts w:ascii="Times New Roman" w:hAnsi="Times New Roman" w:cs="Times New Roman"/>
                    <w:sz w:val="24"/>
                    <w:szCs w:val="24"/>
                  </w:rPr>
                </w:rPrChange>
              </w:rPr>
              <w:pPrChange w:id="2344" w:author="James Dwyer" w:date="2019-12-01T10:21:00Z">
                <w:pPr/>
              </w:pPrChange>
            </w:pPr>
            <w:r w:rsidRPr="00016618">
              <w:rPr>
                <w:rFonts w:ascii="Times New Roman" w:hAnsi="Times New Roman"/>
                <w:sz w:val="36"/>
                <w:rPrChange w:id="2345" w:author="David Gravett" w:date="2019-12-01T10:21:00Z">
                  <w:rPr>
                    <w:rFonts w:ascii="Times New Roman" w:hAnsi="Times New Roman" w:cs="Times New Roman"/>
                    <w:sz w:val="24"/>
                    <w:szCs w:val="24"/>
                  </w:rPr>
                </w:rPrChange>
              </w:rPr>
              <w:t>-1</w:t>
            </w:r>
          </w:p>
        </w:tc>
        <w:tc>
          <w:tcPr>
            <w:tcW w:w="933" w:type="dxa"/>
            <w:tcPrChange w:id="2346"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47" w:author="David Gravett" w:date="2019-12-01T10:21:00Z">
                  <w:rPr>
                    <w:rFonts w:ascii="Times New Roman" w:hAnsi="Times New Roman" w:cs="Times New Roman"/>
                    <w:sz w:val="24"/>
                    <w:szCs w:val="24"/>
                  </w:rPr>
                </w:rPrChange>
              </w:rPr>
              <w:pPrChange w:id="2348" w:author="James Dwyer" w:date="2019-12-01T10:21:00Z">
                <w:pPr/>
              </w:pPrChange>
            </w:pPr>
            <w:r w:rsidRPr="00016618">
              <w:rPr>
                <w:rFonts w:ascii="Times New Roman" w:hAnsi="Times New Roman"/>
                <w:sz w:val="36"/>
                <w:rPrChange w:id="2349" w:author="David Gravett" w:date="2019-12-01T10:21:00Z">
                  <w:rPr>
                    <w:rFonts w:ascii="Times New Roman" w:hAnsi="Times New Roman" w:cs="Times New Roman"/>
                    <w:sz w:val="24"/>
                    <w:szCs w:val="24"/>
                  </w:rPr>
                </w:rPrChange>
              </w:rPr>
              <w:t>1</w:t>
            </w:r>
          </w:p>
        </w:tc>
        <w:tc>
          <w:tcPr>
            <w:tcW w:w="933" w:type="dxa"/>
            <w:tcPrChange w:id="2350"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1" w:author="David Gravett" w:date="2019-12-01T10:21:00Z">
                  <w:rPr>
                    <w:rFonts w:ascii="Times New Roman" w:hAnsi="Times New Roman" w:cs="Times New Roman"/>
                    <w:sz w:val="24"/>
                    <w:szCs w:val="24"/>
                  </w:rPr>
                </w:rPrChange>
              </w:rPr>
              <w:pPrChange w:id="2352" w:author="James Dwyer" w:date="2019-12-01T10:21:00Z">
                <w:pPr/>
              </w:pPrChange>
            </w:pPr>
            <w:r w:rsidRPr="00016618">
              <w:rPr>
                <w:rFonts w:ascii="Times New Roman" w:hAnsi="Times New Roman"/>
                <w:sz w:val="36"/>
                <w:rPrChange w:id="2353" w:author="David Gravett" w:date="2019-12-01T10:21:00Z">
                  <w:rPr>
                    <w:rFonts w:ascii="Times New Roman" w:hAnsi="Times New Roman" w:cs="Times New Roman"/>
                    <w:sz w:val="24"/>
                    <w:szCs w:val="24"/>
                  </w:rPr>
                </w:rPrChange>
              </w:rPr>
              <w:t>1</w:t>
            </w:r>
          </w:p>
        </w:tc>
        <w:tc>
          <w:tcPr>
            <w:tcW w:w="933" w:type="dxa"/>
            <w:tcPrChange w:id="2354"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55" w:author="David Gravett" w:date="2019-12-01T10:21:00Z">
                  <w:rPr>
                    <w:rFonts w:ascii="Times New Roman" w:hAnsi="Times New Roman" w:cs="Times New Roman"/>
                    <w:sz w:val="24"/>
                    <w:szCs w:val="24"/>
                  </w:rPr>
                </w:rPrChange>
              </w:rPr>
              <w:pPrChange w:id="2356" w:author="James Dwyer" w:date="2019-12-01T10:21:00Z">
                <w:pPr/>
              </w:pPrChange>
            </w:pPr>
            <w:r w:rsidRPr="00016618">
              <w:rPr>
                <w:rFonts w:ascii="Times New Roman" w:hAnsi="Times New Roman"/>
                <w:sz w:val="36"/>
                <w:rPrChange w:id="2357" w:author="David Gravett" w:date="2019-12-01T10:21:00Z">
                  <w:rPr>
                    <w:rFonts w:ascii="Times New Roman" w:hAnsi="Times New Roman" w:cs="Times New Roman"/>
                    <w:sz w:val="24"/>
                    <w:szCs w:val="24"/>
                  </w:rPr>
                </w:rPrChange>
              </w:rPr>
              <w:t>1</w:t>
            </w:r>
          </w:p>
        </w:tc>
        <w:tc>
          <w:tcPr>
            <w:tcW w:w="933" w:type="dxa"/>
            <w:tcPrChange w:id="2358"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59" w:author="David Gravett" w:date="2019-12-01T10:21:00Z">
                  <w:rPr>
                    <w:rFonts w:ascii="Times New Roman" w:hAnsi="Times New Roman" w:cs="Times New Roman"/>
                    <w:sz w:val="24"/>
                    <w:szCs w:val="24"/>
                  </w:rPr>
                </w:rPrChange>
              </w:rPr>
              <w:pPrChange w:id="2360" w:author="James Dwyer" w:date="2019-12-01T10:21:00Z">
                <w:pPr/>
              </w:pPrChange>
            </w:pPr>
            <w:r w:rsidRPr="00016618">
              <w:rPr>
                <w:rFonts w:ascii="Times New Roman" w:hAnsi="Times New Roman"/>
                <w:sz w:val="36"/>
                <w:rPrChange w:id="2361" w:author="David Gravett" w:date="2019-12-01T10:21:00Z">
                  <w:rPr>
                    <w:rFonts w:ascii="Times New Roman" w:hAnsi="Times New Roman" w:cs="Times New Roman"/>
                    <w:sz w:val="24"/>
                    <w:szCs w:val="24"/>
                  </w:rPr>
                </w:rPrChange>
              </w:rPr>
              <w:t>1</w:t>
            </w:r>
          </w:p>
        </w:tc>
        <w:tc>
          <w:tcPr>
            <w:tcW w:w="933" w:type="dxa"/>
            <w:tcPrChange w:id="2362"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3" w:author="David Gravett" w:date="2019-12-01T10:21:00Z">
                  <w:rPr>
                    <w:rFonts w:ascii="Times New Roman" w:hAnsi="Times New Roman" w:cs="Times New Roman"/>
                    <w:sz w:val="24"/>
                    <w:szCs w:val="24"/>
                  </w:rPr>
                </w:rPrChange>
              </w:rPr>
              <w:pPrChange w:id="2364" w:author="James Dwyer" w:date="2019-12-01T10:21:00Z">
                <w:pPr/>
              </w:pPrChange>
            </w:pPr>
            <w:r w:rsidRPr="00016618">
              <w:rPr>
                <w:rFonts w:ascii="Times New Roman" w:hAnsi="Times New Roman"/>
                <w:sz w:val="36"/>
                <w:rPrChange w:id="2365" w:author="David Gravett" w:date="2019-12-01T10:21:00Z">
                  <w:rPr>
                    <w:rFonts w:ascii="Times New Roman" w:hAnsi="Times New Roman" w:cs="Times New Roman"/>
                    <w:sz w:val="24"/>
                    <w:szCs w:val="24"/>
                  </w:rPr>
                </w:rPrChange>
              </w:rPr>
              <w:t>1</w:t>
            </w:r>
          </w:p>
        </w:tc>
        <w:tc>
          <w:tcPr>
            <w:tcW w:w="933" w:type="dxa"/>
            <w:tcPrChange w:id="2366"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67" w:author="David Gravett" w:date="2019-12-01T10:21:00Z">
                  <w:rPr>
                    <w:rFonts w:ascii="Times New Roman" w:hAnsi="Times New Roman" w:cs="Times New Roman"/>
                    <w:sz w:val="24"/>
                    <w:szCs w:val="24"/>
                  </w:rPr>
                </w:rPrChange>
              </w:rPr>
              <w:pPrChange w:id="2368" w:author="James Dwyer" w:date="2019-12-01T10:21:00Z">
                <w:pPr/>
              </w:pPrChange>
            </w:pPr>
            <w:r w:rsidRPr="00016618">
              <w:rPr>
                <w:rFonts w:ascii="Times New Roman" w:hAnsi="Times New Roman"/>
                <w:sz w:val="36"/>
                <w:rPrChange w:id="2369"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0" w:author="David Gravett" w:date="2019-12-01T10:21:00Z">
            <w:trPr>
              <w:trHeight w:val="432"/>
            </w:trPr>
          </w:trPrChange>
        </w:trPr>
        <w:tc>
          <w:tcPr>
            <w:tcW w:w="933" w:type="dxa"/>
            <w:tcPrChange w:id="2371"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2" w:author="David Gravett" w:date="2019-12-01T10:21:00Z">
                  <w:rPr>
                    <w:rFonts w:ascii="Times New Roman" w:hAnsi="Times New Roman" w:cs="Times New Roman"/>
                    <w:sz w:val="24"/>
                    <w:szCs w:val="24"/>
                  </w:rPr>
                </w:rPrChange>
              </w:rPr>
              <w:pPrChange w:id="2373" w:author="James Dwyer" w:date="2019-12-01T10:21:00Z">
                <w:pPr/>
              </w:pPrChange>
            </w:pPr>
            <w:r w:rsidRPr="00016618">
              <w:rPr>
                <w:rFonts w:ascii="Times New Roman" w:hAnsi="Times New Roman"/>
                <w:sz w:val="36"/>
                <w:rPrChange w:id="2374" w:author="David Gravett" w:date="2019-12-01T10:21:00Z">
                  <w:rPr>
                    <w:rFonts w:ascii="Times New Roman" w:hAnsi="Times New Roman" w:cs="Times New Roman"/>
                    <w:sz w:val="24"/>
                    <w:szCs w:val="24"/>
                  </w:rPr>
                </w:rPrChange>
              </w:rPr>
              <w:t>1</w:t>
            </w:r>
          </w:p>
        </w:tc>
        <w:tc>
          <w:tcPr>
            <w:tcW w:w="933" w:type="dxa"/>
            <w:tcPrChange w:id="2375"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76" w:author="David Gravett" w:date="2019-12-01T10:21:00Z">
                  <w:rPr>
                    <w:rFonts w:ascii="Times New Roman" w:hAnsi="Times New Roman" w:cs="Times New Roman"/>
                    <w:sz w:val="24"/>
                    <w:szCs w:val="24"/>
                  </w:rPr>
                </w:rPrChange>
              </w:rPr>
              <w:pPrChange w:id="2377" w:author="James Dwyer" w:date="2019-12-01T10:21:00Z">
                <w:pPr/>
              </w:pPrChange>
            </w:pPr>
            <w:r w:rsidRPr="00016618">
              <w:rPr>
                <w:rFonts w:ascii="Times New Roman" w:hAnsi="Times New Roman"/>
                <w:sz w:val="36"/>
                <w:rPrChange w:id="2378" w:author="David Gravett" w:date="2019-12-01T10:21:00Z">
                  <w:rPr>
                    <w:rFonts w:ascii="Times New Roman" w:hAnsi="Times New Roman" w:cs="Times New Roman"/>
                    <w:sz w:val="24"/>
                    <w:szCs w:val="24"/>
                  </w:rPr>
                </w:rPrChange>
              </w:rPr>
              <w:t>-1</w:t>
            </w:r>
          </w:p>
        </w:tc>
        <w:tc>
          <w:tcPr>
            <w:tcW w:w="933" w:type="dxa"/>
            <w:tcPrChange w:id="2379"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0" w:author="David Gravett" w:date="2019-12-01T10:21:00Z">
                  <w:rPr>
                    <w:rFonts w:ascii="Times New Roman" w:hAnsi="Times New Roman" w:cs="Times New Roman"/>
                    <w:sz w:val="24"/>
                    <w:szCs w:val="24"/>
                  </w:rPr>
                </w:rPrChange>
              </w:rPr>
              <w:pPrChange w:id="2381" w:author="James Dwyer" w:date="2019-12-01T10:21:00Z">
                <w:pPr/>
              </w:pPrChange>
            </w:pPr>
            <w:r w:rsidRPr="00016618">
              <w:rPr>
                <w:rFonts w:ascii="Times New Roman" w:hAnsi="Times New Roman"/>
                <w:sz w:val="36"/>
                <w:rPrChange w:id="2382" w:author="David Gravett" w:date="2019-12-01T10:21:00Z">
                  <w:rPr>
                    <w:rFonts w:ascii="Times New Roman" w:hAnsi="Times New Roman" w:cs="Times New Roman"/>
                    <w:sz w:val="24"/>
                    <w:szCs w:val="24"/>
                  </w:rPr>
                </w:rPrChange>
              </w:rPr>
              <w:t>1</w:t>
            </w:r>
          </w:p>
        </w:tc>
        <w:tc>
          <w:tcPr>
            <w:tcW w:w="933" w:type="dxa"/>
            <w:tcPrChange w:id="2383"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4" w:author="David Gravett" w:date="2019-12-01T10:21:00Z">
                  <w:rPr>
                    <w:rFonts w:ascii="Times New Roman" w:hAnsi="Times New Roman" w:cs="Times New Roman"/>
                    <w:sz w:val="24"/>
                    <w:szCs w:val="24"/>
                  </w:rPr>
                </w:rPrChange>
              </w:rPr>
              <w:pPrChange w:id="2385" w:author="James Dwyer" w:date="2019-12-01T10:21:00Z">
                <w:pPr/>
              </w:pPrChange>
            </w:pPr>
            <w:r w:rsidRPr="00016618">
              <w:rPr>
                <w:rFonts w:ascii="Times New Roman" w:hAnsi="Times New Roman"/>
                <w:sz w:val="36"/>
                <w:rPrChange w:id="2386" w:author="David Gravett" w:date="2019-12-01T10:21:00Z">
                  <w:rPr>
                    <w:rFonts w:ascii="Times New Roman" w:hAnsi="Times New Roman" w:cs="Times New Roman"/>
                    <w:sz w:val="24"/>
                    <w:szCs w:val="24"/>
                  </w:rPr>
                </w:rPrChange>
              </w:rPr>
              <w:t>1</w:t>
            </w:r>
          </w:p>
        </w:tc>
        <w:tc>
          <w:tcPr>
            <w:tcW w:w="933" w:type="dxa"/>
            <w:tcPrChange w:id="2387"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88" w:author="David Gravett" w:date="2019-12-01T10:21:00Z">
                  <w:rPr>
                    <w:rFonts w:ascii="Times New Roman" w:hAnsi="Times New Roman" w:cs="Times New Roman"/>
                    <w:sz w:val="24"/>
                    <w:szCs w:val="24"/>
                  </w:rPr>
                </w:rPrChange>
              </w:rPr>
              <w:pPrChange w:id="2389" w:author="James Dwyer" w:date="2019-12-01T10:21:00Z">
                <w:pPr/>
              </w:pPrChange>
            </w:pPr>
            <w:r w:rsidRPr="00016618">
              <w:rPr>
                <w:rFonts w:ascii="Times New Roman" w:hAnsi="Times New Roman"/>
                <w:sz w:val="36"/>
                <w:rPrChange w:id="2390" w:author="David Gravett" w:date="2019-12-01T10:21:00Z">
                  <w:rPr>
                    <w:rFonts w:ascii="Times New Roman" w:hAnsi="Times New Roman" w:cs="Times New Roman"/>
                    <w:sz w:val="24"/>
                    <w:szCs w:val="24"/>
                  </w:rPr>
                </w:rPrChange>
              </w:rPr>
              <w:t>1</w:t>
            </w:r>
          </w:p>
        </w:tc>
        <w:tc>
          <w:tcPr>
            <w:tcW w:w="933" w:type="dxa"/>
            <w:tcPrChange w:id="2391"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2" w:author="David Gravett" w:date="2019-12-01T10:21:00Z">
                  <w:rPr>
                    <w:rFonts w:ascii="Times New Roman" w:hAnsi="Times New Roman" w:cs="Times New Roman"/>
                    <w:sz w:val="24"/>
                    <w:szCs w:val="24"/>
                  </w:rPr>
                </w:rPrChange>
              </w:rPr>
              <w:pPrChange w:id="2393" w:author="James Dwyer" w:date="2019-12-01T10:21:00Z">
                <w:pPr/>
              </w:pPrChange>
            </w:pPr>
            <w:r w:rsidRPr="00016618">
              <w:rPr>
                <w:rFonts w:ascii="Times New Roman" w:hAnsi="Times New Roman"/>
                <w:sz w:val="36"/>
                <w:rPrChange w:id="2394" w:author="David Gravett" w:date="2019-12-01T10:21:00Z">
                  <w:rPr>
                    <w:rFonts w:ascii="Times New Roman" w:hAnsi="Times New Roman" w:cs="Times New Roman"/>
                    <w:sz w:val="24"/>
                    <w:szCs w:val="24"/>
                  </w:rPr>
                </w:rPrChange>
              </w:rPr>
              <w:t>-1</w:t>
            </w:r>
          </w:p>
        </w:tc>
        <w:tc>
          <w:tcPr>
            <w:tcW w:w="933" w:type="dxa"/>
            <w:tcPrChange w:id="2395"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396" w:author="David Gravett" w:date="2019-12-01T10:21:00Z">
                  <w:rPr>
                    <w:rFonts w:ascii="Times New Roman" w:hAnsi="Times New Roman" w:cs="Times New Roman"/>
                    <w:sz w:val="24"/>
                    <w:szCs w:val="24"/>
                  </w:rPr>
                </w:rPrChange>
              </w:rPr>
              <w:pPrChange w:id="2397" w:author="James Dwyer" w:date="2019-12-01T10:21:00Z">
                <w:pPr/>
              </w:pPrChange>
            </w:pPr>
            <w:r w:rsidRPr="00016618">
              <w:rPr>
                <w:rFonts w:ascii="Times New Roman" w:hAnsi="Times New Roman"/>
                <w:sz w:val="36"/>
                <w:rPrChange w:id="2398"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399" w:author="David Gravett" w:date="2019-12-01T10:21:00Z">
            <w:trPr>
              <w:trHeight w:val="432"/>
            </w:trPr>
          </w:trPrChange>
        </w:trPr>
        <w:tc>
          <w:tcPr>
            <w:tcW w:w="933" w:type="dxa"/>
            <w:tcPrChange w:id="2400"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1" w:author="David Gravett" w:date="2019-12-01T10:21:00Z">
                  <w:rPr>
                    <w:rFonts w:ascii="Times New Roman" w:hAnsi="Times New Roman" w:cs="Times New Roman"/>
                    <w:sz w:val="24"/>
                    <w:szCs w:val="24"/>
                  </w:rPr>
                </w:rPrChange>
              </w:rPr>
              <w:pPrChange w:id="2402" w:author="James Dwyer" w:date="2019-12-01T10:21:00Z">
                <w:pPr/>
              </w:pPrChange>
            </w:pPr>
            <w:r w:rsidRPr="00016618">
              <w:rPr>
                <w:rFonts w:ascii="Times New Roman" w:hAnsi="Times New Roman"/>
                <w:sz w:val="36"/>
                <w:rPrChange w:id="2403" w:author="David Gravett" w:date="2019-12-01T10:21:00Z">
                  <w:rPr>
                    <w:rFonts w:ascii="Times New Roman" w:hAnsi="Times New Roman" w:cs="Times New Roman"/>
                    <w:sz w:val="24"/>
                    <w:szCs w:val="24"/>
                  </w:rPr>
                </w:rPrChange>
              </w:rPr>
              <w:t>-1</w:t>
            </w:r>
          </w:p>
        </w:tc>
        <w:tc>
          <w:tcPr>
            <w:tcW w:w="933" w:type="dxa"/>
            <w:tcPrChange w:id="2404"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05" w:author="David Gravett" w:date="2019-12-01T10:21:00Z">
                  <w:rPr>
                    <w:rFonts w:ascii="Times New Roman" w:hAnsi="Times New Roman" w:cs="Times New Roman"/>
                    <w:sz w:val="24"/>
                    <w:szCs w:val="24"/>
                  </w:rPr>
                </w:rPrChange>
              </w:rPr>
              <w:pPrChange w:id="2406" w:author="James Dwyer" w:date="2019-12-01T10:21:00Z">
                <w:pPr/>
              </w:pPrChange>
            </w:pPr>
            <w:r w:rsidRPr="00016618">
              <w:rPr>
                <w:rFonts w:ascii="Times New Roman" w:hAnsi="Times New Roman"/>
                <w:sz w:val="36"/>
                <w:rPrChange w:id="2407" w:author="David Gravett" w:date="2019-12-01T10:21:00Z">
                  <w:rPr>
                    <w:rFonts w:ascii="Times New Roman" w:hAnsi="Times New Roman" w:cs="Times New Roman"/>
                    <w:sz w:val="24"/>
                    <w:szCs w:val="24"/>
                  </w:rPr>
                </w:rPrChange>
              </w:rPr>
              <w:t>1</w:t>
            </w:r>
          </w:p>
        </w:tc>
        <w:tc>
          <w:tcPr>
            <w:tcW w:w="933" w:type="dxa"/>
            <w:tcPrChange w:id="2408"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09" w:author="David Gravett" w:date="2019-12-01T10:21:00Z">
                  <w:rPr>
                    <w:rFonts w:ascii="Times New Roman" w:hAnsi="Times New Roman" w:cs="Times New Roman"/>
                    <w:sz w:val="24"/>
                    <w:szCs w:val="24"/>
                  </w:rPr>
                </w:rPrChange>
              </w:rPr>
              <w:pPrChange w:id="2410" w:author="James Dwyer" w:date="2019-12-01T10:21:00Z">
                <w:pPr/>
              </w:pPrChange>
            </w:pPr>
            <w:r w:rsidRPr="00016618">
              <w:rPr>
                <w:rFonts w:ascii="Times New Roman" w:hAnsi="Times New Roman"/>
                <w:sz w:val="36"/>
                <w:rPrChange w:id="2411" w:author="David Gravett" w:date="2019-12-01T10:21:00Z">
                  <w:rPr>
                    <w:rFonts w:ascii="Times New Roman" w:hAnsi="Times New Roman" w:cs="Times New Roman"/>
                    <w:sz w:val="24"/>
                    <w:szCs w:val="24"/>
                  </w:rPr>
                </w:rPrChange>
              </w:rPr>
              <w:t>-1</w:t>
            </w:r>
          </w:p>
        </w:tc>
        <w:tc>
          <w:tcPr>
            <w:tcW w:w="933" w:type="dxa"/>
            <w:tcPrChange w:id="2412"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3" w:author="David Gravett" w:date="2019-12-01T10:21:00Z">
                  <w:rPr>
                    <w:rFonts w:ascii="Times New Roman" w:hAnsi="Times New Roman" w:cs="Times New Roman"/>
                    <w:sz w:val="24"/>
                    <w:szCs w:val="24"/>
                  </w:rPr>
                </w:rPrChange>
              </w:rPr>
              <w:pPrChange w:id="2414" w:author="James Dwyer" w:date="2019-12-01T10:21:00Z">
                <w:pPr/>
              </w:pPrChange>
            </w:pPr>
            <w:r w:rsidRPr="00016618">
              <w:rPr>
                <w:rFonts w:ascii="Times New Roman" w:hAnsi="Times New Roman"/>
                <w:sz w:val="36"/>
                <w:rPrChange w:id="2415" w:author="David Gravett" w:date="2019-12-01T10:21:00Z">
                  <w:rPr>
                    <w:rFonts w:ascii="Times New Roman" w:hAnsi="Times New Roman" w:cs="Times New Roman"/>
                    <w:sz w:val="24"/>
                    <w:szCs w:val="24"/>
                  </w:rPr>
                </w:rPrChange>
              </w:rPr>
              <w:t>-1</w:t>
            </w:r>
          </w:p>
        </w:tc>
        <w:tc>
          <w:tcPr>
            <w:tcW w:w="933" w:type="dxa"/>
            <w:tcPrChange w:id="2416"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17" w:author="David Gravett" w:date="2019-12-01T10:21:00Z">
                  <w:rPr>
                    <w:rFonts w:ascii="Times New Roman" w:hAnsi="Times New Roman" w:cs="Times New Roman"/>
                    <w:sz w:val="24"/>
                    <w:szCs w:val="24"/>
                  </w:rPr>
                </w:rPrChange>
              </w:rPr>
              <w:pPrChange w:id="2418" w:author="James Dwyer" w:date="2019-12-01T10:21:00Z">
                <w:pPr/>
              </w:pPrChange>
            </w:pPr>
            <w:r w:rsidRPr="00016618">
              <w:rPr>
                <w:rFonts w:ascii="Times New Roman" w:hAnsi="Times New Roman"/>
                <w:sz w:val="36"/>
                <w:rPrChange w:id="2419" w:author="David Gravett" w:date="2019-12-01T10:21:00Z">
                  <w:rPr>
                    <w:rFonts w:ascii="Times New Roman" w:hAnsi="Times New Roman" w:cs="Times New Roman"/>
                    <w:sz w:val="24"/>
                    <w:szCs w:val="24"/>
                  </w:rPr>
                </w:rPrChange>
              </w:rPr>
              <w:t>-1</w:t>
            </w:r>
          </w:p>
        </w:tc>
        <w:tc>
          <w:tcPr>
            <w:tcW w:w="933" w:type="dxa"/>
            <w:tcPrChange w:id="2420"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1" w:author="David Gravett" w:date="2019-12-01T10:21:00Z">
                  <w:rPr>
                    <w:rFonts w:ascii="Times New Roman" w:hAnsi="Times New Roman" w:cs="Times New Roman"/>
                    <w:sz w:val="24"/>
                    <w:szCs w:val="24"/>
                  </w:rPr>
                </w:rPrChange>
              </w:rPr>
              <w:pPrChange w:id="2422" w:author="James Dwyer" w:date="2019-12-01T10:21:00Z">
                <w:pPr/>
              </w:pPrChange>
            </w:pPr>
            <w:r w:rsidRPr="00016618">
              <w:rPr>
                <w:rFonts w:ascii="Times New Roman" w:hAnsi="Times New Roman"/>
                <w:sz w:val="36"/>
                <w:rPrChange w:id="2423" w:author="David Gravett" w:date="2019-12-01T10:21:00Z">
                  <w:rPr>
                    <w:rFonts w:ascii="Times New Roman" w:hAnsi="Times New Roman" w:cs="Times New Roman"/>
                    <w:sz w:val="24"/>
                    <w:szCs w:val="24"/>
                  </w:rPr>
                </w:rPrChange>
              </w:rPr>
              <w:t>1</w:t>
            </w:r>
          </w:p>
        </w:tc>
        <w:tc>
          <w:tcPr>
            <w:tcW w:w="933" w:type="dxa"/>
            <w:tcPrChange w:id="2424"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25" w:author="David Gravett" w:date="2019-12-01T10:21:00Z">
                  <w:rPr>
                    <w:rFonts w:ascii="Times New Roman" w:hAnsi="Times New Roman" w:cs="Times New Roman"/>
                    <w:sz w:val="24"/>
                    <w:szCs w:val="24"/>
                  </w:rPr>
                </w:rPrChange>
              </w:rPr>
              <w:pPrChange w:id="2426" w:author="James Dwyer" w:date="2019-12-01T10:21:00Z">
                <w:pPr/>
              </w:pPrChange>
            </w:pPr>
            <w:r w:rsidRPr="00016618">
              <w:rPr>
                <w:rFonts w:ascii="Times New Roman" w:hAnsi="Times New Roman"/>
                <w:sz w:val="36"/>
                <w:rPrChange w:id="2427"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28" w:author="David Gravett" w:date="2019-12-01T10:21:00Z"/>
          <w:rFonts w:ascii="Times New Roman" w:hAnsi="Times New Roman" w:cs="Times New Roman"/>
          <w:sz w:val="24"/>
          <w:szCs w:val="24"/>
          <w:lang w:val="en-US"/>
        </w:rPr>
      </w:pPr>
      <w:ins w:id="2429"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7202F9" w:rsidRPr="00D103E4" w:rsidRDefault="007202F9" w:rsidP="00016618">
                              <w:pPr>
                                <w:pStyle w:val="Caption"/>
                                <w:jc w:val="center"/>
                                <w:rPr>
                                  <w:ins w:id="2430" w:author="David Gravett" w:date="2019-12-01T10:21:00Z"/>
                                  <w:rFonts w:ascii="Arial" w:eastAsia="Arial" w:hAnsi="Arial" w:cs="Arial"/>
                                  <w:noProof/>
                                  <w:lang w:val="en"/>
                                </w:rPr>
                              </w:pPr>
                              <w:ins w:id="2431"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1"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A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TSiwz&#10;qNFOdJF8ho6gC/lpXSgxbeswMXboR50Hf0Bngt1Jb9IXARGMI9PnK7upGkfnbHY7md3MKeEYm8yn&#10;H8e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O939gA1AgAAagQAAA4AAAAAAAAAAAAA&#10;AAAALgIAAGRycy9lMm9Eb2MueG1sUEsBAi0AFAAGAAgAAAAhAEdjfXPfAAAACAEAAA8AAAAAAAAA&#10;AAAAAAAAjwQAAGRycy9kb3ducmV2LnhtbFBLBQYAAAAABAAEAPMAAACbBQAAAAA=&#10;" stroked="f">
                  <v:textbox inset="0,0,0,0">
                    <w:txbxContent>
                      <w:p w14:paraId="1BE2D97A" w14:textId="32D29068" w:rsidR="007202F9" w:rsidRPr="00D103E4" w:rsidRDefault="007202F9" w:rsidP="00016618">
                        <w:pPr>
                          <w:pStyle w:val="Caption"/>
                          <w:jc w:val="center"/>
                          <w:rPr>
                            <w:ins w:id="2432" w:author="David Gravett" w:date="2019-12-01T10:21:00Z"/>
                            <w:rFonts w:ascii="Arial" w:eastAsia="Arial" w:hAnsi="Arial" w:cs="Arial"/>
                            <w:noProof/>
                            <w:lang w:val="en"/>
                          </w:rPr>
                        </w:pPr>
                        <w:ins w:id="2433"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35" w:author="David Gravett" w:date="2019-12-01T10:21:00Z"/>
          <w:sz w:val="40"/>
          <w:szCs w:val="40"/>
        </w:rPr>
      </w:pPr>
    </w:p>
    <w:p w14:paraId="7A9ECF50" w14:textId="39842B52" w:rsidR="00016618" w:rsidRDefault="00016618" w:rsidP="00C6241B">
      <w:pPr>
        <w:pStyle w:val="TOCHeading"/>
        <w:rPr>
          <w:ins w:id="2436" w:author="David Gravett" w:date="2019-12-01T10:21:00Z"/>
          <w:sz w:val="40"/>
          <w:szCs w:val="40"/>
        </w:rPr>
      </w:pPr>
    </w:p>
    <w:p w14:paraId="1E7EBAFD" w14:textId="7ED83959" w:rsidR="00016618" w:rsidRDefault="00016618" w:rsidP="00016618">
      <w:pPr>
        <w:rPr>
          <w:ins w:id="2437" w:author="David Gravett" w:date="2019-12-01T10:21:00Z"/>
          <w:lang w:val="en-US"/>
        </w:rPr>
      </w:pPr>
    </w:p>
    <w:p w14:paraId="481D0970" w14:textId="77777777" w:rsidR="00016618" w:rsidRPr="00016618" w:rsidRDefault="00016618" w:rsidP="00016618">
      <w:pPr>
        <w:rPr>
          <w:ins w:id="243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3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0" w:author="David Gravett" w:date="2019-12-01T10:21:00Z"/>
          <w:rFonts w:ascii="Times New Roman" w:hAnsi="Times New Roman" w:cs="Times New Roman"/>
          <w:sz w:val="24"/>
          <w:szCs w:val="24"/>
          <w:lang w:val="en-US"/>
        </w:rPr>
      </w:pPr>
      <w:ins w:id="244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1596B66D" w:rsidR="007202F9" w:rsidRPr="00D103E4" w:rsidRDefault="007202F9" w:rsidP="00016618">
                              <w:pPr>
                                <w:pStyle w:val="Caption"/>
                                <w:jc w:val="center"/>
                                <w:rPr>
                                  <w:ins w:id="2442" w:author="David Gravett" w:date="2019-12-01T10:21:00Z"/>
                                  <w:rFonts w:ascii="Arial" w:eastAsia="Arial" w:hAnsi="Arial" w:cs="Arial"/>
                                  <w:noProof/>
                                  <w:lang w:val="en"/>
                                </w:rPr>
                              </w:pPr>
                              <w:ins w:id="2443" w:author="David Gravett" w:date="2019-12-01T10:21:00Z">
                                <w:r>
                                  <w:t xml:space="preserve">Figure </w:t>
                                </w:r>
                              </w:ins>
                              <w:r>
                                <w:t>28</w:t>
                              </w:r>
                              <w:ins w:id="244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2"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nRMwIAAGoEAAAOAAAAZHJzL2Uyb0RvYy54bWysVFFv2yAQfp+0/4B4X5xkyt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" stroked="f">
                  <v:textbox inset="0,0,0,0">
                    <w:txbxContent>
                      <w:p w14:paraId="0CB9937C" w14:textId="1596B66D" w:rsidR="007202F9" w:rsidRPr="00D103E4" w:rsidRDefault="007202F9" w:rsidP="00016618">
                        <w:pPr>
                          <w:pStyle w:val="Caption"/>
                          <w:jc w:val="center"/>
                          <w:rPr>
                            <w:ins w:id="2445" w:author="David Gravett" w:date="2019-12-01T10:21:00Z"/>
                            <w:rFonts w:ascii="Arial" w:eastAsia="Arial" w:hAnsi="Arial" w:cs="Arial"/>
                            <w:noProof/>
                            <w:lang w:val="en"/>
                          </w:rPr>
                        </w:pPr>
                        <w:ins w:id="2446" w:author="David Gravett" w:date="2019-12-01T10:21:00Z">
                          <w:r>
                            <w:t xml:space="preserve">Figure </w:t>
                          </w:r>
                        </w:ins>
                        <w:r>
                          <w:t>28</w:t>
                        </w:r>
                        <w:ins w:id="244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6D4FD58F" w:rsidR="007202F9" w:rsidRPr="00D103E4" w:rsidRDefault="007202F9"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Figure </w:t>
                                </w:r>
                              </w:ins>
                              <w:r>
                                <w:t>29</w:t>
                              </w:r>
                              <w:ins w:id="245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3"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brMwIAAGoEAAAOAAAAZHJzL2Uyb0RvYy54bWysVFFv2yAQfp+0/4B4X5xEy9ZY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MlrduszAgAAagQAAA4AAAAAAAAAAAAAAAAA&#10;LgIAAGRycy9lMm9Eb2MueG1sUEsBAi0AFAAGAAgAAAAhALYZ+UveAAAACAEAAA8AAAAAAAAAAAAA&#10;AAAAjQQAAGRycy9kb3ducmV2LnhtbFBLBQYAAAAABAAEAPMAAACYBQAAAAA=&#10;" stroked="f">
                  <v:textbox inset="0,0,0,0">
                    <w:txbxContent>
                      <w:p w14:paraId="0FF31258" w14:textId="6D4FD58F" w:rsidR="007202F9" w:rsidRPr="00D103E4" w:rsidRDefault="007202F9"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Figure </w:t>
                          </w:r>
                        </w:ins>
                        <w:r>
                          <w:t>29</w:t>
                        </w:r>
                        <w:ins w:id="245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B876138" w:rsidR="007202F9" w:rsidRPr="00D103E4" w:rsidRDefault="007202F9" w:rsidP="00016618">
                              <w:pPr>
                                <w:pStyle w:val="Caption"/>
                                <w:jc w:val="center"/>
                                <w:rPr>
                                  <w:ins w:id="2455" w:author="David Gravett" w:date="2019-12-01T10:21:00Z"/>
                                  <w:rFonts w:ascii="Arial" w:eastAsia="Arial" w:hAnsi="Arial" w:cs="Arial"/>
                                  <w:noProof/>
                                  <w:lang w:val="en"/>
                                </w:rPr>
                              </w:pPr>
                              <w:ins w:id="2456" w:author="David Gravett" w:date="2019-12-01T10:21:00Z">
                                <w:r>
                                  <w:t xml:space="preserve">Figure </w:t>
                                </w:r>
                              </w:ins>
                              <w:r>
                                <w:t>31</w:t>
                              </w:r>
                              <w:ins w:id="245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4"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" stroked="f">
                  <v:textbox inset="0,0,0,0">
                    <w:txbxContent>
                      <w:p w14:paraId="3E71E462" w14:textId="3B876138" w:rsidR="007202F9" w:rsidRPr="00D103E4" w:rsidRDefault="007202F9" w:rsidP="00016618">
                        <w:pPr>
                          <w:pStyle w:val="Caption"/>
                          <w:jc w:val="center"/>
                          <w:rPr>
                            <w:ins w:id="2458" w:author="David Gravett" w:date="2019-12-01T10:21:00Z"/>
                            <w:rFonts w:ascii="Arial" w:eastAsia="Arial" w:hAnsi="Arial" w:cs="Arial"/>
                            <w:noProof/>
                            <w:lang w:val="en"/>
                          </w:rPr>
                        </w:pPr>
                        <w:ins w:id="2459" w:author="David Gravett" w:date="2019-12-01T10:21:00Z">
                          <w:r>
                            <w:t xml:space="preserve">Figure </w:t>
                          </w:r>
                        </w:ins>
                        <w:r>
                          <w:t>31</w:t>
                        </w:r>
                        <w:ins w:id="246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430DB23" w:rsidR="007202F9" w:rsidRPr="00D103E4" w:rsidRDefault="007202F9" w:rsidP="00016618">
                              <w:pPr>
                                <w:pStyle w:val="Caption"/>
                                <w:jc w:val="center"/>
                                <w:rPr>
                                  <w:ins w:id="2461" w:author="David Gravett" w:date="2019-12-01T10:21:00Z"/>
                                  <w:rFonts w:ascii="Arial" w:eastAsia="Arial" w:hAnsi="Arial" w:cs="Arial"/>
                                  <w:noProof/>
                                  <w:lang w:val="en"/>
                                </w:rPr>
                              </w:pPr>
                              <w:ins w:id="2462" w:author="David Gravett" w:date="2019-12-01T10:21:00Z">
                                <w:r>
                                  <w:t xml:space="preserve">Figure </w:t>
                                </w:r>
                              </w:ins>
                              <w:r>
                                <w:t>30</w:t>
                              </w:r>
                              <w:ins w:id="246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5"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C50r0hMgIAAGoEAAAOAAAAAAAAAAAAAAAAAC4C&#10;AABkcnMvZTJvRG9jLnhtbFBLAQItABQABgAIAAAAIQBmWEGo3QAAAAcBAAAPAAAAAAAAAAAAAAAA&#10;AIwEAABkcnMvZG93bnJldi54bWxQSwUGAAAAAAQABADzAAAAlgUAAAAA&#10;" stroked="f">
                  <v:textbox inset="0,0,0,0">
                    <w:txbxContent>
                      <w:p w14:paraId="1896D95B" w14:textId="0430DB23" w:rsidR="007202F9" w:rsidRPr="00D103E4" w:rsidRDefault="007202F9" w:rsidP="00016618">
                        <w:pPr>
                          <w:pStyle w:val="Caption"/>
                          <w:jc w:val="center"/>
                          <w:rPr>
                            <w:ins w:id="2464" w:author="David Gravett" w:date="2019-12-01T10:21:00Z"/>
                            <w:rFonts w:ascii="Arial" w:eastAsia="Arial" w:hAnsi="Arial" w:cs="Arial"/>
                            <w:noProof/>
                            <w:lang w:val="en"/>
                          </w:rPr>
                        </w:pPr>
                        <w:ins w:id="2465" w:author="David Gravett" w:date="2019-12-01T10:21:00Z">
                          <w:r>
                            <w:t xml:space="preserve">Figure </w:t>
                          </w:r>
                        </w:ins>
                        <w:r>
                          <w:t>30</w:t>
                        </w:r>
                        <w:ins w:id="246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6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6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1778BACD" w:rsidR="007202F9" w:rsidRPr="00D103E4" w:rsidRDefault="007202F9" w:rsidP="00016618">
                              <w:pPr>
                                <w:pStyle w:val="Caption"/>
                                <w:jc w:val="center"/>
                                <w:rPr>
                                  <w:ins w:id="2470" w:author="David Gravett" w:date="2019-12-01T10:21:00Z"/>
                                  <w:rFonts w:ascii="Arial" w:eastAsia="Arial" w:hAnsi="Arial" w:cs="Arial"/>
                                  <w:noProof/>
                                  <w:lang w:val="en"/>
                                </w:rPr>
                              </w:pPr>
                              <w:ins w:id="2471" w:author="David Gravett" w:date="2019-12-01T10:21:00Z">
                                <w:r>
                                  <w:t xml:space="preserve">Figure </w:t>
                                </w:r>
                              </w:ins>
                              <w:r>
                                <w:t>33</w:t>
                              </w:r>
                              <w:ins w:id="247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6"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D8nSIUyAgAAagQAAA4AAAAAAAAAAAAAAAAA&#10;LgIAAGRycy9lMm9Eb2MueG1sUEsBAi0AFAAGAAgAAAAhAHKi1VXfAAAACAEAAA8AAAAAAAAAAAAA&#10;AAAAjAQAAGRycy9kb3ducmV2LnhtbFBLBQYAAAAABAAEAPMAAACYBQAAAAA=&#10;" stroked="f">
                  <v:textbox inset="0,0,0,0">
                    <w:txbxContent>
                      <w:p w14:paraId="5BFCB5A8" w14:textId="1778BACD" w:rsidR="007202F9" w:rsidRPr="00D103E4" w:rsidRDefault="007202F9" w:rsidP="00016618">
                        <w:pPr>
                          <w:pStyle w:val="Caption"/>
                          <w:jc w:val="center"/>
                          <w:rPr>
                            <w:ins w:id="2473" w:author="David Gravett" w:date="2019-12-01T10:21:00Z"/>
                            <w:rFonts w:ascii="Arial" w:eastAsia="Arial" w:hAnsi="Arial" w:cs="Arial"/>
                            <w:noProof/>
                            <w:lang w:val="en"/>
                          </w:rPr>
                        </w:pPr>
                        <w:ins w:id="2474" w:author="David Gravett" w:date="2019-12-01T10:21:00Z">
                          <w:r>
                            <w:t xml:space="preserve">Figure </w:t>
                          </w:r>
                        </w:ins>
                        <w:r>
                          <w:t>33</w:t>
                        </w:r>
                        <w:ins w:id="247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2E15BA1B" w:rsidR="007202F9" w:rsidRPr="00D103E4" w:rsidRDefault="007202F9" w:rsidP="00016618">
                              <w:pPr>
                                <w:pStyle w:val="Caption"/>
                                <w:jc w:val="center"/>
                                <w:rPr>
                                  <w:ins w:id="2476" w:author="David Gravett" w:date="2019-12-01T10:21:00Z"/>
                                  <w:rFonts w:ascii="Arial" w:eastAsia="Arial" w:hAnsi="Arial" w:cs="Arial"/>
                                  <w:noProof/>
                                  <w:lang w:val="en"/>
                                </w:rPr>
                              </w:pPr>
                              <w:ins w:id="2477" w:author="David Gravett" w:date="2019-12-01T10:21:00Z">
                                <w:r>
                                  <w:t xml:space="preserve">Figure </w:t>
                                </w:r>
                              </w:ins>
                              <w:r>
                                <w:t>32</w:t>
                              </w:r>
                              <w:ins w:id="247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7"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JVMgIAAGoEAAAOAAAAZHJzL2Uyb0RvYy54bWysVFFv2yAQfp+0/4B4X5x4yt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LLkJVMgIAAGoEAAAOAAAAAAAAAAAAAAAAAC4C&#10;AABkcnMvZTJvRG9jLnhtbFBLAQItABQABgAIAAAAIQCbR9u63QAAAAcBAAAPAAAAAAAAAAAAAAAA&#10;AIwEAABkcnMvZG93bnJldi54bWxQSwUGAAAAAAQABADzAAAAlgUAAAAA&#10;" stroked="f">
                  <v:textbox inset="0,0,0,0">
                    <w:txbxContent>
                      <w:p w14:paraId="028EF38A" w14:textId="2E15BA1B" w:rsidR="007202F9" w:rsidRPr="00D103E4" w:rsidRDefault="007202F9" w:rsidP="00016618">
                        <w:pPr>
                          <w:pStyle w:val="Caption"/>
                          <w:jc w:val="center"/>
                          <w:rPr>
                            <w:ins w:id="2479" w:author="David Gravett" w:date="2019-12-01T10:21:00Z"/>
                            <w:rFonts w:ascii="Arial" w:eastAsia="Arial" w:hAnsi="Arial" w:cs="Arial"/>
                            <w:noProof/>
                            <w:lang w:val="en"/>
                          </w:rPr>
                        </w:pPr>
                        <w:ins w:id="2480" w:author="David Gravett" w:date="2019-12-01T10:21:00Z">
                          <w:r>
                            <w:t xml:space="preserve">Figure </w:t>
                          </w:r>
                        </w:ins>
                        <w:r>
                          <w:t>32</w:t>
                        </w:r>
                        <w:ins w:id="248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8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5E6BD1A" w:rsidR="007202F9" w:rsidRPr="00D103E4" w:rsidRDefault="007202F9" w:rsidP="00016618">
                              <w:pPr>
                                <w:pStyle w:val="Caption"/>
                                <w:jc w:val="center"/>
                                <w:rPr>
                                  <w:ins w:id="2483" w:author="David Gravett" w:date="2019-12-01T10:21:00Z"/>
                                  <w:rFonts w:ascii="Arial" w:eastAsia="Arial" w:hAnsi="Arial" w:cs="Arial"/>
                                  <w:noProof/>
                                  <w:lang w:val="en"/>
                                </w:rPr>
                              </w:pPr>
                              <w:ins w:id="2484" w:author="David Gravett" w:date="2019-12-01T10:21:00Z">
                                <w:r>
                                  <w:t xml:space="preserve">Figure </w:t>
                                </w:r>
                              </w:ins>
                              <w:r>
                                <w:t>35</w:t>
                              </w:r>
                              <w:ins w:id="248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8"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JRSVlMwIAAGoEAAAOAAAAAAAAAAAAAAAA&#10;AC4CAABkcnMvZTJvRG9jLnhtbFBLAQItABQABgAIAAAAIQBgFX363wAAAAsBAAAPAAAAAAAAAAAA&#10;AAAAAI0EAABkcnMvZG93bnJldi54bWxQSwUGAAAAAAQABADzAAAAmQUAAAAA&#10;" stroked="f">
                  <v:textbox inset="0,0,0,0">
                    <w:txbxContent>
                      <w:p w14:paraId="071FEFDD" w14:textId="25E6BD1A" w:rsidR="007202F9" w:rsidRPr="00D103E4" w:rsidRDefault="007202F9" w:rsidP="00016618">
                        <w:pPr>
                          <w:pStyle w:val="Caption"/>
                          <w:jc w:val="center"/>
                          <w:rPr>
                            <w:ins w:id="2486" w:author="David Gravett" w:date="2019-12-01T10:21:00Z"/>
                            <w:rFonts w:ascii="Arial" w:eastAsia="Arial" w:hAnsi="Arial" w:cs="Arial"/>
                            <w:noProof/>
                            <w:lang w:val="en"/>
                          </w:rPr>
                        </w:pPr>
                        <w:ins w:id="2487" w:author="David Gravett" w:date="2019-12-01T10:21:00Z">
                          <w:r>
                            <w:t xml:space="preserve">Figure </w:t>
                          </w:r>
                        </w:ins>
                        <w:r>
                          <w:t>35</w:t>
                        </w:r>
                        <w:ins w:id="248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35179D7B" w:rsidR="007202F9" w:rsidRPr="00D103E4" w:rsidRDefault="007202F9" w:rsidP="00016618">
                              <w:pPr>
                                <w:pStyle w:val="Caption"/>
                                <w:jc w:val="center"/>
                                <w:rPr>
                                  <w:ins w:id="2489" w:author="David Gravett" w:date="2019-12-01T10:21:00Z"/>
                                  <w:rFonts w:ascii="Arial" w:eastAsia="Arial" w:hAnsi="Arial" w:cs="Arial"/>
                                  <w:noProof/>
                                  <w:lang w:val="en"/>
                                </w:rPr>
                              </w:pPr>
                              <w:ins w:id="2490" w:author="David Gravett" w:date="2019-12-01T10:21:00Z">
                                <w:r>
                                  <w:t xml:space="preserve">Figure </w:t>
                                </w:r>
                              </w:ins>
                              <w:r>
                                <w:t>34</w:t>
                              </w:r>
                              <w:ins w:id="249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9"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a9D/AyAgAAagQAAA4AAAAAAAAAAAAAAAAA&#10;LgIAAGRycy9lMm9Eb2MueG1sUEsBAi0AFAAGAAgAAAAhAKnLOQ7fAAAACgEAAA8AAAAAAAAAAAAA&#10;AAAAjAQAAGRycy9kb3ducmV2LnhtbFBLBQYAAAAABAAEAPMAAACYBQAAAAA=&#10;" stroked="f">
                  <v:textbox inset="0,0,0,0">
                    <w:txbxContent>
                      <w:p w14:paraId="660680AE" w14:textId="35179D7B" w:rsidR="007202F9" w:rsidRPr="00D103E4" w:rsidRDefault="007202F9" w:rsidP="00016618">
                        <w:pPr>
                          <w:pStyle w:val="Caption"/>
                          <w:jc w:val="center"/>
                          <w:rPr>
                            <w:ins w:id="2492" w:author="David Gravett" w:date="2019-12-01T10:21:00Z"/>
                            <w:rFonts w:ascii="Arial" w:eastAsia="Arial" w:hAnsi="Arial" w:cs="Arial"/>
                            <w:noProof/>
                            <w:lang w:val="en"/>
                          </w:rPr>
                        </w:pPr>
                        <w:ins w:id="2493" w:author="David Gravett" w:date="2019-12-01T10:21:00Z">
                          <w:r>
                            <w:t xml:space="preserve">Figure </w:t>
                          </w:r>
                        </w:ins>
                        <w:r>
                          <w:t>34</w:t>
                        </w:r>
                        <w:ins w:id="249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9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258E7635" w:rsidR="007202F9" w:rsidRPr="00D103E4" w:rsidRDefault="007202F9"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t>36</w:t>
                              </w:r>
                              <w:ins w:id="2498" w:author="David Gravett" w:date="2019-12-01T10:21:00Z">
                                <w:r>
                                  <w:t xml:space="preserve">: Sample Map </w:t>
                                </w:r>
                                <w:proofErr w:type="gramStart"/>
                                <w:r>
                                  <w:t>9  –</w:t>
                                </w:r>
                                <w:proofErr w:type="gramEnd"/>
                                <w:r>
                                  <w:t xml:space="preserve">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0"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DCFasKMwIAAGoEAAAOAAAAAAAAAAAAAAAAAC4C&#10;AABkcnMvZTJvRG9jLnhtbFBLAQItABQABgAIAAAAIQDUDUn/3AAAAAUBAAAPAAAAAAAAAAAAAAAA&#10;AI0EAABkcnMvZG93bnJldi54bWxQSwUGAAAAAAQABADzAAAAlgUAAAAA&#10;" stroked="f">
                  <v:textbox inset="0,0,0,0">
                    <w:txbxContent>
                      <w:p w14:paraId="237A4ED1" w14:textId="258E7635" w:rsidR="007202F9" w:rsidRPr="00D103E4" w:rsidRDefault="007202F9"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t>36</w:t>
                        </w:r>
                        <w:ins w:id="2501" w:author="David Gravett" w:date="2019-12-01T10:21:00Z">
                          <w:r>
                            <w:t xml:space="preserve">: Sample Map </w:t>
                          </w:r>
                          <w:proofErr w:type="gramStart"/>
                          <w:r>
                            <w:t>9  –</w:t>
                          </w:r>
                          <w:proofErr w:type="gramEnd"/>
                          <w:r>
                            <w:t xml:space="preserve">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4">
          <w:tblGrid>
            <w:gridCol w:w="432"/>
            <w:gridCol w:w="432"/>
            <w:gridCol w:w="432"/>
            <w:gridCol w:w="432"/>
            <w:gridCol w:w="432"/>
            <w:gridCol w:w="432"/>
            <w:gridCol w:w="432"/>
          </w:tblGrid>
        </w:tblGridChange>
      </w:tblGrid>
      <w:tr w:rsidR="000E7F10" w14:paraId="624BF2ED" w14:textId="77777777" w:rsidTr="00BE50C5">
        <w:trPr>
          <w:trHeight w:val="869"/>
          <w:trPrChange w:id="2505" w:author="David Gravett" w:date="2019-12-01T10:21:00Z">
            <w:trPr>
              <w:trHeight w:val="432"/>
            </w:trPr>
          </w:trPrChange>
        </w:trPr>
        <w:tc>
          <w:tcPr>
            <w:tcW w:w="933" w:type="dxa"/>
            <w:tcPrChange w:id="250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07" w:author="David Gravett" w:date="2019-12-01T10:21:00Z">
                  <w:rPr>
                    <w:rFonts w:ascii="Times New Roman" w:hAnsi="Times New Roman" w:cs="Times New Roman"/>
                    <w:sz w:val="24"/>
                    <w:szCs w:val="24"/>
                  </w:rPr>
                </w:rPrChange>
              </w:rPr>
              <w:pPrChange w:id="2508" w:author="James Dwyer" w:date="2019-12-01T10:21:00Z">
                <w:pPr/>
              </w:pPrChange>
            </w:pPr>
            <w:r w:rsidRPr="00016618">
              <w:rPr>
                <w:rFonts w:ascii="Times New Roman" w:hAnsi="Times New Roman"/>
                <w:sz w:val="36"/>
                <w:rPrChange w:id="2509" w:author="David Gravett" w:date="2019-12-01T10:21:00Z">
                  <w:rPr>
                    <w:rFonts w:ascii="Times New Roman" w:hAnsi="Times New Roman" w:cs="Times New Roman"/>
                    <w:sz w:val="24"/>
                    <w:szCs w:val="24"/>
                  </w:rPr>
                </w:rPrChange>
              </w:rPr>
              <w:t>2</w:t>
            </w:r>
          </w:p>
        </w:tc>
        <w:tc>
          <w:tcPr>
            <w:tcW w:w="933" w:type="dxa"/>
            <w:tcPrChange w:id="251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1" w:author="David Gravett" w:date="2019-12-01T10:21:00Z">
                  <w:rPr>
                    <w:rFonts w:ascii="Times New Roman" w:hAnsi="Times New Roman" w:cs="Times New Roman"/>
                    <w:sz w:val="24"/>
                    <w:szCs w:val="24"/>
                  </w:rPr>
                </w:rPrChange>
              </w:rPr>
              <w:pPrChange w:id="2512" w:author="James Dwyer" w:date="2019-12-01T10:21:00Z">
                <w:pPr/>
              </w:pPrChange>
            </w:pPr>
            <w:r w:rsidRPr="00016618">
              <w:rPr>
                <w:rFonts w:ascii="Times New Roman" w:hAnsi="Times New Roman"/>
                <w:sz w:val="36"/>
                <w:rPrChange w:id="2513" w:author="David Gravett" w:date="2019-12-01T10:21:00Z">
                  <w:rPr>
                    <w:rFonts w:ascii="Times New Roman" w:hAnsi="Times New Roman" w:cs="Times New Roman"/>
                    <w:sz w:val="24"/>
                    <w:szCs w:val="24"/>
                  </w:rPr>
                </w:rPrChange>
              </w:rPr>
              <w:t>-1</w:t>
            </w:r>
          </w:p>
        </w:tc>
        <w:tc>
          <w:tcPr>
            <w:tcW w:w="933" w:type="dxa"/>
            <w:tcPrChange w:id="251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15" w:author="David Gravett" w:date="2019-12-01T10:21:00Z">
                  <w:rPr>
                    <w:rFonts w:ascii="Times New Roman" w:hAnsi="Times New Roman" w:cs="Times New Roman"/>
                    <w:sz w:val="24"/>
                    <w:szCs w:val="24"/>
                  </w:rPr>
                </w:rPrChange>
              </w:rPr>
              <w:pPrChange w:id="2516" w:author="James Dwyer" w:date="2019-12-01T10:21:00Z">
                <w:pPr/>
              </w:pPrChange>
            </w:pPr>
            <w:r w:rsidRPr="00016618">
              <w:rPr>
                <w:rFonts w:ascii="Times New Roman" w:hAnsi="Times New Roman"/>
                <w:sz w:val="36"/>
                <w:rPrChange w:id="2517" w:author="David Gravett" w:date="2019-12-01T10:21:00Z">
                  <w:rPr>
                    <w:rFonts w:ascii="Times New Roman" w:hAnsi="Times New Roman" w:cs="Times New Roman"/>
                    <w:sz w:val="24"/>
                    <w:szCs w:val="24"/>
                  </w:rPr>
                </w:rPrChange>
              </w:rPr>
              <w:t>1</w:t>
            </w:r>
          </w:p>
        </w:tc>
        <w:tc>
          <w:tcPr>
            <w:tcW w:w="933" w:type="dxa"/>
            <w:tcPrChange w:id="251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19" w:author="David Gravett" w:date="2019-12-01T10:21:00Z">
                  <w:rPr>
                    <w:rFonts w:ascii="Times New Roman" w:hAnsi="Times New Roman" w:cs="Times New Roman"/>
                    <w:sz w:val="24"/>
                    <w:szCs w:val="24"/>
                  </w:rPr>
                </w:rPrChange>
              </w:rPr>
              <w:pPrChange w:id="2520" w:author="James Dwyer" w:date="2019-12-01T10:21:00Z">
                <w:pPr/>
              </w:pPrChange>
            </w:pPr>
            <w:r w:rsidRPr="00016618">
              <w:rPr>
                <w:rFonts w:ascii="Times New Roman" w:hAnsi="Times New Roman"/>
                <w:sz w:val="36"/>
                <w:rPrChange w:id="2521" w:author="David Gravett" w:date="2019-12-01T10:21:00Z">
                  <w:rPr>
                    <w:rFonts w:ascii="Times New Roman" w:hAnsi="Times New Roman" w:cs="Times New Roman"/>
                    <w:sz w:val="24"/>
                    <w:szCs w:val="24"/>
                  </w:rPr>
                </w:rPrChange>
              </w:rPr>
              <w:t>1</w:t>
            </w:r>
          </w:p>
        </w:tc>
        <w:tc>
          <w:tcPr>
            <w:tcW w:w="933" w:type="dxa"/>
            <w:tcPrChange w:id="252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3" w:author="David Gravett" w:date="2019-12-01T10:21:00Z">
                  <w:rPr>
                    <w:rFonts w:ascii="Times New Roman" w:hAnsi="Times New Roman" w:cs="Times New Roman"/>
                    <w:sz w:val="24"/>
                    <w:szCs w:val="24"/>
                  </w:rPr>
                </w:rPrChange>
              </w:rPr>
              <w:pPrChange w:id="2524" w:author="James Dwyer" w:date="2019-12-01T10:21:00Z">
                <w:pPr/>
              </w:pPrChange>
            </w:pPr>
            <w:r w:rsidRPr="00016618">
              <w:rPr>
                <w:rFonts w:ascii="Times New Roman" w:hAnsi="Times New Roman"/>
                <w:sz w:val="36"/>
                <w:rPrChange w:id="2525" w:author="David Gravett" w:date="2019-12-01T10:21:00Z">
                  <w:rPr>
                    <w:rFonts w:ascii="Times New Roman" w:hAnsi="Times New Roman" w:cs="Times New Roman"/>
                    <w:sz w:val="24"/>
                    <w:szCs w:val="24"/>
                  </w:rPr>
                </w:rPrChange>
              </w:rPr>
              <w:t>1</w:t>
            </w:r>
          </w:p>
        </w:tc>
        <w:tc>
          <w:tcPr>
            <w:tcW w:w="933" w:type="dxa"/>
            <w:tcPrChange w:id="252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-1</w:t>
            </w:r>
          </w:p>
        </w:tc>
        <w:tc>
          <w:tcPr>
            <w:tcW w:w="933" w:type="dxa"/>
            <w:tcPrChange w:id="253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4" w:author="David Gravett" w:date="2019-12-01T10:21:00Z">
            <w:trPr>
              <w:trHeight w:val="432"/>
            </w:trPr>
          </w:trPrChange>
        </w:trPr>
        <w:tc>
          <w:tcPr>
            <w:tcW w:w="933" w:type="dxa"/>
            <w:tcPrChange w:id="253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36" w:author="David Gravett" w:date="2019-12-01T10:21:00Z">
                  <w:rPr>
                    <w:rFonts w:ascii="Times New Roman" w:hAnsi="Times New Roman" w:cs="Times New Roman"/>
                    <w:sz w:val="24"/>
                    <w:szCs w:val="24"/>
                  </w:rPr>
                </w:rPrChange>
              </w:rPr>
              <w:pPrChange w:id="2537" w:author="James Dwyer" w:date="2019-12-01T10:21:00Z">
                <w:pPr/>
              </w:pPrChange>
            </w:pPr>
            <w:r w:rsidRPr="00016618">
              <w:rPr>
                <w:rFonts w:ascii="Times New Roman" w:hAnsi="Times New Roman"/>
                <w:sz w:val="36"/>
                <w:rPrChange w:id="2538" w:author="David Gravett" w:date="2019-12-01T10:21:00Z">
                  <w:rPr>
                    <w:rFonts w:ascii="Times New Roman" w:hAnsi="Times New Roman" w:cs="Times New Roman"/>
                    <w:sz w:val="24"/>
                    <w:szCs w:val="24"/>
                  </w:rPr>
                </w:rPrChange>
              </w:rPr>
              <w:t>-1</w:t>
            </w:r>
          </w:p>
        </w:tc>
        <w:tc>
          <w:tcPr>
            <w:tcW w:w="933" w:type="dxa"/>
            <w:tcPrChange w:id="253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0" w:author="David Gravett" w:date="2019-12-01T10:21:00Z">
                  <w:rPr>
                    <w:rFonts w:ascii="Times New Roman" w:hAnsi="Times New Roman" w:cs="Times New Roman"/>
                    <w:sz w:val="24"/>
                    <w:szCs w:val="24"/>
                  </w:rPr>
                </w:rPrChange>
              </w:rPr>
              <w:pPrChange w:id="2541" w:author="James Dwyer" w:date="2019-12-01T10:21:00Z">
                <w:pPr/>
              </w:pPrChange>
            </w:pPr>
            <w:r w:rsidRPr="00016618">
              <w:rPr>
                <w:rFonts w:ascii="Times New Roman" w:hAnsi="Times New Roman"/>
                <w:sz w:val="36"/>
                <w:rPrChange w:id="2542" w:author="David Gravett" w:date="2019-12-01T10:21:00Z">
                  <w:rPr>
                    <w:rFonts w:ascii="Times New Roman" w:hAnsi="Times New Roman" w:cs="Times New Roman"/>
                    <w:sz w:val="24"/>
                    <w:szCs w:val="24"/>
                  </w:rPr>
                </w:rPrChange>
              </w:rPr>
              <w:t>1</w:t>
            </w:r>
          </w:p>
        </w:tc>
        <w:tc>
          <w:tcPr>
            <w:tcW w:w="933" w:type="dxa"/>
            <w:tcPrChange w:id="254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4" w:author="David Gravett" w:date="2019-12-01T10:21:00Z">
                  <w:rPr>
                    <w:rFonts w:ascii="Times New Roman" w:hAnsi="Times New Roman" w:cs="Times New Roman"/>
                    <w:sz w:val="24"/>
                    <w:szCs w:val="24"/>
                  </w:rPr>
                </w:rPrChange>
              </w:rPr>
              <w:pPrChange w:id="2545" w:author="James Dwyer" w:date="2019-12-01T10:21:00Z">
                <w:pPr/>
              </w:pPrChange>
            </w:pPr>
            <w:r w:rsidRPr="00016618">
              <w:rPr>
                <w:rFonts w:ascii="Times New Roman" w:hAnsi="Times New Roman"/>
                <w:sz w:val="36"/>
                <w:rPrChange w:id="2546" w:author="David Gravett" w:date="2019-12-01T10:21:00Z">
                  <w:rPr>
                    <w:rFonts w:ascii="Times New Roman" w:hAnsi="Times New Roman" w:cs="Times New Roman"/>
                    <w:sz w:val="24"/>
                    <w:szCs w:val="24"/>
                  </w:rPr>
                </w:rPrChange>
              </w:rPr>
              <w:t>3</w:t>
            </w:r>
          </w:p>
        </w:tc>
        <w:tc>
          <w:tcPr>
            <w:tcW w:w="933" w:type="dxa"/>
            <w:tcPrChange w:id="254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48" w:author="David Gravett" w:date="2019-12-01T10:21:00Z">
                  <w:rPr>
                    <w:rFonts w:ascii="Times New Roman" w:hAnsi="Times New Roman" w:cs="Times New Roman"/>
                    <w:sz w:val="24"/>
                    <w:szCs w:val="24"/>
                  </w:rPr>
                </w:rPrChange>
              </w:rPr>
              <w:pPrChange w:id="2549" w:author="James Dwyer" w:date="2019-12-01T10:21:00Z">
                <w:pPr/>
              </w:pPrChange>
            </w:pPr>
            <w:r w:rsidRPr="00016618">
              <w:rPr>
                <w:rFonts w:ascii="Times New Roman" w:hAnsi="Times New Roman"/>
                <w:sz w:val="36"/>
                <w:rPrChange w:id="2550" w:author="David Gravett" w:date="2019-12-01T10:21:00Z">
                  <w:rPr>
                    <w:rFonts w:ascii="Times New Roman" w:hAnsi="Times New Roman" w:cs="Times New Roman"/>
                    <w:sz w:val="24"/>
                    <w:szCs w:val="24"/>
                  </w:rPr>
                </w:rPrChange>
              </w:rPr>
              <w:t>-1</w:t>
            </w:r>
          </w:p>
        </w:tc>
        <w:tc>
          <w:tcPr>
            <w:tcW w:w="933" w:type="dxa"/>
            <w:tcPrChange w:id="255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2" w:author="David Gravett" w:date="2019-12-01T10:21:00Z">
                  <w:rPr>
                    <w:rFonts w:ascii="Times New Roman" w:hAnsi="Times New Roman" w:cs="Times New Roman"/>
                    <w:sz w:val="24"/>
                    <w:szCs w:val="24"/>
                  </w:rPr>
                </w:rPrChange>
              </w:rPr>
              <w:pPrChange w:id="2553" w:author="James Dwyer" w:date="2019-12-01T10:21:00Z">
                <w:pPr/>
              </w:pPrChange>
            </w:pPr>
            <w:r w:rsidRPr="00016618">
              <w:rPr>
                <w:rFonts w:ascii="Times New Roman" w:hAnsi="Times New Roman"/>
                <w:sz w:val="36"/>
                <w:rPrChange w:id="2554" w:author="David Gravett" w:date="2019-12-01T10:21:00Z">
                  <w:rPr>
                    <w:rFonts w:ascii="Times New Roman" w:hAnsi="Times New Roman" w:cs="Times New Roman"/>
                    <w:sz w:val="24"/>
                    <w:szCs w:val="24"/>
                  </w:rPr>
                </w:rPrChange>
              </w:rPr>
              <w:t>3</w:t>
            </w:r>
          </w:p>
        </w:tc>
        <w:tc>
          <w:tcPr>
            <w:tcW w:w="933" w:type="dxa"/>
            <w:tcPrChange w:id="255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3" w:author="David Gravett" w:date="2019-12-01T10:21:00Z">
            <w:trPr>
              <w:trHeight w:val="432"/>
            </w:trPr>
          </w:trPrChange>
        </w:trPr>
        <w:tc>
          <w:tcPr>
            <w:tcW w:w="933" w:type="dxa"/>
            <w:tcPrChange w:id="256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65" w:author="David Gravett" w:date="2019-12-01T10:21:00Z">
                  <w:rPr>
                    <w:rFonts w:ascii="Times New Roman" w:hAnsi="Times New Roman" w:cs="Times New Roman"/>
                    <w:sz w:val="24"/>
                    <w:szCs w:val="24"/>
                  </w:rPr>
                </w:rPrChange>
              </w:rPr>
              <w:pPrChange w:id="2566" w:author="James Dwyer" w:date="2019-12-01T10:21:00Z">
                <w:pPr/>
              </w:pPrChange>
            </w:pPr>
            <w:r w:rsidRPr="00016618">
              <w:rPr>
                <w:rFonts w:ascii="Times New Roman" w:hAnsi="Times New Roman"/>
                <w:sz w:val="36"/>
                <w:rPrChange w:id="2567" w:author="David Gravett" w:date="2019-12-01T10:21:00Z">
                  <w:rPr>
                    <w:rFonts w:ascii="Times New Roman" w:hAnsi="Times New Roman" w:cs="Times New Roman"/>
                    <w:sz w:val="24"/>
                    <w:szCs w:val="24"/>
                  </w:rPr>
                </w:rPrChange>
              </w:rPr>
              <w:t>1</w:t>
            </w:r>
          </w:p>
        </w:tc>
        <w:tc>
          <w:tcPr>
            <w:tcW w:w="933" w:type="dxa"/>
            <w:tcPrChange w:id="256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69" w:author="David Gravett" w:date="2019-12-01T10:21:00Z">
                  <w:rPr>
                    <w:rFonts w:ascii="Times New Roman" w:hAnsi="Times New Roman" w:cs="Times New Roman"/>
                    <w:sz w:val="24"/>
                    <w:szCs w:val="24"/>
                  </w:rPr>
                </w:rPrChange>
              </w:rPr>
              <w:pPrChange w:id="2570" w:author="James Dwyer" w:date="2019-12-01T10:21:00Z">
                <w:pPr/>
              </w:pPrChange>
            </w:pPr>
            <w:r w:rsidRPr="00016618">
              <w:rPr>
                <w:rFonts w:ascii="Times New Roman" w:hAnsi="Times New Roman"/>
                <w:sz w:val="36"/>
                <w:rPrChange w:id="2571" w:author="David Gravett" w:date="2019-12-01T10:21:00Z">
                  <w:rPr>
                    <w:rFonts w:ascii="Times New Roman" w:hAnsi="Times New Roman" w:cs="Times New Roman"/>
                    <w:sz w:val="24"/>
                    <w:szCs w:val="24"/>
                  </w:rPr>
                </w:rPrChange>
              </w:rPr>
              <w:t>-1</w:t>
            </w:r>
          </w:p>
        </w:tc>
        <w:tc>
          <w:tcPr>
            <w:tcW w:w="933" w:type="dxa"/>
            <w:tcPrChange w:id="257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3" w:author="David Gravett" w:date="2019-12-01T10:21:00Z">
                  <w:rPr>
                    <w:rFonts w:ascii="Times New Roman" w:hAnsi="Times New Roman" w:cs="Times New Roman"/>
                    <w:sz w:val="24"/>
                    <w:szCs w:val="24"/>
                  </w:rPr>
                </w:rPrChange>
              </w:rPr>
              <w:pPrChange w:id="2574" w:author="James Dwyer" w:date="2019-12-01T10:21:00Z">
                <w:pPr/>
              </w:pPrChange>
            </w:pPr>
            <w:r w:rsidRPr="00016618">
              <w:rPr>
                <w:rFonts w:ascii="Times New Roman" w:hAnsi="Times New Roman"/>
                <w:sz w:val="36"/>
                <w:rPrChange w:id="2575" w:author="David Gravett" w:date="2019-12-01T10:21:00Z">
                  <w:rPr>
                    <w:rFonts w:ascii="Times New Roman" w:hAnsi="Times New Roman" w:cs="Times New Roman"/>
                    <w:sz w:val="24"/>
                    <w:szCs w:val="24"/>
                  </w:rPr>
                </w:rPrChange>
              </w:rPr>
              <w:t>-1</w:t>
            </w:r>
          </w:p>
        </w:tc>
        <w:tc>
          <w:tcPr>
            <w:tcW w:w="933" w:type="dxa"/>
            <w:tcPrChange w:id="257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77" w:author="David Gravett" w:date="2019-12-01T10:21:00Z">
                  <w:rPr>
                    <w:rFonts w:ascii="Times New Roman" w:hAnsi="Times New Roman" w:cs="Times New Roman"/>
                    <w:sz w:val="24"/>
                    <w:szCs w:val="24"/>
                  </w:rPr>
                </w:rPrChange>
              </w:rPr>
              <w:pPrChange w:id="2578" w:author="James Dwyer" w:date="2019-12-01T10:21:00Z">
                <w:pPr/>
              </w:pPrChange>
            </w:pPr>
            <w:r w:rsidRPr="00016618">
              <w:rPr>
                <w:rFonts w:ascii="Times New Roman" w:hAnsi="Times New Roman"/>
                <w:sz w:val="36"/>
                <w:rPrChange w:id="2579" w:author="David Gravett" w:date="2019-12-01T10:21:00Z">
                  <w:rPr>
                    <w:rFonts w:ascii="Times New Roman" w:hAnsi="Times New Roman" w:cs="Times New Roman"/>
                    <w:sz w:val="24"/>
                    <w:szCs w:val="24"/>
                  </w:rPr>
                </w:rPrChange>
              </w:rPr>
              <w:t>-1</w:t>
            </w:r>
          </w:p>
        </w:tc>
        <w:tc>
          <w:tcPr>
            <w:tcW w:w="933" w:type="dxa"/>
            <w:tcPrChange w:id="258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1" w:author="David Gravett" w:date="2019-12-01T10:21:00Z">
                  <w:rPr>
                    <w:rFonts w:ascii="Times New Roman" w:hAnsi="Times New Roman" w:cs="Times New Roman"/>
                    <w:sz w:val="24"/>
                    <w:szCs w:val="24"/>
                  </w:rPr>
                </w:rPrChange>
              </w:rPr>
              <w:pPrChange w:id="2582" w:author="James Dwyer" w:date="2019-12-01T10:21:00Z">
                <w:pPr/>
              </w:pPrChange>
            </w:pPr>
            <w:r w:rsidRPr="00016618">
              <w:rPr>
                <w:rFonts w:ascii="Times New Roman" w:hAnsi="Times New Roman"/>
                <w:sz w:val="36"/>
                <w:rPrChange w:id="2583" w:author="David Gravett" w:date="2019-12-01T10:21:00Z">
                  <w:rPr>
                    <w:rFonts w:ascii="Times New Roman" w:hAnsi="Times New Roman" w:cs="Times New Roman"/>
                    <w:sz w:val="24"/>
                    <w:szCs w:val="24"/>
                  </w:rPr>
                </w:rPrChange>
              </w:rPr>
              <w:t>-1</w:t>
            </w:r>
          </w:p>
        </w:tc>
        <w:tc>
          <w:tcPr>
            <w:tcW w:w="933" w:type="dxa"/>
            <w:tcPrChange w:id="258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2" w:author="David Gravett" w:date="2019-12-01T10:21:00Z">
            <w:trPr>
              <w:trHeight w:val="432"/>
            </w:trPr>
          </w:trPrChange>
        </w:trPr>
        <w:tc>
          <w:tcPr>
            <w:tcW w:w="933" w:type="dxa"/>
            <w:tcPrChange w:id="259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4" w:author="David Gravett" w:date="2019-12-01T10:21:00Z">
                  <w:rPr>
                    <w:rFonts w:ascii="Times New Roman" w:hAnsi="Times New Roman" w:cs="Times New Roman"/>
                    <w:sz w:val="24"/>
                    <w:szCs w:val="24"/>
                  </w:rPr>
                </w:rPrChange>
              </w:rPr>
              <w:pPrChange w:id="2595" w:author="James Dwyer" w:date="2019-12-01T10:21:00Z">
                <w:pPr/>
              </w:pPrChange>
            </w:pPr>
            <w:r w:rsidRPr="00016618">
              <w:rPr>
                <w:rFonts w:ascii="Times New Roman" w:hAnsi="Times New Roman"/>
                <w:sz w:val="36"/>
                <w:rPrChange w:id="2596" w:author="David Gravett" w:date="2019-12-01T10:21:00Z">
                  <w:rPr>
                    <w:rFonts w:ascii="Times New Roman" w:hAnsi="Times New Roman" w:cs="Times New Roman"/>
                    <w:sz w:val="24"/>
                    <w:szCs w:val="24"/>
                  </w:rPr>
                </w:rPrChange>
              </w:rPr>
              <w:t>1</w:t>
            </w:r>
          </w:p>
        </w:tc>
        <w:tc>
          <w:tcPr>
            <w:tcW w:w="933" w:type="dxa"/>
            <w:tcPrChange w:id="259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598" w:author="David Gravett" w:date="2019-12-01T10:21:00Z">
                  <w:rPr>
                    <w:rFonts w:ascii="Times New Roman" w:hAnsi="Times New Roman" w:cs="Times New Roman"/>
                    <w:sz w:val="24"/>
                    <w:szCs w:val="24"/>
                  </w:rPr>
                </w:rPrChange>
              </w:rPr>
              <w:pPrChange w:id="2599" w:author="James Dwyer" w:date="2019-12-01T10:21:00Z">
                <w:pPr/>
              </w:pPrChange>
            </w:pPr>
            <w:r w:rsidRPr="00016618">
              <w:rPr>
                <w:rFonts w:ascii="Times New Roman" w:hAnsi="Times New Roman"/>
                <w:sz w:val="36"/>
                <w:rPrChange w:id="2600" w:author="David Gravett" w:date="2019-12-01T10:21:00Z">
                  <w:rPr>
                    <w:rFonts w:ascii="Times New Roman" w:hAnsi="Times New Roman" w:cs="Times New Roman"/>
                    <w:sz w:val="24"/>
                    <w:szCs w:val="24"/>
                  </w:rPr>
                </w:rPrChange>
              </w:rPr>
              <w:t>-1</w:t>
            </w:r>
          </w:p>
        </w:tc>
        <w:tc>
          <w:tcPr>
            <w:tcW w:w="933" w:type="dxa"/>
            <w:tcPrChange w:id="260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2" w:author="David Gravett" w:date="2019-12-01T10:21:00Z">
                  <w:rPr>
                    <w:rFonts w:ascii="Times New Roman" w:hAnsi="Times New Roman" w:cs="Times New Roman"/>
                    <w:sz w:val="24"/>
                    <w:szCs w:val="24"/>
                  </w:rPr>
                </w:rPrChange>
              </w:rPr>
              <w:pPrChange w:id="2603" w:author="James Dwyer" w:date="2019-12-01T10:21:00Z">
                <w:pPr/>
              </w:pPrChange>
            </w:pPr>
            <w:r w:rsidRPr="00016618">
              <w:rPr>
                <w:rFonts w:ascii="Times New Roman" w:hAnsi="Times New Roman"/>
                <w:sz w:val="36"/>
                <w:rPrChange w:id="2604" w:author="David Gravett" w:date="2019-12-01T10:21:00Z">
                  <w:rPr>
                    <w:rFonts w:ascii="Times New Roman" w:hAnsi="Times New Roman" w:cs="Times New Roman"/>
                    <w:sz w:val="24"/>
                    <w:szCs w:val="24"/>
                  </w:rPr>
                </w:rPrChange>
              </w:rPr>
              <w:t>-1</w:t>
            </w:r>
          </w:p>
        </w:tc>
        <w:tc>
          <w:tcPr>
            <w:tcW w:w="933" w:type="dxa"/>
            <w:tcPrChange w:id="260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06" w:author="David Gravett" w:date="2019-12-01T10:21:00Z">
                  <w:rPr>
                    <w:rFonts w:ascii="Times New Roman" w:hAnsi="Times New Roman" w:cs="Times New Roman"/>
                    <w:sz w:val="24"/>
                    <w:szCs w:val="24"/>
                  </w:rPr>
                </w:rPrChange>
              </w:rPr>
              <w:pPrChange w:id="2607" w:author="James Dwyer" w:date="2019-12-01T10:21:00Z">
                <w:pPr/>
              </w:pPrChange>
            </w:pPr>
            <w:r w:rsidRPr="00016618">
              <w:rPr>
                <w:rFonts w:ascii="Times New Roman" w:hAnsi="Times New Roman"/>
                <w:sz w:val="36"/>
                <w:rPrChange w:id="2608" w:author="David Gravett" w:date="2019-12-01T10:21:00Z">
                  <w:rPr>
                    <w:rFonts w:ascii="Times New Roman" w:hAnsi="Times New Roman" w:cs="Times New Roman"/>
                    <w:sz w:val="24"/>
                    <w:szCs w:val="24"/>
                  </w:rPr>
                </w:rPrChange>
              </w:rPr>
              <w:t>-1</w:t>
            </w:r>
          </w:p>
        </w:tc>
        <w:tc>
          <w:tcPr>
            <w:tcW w:w="933" w:type="dxa"/>
            <w:tcPrChange w:id="260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0" w:author="David Gravett" w:date="2019-12-01T10:21:00Z">
                  <w:rPr>
                    <w:rFonts w:ascii="Times New Roman" w:hAnsi="Times New Roman" w:cs="Times New Roman"/>
                    <w:sz w:val="24"/>
                    <w:szCs w:val="24"/>
                  </w:rPr>
                </w:rPrChange>
              </w:rPr>
              <w:pPrChange w:id="2611" w:author="James Dwyer" w:date="2019-12-01T10:21:00Z">
                <w:pPr/>
              </w:pPrChange>
            </w:pPr>
            <w:r w:rsidRPr="00016618">
              <w:rPr>
                <w:rFonts w:ascii="Times New Roman" w:hAnsi="Times New Roman"/>
                <w:sz w:val="36"/>
                <w:rPrChange w:id="2612" w:author="David Gravett" w:date="2019-12-01T10:21:00Z">
                  <w:rPr>
                    <w:rFonts w:ascii="Times New Roman" w:hAnsi="Times New Roman" w:cs="Times New Roman"/>
                    <w:sz w:val="24"/>
                    <w:szCs w:val="24"/>
                  </w:rPr>
                </w:rPrChange>
              </w:rPr>
              <w:t>-1</w:t>
            </w:r>
          </w:p>
        </w:tc>
        <w:tc>
          <w:tcPr>
            <w:tcW w:w="933" w:type="dxa"/>
            <w:tcPrChange w:id="261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1" w:author="David Gravett" w:date="2019-12-01T10:21:00Z">
            <w:trPr>
              <w:trHeight w:val="432"/>
            </w:trPr>
          </w:trPrChange>
        </w:trPr>
        <w:tc>
          <w:tcPr>
            <w:tcW w:w="933" w:type="dxa"/>
            <w:tcPrChange w:id="262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3" w:author="David Gravett" w:date="2019-12-01T10:21:00Z">
                  <w:rPr>
                    <w:rFonts w:ascii="Times New Roman" w:hAnsi="Times New Roman" w:cs="Times New Roman"/>
                    <w:sz w:val="24"/>
                    <w:szCs w:val="24"/>
                  </w:rPr>
                </w:rPrChange>
              </w:rPr>
              <w:pPrChange w:id="2624" w:author="James Dwyer" w:date="2019-12-01T10:21:00Z">
                <w:pPr/>
              </w:pPrChange>
            </w:pPr>
            <w:r w:rsidRPr="00016618">
              <w:rPr>
                <w:rFonts w:ascii="Times New Roman" w:hAnsi="Times New Roman"/>
                <w:sz w:val="36"/>
                <w:rPrChange w:id="2625" w:author="David Gravett" w:date="2019-12-01T10:21:00Z">
                  <w:rPr>
                    <w:rFonts w:ascii="Times New Roman" w:hAnsi="Times New Roman" w:cs="Times New Roman"/>
                    <w:sz w:val="24"/>
                    <w:szCs w:val="24"/>
                  </w:rPr>
                </w:rPrChange>
              </w:rPr>
              <w:t>-1</w:t>
            </w:r>
          </w:p>
        </w:tc>
        <w:tc>
          <w:tcPr>
            <w:tcW w:w="933" w:type="dxa"/>
            <w:tcPrChange w:id="262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27" w:author="David Gravett" w:date="2019-12-01T10:21:00Z">
                  <w:rPr>
                    <w:rFonts w:ascii="Times New Roman" w:hAnsi="Times New Roman" w:cs="Times New Roman"/>
                    <w:sz w:val="24"/>
                    <w:szCs w:val="24"/>
                  </w:rPr>
                </w:rPrChange>
              </w:rPr>
              <w:pPrChange w:id="2628" w:author="James Dwyer" w:date="2019-12-01T10:21:00Z">
                <w:pPr/>
              </w:pPrChange>
            </w:pPr>
            <w:r w:rsidRPr="00016618">
              <w:rPr>
                <w:rFonts w:ascii="Times New Roman" w:hAnsi="Times New Roman"/>
                <w:sz w:val="36"/>
                <w:rPrChange w:id="2629" w:author="David Gravett" w:date="2019-12-01T10:21:00Z">
                  <w:rPr>
                    <w:rFonts w:ascii="Times New Roman" w:hAnsi="Times New Roman" w:cs="Times New Roman"/>
                    <w:sz w:val="24"/>
                    <w:szCs w:val="24"/>
                  </w:rPr>
                </w:rPrChange>
              </w:rPr>
              <w:t>1</w:t>
            </w:r>
          </w:p>
        </w:tc>
        <w:tc>
          <w:tcPr>
            <w:tcW w:w="933" w:type="dxa"/>
            <w:tcPrChange w:id="263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1" w:author="David Gravett" w:date="2019-12-01T10:21:00Z">
                  <w:rPr>
                    <w:rFonts w:ascii="Times New Roman" w:hAnsi="Times New Roman" w:cs="Times New Roman"/>
                    <w:sz w:val="24"/>
                    <w:szCs w:val="24"/>
                  </w:rPr>
                </w:rPrChange>
              </w:rPr>
              <w:pPrChange w:id="2632" w:author="James Dwyer" w:date="2019-12-01T10:21:00Z">
                <w:pPr/>
              </w:pPrChange>
            </w:pPr>
            <w:r w:rsidRPr="00016618">
              <w:rPr>
                <w:rFonts w:ascii="Times New Roman" w:hAnsi="Times New Roman"/>
                <w:sz w:val="36"/>
                <w:rPrChange w:id="2633" w:author="David Gravett" w:date="2019-12-01T10:21:00Z">
                  <w:rPr>
                    <w:rFonts w:ascii="Times New Roman" w:hAnsi="Times New Roman" w:cs="Times New Roman"/>
                    <w:sz w:val="24"/>
                    <w:szCs w:val="24"/>
                  </w:rPr>
                </w:rPrChange>
              </w:rPr>
              <w:t>2</w:t>
            </w:r>
          </w:p>
        </w:tc>
        <w:tc>
          <w:tcPr>
            <w:tcW w:w="933" w:type="dxa"/>
            <w:tcPrChange w:id="263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35" w:author="David Gravett" w:date="2019-12-01T10:21:00Z">
                  <w:rPr>
                    <w:rFonts w:ascii="Times New Roman" w:hAnsi="Times New Roman" w:cs="Times New Roman"/>
                    <w:sz w:val="24"/>
                    <w:szCs w:val="24"/>
                  </w:rPr>
                </w:rPrChange>
              </w:rPr>
              <w:pPrChange w:id="2636" w:author="James Dwyer" w:date="2019-12-01T10:21:00Z">
                <w:pPr/>
              </w:pPrChange>
            </w:pPr>
            <w:r w:rsidRPr="00016618">
              <w:rPr>
                <w:rFonts w:ascii="Times New Roman" w:hAnsi="Times New Roman"/>
                <w:sz w:val="36"/>
                <w:rPrChange w:id="2637" w:author="David Gravett" w:date="2019-12-01T10:21:00Z">
                  <w:rPr>
                    <w:rFonts w:ascii="Times New Roman" w:hAnsi="Times New Roman" w:cs="Times New Roman"/>
                    <w:sz w:val="24"/>
                    <w:szCs w:val="24"/>
                  </w:rPr>
                </w:rPrChange>
              </w:rPr>
              <w:t>1</w:t>
            </w:r>
          </w:p>
        </w:tc>
        <w:tc>
          <w:tcPr>
            <w:tcW w:w="933" w:type="dxa"/>
            <w:tcPrChange w:id="263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39" w:author="David Gravett" w:date="2019-12-01T10:21:00Z">
                  <w:rPr>
                    <w:rFonts w:ascii="Times New Roman" w:hAnsi="Times New Roman" w:cs="Times New Roman"/>
                    <w:sz w:val="24"/>
                    <w:szCs w:val="24"/>
                  </w:rPr>
                </w:rPrChange>
              </w:rPr>
              <w:pPrChange w:id="2640" w:author="James Dwyer" w:date="2019-12-01T10:21:00Z">
                <w:pPr/>
              </w:pPrChange>
            </w:pPr>
            <w:r w:rsidRPr="00016618">
              <w:rPr>
                <w:rFonts w:ascii="Times New Roman" w:hAnsi="Times New Roman"/>
                <w:sz w:val="36"/>
                <w:rPrChange w:id="2641" w:author="David Gravett" w:date="2019-12-01T10:21:00Z">
                  <w:rPr>
                    <w:rFonts w:ascii="Times New Roman" w:hAnsi="Times New Roman" w:cs="Times New Roman"/>
                    <w:sz w:val="24"/>
                    <w:szCs w:val="24"/>
                  </w:rPr>
                </w:rPrChange>
              </w:rPr>
              <w:t>2</w:t>
            </w:r>
          </w:p>
        </w:tc>
        <w:tc>
          <w:tcPr>
            <w:tcW w:w="933" w:type="dxa"/>
            <w:tcPrChange w:id="264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0" w:author="David Gravett" w:date="2019-12-01T10:21:00Z">
            <w:trPr>
              <w:trHeight w:val="432"/>
            </w:trPr>
          </w:trPrChange>
        </w:trPr>
        <w:tc>
          <w:tcPr>
            <w:tcW w:w="933" w:type="dxa"/>
            <w:tcPrChange w:id="265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2" w:author="David Gravett" w:date="2019-12-01T10:21:00Z">
                  <w:rPr>
                    <w:rFonts w:ascii="Times New Roman" w:hAnsi="Times New Roman" w:cs="Times New Roman"/>
                    <w:sz w:val="24"/>
                    <w:szCs w:val="24"/>
                  </w:rPr>
                </w:rPrChange>
              </w:rPr>
              <w:pPrChange w:id="2653" w:author="James Dwyer" w:date="2019-12-01T10:21:00Z">
                <w:pPr/>
              </w:pPrChange>
            </w:pPr>
            <w:r w:rsidRPr="00016618">
              <w:rPr>
                <w:rFonts w:ascii="Times New Roman" w:hAnsi="Times New Roman"/>
                <w:sz w:val="36"/>
                <w:rPrChange w:id="2654" w:author="David Gravett" w:date="2019-12-01T10:21:00Z">
                  <w:rPr>
                    <w:rFonts w:ascii="Times New Roman" w:hAnsi="Times New Roman" w:cs="Times New Roman"/>
                    <w:sz w:val="24"/>
                    <w:szCs w:val="24"/>
                  </w:rPr>
                </w:rPrChange>
              </w:rPr>
              <w:t>1</w:t>
            </w:r>
          </w:p>
        </w:tc>
        <w:tc>
          <w:tcPr>
            <w:tcW w:w="933" w:type="dxa"/>
            <w:tcPrChange w:id="265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56" w:author="David Gravett" w:date="2019-12-01T10:21:00Z">
                  <w:rPr>
                    <w:rFonts w:ascii="Times New Roman" w:hAnsi="Times New Roman" w:cs="Times New Roman"/>
                    <w:sz w:val="24"/>
                    <w:szCs w:val="24"/>
                  </w:rPr>
                </w:rPrChange>
              </w:rPr>
              <w:pPrChange w:id="2657" w:author="James Dwyer" w:date="2019-12-01T10:21:00Z">
                <w:pPr/>
              </w:pPrChange>
            </w:pPr>
            <w:r w:rsidRPr="00016618">
              <w:rPr>
                <w:rFonts w:ascii="Times New Roman" w:hAnsi="Times New Roman"/>
                <w:sz w:val="36"/>
                <w:rPrChange w:id="2658" w:author="David Gravett" w:date="2019-12-01T10:21:00Z">
                  <w:rPr>
                    <w:rFonts w:ascii="Times New Roman" w:hAnsi="Times New Roman" w:cs="Times New Roman"/>
                    <w:sz w:val="24"/>
                    <w:szCs w:val="24"/>
                  </w:rPr>
                </w:rPrChange>
              </w:rPr>
              <w:t>-1</w:t>
            </w:r>
          </w:p>
        </w:tc>
        <w:tc>
          <w:tcPr>
            <w:tcW w:w="933" w:type="dxa"/>
            <w:tcPrChange w:id="265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0" w:author="David Gravett" w:date="2019-12-01T10:21:00Z">
                  <w:rPr>
                    <w:rFonts w:ascii="Times New Roman" w:hAnsi="Times New Roman" w:cs="Times New Roman"/>
                    <w:sz w:val="24"/>
                    <w:szCs w:val="24"/>
                  </w:rPr>
                </w:rPrChange>
              </w:rPr>
              <w:pPrChange w:id="2661" w:author="James Dwyer" w:date="2019-12-01T10:21:00Z">
                <w:pPr/>
              </w:pPrChange>
            </w:pPr>
            <w:r w:rsidRPr="00016618">
              <w:rPr>
                <w:rFonts w:ascii="Times New Roman" w:hAnsi="Times New Roman"/>
                <w:sz w:val="36"/>
                <w:rPrChange w:id="2662" w:author="David Gravett" w:date="2019-12-01T10:21:00Z">
                  <w:rPr>
                    <w:rFonts w:ascii="Times New Roman" w:hAnsi="Times New Roman" w:cs="Times New Roman"/>
                    <w:sz w:val="24"/>
                    <w:szCs w:val="24"/>
                  </w:rPr>
                </w:rPrChange>
              </w:rPr>
              <w:t>1</w:t>
            </w:r>
          </w:p>
        </w:tc>
        <w:tc>
          <w:tcPr>
            <w:tcW w:w="933" w:type="dxa"/>
            <w:tcPrChange w:id="266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4" w:author="David Gravett" w:date="2019-12-01T10:21:00Z">
                  <w:rPr>
                    <w:rFonts w:ascii="Times New Roman" w:hAnsi="Times New Roman" w:cs="Times New Roman"/>
                    <w:sz w:val="24"/>
                    <w:szCs w:val="24"/>
                  </w:rPr>
                </w:rPrChange>
              </w:rPr>
              <w:pPrChange w:id="2665" w:author="James Dwyer" w:date="2019-12-01T10:21:00Z">
                <w:pPr/>
              </w:pPrChange>
            </w:pPr>
            <w:r w:rsidRPr="00016618">
              <w:rPr>
                <w:rFonts w:ascii="Times New Roman" w:hAnsi="Times New Roman"/>
                <w:sz w:val="36"/>
                <w:rPrChange w:id="2666" w:author="David Gravett" w:date="2019-12-01T10:21:00Z">
                  <w:rPr>
                    <w:rFonts w:ascii="Times New Roman" w:hAnsi="Times New Roman" w:cs="Times New Roman"/>
                    <w:sz w:val="24"/>
                    <w:szCs w:val="24"/>
                  </w:rPr>
                </w:rPrChange>
              </w:rPr>
              <w:t>3</w:t>
            </w:r>
          </w:p>
        </w:tc>
        <w:tc>
          <w:tcPr>
            <w:tcW w:w="933" w:type="dxa"/>
            <w:tcPrChange w:id="266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68" w:author="David Gravett" w:date="2019-12-01T10:21:00Z">
                  <w:rPr>
                    <w:rFonts w:ascii="Times New Roman" w:hAnsi="Times New Roman" w:cs="Times New Roman"/>
                    <w:sz w:val="24"/>
                    <w:szCs w:val="24"/>
                  </w:rPr>
                </w:rPrChange>
              </w:rPr>
              <w:pPrChange w:id="2669" w:author="James Dwyer" w:date="2019-12-01T10:21:00Z">
                <w:pPr/>
              </w:pPrChange>
            </w:pPr>
            <w:r w:rsidRPr="00016618">
              <w:rPr>
                <w:rFonts w:ascii="Times New Roman" w:hAnsi="Times New Roman"/>
                <w:sz w:val="36"/>
                <w:rPrChange w:id="2670" w:author="David Gravett" w:date="2019-12-01T10:21:00Z">
                  <w:rPr>
                    <w:rFonts w:ascii="Times New Roman" w:hAnsi="Times New Roman" w:cs="Times New Roman"/>
                    <w:sz w:val="24"/>
                    <w:szCs w:val="24"/>
                  </w:rPr>
                </w:rPrChange>
              </w:rPr>
              <w:t>1</w:t>
            </w:r>
          </w:p>
        </w:tc>
        <w:tc>
          <w:tcPr>
            <w:tcW w:w="933" w:type="dxa"/>
            <w:tcPrChange w:id="267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79" w:author="David Gravett" w:date="2019-12-01T10:21:00Z">
            <w:trPr>
              <w:trHeight w:val="432"/>
            </w:trPr>
          </w:trPrChange>
        </w:trPr>
        <w:tc>
          <w:tcPr>
            <w:tcW w:w="933" w:type="dxa"/>
            <w:tcPrChange w:id="268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1" w:author="David Gravett" w:date="2019-12-01T10:21:00Z">
                  <w:rPr>
                    <w:rFonts w:ascii="Times New Roman" w:hAnsi="Times New Roman" w:cs="Times New Roman"/>
                    <w:sz w:val="24"/>
                    <w:szCs w:val="24"/>
                  </w:rPr>
                </w:rPrChange>
              </w:rPr>
              <w:pPrChange w:id="2682" w:author="James Dwyer" w:date="2019-12-01T10:21:00Z">
                <w:pPr/>
              </w:pPrChange>
            </w:pPr>
            <w:r w:rsidRPr="00016618">
              <w:rPr>
                <w:rFonts w:ascii="Times New Roman" w:hAnsi="Times New Roman"/>
                <w:sz w:val="36"/>
                <w:rPrChange w:id="2683" w:author="David Gravett" w:date="2019-12-01T10:21:00Z">
                  <w:rPr>
                    <w:rFonts w:ascii="Times New Roman" w:hAnsi="Times New Roman" w:cs="Times New Roman"/>
                    <w:sz w:val="24"/>
                    <w:szCs w:val="24"/>
                  </w:rPr>
                </w:rPrChange>
              </w:rPr>
              <w:t>-1</w:t>
            </w:r>
          </w:p>
        </w:tc>
        <w:tc>
          <w:tcPr>
            <w:tcW w:w="933" w:type="dxa"/>
            <w:tcPrChange w:id="268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85" w:author="David Gravett" w:date="2019-12-01T10:21:00Z">
                  <w:rPr>
                    <w:rFonts w:ascii="Times New Roman" w:hAnsi="Times New Roman" w:cs="Times New Roman"/>
                    <w:sz w:val="24"/>
                    <w:szCs w:val="24"/>
                  </w:rPr>
                </w:rPrChange>
              </w:rPr>
              <w:pPrChange w:id="2686" w:author="James Dwyer" w:date="2019-12-01T10:21:00Z">
                <w:pPr/>
              </w:pPrChange>
            </w:pPr>
            <w:r w:rsidRPr="00016618">
              <w:rPr>
                <w:rFonts w:ascii="Times New Roman" w:hAnsi="Times New Roman"/>
                <w:sz w:val="36"/>
                <w:rPrChange w:id="2687" w:author="David Gravett" w:date="2019-12-01T10:21:00Z">
                  <w:rPr>
                    <w:rFonts w:ascii="Times New Roman" w:hAnsi="Times New Roman" w:cs="Times New Roman"/>
                    <w:sz w:val="24"/>
                    <w:szCs w:val="24"/>
                  </w:rPr>
                </w:rPrChange>
              </w:rPr>
              <w:t>3</w:t>
            </w:r>
          </w:p>
        </w:tc>
        <w:tc>
          <w:tcPr>
            <w:tcW w:w="933" w:type="dxa"/>
            <w:tcPrChange w:id="268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89" w:author="David Gravett" w:date="2019-12-01T10:21:00Z">
                  <w:rPr>
                    <w:rFonts w:ascii="Times New Roman" w:hAnsi="Times New Roman" w:cs="Times New Roman"/>
                    <w:sz w:val="24"/>
                    <w:szCs w:val="24"/>
                  </w:rPr>
                </w:rPrChange>
              </w:rPr>
              <w:pPrChange w:id="2690" w:author="James Dwyer" w:date="2019-12-01T10:21:00Z">
                <w:pPr/>
              </w:pPrChange>
            </w:pPr>
            <w:r w:rsidRPr="00016618">
              <w:rPr>
                <w:rFonts w:ascii="Times New Roman" w:hAnsi="Times New Roman"/>
                <w:sz w:val="36"/>
                <w:rPrChange w:id="2691" w:author="David Gravett" w:date="2019-12-01T10:21:00Z">
                  <w:rPr>
                    <w:rFonts w:ascii="Times New Roman" w:hAnsi="Times New Roman" w:cs="Times New Roman"/>
                    <w:sz w:val="24"/>
                    <w:szCs w:val="24"/>
                  </w:rPr>
                </w:rPrChange>
              </w:rPr>
              <w:t>-1</w:t>
            </w:r>
          </w:p>
        </w:tc>
        <w:tc>
          <w:tcPr>
            <w:tcW w:w="933" w:type="dxa"/>
            <w:tcPrChange w:id="269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3" w:author="David Gravett" w:date="2019-12-01T10:21:00Z">
                  <w:rPr>
                    <w:rFonts w:ascii="Times New Roman" w:hAnsi="Times New Roman" w:cs="Times New Roman"/>
                    <w:sz w:val="24"/>
                    <w:szCs w:val="24"/>
                  </w:rPr>
                </w:rPrChange>
              </w:rPr>
              <w:pPrChange w:id="2694" w:author="James Dwyer" w:date="2019-12-01T10:21:00Z">
                <w:pPr/>
              </w:pPrChange>
            </w:pPr>
            <w:r w:rsidRPr="00016618">
              <w:rPr>
                <w:rFonts w:ascii="Times New Roman" w:hAnsi="Times New Roman"/>
                <w:sz w:val="36"/>
                <w:rPrChange w:id="2695" w:author="David Gravett" w:date="2019-12-01T10:21:00Z">
                  <w:rPr>
                    <w:rFonts w:ascii="Times New Roman" w:hAnsi="Times New Roman" w:cs="Times New Roman"/>
                    <w:sz w:val="24"/>
                    <w:szCs w:val="24"/>
                  </w:rPr>
                </w:rPrChange>
              </w:rPr>
              <w:t>-1</w:t>
            </w:r>
          </w:p>
        </w:tc>
        <w:tc>
          <w:tcPr>
            <w:tcW w:w="933" w:type="dxa"/>
            <w:tcPrChange w:id="269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97" w:author="David Gravett" w:date="2019-12-01T10:21:00Z">
                  <w:rPr>
                    <w:rFonts w:ascii="Times New Roman" w:hAnsi="Times New Roman" w:cs="Times New Roman"/>
                    <w:sz w:val="24"/>
                    <w:szCs w:val="24"/>
                  </w:rPr>
                </w:rPrChange>
              </w:rPr>
              <w:pPrChange w:id="2698" w:author="James Dwyer" w:date="2019-12-01T10:21:00Z">
                <w:pPr/>
              </w:pPrChange>
            </w:pPr>
            <w:r w:rsidRPr="00016618">
              <w:rPr>
                <w:rFonts w:ascii="Times New Roman" w:hAnsi="Times New Roman"/>
                <w:sz w:val="36"/>
                <w:rPrChange w:id="2699" w:author="David Gravett" w:date="2019-12-01T10:21:00Z">
                  <w:rPr>
                    <w:rFonts w:ascii="Times New Roman" w:hAnsi="Times New Roman" w:cs="Times New Roman"/>
                    <w:sz w:val="24"/>
                    <w:szCs w:val="24"/>
                  </w:rPr>
                </w:rPrChange>
              </w:rPr>
              <w:t>-1</w:t>
            </w:r>
          </w:p>
        </w:tc>
        <w:tc>
          <w:tcPr>
            <w:tcW w:w="933" w:type="dxa"/>
            <w:tcPrChange w:id="270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3</w:t>
            </w:r>
          </w:p>
        </w:tc>
        <w:tc>
          <w:tcPr>
            <w:tcW w:w="933" w:type="dxa"/>
            <w:tcPrChange w:id="270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08" w:author="David Gravett" w:date="2019-12-01T10:21:00Z">
          <w:pPr>
            <w:spacing w:line="288" w:lineRule="auto"/>
            <w:ind w:firstLine="720"/>
          </w:pPr>
        </w:pPrChange>
      </w:pPr>
      <w:ins w:id="270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7202F9" w:rsidRPr="00D103E4" w:rsidRDefault="007202F9" w:rsidP="00016618">
                              <w:pPr>
                                <w:pStyle w:val="Caption"/>
                                <w:jc w:val="center"/>
                                <w:rPr>
                                  <w:ins w:id="2710" w:author="David Gravett" w:date="2019-12-01T10:21:00Z"/>
                                  <w:rFonts w:ascii="Arial" w:eastAsia="Arial" w:hAnsi="Arial" w:cs="Arial"/>
                                  <w:noProof/>
                                  <w:lang w:val="en"/>
                                </w:rPr>
                              </w:pPr>
                              <w:ins w:id="2711"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1"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Ct9y+U1AgAAagQAAA4AAAAAAAAAAAAAAAAA&#10;LgIAAGRycy9lMm9Eb2MueG1sUEsBAi0AFAAGAAgAAAAhAHrGW0rcAAAABQEAAA8AAAAAAAAAAAAA&#10;AAAAjwQAAGRycy9kb3ducmV2LnhtbFBLBQYAAAAABAAEAPMAAACYBQAAAAA=&#10;" stroked="f">
                  <v:textbox inset="0,0,0,0">
                    <w:txbxContent>
                      <w:p w14:paraId="0F2C5EBE" w14:textId="5B97BF11" w:rsidR="007202F9" w:rsidRPr="00D103E4" w:rsidRDefault="007202F9" w:rsidP="00016618">
                        <w:pPr>
                          <w:pStyle w:val="Caption"/>
                          <w:jc w:val="center"/>
                          <w:rPr>
                            <w:ins w:id="2712" w:author="David Gravett" w:date="2019-12-01T10:21:00Z"/>
                            <w:rFonts w:ascii="Arial" w:eastAsia="Arial" w:hAnsi="Arial" w:cs="Arial"/>
                            <w:noProof/>
                            <w:lang w:val="en"/>
                          </w:rPr>
                        </w:pPr>
                        <w:ins w:id="2713"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4"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15"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16"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17"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18"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19"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0"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4"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0748BAD2" w:rsidR="007202F9" w:rsidRPr="00D103E4" w:rsidRDefault="007202F9" w:rsidP="00016618">
                              <w:pPr>
                                <w:pStyle w:val="Caption"/>
                                <w:jc w:val="center"/>
                                <w:rPr>
                                  <w:ins w:id="2725" w:author="David Gravett" w:date="2019-12-01T10:21:00Z"/>
                                  <w:rFonts w:ascii="Arial" w:eastAsia="Arial" w:hAnsi="Arial" w:cs="Arial"/>
                                  <w:noProof/>
                                  <w:lang w:val="en"/>
                                </w:rPr>
                              </w:pPr>
                              <w:ins w:id="2726" w:author="David Gravett" w:date="2019-12-01T10:21:00Z">
                                <w:r>
                                  <w:t xml:space="preserve">Figure </w:t>
                                </w:r>
                              </w:ins>
                              <w:r>
                                <w:t>37</w:t>
                              </w:r>
                              <w:ins w:id="2727"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2"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gnNQIAAGoEAAAOAAAAZHJzL2Uyb0RvYy54bWysVE2P2yAQvVfqf0DcG+e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Rd0dsZJZYZ&#10;1Ggnukg+Q0fQhfy0LpSYtnWYGDv0o86DP6Azwe6kN+mLgAjGkenzld1UjaNzNptPZp9uKOEYm9xM&#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4Cz4JzUCAABqBAAADgAAAAAAAAAAAAAAAAAu&#10;AgAAZHJzL2Uyb0RvYy54bWxQSwECLQAUAAYACAAAACEAvCtbndsAAAAFAQAADwAAAAAAAAAAAAAA&#10;AACPBAAAZHJzL2Rvd25yZXYueG1sUEsFBgAAAAAEAAQA8wAAAJcFAAAAAA==&#10;" stroked="f">
                  <v:textbox inset="0,0,0,0">
                    <w:txbxContent>
                      <w:p w14:paraId="2047E367" w14:textId="0748BAD2" w:rsidR="007202F9" w:rsidRPr="00D103E4" w:rsidRDefault="007202F9" w:rsidP="00016618">
                        <w:pPr>
                          <w:pStyle w:val="Caption"/>
                          <w:jc w:val="center"/>
                          <w:rPr>
                            <w:ins w:id="2728" w:author="David Gravett" w:date="2019-12-01T10:21:00Z"/>
                            <w:rFonts w:ascii="Arial" w:eastAsia="Arial" w:hAnsi="Arial" w:cs="Arial"/>
                            <w:noProof/>
                            <w:lang w:val="en"/>
                          </w:rPr>
                        </w:pPr>
                        <w:ins w:id="2729" w:author="David Gravett" w:date="2019-12-01T10:21:00Z">
                          <w:r>
                            <w:t xml:space="preserve">Figure </w:t>
                          </w:r>
                        </w:ins>
                        <w:r>
                          <w:t>37</w:t>
                        </w:r>
                        <w:ins w:id="2730" w:author="David Gravett" w:date="2019-12-01T10:21:00Z">
                          <w:r>
                            <w:t>: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387B2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387B2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131F544" w:rsidR="001045BC" w:rsidRPr="001045BC" w:rsidRDefault="003B27BF" w:rsidP="003B27BF">
      <w:pPr>
        <w:pStyle w:val="Caption"/>
        <w:jc w:val="center"/>
        <w:rPr>
          <w:rFonts w:ascii="Times New Roman" w:hAnsi="Times New Roman"/>
          <w:noProof/>
          <w:sz w:val="24"/>
          <w:szCs w:val="24"/>
        </w:rPr>
      </w:pPr>
      <w:r>
        <w:t xml:space="preserve">Figure </w:t>
      </w:r>
      <w:r w:rsidR="00E20695">
        <w:t>38</w:t>
      </w:r>
      <w:ins w:id="2731" w:author="David Gravett" w:date="2019-12-01T10:21:00Z">
        <w:r>
          <w:rPr>
            <w:noProof/>
          </w:rPr>
          <w:t>:</w:t>
        </w:r>
      </w:ins>
      <w:del w:id="2732"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64FE3EE4"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59041C6F"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09120B04"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1B7A20FD" w:rsidR="009C505E" w:rsidRDefault="009B6028">
      <w:pPr>
        <w:rPr>
          <w:rFonts w:ascii="Times New Roman" w:hAnsi="Times New Roman" w:cs="Times New Roman"/>
          <w:noProof/>
          <w:sz w:val="24"/>
          <w:szCs w:val="24"/>
        </w:rPr>
      </w:pPr>
      <w:r>
        <w:rPr>
          <w:noProof/>
        </w:rPr>
        <w:drawing>
          <wp:inline distT="0" distB="0" distL="0" distR="0" wp14:anchorId="36C84EA7" wp14:editId="13BCE117">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56A5B094" w:rsidR="009C505E" w:rsidRDefault="009C505E">
      <w:pPr>
        <w:rPr>
          <w:rFonts w:ascii="Times New Roman" w:hAnsi="Times New Roman" w:cs="Times New Roman"/>
          <w:noProof/>
          <w:sz w:val="24"/>
          <w:szCs w:val="24"/>
        </w:rPr>
      </w:pPr>
    </w:p>
    <w:p w14:paraId="2D7411AE" w14:textId="239EB64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11F819E1"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5DA74F8E" w:rsidR="003A2D1C" w:rsidRDefault="003A2D1C" w:rsidP="003A2D1C">
      <w:pPr>
        <w:rPr>
          <w:rFonts w:ascii="Times New Roman" w:hAnsi="Times New Roman" w:cs="Times New Roman"/>
          <w:noProof/>
          <w:sz w:val="24"/>
          <w:szCs w:val="24"/>
        </w:rPr>
      </w:pPr>
    </w:p>
    <w:p w14:paraId="76A3D9D1" w14:textId="06E821F6" w:rsidR="003A2D1C" w:rsidRDefault="003A2D1C" w:rsidP="003A2D1C">
      <w:pPr>
        <w:rPr>
          <w:rFonts w:ascii="Times New Roman" w:hAnsi="Times New Roman" w:cs="Times New Roman"/>
          <w:noProof/>
          <w:sz w:val="24"/>
          <w:szCs w:val="24"/>
        </w:rPr>
      </w:pPr>
    </w:p>
    <w:p w14:paraId="126B97BD" w14:textId="44A8D812" w:rsidR="003A2D1C" w:rsidRDefault="003A2D1C" w:rsidP="003A2D1C">
      <w:pPr>
        <w:rPr>
          <w:rFonts w:ascii="Times New Roman" w:hAnsi="Times New Roman" w:cs="Times New Roman"/>
          <w:noProof/>
          <w:sz w:val="24"/>
          <w:szCs w:val="24"/>
        </w:rPr>
      </w:pPr>
    </w:p>
    <w:p w14:paraId="75791B95" w14:textId="77777777"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6F895993" w:rsidR="003A2D1C" w:rsidRDefault="003A2D1C" w:rsidP="003A2D1C">
      <w:pPr>
        <w:rPr>
          <w:rFonts w:ascii="Times New Roman" w:hAnsi="Times New Roman" w:cs="Times New Roman"/>
          <w:sz w:val="24"/>
          <w:szCs w:val="24"/>
        </w:rPr>
      </w:pPr>
      <w:r>
        <w:rPr>
          <w:noProof/>
        </w:rPr>
        <w:drawing>
          <wp:inline distT="0" distB="0" distL="0" distR="0" wp14:anchorId="281D488E" wp14:editId="716D9A4A">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55B9781F" w:rsidR="003A2D1C" w:rsidRDefault="003A2D1C" w:rsidP="003A2D1C">
      <w:pPr>
        <w:rPr>
          <w:rFonts w:ascii="Times New Roman" w:hAnsi="Times New Roman" w:cs="Times New Roman"/>
          <w:sz w:val="24"/>
          <w:szCs w:val="24"/>
        </w:rPr>
      </w:pPr>
    </w:p>
    <w:p w14:paraId="47422BA2" w14:textId="4B0BE188"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77777777"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182B9868" w:rsidR="00CF0BC6" w:rsidRDefault="00CF0BC6" w:rsidP="007D70D9">
      <w:pPr>
        <w:jc w:val="both"/>
        <w:rPr>
          <w:rFonts w:ascii="Times New Roman" w:hAnsi="Times New Roman" w:cs="Times New Roman"/>
          <w:sz w:val="24"/>
          <w:szCs w:val="24"/>
        </w:rPr>
      </w:pPr>
    </w:p>
    <w:p w14:paraId="16785BA2" w14:textId="5F84D5DB"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65922BC7"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3D74E216"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7C128194"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5D3B14BB"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384DCB0F"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110274CF"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1544E139" w:rsidR="00CF0BC6" w:rsidRDefault="00CF0BC6" w:rsidP="007D70D9">
      <w:pPr>
        <w:jc w:val="both"/>
        <w:rPr>
          <w:rFonts w:ascii="Times New Roman" w:hAnsi="Times New Roman" w:cs="Times New Roman"/>
          <w:sz w:val="24"/>
          <w:szCs w:val="24"/>
        </w:rPr>
      </w:pPr>
    </w:p>
    <w:p w14:paraId="0E80F74A" w14:textId="5F4EF576"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732B90F9"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0BF0A73">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8810"/>
                    </a:xfrm>
                    <a:prstGeom prst="rect">
                      <a:avLst/>
                    </a:prstGeom>
                  </pic:spPr>
                </pic:pic>
              </a:graphicData>
            </a:graphic>
          </wp:inline>
        </w:drawing>
      </w:r>
    </w:p>
    <w:p w14:paraId="696589E1" w14:textId="4FF7F116" w:rsidR="00CF0BC6" w:rsidRDefault="00CF0BC6" w:rsidP="007D70D9">
      <w:pPr>
        <w:jc w:val="both"/>
        <w:rPr>
          <w:rFonts w:ascii="Times New Roman" w:hAnsi="Times New Roman" w:cs="Times New Roman"/>
          <w:sz w:val="24"/>
          <w:szCs w:val="24"/>
        </w:rPr>
      </w:pPr>
    </w:p>
    <w:p w14:paraId="75E8B7A0" w14:textId="1ABE35C9"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34EBA6AD"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36C573C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6905"/>
                    </a:xfrm>
                    <a:prstGeom prst="rect">
                      <a:avLst/>
                    </a:prstGeom>
                  </pic:spPr>
                </pic:pic>
              </a:graphicData>
            </a:graphic>
          </wp:inline>
        </w:drawing>
      </w:r>
    </w:p>
    <w:p w14:paraId="4F661523" w14:textId="1AC30EC0" w:rsidR="00CF0BC6" w:rsidRDefault="00CF0BC6" w:rsidP="007D70D9">
      <w:pPr>
        <w:jc w:val="both"/>
        <w:rPr>
          <w:rFonts w:ascii="Times New Roman" w:hAnsi="Times New Roman" w:cs="Times New Roman"/>
          <w:sz w:val="24"/>
          <w:szCs w:val="24"/>
        </w:rPr>
      </w:pPr>
    </w:p>
    <w:p w14:paraId="4819AD1F" w14:textId="1C136225"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77777777"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534EB3AC"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299EE51A">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D4F9E8F" w14:textId="5F0BE049" w:rsidR="00E20114" w:rsidRDefault="00E20114" w:rsidP="007D70D9">
      <w:pPr>
        <w:jc w:val="both"/>
        <w:rPr>
          <w:rFonts w:ascii="Times New Roman" w:hAnsi="Times New Roman" w:cs="Times New Roman"/>
          <w:sz w:val="24"/>
          <w:szCs w:val="24"/>
        </w:rPr>
      </w:pPr>
    </w:p>
    <w:p w14:paraId="65A83CCA" w14:textId="77777777" w:rsidR="00E20114" w:rsidRDefault="00E20114" w:rsidP="007D70D9">
      <w:pPr>
        <w:jc w:val="both"/>
        <w:rPr>
          <w:rFonts w:ascii="Times New Roman" w:hAnsi="Times New Roman" w:cs="Times New Roman"/>
          <w:sz w:val="24"/>
          <w:szCs w:val="24"/>
        </w:rPr>
      </w:pPr>
    </w:p>
    <w:p w14:paraId="41A2517D" w14:textId="089BE48E" w:rsidR="00E20114" w:rsidRPr="003A2D1C" w:rsidRDefault="00E20114" w:rsidP="00E20114">
      <w:pPr>
        <w:jc w:val="center"/>
        <w:rPr>
          <w:rFonts w:ascii="Times New Roman" w:hAnsi="Times New Roman" w:cs="Times New Roman"/>
          <w:sz w:val="24"/>
          <w:szCs w:val="24"/>
        </w:rPr>
      </w:pPr>
      <w:r>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733" w:name="_Hlk26358319"/>
      <w:r>
        <w:t>Wind Physics Overview</w:t>
      </w:r>
      <w:bookmarkEnd w:id="2733"/>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6" cstate="print">
                      <a:extLst>
                        <a:ext uri="{BEBA8EAE-BF5A-486C-A8C5-ECC9F3942E4B}">
                          <a14:imgProps xmlns:a14="http://schemas.microsoft.com/office/drawing/2010/main">
                            <a14:imgLayer r:embed="rId57">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6416DB48" w:rsidR="7C8C8381" w:rsidRDefault="00E20695" w:rsidP="39802142">
      <w:pPr>
        <w:pStyle w:val="Caption"/>
        <w:jc w:val="center"/>
      </w:pPr>
      <w:r>
        <w:t>Figure 4</w:t>
      </w:r>
      <w:r w:rsidR="00743E5B">
        <w:t>6</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w:t>
      </w:r>
      <w:proofErr w:type="gramStart"/>
      <w:r w:rsidR="007202F9">
        <w:rPr>
          <w:rFonts w:ascii="Times New Roman" w:eastAsia="Times New Roman" w:hAnsi="Times New Roman" w:cs="Times New Roman"/>
          <w:sz w:val="24"/>
          <w:szCs w:val="24"/>
        </w:rPr>
        <w:t>seed(</w:t>
      </w:r>
      <w:proofErr w:type="gramEnd"/>
      <w:r w:rsidR="007202F9">
        <w:rPr>
          <w:rFonts w:ascii="Times New Roman" w:eastAsia="Times New Roman" w:hAnsi="Times New Roman" w:cs="Times New Roman"/>
          <w:sz w:val="24"/>
          <w:szCs w:val="24"/>
        </w:rPr>
        <w:t xml:space="preserve">)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9835" cy="1382658"/>
                    </a:xfrm>
                    <a:prstGeom prst="rect">
                      <a:avLst/>
                    </a:prstGeom>
                  </pic:spPr>
                </pic:pic>
              </a:graphicData>
            </a:graphic>
          </wp:inline>
        </w:drawing>
      </w:r>
    </w:p>
    <w:p w14:paraId="10053F08" w14:textId="5E9F6D70" w:rsidR="7C8C8381" w:rsidRDefault="00E20695" w:rsidP="00793607">
      <w:pPr>
        <w:pStyle w:val="Caption"/>
        <w:jc w:val="center"/>
      </w:pPr>
      <w:r>
        <w:t>Figure 4</w:t>
      </w:r>
      <w:r w:rsidR="00743E5B">
        <w:t>7</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proofErr w:type="gramStart"/>
      <w:r w:rsidR="009D6BF1">
        <w:rPr>
          <w:rFonts w:ascii="Times New Roman" w:eastAsia="Times New Roman" w:hAnsi="Times New Roman" w:cs="Times New Roman"/>
          <w:i/>
          <w:iCs/>
          <w:sz w:val="24"/>
          <w:szCs w:val="24"/>
        </w:rPr>
        <w:t>random(</w:t>
      </w:r>
      <w:proofErr w:type="gramEnd"/>
      <w:r w:rsidR="009D6BF1">
        <w:rPr>
          <w:rFonts w:ascii="Times New Roman" w:eastAsia="Times New Roman" w:hAnsi="Times New Roman" w:cs="Times New Roman"/>
          <w:i/>
          <w:iCs/>
          <w:sz w:val="24"/>
          <w:szCs w:val="24"/>
        </w:rPr>
        <w:t>)</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30F1C98A" w:rsidR="39802142" w:rsidRDefault="00E20695" w:rsidP="39802142">
      <w:pPr>
        <w:pStyle w:val="Caption"/>
        <w:jc w:val="center"/>
      </w:pPr>
      <w:r>
        <w:t>Figure 4</w:t>
      </w:r>
      <w:r w:rsidR="00743E5B">
        <w:t>8</w:t>
      </w:r>
      <w:r>
        <w:t xml:space="preserve">: </w:t>
      </w:r>
      <w:proofErr w:type="spellStart"/>
      <w:r w:rsidR="39802142">
        <w:t>GameSetup</w:t>
      </w:r>
      <w:proofErr w:type="spellEnd"/>
      <w:r w:rsidR="39802142">
        <w:t xml:space="preserve">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w:t>
      </w:r>
      <w:proofErr w:type="gramStart"/>
      <w:r w:rsidR="00F42D8E">
        <w:rPr>
          <w:rFonts w:ascii="Times New Roman" w:eastAsia="Times New Roman" w:hAnsi="Times New Roman" w:cs="Times New Roman"/>
          <w:sz w:val="24"/>
          <w:szCs w:val="24"/>
          <w:lang w:val="en-US"/>
        </w:rPr>
        <w:t>of  every</w:t>
      </w:r>
      <w:proofErr w:type="gramEnd"/>
      <w:r w:rsidR="00F42D8E">
        <w:rPr>
          <w:rFonts w:ascii="Times New Roman" w:eastAsia="Times New Roman" w:hAnsi="Times New Roman" w:cs="Times New Roman"/>
          <w:sz w:val="24"/>
          <w:szCs w:val="24"/>
          <w:lang w:val="en-US"/>
        </w:rPr>
        <w:t xml:space="preserve">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B251FD">
        <w:trPr>
          <w:trHeight w:val="557"/>
        </w:trPr>
        <w:tc>
          <w:tcPr>
            <w:tcW w:w="421" w:type="dxa"/>
          </w:tcPr>
          <w:p w14:paraId="4D64053C" w14:textId="77777777" w:rsidR="00C12FBE" w:rsidRDefault="00C12FBE" w:rsidP="00B251FD">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B251FD">
        <w:tc>
          <w:tcPr>
            <w:tcW w:w="421" w:type="dxa"/>
          </w:tcPr>
          <w:p w14:paraId="50FC5EBF"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B251FD">
        <w:tc>
          <w:tcPr>
            <w:tcW w:w="421" w:type="dxa"/>
          </w:tcPr>
          <w:p w14:paraId="74AC723A"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B251FD">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w:t>
      </w:r>
      <w:proofErr w:type="gramStart"/>
      <w:r>
        <w:rPr>
          <w:rFonts w:ascii="Helvetica" w:hAnsi="Helvetica"/>
          <w:b/>
          <w:bCs/>
        </w:rPr>
        <w:t xml:space="preserve">row </w:t>
      </w:r>
      <w:r w:rsidRPr="00C12FBE">
        <w:rPr>
          <w:rFonts w:ascii="Helvetica" w:hAnsi="Helvetica"/>
          <w:b/>
          <w:bCs/>
        </w:rPr>
        <w:t xml:space="preserve"> +</w:t>
      </w:r>
      <w:proofErr w:type="gramEnd"/>
      <w:r w:rsidRPr="00C12FBE">
        <w:rPr>
          <w:rFonts w:ascii="Helvetica" w:hAnsi="Helvetica"/>
          <w:b/>
          <w:bCs/>
        </w:rPr>
        <w:t xml:space="preserve"> </w:t>
      </w:r>
      <w:r>
        <w:rPr>
          <w:rFonts w:ascii="Helvetica" w:hAnsi="Helvetica"/>
          <w:b/>
          <w:bCs/>
        </w:rPr>
        <w:t>1</w:t>
      </w:r>
      <w:r w:rsidRPr="00C12FBE">
        <w:rPr>
          <w:rFonts w:ascii="Helvetica" w:hAnsi="Helvetica"/>
          <w:b/>
          <w:bCs/>
        </w:rPr>
        <w:t>) + (</w:t>
      </w:r>
      <w:proofErr w:type="spellStart"/>
      <w:r w:rsidRPr="00C12FBE">
        <w:rPr>
          <w:rFonts w:ascii="Helvetica" w:hAnsi="Helvetica"/>
          <w:b/>
          <w:bCs/>
        </w:rPr>
        <w:t>Ysize</w:t>
      </w:r>
      <w:proofErr w:type="spellEnd"/>
      <w:r w:rsidRPr="00C12FBE">
        <w:rPr>
          <w:rFonts w:ascii="Helvetica" w:hAnsi="Helvetica"/>
          <w:b/>
          <w:bCs/>
        </w:rPr>
        <w:t xml:space="preserv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w:t>
      </w:r>
      <w:r>
        <w:rPr>
          <w:rFonts w:ascii="Times New Roman" w:eastAsia="Times New Roman" w:hAnsi="Times New Roman" w:cs="Times New Roman"/>
          <w:sz w:val="24"/>
          <w:szCs w:val="24"/>
          <w:lang w:val="en-US"/>
        </w:rPr>
        <w:t>and second row of the “middle” of a 3x3 board, then the equation would be (2 + 1) + (3 * 0) = (2, 1</w:t>
      </w:r>
      <w:proofErr w:type="gramStart"/>
      <w:r>
        <w:rPr>
          <w:rFonts w:ascii="Times New Roman" w:eastAsia="Times New Roman" w:hAnsi="Times New Roman" w:cs="Times New Roman"/>
          <w:sz w:val="24"/>
          <w:szCs w:val="24"/>
          <w:lang w:val="en-US"/>
        </w:rPr>
        <w:t xml:space="preserve">) </w:t>
      </w:r>
      <w:r w:rsidR="004B20AC">
        <w:rPr>
          <w:rFonts w:ascii="Times New Roman" w:eastAsia="Times New Roman" w:hAnsi="Times New Roman" w:cs="Times New Roman"/>
          <w:sz w:val="24"/>
          <w:szCs w:val="24"/>
          <w:lang w:val="en-US"/>
        </w:rPr>
        <w:t xml:space="preserve"> -</w:t>
      </w:r>
      <w:proofErr w:type="gramEnd"/>
      <w:r w:rsidR="004B20AC">
        <w:rPr>
          <w:rFonts w:ascii="Times New Roman" w:eastAsia="Times New Roman" w:hAnsi="Times New Roman" w:cs="Times New Roman"/>
          <w:sz w:val="24"/>
          <w:szCs w:val="24"/>
          <w:lang w:val="en-US"/>
        </w:rPr>
        <w:t>&gt;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5E682A11" w:rsidR="004B20AC" w:rsidRDefault="004B20AC" w:rsidP="004B20AC">
      <w:pPr>
        <w:pStyle w:val="Caption"/>
        <w:jc w:val="center"/>
      </w:pPr>
      <w:r>
        <w:t>Figure 4</w:t>
      </w:r>
      <w:r w:rsidR="00743E5B">
        <w:t>9:</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w:t>
      </w:r>
      <w:proofErr w:type="gramStart"/>
      <w:r>
        <w:rPr>
          <w:rFonts w:ascii="Times New Roman" w:eastAsia="Times New Roman" w:hAnsi="Times New Roman" w:cs="Times New Roman"/>
          <w:sz w:val="24"/>
          <w:szCs w:val="24"/>
          <w:lang w:val="en-US"/>
        </w:rPr>
        <w:t>all of</w:t>
      </w:r>
      <w:proofErr w:type="gramEnd"/>
      <w:r>
        <w:rPr>
          <w:rFonts w:ascii="Times New Roman" w:eastAsia="Times New Roman" w:hAnsi="Times New Roman" w:cs="Times New Roman"/>
          <w:sz w:val="24"/>
          <w:szCs w:val="24"/>
          <w:lang w:val="en-US"/>
        </w:rPr>
        <w:t xml:space="preserve">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2A1B7D52" w:rsidR="00715775" w:rsidRPr="00715775" w:rsidRDefault="00715775" w:rsidP="00715775">
      <w:pPr>
        <w:pStyle w:val="Caption"/>
        <w:jc w:val="center"/>
      </w:pPr>
      <w:r>
        <w:t xml:space="preserve">Figure </w:t>
      </w:r>
      <w:r w:rsidR="00743E5B">
        <w:t>50:</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513E20B3" w:rsidR="00715775" w:rsidRDefault="00715775" w:rsidP="00715775">
      <w:pPr>
        <w:pStyle w:val="Caption"/>
        <w:jc w:val="center"/>
      </w:pPr>
      <w:r>
        <w:t xml:space="preserve">Figure </w:t>
      </w:r>
      <w:r w:rsidR="00743E5B">
        <w:t>51:</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659E331B" w:rsidR="0016765B" w:rsidRDefault="007202F9" w:rsidP="007202F9">
      <w:pPr>
        <w:pStyle w:val="Caption"/>
        <w:jc w:val="center"/>
      </w:pPr>
      <w:r>
        <w:t xml:space="preserve">Figure </w:t>
      </w:r>
      <w:r w:rsidR="00743E5B">
        <w:t>52:</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0D97475F" w:rsidR="004545CA" w:rsidRDefault="004545CA" w:rsidP="004545CA">
      <w:pPr>
        <w:pStyle w:val="Caption"/>
        <w:jc w:val="center"/>
      </w:pPr>
      <w:r>
        <w:t xml:space="preserve">Figure </w:t>
      </w:r>
      <w:r w:rsidR="00743E5B">
        <w:t>53</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bookmarkStart w:id="2734" w:name="_GoBack"/>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bookmarkEnd w:id="2734"/>
    </w:p>
    <w:p w14:paraId="3C28285D" w14:textId="53499CFA" w:rsidR="004545CA" w:rsidRDefault="004545CA" w:rsidP="004545CA">
      <w:pPr>
        <w:pStyle w:val="Caption"/>
        <w:jc w:val="center"/>
      </w:pPr>
      <w:r>
        <w:t xml:space="preserve">Figure </w:t>
      </w:r>
      <w:r w:rsidR="00743E5B">
        <w:t>54</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w:t>
      </w:r>
      <w:proofErr w:type="gramStart"/>
      <w:r w:rsidRPr="34B19DB5">
        <w:rPr>
          <w:rFonts w:ascii="Times New Roman" w:eastAsia="Times New Roman" w:hAnsi="Times New Roman" w:cs="Times New Roman"/>
          <w:sz w:val="24"/>
          <w:szCs w:val="24"/>
          <w:lang w:val="en-US"/>
        </w:rPr>
        <w:t>movement(</w:t>
      </w:r>
      <w:proofErr w:type="gramEnd"/>
      <w:r w:rsidRPr="34B19DB5">
        <w:rPr>
          <w:rFonts w:ascii="Times New Roman" w:eastAsia="Times New Roman" w:hAnsi="Times New Roman" w:cs="Times New Roman"/>
          <w:sz w:val="24"/>
          <w:szCs w:val="24"/>
          <w:lang w:val="en-US"/>
        </w:rPr>
        <w:t xml:space="preserve">)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2885" cy="4533043"/>
                    </a:xfrm>
                    <a:prstGeom prst="rect">
                      <a:avLst/>
                    </a:prstGeom>
                  </pic:spPr>
                </pic:pic>
              </a:graphicData>
            </a:graphic>
          </wp:inline>
        </w:drawing>
      </w:r>
    </w:p>
    <w:p w14:paraId="21867FEE" w14:textId="6B37B899" w:rsidR="00793607" w:rsidRPr="00B669D3" w:rsidRDefault="00E20695" w:rsidP="00B669D3">
      <w:pPr>
        <w:pStyle w:val="Caption"/>
        <w:jc w:val="center"/>
      </w:pPr>
      <w:r>
        <w:t xml:space="preserve">Figure </w:t>
      </w:r>
      <w:r w:rsidR="00743E5B">
        <w:t>55</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5B8D16F1" w:rsidR="39802142" w:rsidRDefault="00E20695" w:rsidP="39802142">
      <w:pPr>
        <w:pStyle w:val="Caption"/>
        <w:jc w:val="center"/>
      </w:pPr>
      <w:r>
        <w:t xml:space="preserve">Figure </w:t>
      </w:r>
      <w:r w:rsidR="00743E5B">
        <w:t>56</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41974FD4" w:rsidR="39802142" w:rsidRDefault="00E20695" w:rsidP="39802142">
      <w:pPr>
        <w:pStyle w:val="Caption"/>
        <w:jc w:val="center"/>
      </w:pPr>
      <w:r>
        <w:t xml:space="preserve">Figure </w:t>
      </w:r>
      <w:r w:rsidR="00743E5B">
        <w:t>57</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w:t>
      </w:r>
      <w:proofErr w:type="gramStart"/>
      <w:r w:rsidRPr="00F42D8E">
        <w:rPr>
          <w:rFonts w:ascii="Times New Roman" w:hAnsi="Times New Roman" w:cs="Times New Roman"/>
          <w:sz w:val="24"/>
          <w:szCs w:val="24"/>
        </w:rPr>
        <w:t>the every</w:t>
      </w:r>
      <w:proofErr w:type="gramEnd"/>
      <w:r w:rsidRPr="00F42D8E">
        <w:rPr>
          <w:rFonts w:ascii="Times New Roman" w:hAnsi="Times New Roman" w:cs="Times New Roman"/>
          <w:sz w:val="24"/>
          <w:szCs w:val="24"/>
        </w:rPr>
        <w:t xml:space="preserve">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03DFABFB" w14:textId="4FA89A07"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Preeti</w:t>
      </w:r>
      <w:proofErr w:type="spellEnd"/>
      <w:r>
        <w:rPr>
          <w:rFonts w:ascii="Times New Roman" w:eastAsia="Calibri" w:hAnsi="Times New Roman"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015129B" w14:textId="77777777"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31768B4B"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5E5257A3"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43E5B">
        <w:rPr>
          <w:rFonts w:ascii="Calibri" w:eastAsia="Calibri" w:hAnsi="Calibri" w:cs="Times New Roman"/>
          <w:i/>
          <w:iCs/>
          <w:color w:val="44546A" w:themeColor="text2"/>
          <w:sz w:val="18"/>
          <w:szCs w:val="18"/>
        </w:rPr>
        <w:t>58</w:t>
      </w:r>
      <w:r>
        <w:rPr>
          <w:rFonts w:ascii="Calibri" w:eastAsia="Calibri" w:hAnsi="Calibri" w:cs="Times New Roman"/>
          <w:i/>
          <w:iCs/>
          <w:color w:val="44546A" w:themeColor="text2"/>
          <w:sz w:val="18"/>
          <w:szCs w:val="18"/>
        </w:rPr>
        <w:t>: An infrared image. “</w:t>
      </w:r>
      <w:proofErr w:type="spellStart"/>
      <w:r>
        <w:rPr>
          <w:rFonts w:ascii="Calibri" w:eastAsia="Calibri" w:hAnsi="Calibri" w:cs="Times New Roman"/>
          <w:i/>
          <w:iCs/>
          <w:color w:val="44546A" w:themeColor="text2"/>
          <w:sz w:val="18"/>
          <w:szCs w:val="18"/>
        </w:rPr>
        <w:t>Ir</w:t>
      </w:r>
      <w:proofErr w:type="spellEnd"/>
      <w:r>
        <w:rPr>
          <w:rFonts w:ascii="Calibri" w:eastAsia="Calibri" w:hAnsi="Calibri" w:cs="Times New Roman"/>
          <w:i/>
          <w:iCs/>
          <w:color w:val="44546A" w:themeColor="text2"/>
          <w:sz w:val="18"/>
          <w:szCs w:val="18"/>
        </w:rPr>
        <w:t xml:space="preserve"> girl” by </w:t>
      </w:r>
      <w:proofErr w:type="spellStart"/>
      <w:r>
        <w:rPr>
          <w:rFonts w:ascii="Calibri" w:eastAsia="Calibri" w:hAnsi="Calibri" w:cs="Times New Roman"/>
          <w:i/>
          <w:iCs/>
          <w:color w:val="44546A" w:themeColor="text2"/>
          <w:sz w:val="18"/>
          <w:szCs w:val="18"/>
        </w:rPr>
        <w:t>Cody.pope</w:t>
      </w:r>
      <w:proofErr w:type="spellEnd"/>
      <w:r>
        <w:rPr>
          <w:rFonts w:ascii="Calibri" w:eastAsia="Calibri" w:hAnsi="Calibri" w:cs="Times New Roman"/>
          <w:i/>
          <w:iCs/>
          <w:color w:val="44546A" w:themeColor="text2"/>
          <w:sz w:val="18"/>
          <w:szCs w:val="18"/>
        </w:rPr>
        <w:t xml:space="preserv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6D42B602" w:rsidR="007202F9" w:rsidRDefault="007202F9" w:rsidP="001D7FE0">
                            <w:pPr>
                              <w:pStyle w:val="Caption"/>
                              <w:rPr>
                                <w:rFonts w:ascii="Arial" w:hAnsi="Arial" w:cs="Arial"/>
                                <w:noProof/>
                              </w:rPr>
                            </w:pPr>
                            <w:r>
                              <w:t>Figure 62: Active and Passive sensors</w:t>
                            </w:r>
                          </w:p>
                          <w:p w14:paraId="5C209794" w14:textId="77777777" w:rsidR="007202F9" w:rsidRDefault="007202F9"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CB58E4A" w14:textId="6D42B602" w:rsidR="007202F9" w:rsidRDefault="007202F9" w:rsidP="001D7FE0">
                      <w:pPr>
                        <w:pStyle w:val="Caption"/>
                        <w:rPr>
                          <w:rFonts w:ascii="Arial" w:hAnsi="Arial" w:cs="Arial"/>
                          <w:noProof/>
                        </w:rPr>
                      </w:pPr>
                      <w:r>
                        <w:t>Figure 62: Active and Passive sensors</w:t>
                      </w:r>
                    </w:p>
                    <w:p w14:paraId="5C209794" w14:textId="77777777" w:rsidR="007202F9" w:rsidRDefault="007202F9"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735" w:name="_Hlk26366066"/>
      <w:r>
        <w:rPr>
          <w:rFonts w:eastAsia="Calibri"/>
        </w:rPr>
        <w:t>Synthetic Aperture Radar</w:t>
      </w:r>
    </w:p>
    <w:bookmarkEnd w:id="2735"/>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CB49852"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63</w:t>
      </w:r>
      <w:r>
        <w:rPr>
          <w:rFonts w:ascii="Calibri" w:eastAsia="Calibri" w:hAnsi="Calibri" w:cs="Times New Roman"/>
          <w:i/>
          <w:iCs/>
          <w:color w:val="44546A" w:themeColor="text2"/>
          <w:sz w:val="18"/>
          <w:szCs w:val="18"/>
        </w:rPr>
        <w:t xml:space="preserve">: 1976 Synthetic Aperture Radar image of Willow Run Airport and vicinity. “15ftSARimage” by </w:t>
      </w:r>
      <w:proofErr w:type="spellStart"/>
      <w:r>
        <w:rPr>
          <w:rFonts w:ascii="Calibri" w:eastAsia="Calibri" w:hAnsi="Calibri" w:cs="Times New Roman"/>
          <w:i/>
          <w:iCs/>
          <w:color w:val="44546A" w:themeColor="text2"/>
          <w:sz w:val="18"/>
          <w:szCs w:val="18"/>
        </w:rPr>
        <w:t>Oldteched</w:t>
      </w:r>
      <w:proofErr w:type="spellEnd"/>
      <w:r>
        <w:rPr>
          <w:rFonts w:ascii="Calibri" w:eastAsia="Calibri" w:hAnsi="Calibri" w:cs="Times New Roman"/>
          <w:i/>
          <w:iCs/>
          <w:color w:val="44546A" w:themeColor="text2"/>
          <w:sz w:val="18"/>
          <w:szCs w:val="18"/>
        </w:rPr>
        <w:t xml:space="preserve">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202F9" w:rsidRDefault="007202F9"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7202F9" w:rsidRDefault="007202F9"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4"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" stroked="f">
                <v:textbox inset="0,0,0,0">
                  <w:txbxContent>
                    <w:p w14:paraId="6963FBC7" w14:textId="7F84211F" w:rsidR="007202F9" w:rsidRDefault="007202F9"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7202F9" w:rsidRDefault="007202F9"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Stefan </w:t>
      </w:r>
      <w:proofErr w:type="spellStart"/>
      <w:r>
        <w:rPr>
          <w:rFonts w:ascii="Times New Roman" w:eastAsia="Calibri" w:hAnsi="Times New Roman" w:cs="Times New Roman"/>
          <w:sz w:val="24"/>
          <w:szCs w:val="24"/>
        </w:rPr>
        <w:t>Mühlbauer</w:t>
      </w:r>
      <w:proofErr w:type="spellEnd"/>
      <w:r>
        <w:rPr>
          <w:rFonts w:ascii="Times New Roman" w:eastAsia="Calibri" w:hAnsi="Times New Roman"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Due to the post-processed graphics, methods must be used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 xml:space="preserve">A </w:t>
      </w:r>
      <w:proofErr w:type="gramStart"/>
      <w:r w:rsidR="00FE0204">
        <w:rPr>
          <w:rFonts w:ascii="Times New Roman" w:eastAsia="Calibri" w:hAnsi="Times New Roman" w:cs="Times New Roman"/>
          <w:sz w:val="24"/>
          <w:szCs w:val="24"/>
        </w:rPr>
        <w:t>files</w:t>
      </w:r>
      <w:proofErr w:type="gramEnd"/>
      <w:r w:rsidR="00FE0204">
        <w:rPr>
          <w:rFonts w:ascii="Times New Roman" w:eastAsia="Calibri" w:hAnsi="Times New Roman" w:cs="Times New Roman"/>
          <w:sz w:val="24"/>
          <w:szCs w:val="24"/>
        </w:rPr>
        <w:t xml:space="preserve">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36" w:name="_MON_1636442456"/>
    <w:bookmarkEnd w:id="273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04.75pt;height:330.75pt" o:ole="">
            <v:imagedata r:id="rId74" o:title="" cropbottom="148f" cropright="35865f"/>
          </v:shape>
          <o:OLEObject Type="Embed" ProgID="Word.OpenDocumentText.12" ShapeID="_x0000_i1043" DrawAspect="Content" ObjectID="_1648829184" r:id="rId75"/>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w:t>
      </w:r>
      <w:proofErr w:type="gramStart"/>
      <w:r>
        <w:rPr>
          <w:rFonts w:ascii="Calibri" w:eastAsia="Calibri" w:hAnsi="Calibri" w:cs="Times New Roman"/>
          <w:i/>
          <w:iCs/>
          <w:color w:val="44546A" w:themeColor="text2"/>
          <w:sz w:val="18"/>
          <w:szCs w:val="18"/>
        </w:rPr>
        <w:t>class  properties</w:t>
      </w:r>
      <w:proofErr w:type="gramEnd"/>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37" w:name="_MON_1636872363"/>
    <w:bookmarkEnd w:id="273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36" type="#_x0000_t75" style="width:204.75pt;height:88.5pt" o:ole="">
            <v:imagedata r:id="rId76" o:title="" cropbottom="148f" cropright="35865f"/>
          </v:shape>
          <o:OLEObject Type="Embed" ProgID="Word.OpenDocumentText.12" ShapeID="_x0000_i1036" DrawAspect="Content" ObjectID="_1648829185" r:id="rId77"/>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738" w:name="_Hlk26300808"/>
      <w:r>
        <w:rPr>
          <w:rFonts w:ascii="Times New Roman" w:eastAsia="Calibri" w:hAnsi="Times New Roman" w:cs="Times New Roman"/>
          <w:sz w:val="24"/>
          <w:szCs w:val="24"/>
        </w:rPr>
        <w:t xml:space="preserve">There is no visual data for the recon unit’s IR sensor to use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73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6E7CBAA3"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6ED39B0E" w:rsidR="007202F9" w:rsidRDefault="007202F9"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7202F9" w:rsidRDefault="007202F9"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289DE2D6" w14:textId="6ED39B0E" w:rsidR="007202F9" w:rsidRDefault="007202F9"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7202F9" w:rsidRDefault="007202F9"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3D89B6BE"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68</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w:t>
      </w:r>
      <w:proofErr w:type="gramStart"/>
      <w:r w:rsidR="003E5213">
        <w:rPr>
          <w:rFonts w:ascii="Times New Roman" w:eastAsia="Calibri" w:hAnsi="Times New Roman" w:cs="Times New Roman"/>
          <w:sz w:val="24"/>
          <w:szCs w:val="24"/>
        </w:rPr>
        <w:t>arbitrary, but</w:t>
      </w:r>
      <w:proofErr w:type="gramEnd"/>
      <w:r w:rsidR="003E5213">
        <w:rPr>
          <w:rFonts w:ascii="Times New Roman" w:eastAsia="Calibri" w:hAnsi="Times New Roman" w:cs="Times New Roman"/>
          <w:sz w:val="24"/>
          <w:szCs w:val="24"/>
        </w:rPr>
        <w:t xml:space="preserve">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73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proofErr w:type="spellStart"/>
      <w:r w:rsidR="003E5213" w:rsidRPr="003E5213">
        <w:rPr>
          <w:rFonts w:ascii="Times New Roman" w:eastAsia="Calibri" w:hAnsi="Times New Roman" w:cs="Times New Roman"/>
          <w:i/>
          <w:sz w:val="24"/>
          <w:szCs w:val="24"/>
        </w:rPr>
        <w:t>DataTable</w:t>
      </w:r>
      <w:proofErr w:type="spellEnd"/>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14EEFAB9"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w:t>
      </w:r>
      <w:proofErr w:type="gramStart"/>
      <w:r>
        <w:rPr>
          <w:rFonts w:ascii="Times New Roman" w:eastAsia="Calibri" w:hAnsi="Times New Roman" w:cs="Times New Roman"/>
          <w:sz w:val="24"/>
          <w:szCs w:val="24"/>
        </w:rPr>
        <w:t>contained,</w:t>
      </w:r>
      <w:proofErr w:type="gramEnd"/>
      <w:r>
        <w:rPr>
          <w:rFonts w:ascii="Times New Roman" w:eastAsia="Calibri" w:hAnsi="Times New Roman" w:cs="Times New Roman"/>
          <w:sz w:val="24"/>
          <w:szCs w:val="24"/>
        </w:rPr>
        <w:t xml:space="preserve"> </w:t>
      </w:r>
      <w:r w:rsidR="00D6753E">
        <w:rPr>
          <w:rFonts w:ascii="Times New Roman" w:eastAsia="Calibri" w:hAnsi="Times New Roman" w:cs="Times New Roman"/>
          <w:sz w:val="24"/>
          <w:szCs w:val="24"/>
        </w:rPr>
        <w:t>assumptions had to be made regarding the composition of objects in Everglades. Figure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ScoutDrone</w:t>
            </w:r>
            <w:proofErr w:type="spellEnd"/>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LightDrone</w:t>
            </w:r>
            <w:proofErr w:type="spellEnd"/>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HeavyDrone</w:t>
            </w:r>
            <w:proofErr w:type="spellEnd"/>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ReconDrone</w:t>
            </w:r>
            <w:proofErr w:type="spellEnd"/>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BeamPad</w:t>
            </w:r>
            <w:proofErr w:type="spellEnd"/>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Water + </w:t>
            </w:r>
            <w:proofErr w:type="spellStart"/>
            <w:r>
              <w:rPr>
                <w:rFonts w:ascii="Times New Roman" w:eastAsia="Calibri" w:hAnsi="Times New Roman" w:cs="Times New Roman"/>
                <w:sz w:val="24"/>
                <w:szCs w:val="24"/>
              </w:rPr>
              <w:t>montmor</w:t>
            </w:r>
            <w:proofErr w:type="spellEnd"/>
            <w:r>
              <w:rPr>
                <w:rFonts w:ascii="Times New Roman" w:eastAsia="Calibri" w:hAnsi="Times New Roman" w:cs="Times New Roman"/>
                <w:sz w:val="24"/>
                <w:szCs w:val="24"/>
              </w:rPr>
              <w:t xml:space="preserve">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RoundStone</w:t>
            </w:r>
            <w:proofErr w:type="spellEnd"/>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4B386166" w:rsidR="00D6753E" w:rsidRDefault="004A7E3B" w:rsidP="004A7E3B">
      <w:pPr>
        <w:pStyle w:val="Caption"/>
        <w:rPr>
          <w:rFonts w:ascii="Times New Roman" w:hAnsi="Times New Roman"/>
          <w:sz w:val="24"/>
          <w:szCs w:val="24"/>
        </w:rPr>
      </w:pPr>
      <w:r>
        <w:t xml:space="preserve">Table </w:t>
      </w:r>
      <w:r>
        <w:fldChar w:fldCharType="begin"/>
      </w:r>
      <w:r>
        <w:instrText xml:space="preserve"> SEQ Table \* ARABIC </w:instrText>
      </w:r>
      <w:r>
        <w:fldChar w:fldCharType="separate"/>
      </w:r>
      <w:r w:rsidR="00CE2C9F">
        <w:rPr>
          <w:noProof/>
        </w:rPr>
        <w:t>4</w:t>
      </w:r>
      <w:r>
        <w:fldChar w:fldCharType="end"/>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13E9385F"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79)</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0">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517ABE3B" w:rsidR="001D7FE0" w:rsidRDefault="001D7FE0" w:rsidP="00B80E11">
      <w:pPr>
        <w:pStyle w:val="Caption"/>
        <w:jc w:val="both"/>
      </w:pPr>
      <w:r>
        <w:t xml:space="preserve">Figure </w:t>
      </w:r>
      <w:r w:rsidR="005B3193">
        <w:t>79</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7508E364"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80)</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13B9128F" w:rsidR="00B80E11" w:rsidRPr="00B82D7C" w:rsidRDefault="001D7FE0" w:rsidP="00B82D7C">
      <w:pPr>
        <w:pStyle w:val="Caption"/>
        <w:jc w:val="both"/>
      </w:pPr>
      <w:r>
        <w:t xml:space="preserve">Figure </w:t>
      </w:r>
      <w:r w:rsidR="005B3193">
        <w:t>80</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07ED42A4"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81)</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4">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8527A3A" w:rsidR="001D7FE0" w:rsidRDefault="001D7FE0" w:rsidP="001D7FE0">
      <w:pPr>
        <w:pStyle w:val="Caption"/>
        <w:jc w:val="both"/>
      </w:pPr>
      <w:r>
        <w:t xml:space="preserve">Figure </w:t>
      </w:r>
      <w:r w:rsidR="005B3193">
        <w:t>81</w:t>
      </w:r>
      <w:r>
        <w:t>:</w:t>
      </w:r>
      <w:r w:rsidR="006E0805">
        <w:t xml:space="preserve"> Plane (water) image</w:t>
      </w:r>
      <w:r>
        <w:t xml:space="preserve"> and </w:t>
      </w:r>
      <w:r w:rsidR="006E0805">
        <w:t xml:space="preserve">water + </w:t>
      </w:r>
      <w:proofErr w:type="spellStart"/>
      <w:r w:rsidR="006E0805">
        <w:t>montmor</w:t>
      </w:r>
      <w:proofErr w:type="spellEnd"/>
      <w:r w:rsidR="006E0805">
        <w:t xml:space="preserve">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653B1BFD"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To distinguish them from other stones, goethite was chosen assuming its oxidation results in a reddish-brown desert color (Fig. 82).</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6">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7F0F2DB" w:rsidR="00A85E44" w:rsidRDefault="00A85E44" w:rsidP="00A85E44">
      <w:pPr>
        <w:pStyle w:val="Caption"/>
        <w:jc w:val="both"/>
        <w:rPr>
          <w:rFonts w:ascii="Times New Roman" w:hAnsi="Times New Roman"/>
          <w:sz w:val="24"/>
          <w:szCs w:val="24"/>
        </w:rPr>
      </w:pPr>
      <w:r>
        <w:t xml:space="preserve">Figure </w:t>
      </w:r>
      <w:r>
        <w:fldChar w:fldCharType="begin"/>
      </w:r>
      <w:r>
        <w:instrText xml:space="preserve"> SEQ Figure \* ARABIC </w:instrText>
      </w:r>
      <w:r>
        <w:fldChar w:fldCharType="separate"/>
      </w:r>
      <w:r w:rsidR="00CE2C9F">
        <w:rPr>
          <w:noProof/>
        </w:rPr>
        <w:t>5</w:t>
      </w:r>
      <w:r>
        <w:fldChar w:fldCharType="end"/>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RoundStones</w:t>
      </w:r>
      <w:proofErr w:type="spellEnd"/>
      <w:r>
        <w:rPr>
          <w:rFonts w:ascii="Times New Roman" w:eastAsia="Calibri" w:hAnsi="Times New Roman" w:cs="Times New Roman"/>
          <w:sz w:val="24"/>
          <w:szCs w:val="24"/>
        </w:rPr>
        <w:t xml:space="preserve">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8">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05EAAC59" w:rsidR="00A85E44" w:rsidRDefault="00A85E44" w:rsidP="00A85E44">
      <w:pPr>
        <w:pStyle w:val="Caption"/>
        <w:jc w:val="both"/>
        <w:rPr>
          <w:rFonts w:ascii="Times New Roman" w:hAnsi="Times New Roman"/>
          <w:sz w:val="24"/>
          <w:szCs w:val="24"/>
        </w:rPr>
      </w:pPr>
      <w:r>
        <w:t xml:space="preserve">Figure </w:t>
      </w:r>
      <w:r>
        <w:fldChar w:fldCharType="begin"/>
      </w:r>
      <w:r>
        <w:instrText xml:space="preserve"> SEQ Figure \* ARABIC </w:instrText>
      </w:r>
      <w:r>
        <w:fldChar w:fldCharType="separate"/>
      </w:r>
      <w:r w:rsidR="00CE2C9F">
        <w:rPr>
          <w:noProof/>
        </w:rPr>
        <w:t>6</w:t>
      </w:r>
      <w:r>
        <w:fldChar w:fldCharType="end"/>
      </w:r>
      <w:r>
        <w:t xml:space="preserve">: </w:t>
      </w:r>
      <w:proofErr w:type="spellStart"/>
      <w:r>
        <w:t>RoundStone</w:t>
      </w:r>
      <w:proofErr w:type="spellEnd"/>
      <w:r>
        <w:t xml:space="preserv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05026D3D" w:rsidR="001D7FE0" w:rsidRPr="00421EEB" w:rsidRDefault="00A1467D"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BeamPad</w:t>
      </w:r>
      <w:proofErr w:type="spellEnd"/>
      <w:r>
        <w:rPr>
          <w:rFonts w:ascii="Times New Roman" w:eastAsia="Calibri" w:hAnsi="Times New Roman" w:cs="Times New Roman"/>
          <w:sz w:val="24"/>
          <w:szCs w:val="24"/>
        </w:rPr>
        <w:t xml:space="preserve">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84)</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CC54F06" w:rsidR="001D7FE0" w:rsidRDefault="001D7FE0" w:rsidP="005B3193">
      <w:pPr>
        <w:pStyle w:val="Caption"/>
        <w:jc w:val="both"/>
      </w:pPr>
      <w:r>
        <w:t xml:space="preserve">Figure </w:t>
      </w:r>
      <w:r w:rsidR="005B3193">
        <w:t>82</w:t>
      </w:r>
      <w:r>
        <w:t xml:space="preserve">: </w:t>
      </w:r>
      <w:proofErr w:type="spellStart"/>
      <w:r w:rsidR="00A1467D">
        <w:t>BeamPad</w:t>
      </w:r>
      <w:proofErr w:type="spellEnd"/>
      <w:r w:rsidR="00A1467D">
        <w:t xml:space="preserve">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7E35F510" w:rsidR="00A1467D" w:rsidRPr="00B82D7C" w:rsidRDefault="00B82D7C" w:rsidP="00B82D7C">
      <w:pPr>
        <w:pStyle w:val="Caption"/>
        <w:jc w:val="both"/>
        <w:rPr>
          <w:rFonts w:ascii="Arial" w:eastAsia="Arial" w:hAnsi="Arial" w:cs="Arial"/>
          <w:sz w:val="22"/>
          <w:szCs w:val="22"/>
        </w:rPr>
      </w:pPr>
      <w:r>
        <w:t xml:space="preserve">Figure </w:t>
      </w:r>
      <w:r>
        <w:fldChar w:fldCharType="begin"/>
      </w:r>
      <w:r>
        <w:instrText xml:space="preserve"> SEQ Figure \* ARABIC </w:instrText>
      </w:r>
      <w:r>
        <w:fldChar w:fldCharType="separate"/>
      </w:r>
      <w:r w:rsidR="00CE2C9F">
        <w:rPr>
          <w:noProof/>
        </w:rPr>
        <w:t>7</w:t>
      </w:r>
      <w:r>
        <w:fldChar w:fldCharType="end"/>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5">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6622EA4A" w:rsidR="001D7FE0" w:rsidRDefault="001D7FE0" w:rsidP="001D7FE0">
      <w:pPr>
        <w:pStyle w:val="Caption"/>
        <w:jc w:val="both"/>
      </w:pPr>
      <w:r>
        <w:t xml:space="preserve">Figure </w:t>
      </w:r>
      <w:r w:rsidR="005B3193">
        <w:t>83</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7">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1AF86C0E" w:rsidR="001D7FE0" w:rsidRDefault="001D7FE0" w:rsidP="001D7FE0">
      <w:pPr>
        <w:pStyle w:val="Caption"/>
        <w:jc w:val="both"/>
      </w:pPr>
      <w:r>
        <w:t xml:space="preserve">Figure </w:t>
      </w:r>
      <w:r w:rsidR="005B3193">
        <w:t>84</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99">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0AAE325" w:rsidR="001D7FE0" w:rsidRDefault="001D7FE0" w:rsidP="001D7FE0">
      <w:pPr>
        <w:pStyle w:val="Caption"/>
        <w:jc w:val="both"/>
      </w:pPr>
      <w:r>
        <w:t xml:space="preserve">Figure </w:t>
      </w:r>
      <w:r w:rsidR="005B3193">
        <w:t>85</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1">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1F4C2FF3" w:rsidR="001D7FE0" w:rsidRPr="00EB55A3" w:rsidRDefault="001D7FE0" w:rsidP="001D7FE0">
      <w:pPr>
        <w:pStyle w:val="Caption"/>
        <w:jc w:val="center"/>
        <w:rPr>
          <w:rFonts w:ascii="Times New Roman" w:hAnsi="Times New Roman"/>
          <w:sz w:val="24"/>
          <w:szCs w:val="24"/>
        </w:rPr>
      </w:pPr>
      <w:r>
        <w:t xml:space="preserve">Figure </w:t>
      </w:r>
      <w:r w:rsidR="005B3193">
        <w:t>86</w:t>
      </w:r>
      <w:r>
        <w:t>: Recon unit</w:t>
      </w:r>
      <w:r w:rsidR="00B82D7C">
        <w:t xml:space="preserve"> image and PVC plastic</w:t>
      </w:r>
      <w:r>
        <w:t xml:space="preserve"> reflectance plot from spectral library. Gif plot from USGS Spectral Library 7. Reprinted with permission. [9]</w:t>
      </w:r>
    </w:p>
    <w:bookmarkEnd w:id="273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Sensor configurations are passed to Unreal through the </w:t>
      </w:r>
      <w:proofErr w:type="spellStart"/>
      <w:r>
        <w:rPr>
          <w:rFonts w:ascii="Times New Roman" w:eastAsia="Calibri" w:hAnsi="Times New Roman" w:cs="Times New Roman"/>
          <w:sz w:val="24"/>
          <w:szCs w:val="24"/>
        </w:rPr>
        <w:t>GROUP_Initialization</w:t>
      </w:r>
      <w:proofErr w:type="spellEnd"/>
      <w:r>
        <w:rPr>
          <w:rFonts w:ascii="Times New Roman" w:eastAsia="Calibri" w:hAnsi="Times New Roman" w:cs="Times New Roman"/>
          <w:sz w:val="24"/>
          <w:szCs w:val="24"/>
        </w:rPr>
        <w:t xml:space="preserve">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EB4B6F2"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3">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31CCEB8F"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87</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18E4F9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These stencil values allow different objects to be differentiated and have different color values applied to them according to their temperature (Fig. ).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B8FC4DE" w:rsidR="001D7FE0" w:rsidRDefault="001D7FE0" w:rsidP="001D7FE0">
      <w:pPr>
        <w:keepNext/>
        <w:spacing w:line="254" w:lineRule="auto"/>
        <w:jc w:val="both"/>
      </w:pPr>
    </w:p>
    <w:p w14:paraId="3DAAF4B2" w14:textId="4C1C3599" w:rsidR="001D7FE0" w:rsidRDefault="001D7FE0" w:rsidP="00B80E11">
      <w:pPr>
        <w:pStyle w:val="Caption"/>
        <w:jc w:val="center"/>
      </w:pPr>
      <w:r>
        <w:t xml:space="preserve">Figure </w:t>
      </w:r>
      <w:r w:rsidR="005B3193">
        <w:t>88</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2D71EE5A"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w:t>
      </w:r>
      <w:proofErr w:type="spellStart"/>
      <w:r w:rsidR="00FC6502">
        <w:rPr>
          <w:rFonts w:ascii="Times New Roman" w:eastAsia="Calibri" w:hAnsi="Times New Roman" w:cs="Times New Roman"/>
          <w:sz w:val="24"/>
          <w:szCs w:val="24"/>
        </w:rPr>
        <w:t>uv</w:t>
      </w:r>
      <w:proofErr w:type="spellEnd"/>
      <w:r w:rsidR="00FC6502">
        <w:rPr>
          <w:rFonts w:ascii="Times New Roman" w:eastAsia="Calibri" w:hAnsi="Times New Roman" w:cs="Times New Roman"/>
          <w:sz w:val="24"/>
          <w:szCs w:val="24"/>
        </w:rPr>
        <w:t xml:space="preserve">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 xml:space="preserve">Fresnel materials utilize dot product to calculate surface </w:t>
      </w:r>
      <w:proofErr w:type="spellStart"/>
      <w:r w:rsidR="001D7FE0">
        <w:rPr>
          <w:rFonts w:ascii="Times New Roman" w:eastAsia="Calibri" w:hAnsi="Times New Roman" w:cs="Times New Roman"/>
          <w:sz w:val="24"/>
          <w:szCs w:val="24"/>
        </w:rPr>
        <w:t>normals</w:t>
      </w:r>
      <w:proofErr w:type="spellEnd"/>
      <w:r w:rsidR="001D7FE0">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4">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5">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004E47B0"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89</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9B50454" w:rsidR="001D7FE0" w:rsidRDefault="00FC6502" w:rsidP="001D7FE0">
      <w:pPr>
        <w:spacing w:line="254" w:lineRule="auto"/>
        <w:rPr>
          <w:rFonts w:ascii="Calibri" w:eastAsia="Calibri" w:hAnsi="Calibri" w:cs="Times New Roman"/>
        </w:rPr>
      </w:pPr>
      <w:r>
        <w:rPr>
          <w:rFonts w:ascii="Calibri" w:eastAsia="Calibri" w:hAnsi="Calibri" w:cs="Times New Roman"/>
        </w:rPr>
        <w:t>The final step is to apply a panning noise texture that adds some distortion to the thermal vision. The final effect can be seen in Figure .</w:t>
      </w:r>
    </w:p>
    <w:p w14:paraId="3323DF8B"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6D7E5DD"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10DE0E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53CBF03" w14:textId="539A49CB"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5E3B8C6D"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90</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40"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740"/>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w:t>
      </w:r>
      <w:proofErr w:type="spellStart"/>
      <w:r w:rsidRPr="440E15F6">
        <w:rPr>
          <w:rFonts w:ascii="Times New Roman" w:eastAsia="Times New Roman" w:hAnsi="Times New Roman" w:cs="Times New Roman"/>
          <w:sz w:val="24"/>
          <w:szCs w:val="24"/>
          <w:lang w:val="en-US"/>
        </w:rPr>
        <w:t>Group_Initialization</w:t>
      </w:r>
      <w:proofErr w:type="spellEnd"/>
      <w:r w:rsidRPr="440E15F6">
        <w:rPr>
          <w:rFonts w:ascii="Times New Roman" w:eastAsia="Times New Roman" w:hAnsi="Times New Roman" w:cs="Times New Roman"/>
          <w:sz w:val="24"/>
          <w:szCs w:val="24"/>
          <w:lang w:val="en-US"/>
        </w:rPr>
        <w:t>”,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946D809" w:rsidR="007B465F" w:rsidRDefault="005B3193" w:rsidP="007B465F">
      <w:pPr>
        <w:pStyle w:val="Caption"/>
        <w:jc w:val="center"/>
      </w:pPr>
      <w:r>
        <w:t xml:space="preserve">Figure 91: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w:t>
      </w:r>
      <w:proofErr w:type="spellStart"/>
      <w:r w:rsidRPr="440E15F6">
        <w:rPr>
          <w:rFonts w:ascii="Times New Roman" w:eastAsia="Times New Roman" w:hAnsi="Times New Roman" w:cs="Times New Roman"/>
          <w:sz w:val="24"/>
          <w:szCs w:val="24"/>
          <w:lang w:val="en-US"/>
        </w:rPr>
        <w:t>game_init</w:t>
      </w:r>
      <w:proofErr w:type="spellEnd"/>
      <w:r w:rsidRPr="440E15F6">
        <w:rPr>
          <w:rFonts w:ascii="Times New Roman" w:eastAsia="Times New Roman" w:hAnsi="Times New Roman" w:cs="Times New Roman"/>
          <w:sz w:val="24"/>
          <w:szCs w:val="24"/>
          <w:lang w:val="en-US"/>
        </w:rPr>
        <w: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71800C88" w:rsidR="007B465F" w:rsidRDefault="005B3193" w:rsidP="007B465F">
      <w:pPr>
        <w:pStyle w:val="Caption"/>
        <w:jc w:val="center"/>
      </w:pPr>
      <w:r>
        <w:t xml:space="preserve">Figure 92: </w:t>
      </w:r>
      <w:r w:rsidR="007B465F">
        <w:t xml:space="preserve">Excerpt from </w:t>
      </w:r>
      <w:proofErr w:type="spellStart"/>
      <w:r w:rsidR="007B465F">
        <w:t>game_init</w:t>
      </w:r>
      <w:proofErr w:type="spellEnd"/>
      <w:r w:rsidR="007B465F">
        <w:t xml:space="preserve">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CCB299"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w:t>
      </w:r>
      <w:proofErr w:type="spellStart"/>
      <w:r w:rsidRPr="440E15F6">
        <w:rPr>
          <w:rFonts w:ascii="Times New Roman" w:eastAsia="Times New Roman" w:hAnsi="Times New Roman" w:cs="Times New Roman"/>
          <w:sz w:val="24"/>
          <w:szCs w:val="24"/>
          <w:lang w:val="en-US"/>
        </w:rPr>
        <w:t>PlayerConfig.json</w:t>
      </w:r>
      <w:proofErr w:type="spellEnd"/>
      <w:r w:rsidRPr="440E15F6">
        <w:rPr>
          <w:rFonts w:ascii="Times New Roman" w:eastAsia="Times New Roman" w:hAnsi="Times New Roman" w:cs="Times New Roman"/>
          <w:sz w:val="24"/>
          <w:szCs w:val="24"/>
          <w:lang w:val="en-US"/>
        </w:rPr>
        <w:t>”</w:t>
      </w:r>
      <w:r w:rsidR="00FC6502">
        <w:rPr>
          <w:rFonts w:ascii="Times New Roman" w:eastAsia="Times New Roman" w:hAnsi="Times New Roman" w:cs="Times New Roman"/>
          <w:sz w:val="24"/>
          <w:szCs w:val="24"/>
          <w:lang w:val="en-US"/>
        </w:rPr>
        <w:t xml:space="preserve"> (Fig. )</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77AD14CC" w:rsidR="007B465F" w:rsidRDefault="005B3193" w:rsidP="007B465F">
      <w:pPr>
        <w:pStyle w:val="Caption"/>
        <w:jc w:val="center"/>
      </w:pPr>
      <w:r>
        <w:t xml:space="preserve">Figure 93: </w:t>
      </w:r>
      <w:r w:rsidR="007B465F">
        <w:t xml:space="preserve">Excerpt from </w:t>
      </w:r>
      <w:proofErr w:type="spellStart"/>
      <w:r w:rsidR="007B465F">
        <w:t>PlayerConfig</w:t>
      </w:r>
      <w:proofErr w:type="spellEnd"/>
      <w:r w:rsidR="007B465F">
        <w:t xml:space="preserve">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0">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65406A3"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94: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1">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84F0318" w:rsidR="39802142" w:rsidRDefault="005B3193" w:rsidP="39802142">
      <w:pPr>
        <w:pStyle w:val="Caption"/>
        <w:jc w:val="center"/>
      </w:pPr>
      <w:r>
        <w:t xml:space="preserve">Figure 95: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741" w:author="David Gravett" w:date="2019-12-01T10:21:00Z"/>
          <w:rFonts w:ascii="Times New Roman" w:hAnsi="Times New Roman" w:cs="Times New Roman"/>
          <w:sz w:val="24"/>
          <w:szCs w:val="24"/>
          <w:lang w:val="en-US"/>
        </w:rPr>
      </w:pPr>
      <w:ins w:id="274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743" w:author="David Gravett" w:date="2019-12-01T10:21:00Z"/>
          <w:rFonts w:ascii="Times New Roman" w:hAnsi="Times New Roman" w:cs="Times New Roman"/>
          <w:sz w:val="24"/>
          <w:szCs w:val="24"/>
          <w:lang w:val="en-US"/>
        </w:rPr>
      </w:pPr>
      <w:ins w:id="274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745" w:author="David Gravett" w:date="2019-12-01T10:21:00Z"/>
          <w:rFonts w:ascii="Times New Roman" w:hAnsi="Times New Roman" w:cs="Times New Roman"/>
          <w:sz w:val="24"/>
          <w:szCs w:val="24"/>
          <w:lang w:val="en-US"/>
        </w:rPr>
      </w:pPr>
      <w:ins w:id="274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747" w:author="David Gravett" w:date="2019-12-01T10:21:00Z"/>
          <w:rFonts w:ascii="Times New Roman" w:hAnsi="Times New Roman" w:cs="Times New Roman"/>
          <w:sz w:val="24"/>
          <w:szCs w:val="24"/>
          <w:lang w:val="en-US"/>
        </w:rPr>
      </w:pPr>
      <w:ins w:id="274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05215231" w14:textId="77777777" w:rsidR="00191AB1" w:rsidRDefault="00191AB1" w:rsidP="007B465F">
      <w:pPr>
        <w:pStyle w:val="TOCHeading"/>
        <w:rPr>
          <w:sz w:val="40"/>
          <w:szCs w:val="40"/>
        </w:rPr>
      </w:pPr>
    </w:p>
    <w:p w14:paraId="21F2645E" w14:textId="2C77A5D3" w:rsidR="39802142" w:rsidRPr="007B465F" w:rsidRDefault="00D90F83" w:rsidP="007B465F">
      <w:pPr>
        <w:pStyle w:val="TOCHeading"/>
        <w:rPr>
          <w:sz w:val="40"/>
          <w:szCs w:val="40"/>
        </w:rPr>
      </w:pPr>
      <w:r>
        <w:rPr>
          <w:sz w:val="40"/>
          <w:szCs w:val="40"/>
        </w:rPr>
        <w:t>References</w:t>
      </w:r>
    </w:p>
    <w:p w14:paraId="0A0F8A9D" w14:textId="099A191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w:t>
      </w:r>
      <w:proofErr w:type="spellStart"/>
      <w:r w:rsidRPr="514A926F">
        <w:rPr>
          <w:rFonts w:ascii="Times New Roman" w:hAnsi="Times New Roman" w:cs="Times New Roman"/>
          <w:sz w:val="24"/>
          <w:szCs w:val="24"/>
        </w:rPr>
        <w:t>Preeti</w:t>
      </w:r>
      <w:proofErr w:type="spellEnd"/>
      <w:r w:rsidRPr="514A926F">
        <w:rPr>
          <w:rFonts w:ascii="Times New Roman" w:hAnsi="Times New Roman" w:cs="Times New Roman"/>
          <w:sz w:val="24"/>
          <w:szCs w:val="24"/>
        </w:rPr>
        <w:t xml:space="preserve">. “Infrared Sensors or IR Sensors.” (2 January 2012) Engineers Garage. retrieved from </w:t>
      </w:r>
      <w:hyperlink r:id="rId112">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3">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w:t>
      </w:r>
      <w:proofErr w:type="spellStart"/>
      <w:r w:rsidRPr="514A926F">
        <w:rPr>
          <w:rFonts w:ascii="Times New Roman" w:hAnsi="Times New Roman" w:cs="Times New Roman"/>
          <w:sz w:val="24"/>
          <w:szCs w:val="24"/>
        </w:rPr>
        <w:t>Mühlbauer</w:t>
      </w:r>
      <w:proofErr w:type="spellEnd"/>
      <w:r w:rsidRPr="514A926F">
        <w:rPr>
          <w:rFonts w:ascii="Times New Roman" w:hAnsi="Times New Roman" w:cs="Times New Roman"/>
          <w:sz w:val="24"/>
          <w:szCs w:val="24"/>
        </w:rPr>
        <w:t xml:space="preserve">, Stefan. “Moving objects and their displacement in SAR images.” (10 April 2016) Geo Awesomeness. retrieved from </w:t>
      </w:r>
      <w:hyperlink r:id="rId114">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5">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[5] “</w:t>
      </w:r>
      <w:proofErr w:type="spellStart"/>
      <w:r w:rsidRPr="514A926F">
        <w:rPr>
          <w:rFonts w:ascii="Times New Roman" w:hAnsi="Times New Roman" w:cs="Times New Roman"/>
          <w:sz w:val="24"/>
          <w:szCs w:val="24"/>
        </w:rPr>
        <w:t>Ir</w:t>
      </w:r>
      <w:proofErr w:type="spellEnd"/>
      <w:r w:rsidRPr="514A926F">
        <w:rPr>
          <w:rFonts w:ascii="Times New Roman" w:hAnsi="Times New Roman" w:cs="Times New Roman"/>
          <w:sz w:val="24"/>
          <w:szCs w:val="24"/>
        </w:rPr>
        <w:t xml:space="preserve"> girl”. </w:t>
      </w:r>
      <w:hyperlink r:id="rId116">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7">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w:t>
      </w:r>
      <w:proofErr w:type="spellStart"/>
      <w:r w:rsidRPr="514A926F">
        <w:rPr>
          <w:rFonts w:ascii="Times New Roman" w:hAnsi="Times New Roman" w:cs="Times New Roman"/>
          <w:sz w:val="24"/>
          <w:szCs w:val="24"/>
        </w:rPr>
        <w:t>Oldteched</w:t>
      </w:r>
      <w:proofErr w:type="spellEnd"/>
      <w:r w:rsidRPr="514A926F">
        <w:rPr>
          <w:rFonts w:ascii="Times New Roman" w:hAnsi="Times New Roman" w:cs="Times New Roman"/>
          <w:sz w:val="24"/>
          <w:szCs w:val="24"/>
        </w:rPr>
        <w:t xml:space="preserve">. Wikimedia Commons. </w:t>
      </w:r>
      <w:hyperlink r:id="rId118">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[7] “</w:t>
      </w:r>
      <w:proofErr w:type="spellStart"/>
      <w:r w:rsidRPr="514A926F">
        <w:rPr>
          <w:rFonts w:ascii="Times New Roman" w:hAnsi="Times New Roman" w:cs="Times New Roman"/>
          <w:sz w:val="24"/>
          <w:szCs w:val="24"/>
        </w:rPr>
        <w:t>Sarresrp</w:t>
      </w:r>
      <w:proofErr w:type="spellEnd"/>
      <w:r w:rsidRPr="514A926F">
        <w:rPr>
          <w:rFonts w:ascii="Times New Roman" w:hAnsi="Times New Roman" w:cs="Times New Roman"/>
          <w:sz w:val="24"/>
          <w:szCs w:val="24"/>
        </w:rPr>
        <w:t xml:space="preserve">”. </w:t>
      </w:r>
      <w:hyperlink r:id="rId119">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0"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1">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proofErr w:type="spellStart"/>
      <w:r w:rsidRPr="514A926F">
        <w:rPr>
          <w:rFonts w:ascii="Times New Roman" w:hAnsi="Times New Roman" w:cs="Times New Roman"/>
          <w:sz w:val="24"/>
          <w:szCs w:val="24"/>
        </w:rPr>
        <w:t>Kokaly</w:t>
      </w:r>
      <w:proofErr w:type="spellEnd"/>
      <w:r w:rsidRPr="514A926F">
        <w:rPr>
          <w:rFonts w:ascii="Times New Roman" w:hAnsi="Times New Roman" w:cs="Times New Roman"/>
          <w:sz w:val="24"/>
          <w:szCs w:val="24"/>
        </w:rPr>
        <w:t xml:space="preserve">, R.F., Clark, R.N., Swayze, G.A., </w:t>
      </w:r>
      <w:proofErr w:type="spellStart"/>
      <w:r w:rsidRPr="514A926F">
        <w:rPr>
          <w:rFonts w:ascii="Times New Roman" w:hAnsi="Times New Roman" w:cs="Times New Roman"/>
          <w:sz w:val="24"/>
          <w:szCs w:val="24"/>
        </w:rPr>
        <w:t>Livo</w:t>
      </w:r>
      <w:proofErr w:type="spellEnd"/>
      <w:r w:rsidRPr="514A926F">
        <w:rPr>
          <w:rFonts w:ascii="Times New Roman" w:hAnsi="Times New Roman" w:cs="Times New Roman"/>
          <w:sz w:val="24"/>
          <w:szCs w:val="24"/>
        </w:rPr>
        <w:t xml:space="preserve">, K.E., </w:t>
      </w:r>
      <w:proofErr w:type="spellStart"/>
      <w:r w:rsidRPr="514A926F">
        <w:rPr>
          <w:rFonts w:ascii="Times New Roman" w:hAnsi="Times New Roman" w:cs="Times New Roman"/>
          <w:sz w:val="24"/>
          <w:szCs w:val="24"/>
        </w:rPr>
        <w:t>Hoefen</w:t>
      </w:r>
      <w:proofErr w:type="spellEnd"/>
      <w:r w:rsidRPr="514A926F">
        <w:rPr>
          <w:rFonts w:ascii="Times New Roman" w:hAnsi="Times New Roman" w:cs="Times New Roman"/>
          <w:sz w:val="24"/>
          <w:szCs w:val="24"/>
        </w:rPr>
        <w:t xml:space="preserve">, T.M., Pearson, N.C., Wise, R.A., </w:t>
      </w:r>
      <w:proofErr w:type="spellStart"/>
      <w:r w:rsidRPr="514A926F">
        <w:rPr>
          <w:rFonts w:ascii="Times New Roman" w:hAnsi="Times New Roman" w:cs="Times New Roman"/>
          <w:sz w:val="24"/>
          <w:szCs w:val="24"/>
        </w:rPr>
        <w:t>Benzel</w:t>
      </w:r>
      <w:proofErr w:type="spellEnd"/>
      <w:r w:rsidRPr="514A926F">
        <w:rPr>
          <w:rFonts w:ascii="Times New Roman" w:hAnsi="Times New Roman" w:cs="Times New Roman"/>
          <w:sz w:val="24"/>
          <w:szCs w:val="24"/>
        </w:rPr>
        <w:t xml:space="preserve">, W.M., Lowers, H.A., Driscoll, R.L., and Klein, A.J., 2017, USGS Spectral Library Version 7: U.S. Geological Survey Data Series 1035, 61 p., </w:t>
      </w:r>
      <w:hyperlink r:id="rId122">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proofErr w:type="gramStart"/>
      <w:r w:rsidRPr="514A926F">
        <w:rPr>
          <w:rFonts w:ascii="Times New Roman" w:eastAsia="Times New Roman" w:hAnsi="Times New Roman" w:cs="Times New Roman"/>
          <w:sz w:val="24"/>
          <w:szCs w:val="24"/>
        </w:rPr>
        <w:t>]</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.com</w:t>
      </w:r>
      <w:proofErr w:type="gramEnd"/>
      <w:r w:rsidR="00743E5B" w:rsidRPr="00211174">
        <w:rPr>
          <w:rFonts w:ascii="Times New Roman" w:eastAsia="Times New Roman" w:hAnsi="Times New Roman" w:cs="Times New Roman"/>
          <w:sz w:val="24"/>
          <w:szCs w:val="24"/>
        </w:rPr>
        <w:t xml:space="preserve">.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w:t>
      </w:r>
      <w:r w:rsidR="00211174" w:rsidRPr="00211174">
        <w:rPr>
          <w:rFonts w:ascii="Times New Roman" w:hAnsi="Times New Roman" w:cs="Times New Roman"/>
          <w:sz w:val="24"/>
          <w:szCs w:val="24"/>
        </w:rPr>
        <w:t>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lastRenderedPageBreak/>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3">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108867A6" w14:textId="3FA09C10" w:rsidR="514A926F" w:rsidRPr="00743E5B"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271A71E6" w14:textId="41C7E9F6" w:rsidR="514A926F" w:rsidRDefault="514A926F" w:rsidP="514A926F">
      <w:pPr>
        <w:rPr>
          <w:rFonts w:ascii="Times New Roman" w:eastAsia="Times New Roman" w:hAnsi="Times New Roman" w:cs="Times New Roman"/>
          <w:sz w:val="24"/>
          <w:szCs w:val="24"/>
        </w:rPr>
      </w:pPr>
    </w:p>
    <w:p w14:paraId="75CDE7A4" w14:textId="48FBA47F"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proofErr w:type="gramStart"/>
      <w:r w:rsidRPr="514A926F">
        <w:rPr>
          <w:rFonts w:ascii="Times New Roman" w:eastAsia="Times New Roman" w:hAnsi="Times New Roman" w:cs="Times New Roman"/>
          <w:sz w:val="24"/>
          <w:szCs w:val="24"/>
        </w:rPr>
        <w:t>]  Softwaretestinghelp.com</w:t>
      </w:r>
      <w:proofErr w:type="gramEnd"/>
      <w:r w:rsidRPr="514A926F">
        <w:rPr>
          <w:rFonts w:ascii="Times New Roman" w:eastAsia="Times New Roman" w:hAnsi="Times New Roman" w:cs="Times New Roman"/>
          <w:sz w:val="24"/>
          <w:szCs w:val="24"/>
        </w:rPr>
        <w:t xml:space="preserve">.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4">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5"/>
      <w:headerReference w:type="first" r:id="rId126"/>
      <w:footerReference w:type="first" r:id="rId127"/>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5E8E9" w14:textId="77777777" w:rsidR="00274CAD" w:rsidRDefault="00274CAD">
      <w:pPr>
        <w:spacing w:line="240" w:lineRule="auto"/>
      </w:pPr>
      <w:r>
        <w:separator/>
      </w:r>
    </w:p>
  </w:endnote>
  <w:endnote w:type="continuationSeparator" w:id="0">
    <w:p w14:paraId="157B136C" w14:textId="77777777" w:rsidR="00274CAD" w:rsidRDefault="00274CAD">
      <w:pPr>
        <w:spacing w:line="240" w:lineRule="auto"/>
      </w:pPr>
      <w:r>
        <w:continuationSeparator/>
      </w:r>
    </w:p>
  </w:endnote>
  <w:endnote w:type="continuationNotice" w:id="1">
    <w:p w14:paraId="25F7DB7F" w14:textId="77777777" w:rsidR="00274CAD" w:rsidRDefault="00274C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D475326" w:rsidR="007202F9" w:rsidRDefault="007202F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99</w:t>
    </w:r>
  </w:p>
  <w:p w14:paraId="3A0DDD2A" w14:textId="29266B62" w:rsidR="007202F9" w:rsidRDefault="007202F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202F9" w:rsidRDefault="007202F9">
    <w:pPr>
      <w:tabs>
        <w:tab w:val="center" w:pos="4550"/>
        <w:tab w:val="left" w:pos="5818"/>
      </w:tabs>
      <w:ind w:right="260"/>
      <w:jc w:val="right"/>
      <w:rPr>
        <w:color w:val="222A35" w:themeColor="text2" w:themeShade="80"/>
        <w:sz w:val="24"/>
        <w:szCs w:val="24"/>
      </w:rPr>
    </w:pPr>
  </w:p>
  <w:p w14:paraId="7D7D1C04" w14:textId="77777777" w:rsidR="007202F9" w:rsidRDefault="007202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2D9D7" w14:textId="77777777" w:rsidR="00274CAD" w:rsidRDefault="00274CAD">
      <w:pPr>
        <w:spacing w:line="240" w:lineRule="auto"/>
      </w:pPr>
      <w:r>
        <w:separator/>
      </w:r>
    </w:p>
  </w:footnote>
  <w:footnote w:type="continuationSeparator" w:id="0">
    <w:p w14:paraId="300D4239" w14:textId="77777777" w:rsidR="00274CAD" w:rsidRDefault="00274CAD">
      <w:pPr>
        <w:spacing w:line="240" w:lineRule="auto"/>
      </w:pPr>
      <w:r>
        <w:continuationSeparator/>
      </w:r>
    </w:p>
  </w:footnote>
  <w:footnote w:type="continuationNotice" w:id="1">
    <w:p w14:paraId="5CB4A2A4" w14:textId="77777777" w:rsidR="00274CAD" w:rsidRDefault="00274CA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202F9" w14:paraId="4B9E0D7E" w14:textId="77777777" w:rsidTr="78B370DA">
      <w:tc>
        <w:tcPr>
          <w:tcW w:w="3120" w:type="dxa"/>
        </w:tcPr>
        <w:p w14:paraId="49CE873D" w14:textId="00A53406" w:rsidR="007202F9" w:rsidRDefault="007202F9" w:rsidP="78B370DA">
          <w:pPr>
            <w:pStyle w:val="Header"/>
            <w:ind w:left="-115"/>
          </w:pPr>
        </w:p>
      </w:tc>
      <w:tc>
        <w:tcPr>
          <w:tcW w:w="3120" w:type="dxa"/>
        </w:tcPr>
        <w:p w14:paraId="477F69F5" w14:textId="4706EA7C" w:rsidR="007202F9" w:rsidRDefault="007202F9" w:rsidP="78B370DA">
          <w:pPr>
            <w:pStyle w:val="Header"/>
            <w:jc w:val="center"/>
          </w:pPr>
        </w:p>
      </w:tc>
      <w:tc>
        <w:tcPr>
          <w:tcW w:w="3120" w:type="dxa"/>
        </w:tcPr>
        <w:p w14:paraId="56D25CD2" w14:textId="464409D1" w:rsidR="007202F9" w:rsidRDefault="007202F9" w:rsidP="78B370DA">
          <w:pPr>
            <w:pStyle w:val="Header"/>
            <w:ind w:right="-115"/>
            <w:jc w:val="right"/>
          </w:pPr>
        </w:p>
      </w:tc>
    </w:tr>
  </w:tbl>
  <w:p w14:paraId="6329284E" w14:textId="6A47E916" w:rsidR="007202F9" w:rsidRDefault="007202F9"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F1A97"/>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24525"/>
    <w:rsid w:val="00325DED"/>
    <w:rsid w:val="00331A3D"/>
    <w:rsid w:val="003478C4"/>
    <w:rsid w:val="00374AAF"/>
    <w:rsid w:val="00387B28"/>
    <w:rsid w:val="003A1BDC"/>
    <w:rsid w:val="003A2D1C"/>
    <w:rsid w:val="003B27BF"/>
    <w:rsid w:val="003B3061"/>
    <w:rsid w:val="003B485F"/>
    <w:rsid w:val="003E2093"/>
    <w:rsid w:val="003E5213"/>
    <w:rsid w:val="003F0488"/>
    <w:rsid w:val="003F1B6B"/>
    <w:rsid w:val="00405DA3"/>
    <w:rsid w:val="00416632"/>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825C4"/>
    <w:rsid w:val="00793607"/>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772B"/>
    <w:rsid w:val="008F2BAC"/>
    <w:rsid w:val="009237EA"/>
    <w:rsid w:val="009408C3"/>
    <w:rsid w:val="00945C60"/>
    <w:rsid w:val="00961398"/>
    <w:rsid w:val="00961ED3"/>
    <w:rsid w:val="00963353"/>
    <w:rsid w:val="00970D06"/>
    <w:rsid w:val="009751AD"/>
    <w:rsid w:val="00984EB3"/>
    <w:rsid w:val="0099262B"/>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A1284"/>
    <w:rsid w:val="00EC2775"/>
    <w:rsid w:val="00EE54B8"/>
    <w:rsid w:val="00EF327F"/>
    <w:rsid w:val="00F255FE"/>
    <w:rsid w:val="00F338B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load.wikimedia.org/wikipedia/commons/c/cf/Ir_girl.png"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jpg"/><Relationship Id="rId89" Type="http://schemas.openxmlformats.org/officeDocument/2006/relationships/image" Target="media/image78.gif"/><Relationship Id="rId112" Type="http://schemas.openxmlformats.org/officeDocument/2006/relationships/hyperlink" Target="https://www.engineersgarage.com/article_page/infrared-sensors-or-ir-sensors/" TargetMode="Externa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68.jpeg"/><Relationship Id="rId102" Type="http://schemas.openxmlformats.org/officeDocument/2006/relationships/image" Target="media/image91.gif"/><Relationship Id="rId123" Type="http://schemas.openxmlformats.org/officeDocument/2006/relationships/hyperlink" Target="http://www.ces.fau.edu/nasa/module-2/correlation-between-temperature-and-radiation.php"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sandia.gov/radar/what_is_sar/" TargetMode="External"/><Relationship Id="rId118" Type="http://schemas.openxmlformats.org/officeDocument/2006/relationships/hyperlink" Target="https://upload.wikimedia.org/wikipedia/commons/b/bb/15ftSARimage.JPG%20retrieved%2019%20October%202019" TargetMode="External"/><Relationship Id="rId80" Type="http://schemas.openxmlformats.org/officeDocument/2006/relationships/image" Target="media/image69.jpg"/><Relationship Id="rId85" Type="http://schemas.openxmlformats.org/officeDocument/2006/relationships/image" Target="media/image74.gif"/><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softwaretestinghelp.com/the-difference-between-unit-integration-and-functional-testing/" TargetMode="External"/><Relationship Id="rId129" Type="http://schemas.microsoft.com/office/2011/relationships/people" Target="people.xml"/><Relationship Id="rId54" Type="http://schemas.openxmlformats.org/officeDocument/2006/relationships/image" Target="media/image46.png"/><Relationship Id="rId70" Type="http://schemas.openxmlformats.org/officeDocument/2006/relationships/image" Target="media/image61.jpeg"/><Relationship Id="rId75" Type="http://schemas.openxmlformats.org/officeDocument/2006/relationships/oleObject" Target="embeddings/oleObject1.bin"/><Relationship Id="rId91" Type="http://schemas.openxmlformats.org/officeDocument/2006/relationships/image" Target="media/image80.gif"/><Relationship Id="rId96" Type="http://schemas.openxmlformats.org/officeDocument/2006/relationships/image" Target="media/image85.gi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geoawesomeness.com/moving-objects-and-their-displacement-in-sar-images/" TargetMode="External"/><Relationship Id="rId119" Type="http://schemas.openxmlformats.org/officeDocument/2006/relationships/hyperlink" Target="https://commons.wikimedia.org/wiki/User:Dantor"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gif"/><Relationship Id="rId86" Type="http://schemas.openxmlformats.org/officeDocument/2006/relationships/image" Target="media/image75.jp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86.jpg"/><Relationship Id="rId104" Type="http://schemas.openxmlformats.org/officeDocument/2006/relationships/image" Target="media/image93.png"/><Relationship Id="rId120" Type="http://schemas.openxmlformats.org/officeDocument/2006/relationships/hyperlink" Target="https://commons.wikimedia.org/wiki/File:Sarresrp.jpg" TargetMode="External"/><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gif"/><Relationship Id="rId110" Type="http://schemas.openxmlformats.org/officeDocument/2006/relationships/image" Target="media/image99.png"/><Relationship Id="rId115" Type="http://schemas.openxmlformats.org/officeDocument/2006/relationships/hyperlink" Target="http://www.ces.fau.edu/nasa/module-2/correlation-between-temperature-and-radiation.php" TargetMode="External"/><Relationship Id="rId61" Type="http://schemas.openxmlformats.org/officeDocument/2006/relationships/image" Target="media/image52.png"/><Relationship Id="rId82" Type="http://schemas.openxmlformats.org/officeDocument/2006/relationships/image" Target="media/image71.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2.bin"/><Relationship Id="rId100" Type="http://schemas.openxmlformats.org/officeDocument/2006/relationships/image" Target="media/image89.gif"/><Relationship Id="rId105" Type="http://schemas.openxmlformats.org/officeDocument/2006/relationships/image" Target="media/image94.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2.jpeg"/><Relationship Id="rId98" Type="http://schemas.openxmlformats.org/officeDocument/2006/relationships/image" Target="media/image87.gif"/><Relationship Id="rId121" Type="http://schemas.openxmlformats.org/officeDocument/2006/relationships/hyperlink" Target="https://docs.unrealengine.com/en-US/Resources/ContentExamples/EffectsGallery/2_E/index.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en.wikipedia.org/wiki/User:Cody.pop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2.gif"/><Relationship Id="rId88" Type="http://schemas.openxmlformats.org/officeDocument/2006/relationships/image" Target="media/image77.jp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8.png"/><Relationship Id="rId57" Type="http://schemas.microsoft.com/office/2007/relationships/hdphoto" Target="media/hdphoto1.wdp"/><Relationship Id="rId106" Type="http://schemas.openxmlformats.org/officeDocument/2006/relationships/image" Target="media/image95.jp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jpeg"/><Relationship Id="rId78" Type="http://schemas.openxmlformats.org/officeDocument/2006/relationships/image" Target="media/image67.jpeg"/><Relationship Id="rId94" Type="http://schemas.openxmlformats.org/officeDocument/2006/relationships/image" Target="media/image83.gif"/><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hyperlink" Target="https://doi.org/10.3133/ds1035"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7718E1-6F3E-43C1-BD66-047D560AA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15312</Words>
  <Characters>87281</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Michael Fielder</cp:lastModifiedBy>
  <cp:revision>2</cp:revision>
  <cp:lastPrinted>2019-10-01T21:52:00Z</cp:lastPrinted>
  <dcterms:created xsi:type="dcterms:W3CDTF">2020-04-19T23:20:00Z</dcterms:created>
  <dcterms:modified xsi:type="dcterms:W3CDTF">2020-04-19T23:20:00Z</dcterms:modified>
</cp:coreProperties>
</file>