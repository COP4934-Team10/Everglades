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Content>
                                    <w:p w14:paraId="1A0A8565" w14:textId="5B68DE2A" w:rsidR="00825D74" w:rsidRDefault="00825D74">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Content>
                              <w:p w14:paraId="1A0A8565" w14:textId="5B68DE2A" w:rsidR="00825D74" w:rsidRDefault="00825D74">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825D74" w:rsidRDefault="00825D74">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825D74" w:rsidRDefault="00825D7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825D74" w:rsidRDefault="00825D74">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James Dwyer, Michael Fielder, David Gravett</w:t>
                              </w:r>
                            </w:sdtContent>
                          </w:sdt>
                        </w:p>
                        <w:p w14:paraId="3574675C" w14:textId="50A69022" w:rsidR="00825D74" w:rsidRDefault="00825D7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Lockheed martin</w:t>
                              </w:r>
                            </w:sdtContent>
                          </w:sdt>
                          <w:r>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825D74" w:rsidRDefault="00825D7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825D74" w:rsidRPr="00BB48D9" w:rsidRDefault="00825D74">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825D74" w:rsidRDefault="00825D7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EVERGLADES</w:t>
                              </w:r>
                            </w:sdtContent>
                          </w:sdt>
                        </w:p>
                        <w:p w14:paraId="42D71708" w14:textId="0FB1A14F" w:rsidR="00825D74" w:rsidRPr="00BB48D9" w:rsidRDefault="00825D74">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2DC88618" w14:textId="54A1E5A9"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14:paraId="00CD0FDA" w14:textId="5176EAC6" w:rsidR="006B4928" w:rsidRPr="005B2459" w:rsidRDefault="00121219">
      <w:pPr>
        <w:pStyle w:val="Title"/>
        <w:rPr>
          <w:rFonts w:ascii="Times New Roman" w:hAnsi="Times New Roman" w:cs="Times New Roman"/>
        </w:rPr>
      </w:pPr>
      <w:bookmarkStart w:id="20" w:name="_qfc3t0gw93zy" w:colFirst="0" w:colLast="0"/>
      <w:bookmarkEnd w:id="20"/>
      <w:r>
        <w:rPr>
          <w:noProof/>
        </w:rPr>
        <w:drawing>
          <wp:anchor distT="0" distB="0" distL="114300" distR="114300" simplePos="0" relativeHeight="251734528" behindDoc="1" locked="0" layoutInCell="1" allowOverlap="1" wp14:anchorId="3E9E1766" wp14:editId="5A19860B">
            <wp:simplePos x="0" y="0"/>
            <wp:positionH relativeFrom="margin">
              <wp:align>right</wp:align>
            </wp:positionH>
            <wp:positionV relativeFrom="paragraph">
              <wp:posOffset>276860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0E883982" w:rsidR="006B4928" w:rsidRPr="005B2459" w:rsidRDefault="006B4928">
      <w:pPr>
        <w:pStyle w:val="Title"/>
        <w:rPr>
          <w:rFonts w:ascii="Times New Roman" w:hAnsi="Times New Roman" w:cs="Times New Roman"/>
        </w:rPr>
      </w:pPr>
      <w:bookmarkStart w:id="21" w:name="_hdpzaqqy6wpy" w:colFirst="0" w:colLast="0"/>
      <w:bookmarkEnd w:id="21"/>
    </w:p>
    <w:p w14:paraId="6E477288" w14:textId="412851D2" w:rsidR="006B4928" w:rsidRPr="005B2459" w:rsidRDefault="006B4928">
      <w:pPr>
        <w:pStyle w:val="Title"/>
        <w:rPr>
          <w:rFonts w:ascii="Times New Roman" w:hAnsi="Times New Roman" w:cs="Times New Roman"/>
        </w:rPr>
      </w:pPr>
      <w:bookmarkStart w:id="22" w:name="_rgajklgimohn" w:colFirst="0" w:colLast="0"/>
      <w:bookmarkEnd w:id="22"/>
    </w:p>
    <w:p w14:paraId="4601C4A4" w14:textId="317AB4CA"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6230E76C" w:rsidR="006B4928" w:rsidRPr="005B2459" w:rsidRDefault="006B4928">
      <w:pPr>
        <w:pStyle w:val="Title"/>
        <w:rPr>
          <w:rFonts w:ascii="Times New Roman" w:hAnsi="Times New Roman" w:cs="Times New Roman"/>
        </w:rPr>
      </w:pPr>
      <w:bookmarkStart w:id="25" w:name="_ys8unhx1ubj7" w:colFirst="0" w:colLast="0"/>
      <w:bookmarkEnd w:id="25"/>
    </w:p>
    <w:p w14:paraId="66AFC692" w14:textId="069B2EAD" w:rsidR="006B4928" w:rsidRPr="005B2459" w:rsidRDefault="006B4928">
      <w:pPr>
        <w:pStyle w:val="Title"/>
        <w:rPr>
          <w:rFonts w:ascii="Times New Roman" w:hAnsi="Times New Roman" w:cs="Times New Roman"/>
        </w:rPr>
      </w:pPr>
      <w:bookmarkStart w:id="26" w:name="_r49vczyi4ogi" w:colFirst="0" w:colLast="0"/>
      <w:bookmarkEnd w:id="26"/>
    </w:p>
    <w:p w14:paraId="0061B026" w14:textId="2B401F97" w:rsidR="006B4928" w:rsidRPr="005B2459" w:rsidRDefault="00121219">
      <w:pPr>
        <w:pStyle w:val="Title"/>
        <w:rPr>
          <w:rFonts w:ascii="Times New Roman" w:hAnsi="Times New Roman" w:cs="Times New Roman"/>
        </w:rPr>
      </w:pPr>
      <w:bookmarkStart w:id="27" w:name="_zkxl8tifous" w:colFirst="0" w:colLast="0"/>
      <w:bookmarkEnd w:id="27"/>
      <w:r>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E649F4F"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496A60">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6">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15E0BC7B" w:rsidR="00C361C1" w:rsidRDefault="00C361C1" w:rsidP="00C361C1">
      <w:pPr>
        <w:pStyle w:val="Caption"/>
        <w:jc w:val="center"/>
      </w:pPr>
      <w:r>
        <w:t xml:space="preserve">Figure </w:t>
      </w:r>
      <w:r>
        <w:fldChar w:fldCharType="begin"/>
      </w:r>
      <w:r>
        <w:instrText xml:space="preserve"> SEQ Figure \* ARABIC </w:instrText>
      </w:r>
      <w:r>
        <w:fldChar w:fldCharType="separate"/>
      </w:r>
      <w:r w:rsidR="00496A60">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4DCA706A"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55104445" w14:textId="77777777" w:rsidR="001B4240" w:rsidRDefault="001B4240" w:rsidP="001B4240">
      <w:pPr>
        <w:keepNext/>
        <w:keepLines/>
        <w:spacing w:line="254" w:lineRule="auto"/>
        <w:outlineLvl w:val="1"/>
        <w:rPr>
          <w:rFonts w:ascii="Calibri Light" w:eastAsia="Times New Roman" w:hAnsi="Calibri Light" w:cs="Times New Roman"/>
          <w:color w:val="2F5496" w:themeColor="accent1" w:themeShade="BF"/>
          <w:sz w:val="32"/>
          <w:szCs w:val="32"/>
        </w:rPr>
      </w:pPr>
      <w:r>
        <w:rPr>
          <w:rFonts w:ascii="Calibri Light" w:eastAsia="Times New Roman" w:hAnsi="Calibri Light" w:cs="Times New Roman"/>
          <w:color w:val="2F5496" w:themeColor="accent1" w:themeShade="BF"/>
          <w:sz w:val="32"/>
          <w:szCs w:val="32"/>
        </w:rPr>
        <w:t>Class Diagram</w:t>
      </w:r>
    </w:p>
    <w:p w14:paraId="6C17FAB5" w14:textId="77777777" w:rsidR="001B4240" w:rsidRDefault="001B4240" w:rsidP="001B424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EF9E451" w14:textId="77777777" w:rsidR="001B4240" w:rsidRDefault="001B4240" w:rsidP="001B4240">
      <w:pPr>
        <w:jc w:val="both"/>
        <w:rPr>
          <w:rFonts w:ascii="Times New Roman" w:hAnsi="Times New Roman" w:cs="Times New Roman"/>
          <w:sz w:val="24"/>
          <w:szCs w:val="24"/>
        </w:rPr>
      </w:pPr>
    </w:p>
    <w:p w14:paraId="03B8ED4B" w14:textId="77777777" w:rsidR="001B4240" w:rsidRPr="00642D63" w:rsidRDefault="001B4240" w:rsidP="001B424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14:paraId="6873FF14" w14:textId="77777777" w:rsidR="001B4240" w:rsidRDefault="001B4240" w:rsidP="001B4240">
      <w:pPr>
        <w:jc w:val="both"/>
        <w:rPr>
          <w:rFonts w:ascii="Times New Roman" w:hAnsi="Times New Roman" w:cs="Times New Roman"/>
          <w:sz w:val="24"/>
          <w:szCs w:val="24"/>
        </w:rPr>
      </w:pPr>
    </w:p>
    <w:p w14:paraId="450DA23E" w14:textId="77777777" w:rsidR="001B4240" w:rsidRDefault="001B4240" w:rsidP="001B4240">
      <w:pPr>
        <w:keepNext/>
        <w:jc w:val="center"/>
      </w:pPr>
      <w:r>
        <w:rPr>
          <w:noProof/>
        </w:rPr>
        <w:drawing>
          <wp:inline distT="0" distB="0" distL="0" distR="0" wp14:anchorId="398E6329" wp14:editId="267EFF7A">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17">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371607A8" w14:textId="77777777" w:rsidR="001B4240" w:rsidRPr="00605EBA" w:rsidRDefault="001B4240" w:rsidP="001B424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proofErr w:type="spellStart"/>
      <w:r>
        <w:t>EvergladesEnv</w:t>
      </w:r>
      <w:proofErr w:type="spellEnd"/>
      <w:r>
        <w:t xml:space="preserve"> contains </w:t>
      </w:r>
      <w:proofErr w:type="spellStart"/>
      <w:r>
        <w:t>EvergladesGame</w:t>
      </w:r>
      <w:proofErr w:type="spellEnd"/>
    </w:p>
    <w:p w14:paraId="6330776B" w14:textId="77777777" w:rsidR="001B4240" w:rsidRDefault="001B4240" w:rsidP="001B4240">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14:paraId="55623756" w14:textId="77777777" w:rsidR="001B4240" w:rsidRDefault="001B4240" w:rsidP="001B4240">
      <w:pPr>
        <w:jc w:val="both"/>
        <w:rPr>
          <w:rFonts w:ascii="Times New Roman" w:hAnsi="Times New Roman" w:cs="Times New Roman"/>
          <w:sz w:val="24"/>
          <w:szCs w:val="24"/>
        </w:rPr>
      </w:pPr>
    </w:p>
    <w:p w14:paraId="33F1B490" w14:textId="77777777" w:rsidR="001B4240" w:rsidRDefault="001B4240" w:rsidP="001B4240">
      <w:pPr>
        <w:keepNext/>
        <w:jc w:val="center"/>
      </w:pPr>
      <w:r>
        <w:rPr>
          <w:noProof/>
        </w:rPr>
        <w:lastRenderedPageBreak/>
        <w:drawing>
          <wp:inline distT="0" distB="0" distL="0" distR="0" wp14:anchorId="711BAE27" wp14:editId="4DF50F45">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18">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5AA8B561" w14:textId="77777777" w:rsidR="001B4240" w:rsidRDefault="001B4240" w:rsidP="001B4240">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14:paraId="15432581" w14:textId="77777777" w:rsidR="001B4240" w:rsidRDefault="001B4240" w:rsidP="001B4240">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14:paraId="4C02827B" w14:textId="77777777" w:rsidR="001B4240" w:rsidRDefault="001B4240" w:rsidP="001B4240">
      <w:pPr>
        <w:jc w:val="both"/>
        <w:rPr>
          <w:rFonts w:ascii="Times New Roman" w:hAnsi="Times New Roman" w:cs="Times New Roman"/>
          <w:sz w:val="24"/>
          <w:szCs w:val="24"/>
        </w:rPr>
      </w:pPr>
    </w:p>
    <w:p w14:paraId="17548081" w14:textId="77777777" w:rsidR="001B4240" w:rsidRDefault="001B4240" w:rsidP="001B4240">
      <w:pPr>
        <w:keepNext/>
        <w:jc w:val="center"/>
      </w:pPr>
      <w:r>
        <w:rPr>
          <w:noProof/>
        </w:rPr>
        <w:drawing>
          <wp:inline distT="0" distB="0" distL="0" distR="0" wp14:anchorId="4D57A2B5" wp14:editId="3609CF06">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19">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1FD283D8" w14:textId="77777777" w:rsidR="001B4240" w:rsidRDefault="001B4240" w:rsidP="001B4240">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14:paraId="6A18CB09" w14:textId="77777777" w:rsidR="001B4240" w:rsidRDefault="001B4240" w:rsidP="001B4240">
      <w:pPr>
        <w:jc w:val="both"/>
      </w:pP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are each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lastRenderedPageBreak/>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14:paraId="543202BE" w14:textId="77777777" w:rsidR="001B4240" w:rsidRDefault="001B4240" w:rsidP="001B4240">
      <w:pPr>
        <w:jc w:val="both"/>
      </w:pPr>
    </w:p>
    <w:p w14:paraId="1DA01123" w14:textId="77777777" w:rsidR="001B4240" w:rsidRDefault="001B4240" w:rsidP="001B4240">
      <w:pPr>
        <w:keepNext/>
        <w:jc w:val="center"/>
      </w:pPr>
      <w:r>
        <w:rPr>
          <w:noProof/>
        </w:rPr>
        <w:drawing>
          <wp:inline distT="0" distB="0" distL="0" distR="0" wp14:anchorId="3157E7C8" wp14:editId="1463ABE4">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20BE2496" w14:textId="77777777" w:rsidR="001B4240" w:rsidRPr="00AD4848" w:rsidRDefault="001B4240" w:rsidP="001B4240">
      <w:pPr>
        <w:pStyle w:val="Caption"/>
        <w:jc w:val="center"/>
        <w:rPr>
          <w:rFonts w:ascii="Arial" w:hAnsi="Arial" w:cs="Arial"/>
          <w:i w:val="0"/>
        </w:rPr>
      </w:pPr>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14:paraId="6A4772DD" w14:textId="77777777" w:rsidR="001B4240" w:rsidRDefault="001B4240" w:rsidP="00063D94">
      <w:pPr>
        <w:spacing w:line="240" w:lineRule="auto"/>
        <w:jc w:val="both"/>
        <w:rPr>
          <w:rFonts w:ascii="Calibri Light" w:eastAsia="Times New Roman" w:hAnsi="Calibri Light" w:cs="Times New Roman"/>
          <w:color w:val="2F5496" w:themeColor="accent1" w:themeShade="BF"/>
          <w:sz w:val="32"/>
          <w:szCs w:val="32"/>
        </w:rPr>
      </w:pPr>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PrChange w:id="30" w:author="David Gravett" w:date="2019-12-01T10:21:00Z">
            <w:rPr>
              <w:rFonts w:asciiTheme="majorHAnsi" w:hAnsiTheme="majorHAnsi" w:cstheme="majorHAnsi"/>
              <w:i/>
              <w:color w:val="2F5496" w:themeColor="accent1" w:themeShade="BF"/>
            </w:rPr>
          </w:rPrChange>
        </w:rPr>
      </w:pPr>
      <w:proofErr w:type="spellStart"/>
      <w:r w:rsidRPr="00AF0554">
        <w:rPr>
          <w:rPrChange w:id="31" w:author="David Gravett" w:date="2019-12-01T10:21:00Z">
            <w:rPr>
              <w:rFonts w:asciiTheme="majorHAnsi" w:hAnsiTheme="majorHAnsi" w:cstheme="majorHAnsi"/>
              <w:i/>
              <w:color w:val="2F5496" w:themeColor="accent1" w:themeShade="BF"/>
            </w:rPr>
          </w:rPrChange>
        </w:rPr>
        <w:t>EvgMap</w:t>
      </w:r>
      <w:proofErr w:type="spellEnd"/>
      <w:r w:rsidRPr="00AF0554">
        <w:rPr>
          <w:rPrChange w:id="32" w:author="David Gravett" w:date="2019-12-01T10:21:00Z">
            <w:rPr>
              <w:rFonts w:asciiTheme="majorHAnsi" w:hAnsiTheme="majorHAnsi" w:cstheme="majorHAnsi"/>
              <w:i/>
              <w:color w:val="2F5496" w:themeColor="accent1" w:themeShade="BF"/>
            </w:rPr>
          </w:rPrChange>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PrChange w:id="33" w:author="David Gravett" w:date="2019-12-01T10:21:00Z">
            <w:rPr>
              <w:rFonts w:asciiTheme="majorHAnsi" w:hAnsiTheme="majorHAnsi" w:cstheme="majorHAnsi"/>
              <w:i/>
              <w:color w:val="2F5496" w:themeColor="accent1" w:themeShade="BF"/>
            </w:rPr>
          </w:rPrChange>
        </w:rPr>
      </w:pPr>
      <w:proofErr w:type="spellStart"/>
      <w:r w:rsidRPr="00AF0554">
        <w:rPr>
          <w:rPrChange w:id="34" w:author="David Gravett" w:date="2019-12-01T10:21:00Z">
            <w:rPr>
              <w:rFonts w:asciiTheme="majorHAnsi" w:hAnsiTheme="majorHAnsi" w:cstheme="majorHAnsi"/>
              <w:i/>
              <w:color w:val="2F5496" w:themeColor="accent1" w:themeShade="BF"/>
            </w:rPr>
          </w:rPrChange>
        </w:rPr>
        <w:t>EvgMapNode</w:t>
      </w:r>
      <w:proofErr w:type="spellEnd"/>
      <w:r w:rsidRPr="00AF0554">
        <w:rPr>
          <w:rPrChange w:id="35" w:author="David Gravett" w:date="2019-12-01T10:21:00Z">
            <w:rPr>
              <w:rFonts w:asciiTheme="majorHAnsi" w:hAnsiTheme="majorHAnsi" w:cstheme="majorHAnsi"/>
              <w:i/>
              <w:color w:val="2F5496" w:themeColor="accent1" w:themeShade="BF"/>
            </w:rPr>
          </w:rPrChange>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PrChange w:id="36" w:author="David Gravett" w:date="2019-12-01T10:21:00Z">
            <w:rPr>
              <w:rFonts w:asciiTheme="majorHAnsi" w:hAnsiTheme="majorHAnsi" w:cstheme="majorHAnsi"/>
              <w:i/>
              <w:color w:val="2F5496" w:themeColor="accent1" w:themeShade="BF"/>
            </w:rPr>
          </w:rPrChange>
        </w:rPr>
      </w:pPr>
      <w:proofErr w:type="spellStart"/>
      <w:r w:rsidRPr="00AF0554">
        <w:rPr>
          <w:rPrChange w:id="37" w:author="David Gravett" w:date="2019-12-01T10:21:00Z">
            <w:rPr>
              <w:rFonts w:asciiTheme="majorHAnsi" w:hAnsiTheme="majorHAnsi" w:cstheme="majorHAnsi"/>
              <w:i/>
              <w:color w:val="2F5496" w:themeColor="accent1" w:themeShade="BF"/>
            </w:rPr>
          </w:rPrChange>
        </w:rPr>
        <w:t>EvgNodeConnection</w:t>
      </w:r>
      <w:proofErr w:type="spellEnd"/>
      <w:r w:rsidRPr="00AF0554">
        <w:rPr>
          <w:rPrChange w:id="38" w:author="David Gravett" w:date="2019-12-01T10:21:00Z">
            <w:rPr>
              <w:rFonts w:asciiTheme="majorHAnsi" w:hAnsiTheme="majorHAnsi" w:cstheme="majorHAnsi"/>
              <w:i/>
              <w:color w:val="2F5496" w:themeColor="accent1" w:themeShade="BF"/>
            </w:rPr>
          </w:rPrChange>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PrChange w:id="39" w:author="David Gravett" w:date="2019-12-01T10:21:00Z">
            <w:rPr>
              <w:rFonts w:asciiTheme="majorHAnsi" w:hAnsiTheme="majorHAnsi" w:cstheme="majorHAnsi"/>
              <w:i/>
              <w:color w:val="2F5496" w:themeColor="accent1" w:themeShade="BF"/>
            </w:rPr>
          </w:rPrChange>
        </w:rPr>
      </w:pPr>
      <w:proofErr w:type="spellStart"/>
      <w:r w:rsidRPr="00AF0554">
        <w:rPr>
          <w:rPrChange w:id="40" w:author="David Gravett" w:date="2019-12-01T10:21:00Z">
            <w:rPr>
              <w:rFonts w:asciiTheme="majorHAnsi" w:hAnsiTheme="majorHAnsi" w:cstheme="majorHAnsi"/>
              <w:i/>
              <w:color w:val="2F5496" w:themeColor="accent1" w:themeShade="BF"/>
            </w:rPr>
          </w:rPrChange>
        </w:rPr>
        <w:t>EvgPlayer</w:t>
      </w:r>
      <w:proofErr w:type="spellEnd"/>
      <w:r w:rsidRPr="00AF0554">
        <w:rPr>
          <w:rPrChange w:id="41" w:author="David Gravett" w:date="2019-12-01T10:21:00Z">
            <w:rPr>
              <w:rFonts w:asciiTheme="majorHAnsi" w:hAnsiTheme="majorHAnsi" w:cstheme="majorHAnsi"/>
              <w:i/>
              <w:color w:val="2F5496" w:themeColor="accent1" w:themeShade="BF"/>
            </w:rPr>
          </w:rPrChange>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PrChange w:id="42" w:author="David Gravett" w:date="2019-12-01T10:21:00Z">
            <w:rPr>
              <w:rFonts w:asciiTheme="majorHAnsi" w:hAnsiTheme="majorHAnsi" w:cstheme="majorHAnsi"/>
              <w:i/>
              <w:color w:val="2F5496" w:themeColor="accent1" w:themeShade="BF"/>
            </w:rPr>
          </w:rPrChange>
        </w:rPr>
      </w:pPr>
      <w:proofErr w:type="spellStart"/>
      <w:r w:rsidRPr="00AF0554">
        <w:rPr>
          <w:rPrChange w:id="43" w:author="David Gravett" w:date="2019-12-01T10:21:00Z">
            <w:rPr>
              <w:rFonts w:asciiTheme="majorHAnsi" w:hAnsiTheme="majorHAnsi" w:cstheme="majorHAnsi"/>
              <w:i/>
              <w:color w:val="2F5496" w:themeColor="accent1" w:themeShade="BF"/>
            </w:rPr>
          </w:rPrChange>
        </w:rPr>
        <w:t>EvgGroup</w:t>
      </w:r>
      <w:proofErr w:type="spellEnd"/>
      <w:r w:rsidRPr="00AF0554">
        <w:rPr>
          <w:rPrChange w:id="44" w:author="David Gravett" w:date="2019-12-01T10:21:00Z">
            <w:rPr>
              <w:rFonts w:asciiTheme="majorHAnsi" w:hAnsiTheme="majorHAnsi" w:cstheme="majorHAnsi"/>
              <w:i/>
              <w:color w:val="2F5496" w:themeColor="accent1" w:themeShade="BF"/>
            </w:rPr>
          </w:rPrChange>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lastRenderedPageBreak/>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PrChange w:id="45" w:author="David Gravett" w:date="2019-12-01T10:21:00Z">
            <w:rPr>
              <w:rFonts w:asciiTheme="majorHAnsi" w:hAnsiTheme="majorHAnsi" w:cstheme="majorHAnsi"/>
              <w:i/>
              <w:color w:val="2F5496" w:themeColor="accent1" w:themeShade="BF"/>
            </w:rPr>
          </w:rPrChange>
        </w:rPr>
      </w:pPr>
      <w:proofErr w:type="spellStart"/>
      <w:r w:rsidRPr="00AF0554">
        <w:rPr>
          <w:rPrChange w:id="46" w:author="David Gravett" w:date="2019-12-01T10:21:00Z">
            <w:rPr>
              <w:rFonts w:asciiTheme="majorHAnsi" w:hAnsiTheme="majorHAnsi" w:cstheme="majorHAnsi"/>
              <w:i/>
              <w:color w:val="2F5496" w:themeColor="accent1" w:themeShade="BF"/>
            </w:rPr>
          </w:rPrChange>
        </w:rPr>
        <w:t>EvgUnitDefinition</w:t>
      </w:r>
      <w:proofErr w:type="spellEnd"/>
      <w:r w:rsidRPr="00AF0554">
        <w:rPr>
          <w:rPrChange w:id="47" w:author="David Gravett" w:date="2019-12-01T10:21:00Z">
            <w:rPr>
              <w:rFonts w:asciiTheme="majorHAnsi" w:hAnsiTheme="majorHAnsi" w:cstheme="majorHAnsi"/>
              <w:i/>
              <w:color w:val="2F5496" w:themeColor="accent1" w:themeShade="BF"/>
            </w:rPr>
          </w:rPrChange>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PrChange w:id="48" w:author="David Gravett" w:date="2019-12-01T10:21:00Z">
            <w:rPr>
              <w:rFonts w:asciiTheme="majorHAnsi" w:hAnsiTheme="majorHAnsi" w:cstheme="majorHAnsi"/>
              <w:i/>
              <w:color w:val="2F5496" w:themeColor="accent1" w:themeShade="BF"/>
            </w:rPr>
          </w:rPrChange>
        </w:rPr>
      </w:pPr>
      <w:proofErr w:type="spellStart"/>
      <w:r w:rsidRPr="00AF0554">
        <w:rPr>
          <w:rPrChange w:id="49" w:author="David Gravett" w:date="2019-12-01T10:21:00Z">
            <w:rPr>
              <w:rFonts w:asciiTheme="majorHAnsi" w:hAnsiTheme="majorHAnsi" w:cstheme="majorHAnsi"/>
              <w:i/>
              <w:color w:val="2F5496" w:themeColor="accent1" w:themeShade="BF"/>
            </w:rPr>
          </w:rPrChange>
        </w:rPr>
        <w:t>EvgUnit</w:t>
      </w:r>
      <w:proofErr w:type="spellEnd"/>
      <w:r w:rsidRPr="00AF0554">
        <w:rPr>
          <w:rPrChange w:id="50" w:author="David Gravett" w:date="2019-12-01T10:21:00Z">
            <w:rPr>
              <w:rFonts w:asciiTheme="majorHAnsi" w:hAnsiTheme="majorHAnsi" w:cstheme="majorHAnsi"/>
              <w:i/>
              <w:color w:val="2F5496" w:themeColor="accent1" w:themeShade="BF"/>
            </w:rPr>
          </w:rPrChange>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PrChange w:id="51" w:author="David Gravett" w:date="2019-12-01T10:21:00Z">
            <w:rPr>
              <w:rFonts w:asciiTheme="majorHAnsi" w:hAnsiTheme="majorHAnsi" w:cstheme="majorHAnsi"/>
              <w:i/>
              <w:color w:val="2F5496" w:themeColor="accent1" w:themeShade="BF"/>
            </w:rPr>
          </w:rPrChange>
        </w:rPr>
      </w:pPr>
      <w:proofErr w:type="spellStart"/>
      <w:r w:rsidRPr="00AF0554">
        <w:rPr>
          <w:rPrChange w:id="52" w:author="David Gravett" w:date="2019-12-01T10:21:00Z">
            <w:rPr>
              <w:rFonts w:asciiTheme="majorHAnsi" w:hAnsiTheme="majorHAnsi" w:cstheme="majorHAnsi"/>
              <w:i/>
              <w:color w:val="2F5496" w:themeColor="accent1" w:themeShade="BF"/>
            </w:rPr>
          </w:rPrChange>
        </w:rPr>
        <w:t>EvergladesGame</w:t>
      </w:r>
      <w:proofErr w:type="spellEnd"/>
      <w:r w:rsidRPr="00AF0554">
        <w:rPr>
          <w:rPrChange w:id="53" w:author="David Gravett" w:date="2019-12-01T10:21:00Z">
            <w:rPr>
              <w:rFonts w:asciiTheme="majorHAnsi" w:hAnsiTheme="majorHAnsi" w:cstheme="majorHAnsi"/>
              <w:i/>
              <w:color w:val="2F5496" w:themeColor="accent1" w:themeShade="BF"/>
            </w:rPr>
          </w:rPrChange>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lastRenderedPageBreak/>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lastRenderedPageBreak/>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PrChange w:id="54" w:author="David Gravett" w:date="2019-12-01T10:21:00Z">
            <w:rPr>
              <w:rFonts w:asciiTheme="majorHAnsi" w:hAnsiTheme="majorHAnsi" w:cstheme="majorHAnsi"/>
              <w:i/>
              <w:color w:val="2F5496" w:themeColor="accent1" w:themeShade="BF"/>
            </w:rPr>
          </w:rPrChange>
        </w:rPr>
      </w:pPr>
      <w:proofErr w:type="spellStart"/>
      <w:r w:rsidRPr="00AF0554">
        <w:rPr>
          <w:rPrChange w:id="55" w:author="David Gravett" w:date="2019-12-01T10:21:00Z">
            <w:rPr>
              <w:rFonts w:asciiTheme="majorHAnsi" w:hAnsiTheme="majorHAnsi" w:cstheme="majorHAnsi"/>
              <w:i/>
              <w:color w:val="2F5496" w:themeColor="accent1" w:themeShade="BF"/>
            </w:rPr>
          </w:rPrChange>
        </w:rPr>
        <w:t>EvergladesEnv</w:t>
      </w:r>
      <w:proofErr w:type="spellEnd"/>
      <w:r w:rsidRPr="00AF0554">
        <w:rPr>
          <w:rPrChange w:id="56" w:author="David Gravett" w:date="2019-12-01T10:21:00Z">
            <w:rPr>
              <w:rFonts w:asciiTheme="majorHAnsi" w:hAnsiTheme="majorHAnsi" w:cstheme="majorHAnsi"/>
              <w:i/>
              <w:color w:val="2F5496" w:themeColor="accent1" w:themeShade="BF"/>
            </w:rPr>
          </w:rPrChange>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lastRenderedPageBreak/>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35C70E66" w14:textId="26BD78A7" w:rsidR="00277532" w:rsidRPr="001B4240" w:rsidRDefault="00063D94" w:rsidP="001B4240">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72C975D1" w14:textId="5F756596" w:rsidR="00F62130" w:rsidRPr="00F62130" w:rsidRDefault="00277532" w:rsidP="00277532">
      <w:pPr>
        <w:pStyle w:val="TOCHeading"/>
        <w:jc w:val="both"/>
        <w:rPr>
          <w:sz w:val="40"/>
          <w:szCs w:val="40"/>
        </w:rPr>
      </w:pPr>
      <w:r>
        <w:rPr>
          <w:sz w:val="40"/>
          <w:szCs w:val="40"/>
        </w:rPr>
        <w:t>P</w:t>
      </w:r>
      <w:r w:rsidR="00F62130">
        <w:rPr>
          <w:sz w:val="40"/>
          <w:szCs w:val="40"/>
        </w:rPr>
        <w:t>rocedurally Generated Game Board</w:t>
      </w:r>
    </w:p>
    <w:p w14:paraId="4E6B0FA0" w14:textId="61EE3C0B" w:rsidR="00F62130" w:rsidRPr="00016618" w:rsidRDefault="00F62130">
      <w:pPr>
        <w:pStyle w:val="TOCHeading"/>
        <w:rPr>
          <w:sz w:val="40"/>
          <w:rPrChange w:id="57" w:author="David Gravett" w:date="2019-12-01T10:21:00Z">
            <w:rPr>
              <w:rFonts w:asciiTheme="majorHAnsi" w:hAnsiTheme="majorHAnsi" w:cstheme="majorHAnsi"/>
              <w:sz w:val="32"/>
              <w:szCs w:val="32"/>
            </w:rPr>
          </w:rPrChange>
        </w:rPr>
        <w:pPrChange w:id="58" w:author="David Gravett" w:date="2019-12-01T10:21:00Z">
          <w:pPr>
            <w:pStyle w:val="Heading1"/>
          </w:pPr>
        </w:pPrChange>
      </w:pPr>
      <w:r w:rsidRPr="00844A99">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59"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4BE1707C" w14:textId="7026108C" w:rsidR="00C76A65" w:rsidRDefault="00016618" w:rsidP="00F62130">
      <w:pPr>
        <w:spacing w:line="288" w:lineRule="auto"/>
        <w:rPr>
          <w:rFonts w:ascii="Times New Roman" w:hAnsi="Times New Roman" w:cs="Times New Roman"/>
          <w:sz w:val="24"/>
          <w:szCs w:val="24"/>
          <w:lang w:val="en-US"/>
        </w:rPr>
      </w:pPr>
      <w:ins w:id="60"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61"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62"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63"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64" w:author="David Gravett" w:date="2019-12-01T10:21:00Z"/>
          <w:rFonts w:ascii="Times New Roman" w:hAnsi="Times New Roman" w:cs="Times New Roman"/>
          <w:sz w:val="24"/>
          <w:szCs w:val="24"/>
          <w:lang w:val="en-US"/>
        </w:rPr>
      </w:pPr>
    </w:p>
    <w:p w14:paraId="1F8AAEAF" w14:textId="2BB02192" w:rsidR="00016618" w:rsidRDefault="00016618" w:rsidP="00945C60">
      <w:pPr>
        <w:spacing w:line="288" w:lineRule="auto"/>
        <w:jc w:val="both"/>
        <w:rPr>
          <w:ins w:id="65" w:author="David Gravett" w:date="2019-12-01T10:21:00Z"/>
          <w:rFonts w:ascii="Times New Roman" w:hAnsi="Times New Roman" w:cs="Times New Roman"/>
          <w:sz w:val="24"/>
          <w:szCs w:val="24"/>
          <w:lang w:val="en-US"/>
        </w:rPr>
      </w:pPr>
      <w:ins w:id="66" w:author="David Gravett" w:date="2019-12-01T10:21:00Z">
        <w:r>
          <w:rPr>
            <w:noProof/>
          </w:rPr>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CA6B843" w:rsidR="00825D74" w:rsidRPr="00F559E3" w:rsidRDefault="00825D74" w:rsidP="00016618">
                              <w:pPr>
                                <w:pStyle w:val="Caption"/>
                                <w:jc w:val="center"/>
                                <w:rPr>
                                  <w:ins w:id="67" w:author="David Gravett" w:date="2019-12-01T10:21:00Z"/>
                                  <w:rFonts w:ascii="Arial" w:eastAsia="Arial" w:hAnsi="Arial" w:cs="Arial"/>
                                  <w:noProof/>
                                  <w:lang w:val="en"/>
                                </w:rPr>
                              </w:pPr>
                              <w:ins w:id="68" w:author="David Gravett" w:date="2019-12-01T10:21:00Z">
                                <w:r>
                                  <w:t xml:space="preserve">Figure </w:t>
                                </w:r>
                                <w:r>
                                  <w:fldChar w:fldCharType="begin"/>
                                </w:r>
                                <w:r>
                                  <w:instrText xml:space="preserve"> SEQ Figure \* ARABIC </w:instrText>
                                </w:r>
                                <w:r>
                                  <w:fldChar w:fldCharType="separate"/>
                                </w:r>
                              </w:ins>
                              <w:r>
                                <w:rPr>
                                  <w:noProof/>
                                </w:rPr>
                                <w:t>3</w:t>
                              </w:r>
                              <w:ins w:id="69" w:author="David Gravett" w:date="2019-12-01T10:21:00Z">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57" type="#_x0000_t20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stroked="f">
                  <v:textbox style="mso-fit-shape-to-text:t" inset="0,0,0,0">
                    <w:txbxContent>
                      <w:p w14:paraId="6D896E73" w14:textId="6CA6B843" w:rsidR="00825D74" w:rsidRPr="00F559E3" w:rsidRDefault="00825D74" w:rsidP="00016618">
                        <w:pPr>
                          <w:pStyle w:val="Caption"/>
                          <w:jc w:val="center"/>
                          <w:rPr>
                            <w:ins w:id="70" w:author="David Gravett" w:date="2019-12-01T10:21:00Z"/>
                            <w:rFonts w:ascii="Arial" w:eastAsia="Arial" w:hAnsi="Arial" w:cs="Arial"/>
                            <w:noProof/>
                            <w:lang w:val="en"/>
                          </w:rPr>
                        </w:pPr>
                        <w:ins w:id="71" w:author="David Gravett" w:date="2019-12-01T10:21:00Z">
                          <w:r>
                            <w:t xml:space="preserve">Figure </w:t>
                          </w:r>
                          <w:r>
                            <w:fldChar w:fldCharType="begin"/>
                          </w:r>
                          <w:r>
                            <w:instrText xml:space="preserve"> SEQ Figure \* ARABIC </w:instrText>
                          </w:r>
                          <w:r>
                            <w:fldChar w:fldCharType="separate"/>
                          </w:r>
                        </w:ins>
                        <w:r>
                          <w:rPr>
                            <w:noProof/>
                          </w:rPr>
                          <w:t>3</w:t>
                        </w:r>
                        <w:ins w:id="72" w:author="David Gravett" w:date="2019-12-01T10:21:00Z">
                          <w:r>
                            <w:fldChar w:fldCharType="end"/>
                          </w:r>
                          <w:r>
                            <w:t>: Breadth First Search</w:t>
                          </w:r>
                          <w:r>
                            <w:rPr>
                              <w:noProof/>
                            </w:rPr>
                            <w:t xml:space="preserve"> Example</w:t>
                          </w:r>
                        </w:ins>
                      </w:p>
                    </w:txbxContent>
                  </v:textbox>
                  <w10:wrap anchorx="margin"/>
                </v:shape>
              </w:pict>
            </mc:Fallback>
          </mc:AlternateContent>
        </w:r>
      </w:ins>
    </w:p>
    <w:p w14:paraId="3C8D83C9" w14:textId="77777777" w:rsidR="00016618" w:rsidRDefault="00016618" w:rsidP="00945C60">
      <w:pPr>
        <w:spacing w:line="288" w:lineRule="auto"/>
        <w:jc w:val="both"/>
        <w:rPr>
          <w:ins w:id="73" w:author="David Gravett" w:date="2019-12-01T10:21:00Z"/>
          <w:rFonts w:ascii="Times New Roman" w:hAnsi="Times New Roman" w:cs="Times New Roman"/>
          <w:sz w:val="24"/>
          <w:szCs w:val="24"/>
          <w:lang w:val="en-US"/>
        </w:rPr>
      </w:pPr>
    </w:p>
    <w:p w14:paraId="1B41CA0C" w14:textId="77777777" w:rsidR="00016618" w:rsidRDefault="00016618" w:rsidP="00945C60">
      <w:pPr>
        <w:spacing w:line="288" w:lineRule="auto"/>
        <w:jc w:val="both"/>
        <w:rPr>
          <w:ins w:id="74" w:author="David Gravett" w:date="2019-12-01T10:21:00Z"/>
          <w:rFonts w:ascii="Times New Roman" w:hAnsi="Times New Roman" w:cs="Times New Roman"/>
          <w:sz w:val="24"/>
          <w:szCs w:val="24"/>
          <w:lang w:val="en-US"/>
        </w:rPr>
      </w:pPr>
    </w:p>
    <w:p w14:paraId="460055CF" w14:textId="77777777" w:rsidR="00016618" w:rsidRDefault="00016618" w:rsidP="00945C60">
      <w:pPr>
        <w:spacing w:line="288" w:lineRule="auto"/>
        <w:jc w:val="both"/>
        <w:rPr>
          <w:ins w:id="75" w:author="David Gravett" w:date="2019-12-01T10:21:00Z"/>
          <w:rFonts w:ascii="Times New Roman" w:hAnsi="Times New Roman" w:cs="Times New Roman"/>
          <w:sz w:val="24"/>
          <w:szCs w:val="24"/>
          <w:lang w:val="en-US"/>
        </w:rPr>
      </w:pPr>
      <w:bookmarkStart w:id="76" w:name="_GoBack"/>
      <w:bookmarkEnd w:id="76"/>
    </w:p>
    <w:p w14:paraId="1E248569" w14:textId="77777777" w:rsidR="00016618" w:rsidRDefault="00016618" w:rsidP="00945C60">
      <w:pPr>
        <w:spacing w:line="288" w:lineRule="auto"/>
        <w:jc w:val="both"/>
        <w:rPr>
          <w:ins w:id="77" w:author="David Gravett" w:date="2019-12-01T10:21:00Z"/>
          <w:rFonts w:ascii="Times New Roman" w:hAnsi="Times New Roman" w:cs="Times New Roman"/>
          <w:sz w:val="24"/>
          <w:szCs w:val="24"/>
          <w:lang w:val="en-US"/>
        </w:rPr>
      </w:pPr>
    </w:p>
    <w:p w14:paraId="096B9E74" w14:textId="77777777" w:rsidR="00016618" w:rsidRDefault="00016618" w:rsidP="00945C60">
      <w:pPr>
        <w:spacing w:line="288" w:lineRule="auto"/>
        <w:jc w:val="both"/>
        <w:rPr>
          <w:ins w:id="78" w:author="David Gravett" w:date="2019-12-01T10:21:00Z"/>
          <w:rFonts w:ascii="Times New Roman" w:hAnsi="Times New Roman" w:cs="Times New Roman"/>
          <w:sz w:val="24"/>
          <w:szCs w:val="24"/>
          <w:lang w:val="en-US"/>
        </w:rPr>
      </w:pPr>
    </w:p>
    <w:p w14:paraId="286921A8" w14:textId="77777777" w:rsidR="00016618" w:rsidRDefault="00016618" w:rsidP="00945C60">
      <w:pPr>
        <w:spacing w:line="288" w:lineRule="auto"/>
        <w:jc w:val="both"/>
        <w:rPr>
          <w:ins w:id="79" w:author="David Gravett" w:date="2019-12-01T10:21:00Z"/>
          <w:rFonts w:ascii="Times New Roman" w:hAnsi="Times New Roman" w:cs="Times New Roman"/>
          <w:sz w:val="24"/>
          <w:szCs w:val="24"/>
          <w:lang w:val="en-US"/>
        </w:rPr>
      </w:pPr>
    </w:p>
    <w:p w14:paraId="7EBDE705" w14:textId="77777777" w:rsidR="00016618" w:rsidRDefault="00016618" w:rsidP="00945C60">
      <w:pPr>
        <w:spacing w:line="288" w:lineRule="auto"/>
        <w:jc w:val="both"/>
        <w:rPr>
          <w:ins w:id="80" w:author="David Gravett" w:date="2019-12-01T10:21:00Z"/>
          <w:rFonts w:ascii="Times New Roman" w:hAnsi="Times New Roman" w:cs="Times New Roman"/>
          <w:sz w:val="24"/>
          <w:szCs w:val="24"/>
          <w:lang w:val="en-US"/>
        </w:rPr>
      </w:pPr>
    </w:p>
    <w:p w14:paraId="789D207F" w14:textId="77777777" w:rsidR="00016618" w:rsidRDefault="00016618" w:rsidP="00945C60">
      <w:pPr>
        <w:spacing w:line="288" w:lineRule="auto"/>
        <w:jc w:val="both"/>
        <w:rPr>
          <w:ins w:id="81" w:author="David Gravett" w:date="2019-12-01T10:21:00Z"/>
          <w:rFonts w:ascii="Times New Roman" w:hAnsi="Times New Roman" w:cs="Times New Roman"/>
          <w:sz w:val="24"/>
          <w:szCs w:val="24"/>
          <w:lang w:val="en-US"/>
        </w:rPr>
      </w:pPr>
    </w:p>
    <w:p w14:paraId="46EE7130" w14:textId="77777777" w:rsidR="00016618" w:rsidRDefault="00016618" w:rsidP="00945C60">
      <w:pPr>
        <w:spacing w:line="288" w:lineRule="auto"/>
        <w:jc w:val="both"/>
        <w:rPr>
          <w:ins w:id="82" w:author="David Gravett" w:date="2019-12-01T10:21:00Z"/>
          <w:rFonts w:ascii="Times New Roman" w:hAnsi="Times New Roman" w:cs="Times New Roman"/>
          <w:sz w:val="24"/>
          <w:szCs w:val="24"/>
          <w:lang w:val="en-US"/>
        </w:rPr>
      </w:pPr>
    </w:p>
    <w:p w14:paraId="6FA64AF1" w14:textId="49A83B8F" w:rsidR="00016618" w:rsidRPr="00016618" w:rsidRDefault="00C76A65" w:rsidP="00016618">
      <w:pPr>
        <w:pStyle w:val="TOCHeading"/>
        <w:jc w:val="both"/>
        <w:rPr>
          <w:ins w:id="83" w:author="David Gravett" w:date="2019-12-01T10:21:00Z"/>
          <w:sz w:val="40"/>
          <w:szCs w:val="40"/>
        </w:rPr>
      </w:pPr>
      <w:moveToRangeStart w:id="84" w:author="David Gravett" w:date="2019-12-01T10:21:00Z" w:name="move26088123"/>
      <w:moveTo w:id="85" w:author="David Gravett" w:date="2019-12-01T10:21:00Z">
        <w:r>
          <w:rPr>
            <w:sz w:val="40"/>
            <w:szCs w:val="40"/>
          </w:rPr>
          <w:t>Procedurally Generated Game Board</w:t>
        </w:r>
      </w:moveTo>
      <w:moveToRangeEnd w:id="84"/>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86"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00F62130">
      <w:pPr>
        <w:spacing w:line="288" w:lineRule="auto"/>
        <w:rPr>
          <w:rFonts w:ascii="Times New Roman" w:hAnsi="Times New Roman" w:cs="Times New Roman"/>
          <w:sz w:val="24"/>
          <w:szCs w:val="24"/>
          <w:lang w:val="en-US"/>
        </w:rPr>
      </w:pPr>
      <w:ins w:id="87"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88" w:author="David Gravett" w:date="2019-12-01T10:21:00Z"/>
          <w:sz w:val="40"/>
          <w:szCs w:val="40"/>
        </w:rPr>
      </w:pPr>
      <w:moveFromRangeStart w:id="89" w:author="David Gravett" w:date="2019-12-01T10:21:00Z" w:name="move26088123"/>
      <w:moveFrom w:id="90" w:author="David Gravett" w:date="2019-12-01T10:21:00Z">
        <w:r>
          <w:rPr>
            <w:sz w:val="40"/>
            <w:szCs w:val="40"/>
          </w:rPr>
          <w:t>Procedurally Generated Game Board</w:t>
        </w:r>
      </w:moveFrom>
      <w:moveFromRangeEnd w:id="89"/>
      <w:del w:id="91" w:author="David Gravett" w:date="2019-12-01T10:21:00Z">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92" w:author="David Gravett" w:date="2019-12-01T10:21:00Z"/>
          <w:rFonts w:asciiTheme="majorHAnsi" w:hAnsiTheme="majorHAnsi" w:cstheme="majorHAnsi"/>
          <w:sz w:val="32"/>
          <w:szCs w:val="32"/>
        </w:rPr>
      </w:pPr>
      <w:del w:id="93"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00945C60">
      <w:pPr>
        <w:spacing w:line="288" w:lineRule="auto"/>
        <w:jc w:val="both"/>
        <w:rPr>
          <w:moveFrom w:id="94" w:author="David Gravett" w:date="2019-12-01T10:21:00Z"/>
          <w:rFonts w:ascii="Times New Roman" w:hAnsi="Times New Roman" w:cs="Times New Roman"/>
          <w:sz w:val="24"/>
          <w:szCs w:val="24"/>
          <w:lang w:val="en-US"/>
        </w:rPr>
      </w:pPr>
      <w:moveFromRangeStart w:id="95" w:author="David Gravett" w:date="2019-12-01T10:21:00Z" w:name="move26088124"/>
      <w:moveFrom w:id="96"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97" w:author="David Gravett" w:date="2019-12-01T10:21:00Z"/>
          <w:rFonts w:ascii="Times New Roman" w:hAnsi="Times New Roman" w:cs="Times New Roman"/>
          <w:sz w:val="24"/>
          <w:szCs w:val="24"/>
          <w:lang w:val="en-US"/>
        </w:rPr>
      </w:pPr>
    </w:p>
    <w:p w14:paraId="0C15F501" w14:textId="4CA09F1B" w:rsidR="00A66190" w:rsidRDefault="00A66190" w:rsidP="00945C60">
      <w:pPr>
        <w:spacing w:line="288" w:lineRule="auto"/>
        <w:jc w:val="both"/>
        <w:rPr>
          <w:moveFrom w:id="98" w:author="David Gravett" w:date="2019-12-01T10:21:00Z"/>
          <w:rFonts w:ascii="Times New Roman" w:hAnsi="Times New Roman" w:cs="Times New Roman"/>
          <w:sz w:val="24"/>
          <w:szCs w:val="24"/>
          <w:lang w:val="en-US"/>
        </w:rPr>
      </w:pPr>
      <w:moveFrom w:id="99"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95"/>
    <w:p w14:paraId="6F42DE1F" w14:textId="1225A4AA" w:rsidR="00016618" w:rsidRDefault="00016618" w:rsidP="00016618">
      <w:pPr>
        <w:pStyle w:val="TOCHeading"/>
        <w:rPr>
          <w:ins w:id="100" w:author="David Gravett" w:date="2019-12-01T10:21:00Z"/>
          <w:sz w:val="40"/>
          <w:szCs w:val="40"/>
        </w:rPr>
      </w:pPr>
    </w:p>
    <w:p w14:paraId="4A5E7532" w14:textId="1A527A96" w:rsidR="00016618" w:rsidRDefault="00016618" w:rsidP="00016618">
      <w:pPr>
        <w:pStyle w:val="TOCHeading"/>
        <w:rPr>
          <w:ins w:id="101"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102"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0849A3EA" w:rsidR="00825D74" w:rsidRPr="00D103E4" w:rsidRDefault="00825D74" w:rsidP="00016618">
                              <w:pPr>
                                <w:pStyle w:val="Caption"/>
                                <w:jc w:val="center"/>
                                <w:rPr>
                                  <w:ins w:id="103" w:author="David Gravett" w:date="2019-12-01T10:21:00Z"/>
                                  <w:rFonts w:ascii="Arial" w:eastAsia="Arial" w:hAnsi="Arial" w:cs="Arial"/>
                                  <w:noProof/>
                                  <w:lang w:val="en"/>
                                </w:rPr>
                              </w:pPr>
                              <w:ins w:id="104" w:author="David Gravett" w:date="2019-12-01T10:21:00Z">
                                <w:r>
                                  <w:t xml:space="preserve">Figure </w:t>
                                </w:r>
                                <w:r>
                                  <w:fldChar w:fldCharType="begin"/>
                                </w:r>
                                <w:r>
                                  <w:instrText xml:space="preserve"> SEQ Figure \* ARABIC </w:instrText>
                                </w:r>
                                <w:r>
                                  <w:fldChar w:fldCharType="separate"/>
                                </w:r>
                              </w:ins>
                              <w:r>
                                <w:rPr>
                                  <w:noProof/>
                                </w:rPr>
                                <w:t>4</w:t>
                              </w:r>
                              <w:ins w:id="105" w:author="David Gravett" w:date="2019-12-01T10:21:00Z">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58"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stroked="f">
                  <v:textbox style="mso-fit-shape-to-text:t" inset="0,0,0,0">
                    <w:txbxContent>
                      <w:p w14:paraId="45776656" w14:textId="0849A3EA" w:rsidR="00825D74" w:rsidRPr="00D103E4" w:rsidRDefault="00825D74" w:rsidP="00016618">
                        <w:pPr>
                          <w:pStyle w:val="Caption"/>
                          <w:jc w:val="center"/>
                          <w:rPr>
                            <w:ins w:id="106" w:author="David Gravett" w:date="2019-12-01T10:21:00Z"/>
                            <w:rFonts w:ascii="Arial" w:eastAsia="Arial" w:hAnsi="Arial" w:cs="Arial"/>
                            <w:noProof/>
                            <w:lang w:val="en"/>
                          </w:rPr>
                        </w:pPr>
                        <w:ins w:id="107" w:author="David Gravett" w:date="2019-12-01T10:21:00Z">
                          <w:r>
                            <w:t xml:space="preserve">Figure </w:t>
                          </w:r>
                          <w:r>
                            <w:fldChar w:fldCharType="begin"/>
                          </w:r>
                          <w:r>
                            <w:instrText xml:space="preserve"> SEQ Figure \* ARABIC </w:instrText>
                          </w:r>
                          <w:r>
                            <w:fldChar w:fldCharType="separate"/>
                          </w:r>
                        </w:ins>
                        <w:r>
                          <w:rPr>
                            <w:noProof/>
                          </w:rPr>
                          <w:t>4</w:t>
                        </w:r>
                        <w:ins w:id="108" w:author="David Gravett" w:date="2019-12-01T10:21:00Z">
                          <w:r>
                            <w:fldChar w:fldCharType="end"/>
                          </w:r>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109" w:author="David Gravett" w:date="2019-12-01T10:21:00Z">
            <w:rPr>
              <w:rFonts w:ascii="Times New Roman" w:hAnsi="Times New Roman" w:cs="Times New Roman"/>
              <w:sz w:val="24"/>
              <w:szCs w:val="24"/>
              <w:lang w:val="en-US"/>
            </w:rPr>
          </w:rPrChange>
        </w:rPr>
        <w:pPrChange w:id="110" w:author="David Gravett" w:date="2019-12-01T10:21:00Z">
          <w:pPr>
            <w:spacing w:line="288" w:lineRule="auto"/>
          </w:pPr>
        </w:pPrChange>
      </w:pPr>
    </w:p>
    <w:p w14:paraId="4BF92CCB" w14:textId="313839B8" w:rsidR="00C76A65" w:rsidRDefault="00C76A65">
      <w:pPr>
        <w:rPr>
          <w:lang w:val="en-US"/>
          <w:rPrChange w:id="111" w:author="David Gravett" w:date="2019-12-01T10:21:00Z">
            <w:rPr>
              <w:rFonts w:ascii="Times New Roman" w:hAnsi="Times New Roman" w:cs="Times New Roman"/>
              <w:sz w:val="24"/>
              <w:szCs w:val="24"/>
              <w:lang w:val="en-US"/>
            </w:rPr>
          </w:rPrChange>
        </w:rPr>
        <w:pPrChange w:id="112" w:author="David Gravett" w:date="2019-12-01T10:21:00Z">
          <w:pPr>
            <w:spacing w:line="288" w:lineRule="auto"/>
          </w:pPr>
        </w:pPrChange>
      </w:pPr>
    </w:p>
    <w:p w14:paraId="73ADB0F0" w14:textId="77777777" w:rsidR="00016618" w:rsidRPr="00016618" w:rsidRDefault="00016618" w:rsidP="00016618">
      <w:pPr>
        <w:rPr>
          <w:ins w:id="113" w:author="David Gravett" w:date="2019-12-01T10:21:00Z"/>
          <w:lang w:val="en-US"/>
        </w:rPr>
      </w:pPr>
      <w:bookmarkStart w:id="114" w:name="_Hlk21783552"/>
    </w:p>
    <w:p w14:paraId="5E1B0D0D" w14:textId="77777777" w:rsidR="005F2D99" w:rsidRPr="00016618" w:rsidRDefault="005F2D99">
      <w:pPr>
        <w:pStyle w:val="TOCHeading"/>
        <w:jc w:val="both"/>
        <w:rPr>
          <w:moveTo w:id="115" w:author="David Gravett" w:date="2019-12-01T10:21:00Z"/>
          <w:sz w:val="40"/>
          <w:rPrChange w:id="116" w:author="David Gravett" w:date="2019-12-01T10:21:00Z">
            <w:rPr>
              <w:moveTo w:id="117" w:author="David Gravett" w:date="2019-12-01T10:21:00Z"/>
              <w:rFonts w:asciiTheme="majorHAnsi" w:hAnsiTheme="majorHAnsi" w:cstheme="majorHAnsi"/>
              <w:color w:val="1F3864" w:themeColor="accent1" w:themeShade="80"/>
              <w:sz w:val="24"/>
              <w:szCs w:val="24"/>
              <w:lang w:val="en-US"/>
            </w:rPr>
          </w:rPrChange>
        </w:rPr>
        <w:pPrChange w:id="118" w:author="David Gravett" w:date="2019-12-01T10:21:00Z">
          <w:pPr>
            <w:spacing w:line="288" w:lineRule="auto"/>
            <w:jc w:val="both"/>
          </w:pPr>
        </w:pPrChange>
      </w:pPr>
      <w:moveToRangeStart w:id="119" w:author="David Gravett" w:date="2019-12-01T10:21:00Z" w:name="move26088125"/>
      <w:moveTo w:id="120" w:author="David Gravett" w:date="2019-12-01T10:21:00Z">
        <w:r>
          <w:rPr>
            <w:sz w:val="40"/>
            <w:rPrChange w:id="121" w:author="David Gravett" w:date="2019-12-01T10:21:00Z">
              <w:rPr>
                <w:rFonts w:cstheme="majorHAnsi"/>
                <w:color w:val="1F3864" w:themeColor="accent1" w:themeShade="80"/>
                <w:sz w:val="40"/>
                <w:szCs w:val="40"/>
              </w:rPr>
            </w:rPrChange>
          </w:rPr>
          <w:t>Procedurally Generated Game Board</w:t>
        </w:r>
      </w:moveTo>
    </w:p>
    <w:p w14:paraId="4ED08F01" w14:textId="77777777" w:rsidR="00E35EF8" w:rsidRDefault="00E35EF8" w:rsidP="00945C60">
      <w:pPr>
        <w:spacing w:line="288" w:lineRule="auto"/>
        <w:jc w:val="both"/>
        <w:rPr>
          <w:moveTo w:id="122" w:author="David Gravett" w:date="2019-12-01T10:21:00Z"/>
          <w:rFonts w:ascii="Times New Roman" w:hAnsi="Times New Roman" w:cs="Times New Roman"/>
          <w:sz w:val="24"/>
          <w:szCs w:val="24"/>
          <w:lang w:val="en-US"/>
        </w:rPr>
      </w:pPr>
      <w:moveToRangeStart w:id="123" w:author="David Gravett" w:date="2019-12-01T10:21:00Z" w:name="move26088124"/>
      <w:moveToRangeEnd w:id="119"/>
      <w:moveTo w:id="12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125"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126" w:author="David Gravett" w:date="2019-12-01T10:21:00Z"/>
          <w:rFonts w:ascii="Times New Roman" w:hAnsi="Times New Roman" w:cs="Times New Roman"/>
          <w:sz w:val="24"/>
          <w:szCs w:val="24"/>
          <w:lang w:val="en-US"/>
        </w:rPr>
      </w:pPr>
      <w:moveTo w:id="127"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123"/>
    <w:p w14:paraId="56128E9E" w14:textId="69A4A948" w:rsidR="00016618" w:rsidRDefault="00016618" w:rsidP="00C76A65">
      <w:pPr>
        <w:pStyle w:val="TOCHeading"/>
        <w:rPr>
          <w:ins w:id="128" w:author="David Gravett" w:date="2019-12-01T10:21:00Z"/>
          <w:sz w:val="40"/>
          <w:szCs w:val="40"/>
        </w:rPr>
      </w:pPr>
    </w:p>
    <w:p w14:paraId="6CFF14AF" w14:textId="10C95C23" w:rsidR="00016618" w:rsidRDefault="00016618" w:rsidP="00016618">
      <w:pPr>
        <w:rPr>
          <w:ins w:id="129" w:author="David Gravett" w:date="2019-12-01T10:21:00Z"/>
          <w:lang w:val="en-US"/>
        </w:rPr>
      </w:pPr>
    </w:p>
    <w:p w14:paraId="17E0672F" w14:textId="16E33FF5" w:rsidR="00016618" w:rsidRDefault="00016618" w:rsidP="00016618">
      <w:pPr>
        <w:rPr>
          <w:ins w:id="130" w:author="David Gravett" w:date="2019-12-01T10:21:00Z"/>
          <w:lang w:val="en-US"/>
        </w:rPr>
      </w:pPr>
    </w:p>
    <w:p w14:paraId="2719513A" w14:textId="114DF2E4" w:rsidR="00016618" w:rsidRDefault="00016618" w:rsidP="00016618">
      <w:pPr>
        <w:rPr>
          <w:ins w:id="131" w:author="David Gravett" w:date="2019-12-01T10:21:00Z"/>
          <w:lang w:val="en-US"/>
        </w:rPr>
      </w:pPr>
    </w:p>
    <w:p w14:paraId="766BDFFA" w14:textId="237C8125" w:rsidR="00016618" w:rsidRDefault="00016618" w:rsidP="00016618">
      <w:pPr>
        <w:rPr>
          <w:ins w:id="132" w:author="David Gravett" w:date="2019-12-01T10:21:00Z"/>
          <w:lang w:val="en-US"/>
        </w:rPr>
      </w:pPr>
    </w:p>
    <w:p w14:paraId="7A731DB6" w14:textId="2D47D4F1" w:rsidR="00016618" w:rsidRDefault="00016618" w:rsidP="00016618">
      <w:pPr>
        <w:rPr>
          <w:ins w:id="133" w:author="David Gravett" w:date="2019-12-01T10:21:00Z"/>
          <w:lang w:val="en-US"/>
        </w:rPr>
      </w:pPr>
    </w:p>
    <w:p w14:paraId="37C0E4EA" w14:textId="7E1AA3CB" w:rsidR="00016618" w:rsidRDefault="00016618" w:rsidP="00016618">
      <w:pPr>
        <w:rPr>
          <w:ins w:id="134" w:author="David Gravett" w:date="2019-12-01T10:21:00Z"/>
          <w:lang w:val="en-US"/>
        </w:rPr>
      </w:pPr>
    </w:p>
    <w:p w14:paraId="5F0AAB30" w14:textId="375647CD" w:rsidR="00016618" w:rsidRDefault="00016618" w:rsidP="00016618">
      <w:pPr>
        <w:rPr>
          <w:ins w:id="135" w:author="David Gravett" w:date="2019-12-01T10:21:00Z"/>
          <w:lang w:val="en-US"/>
        </w:rPr>
      </w:pPr>
    </w:p>
    <w:p w14:paraId="040D4484" w14:textId="0C0A228B" w:rsidR="00016618" w:rsidRDefault="00016618" w:rsidP="00016618">
      <w:pPr>
        <w:rPr>
          <w:ins w:id="136" w:author="David Gravett" w:date="2019-12-01T10:21:00Z"/>
          <w:lang w:val="en-US"/>
        </w:rPr>
      </w:pPr>
    </w:p>
    <w:p w14:paraId="7BDBF6E0" w14:textId="409ADB0C" w:rsidR="00016618" w:rsidRDefault="00016618" w:rsidP="00016618">
      <w:pPr>
        <w:rPr>
          <w:ins w:id="137" w:author="David Gravett" w:date="2019-12-01T10:21:00Z"/>
          <w:lang w:val="en-US"/>
        </w:rPr>
      </w:pPr>
    </w:p>
    <w:p w14:paraId="0FD235F3" w14:textId="0E6C75E9" w:rsidR="00016618" w:rsidRDefault="00016618" w:rsidP="00016618">
      <w:pPr>
        <w:rPr>
          <w:ins w:id="138" w:author="David Gravett" w:date="2019-12-01T10:21:00Z"/>
          <w:lang w:val="en-US"/>
        </w:rPr>
      </w:pPr>
    </w:p>
    <w:p w14:paraId="71F41BD2" w14:textId="3CDC3FA0" w:rsidR="00016618" w:rsidRDefault="00016618" w:rsidP="00016618">
      <w:pPr>
        <w:rPr>
          <w:ins w:id="139" w:author="David Gravett" w:date="2019-12-01T10:21:00Z"/>
          <w:lang w:val="en-US"/>
        </w:rPr>
      </w:pPr>
    </w:p>
    <w:p w14:paraId="6881AC2C" w14:textId="51B70606" w:rsidR="00016618" w:rsidRDefault="00016618" w:rsidP="00016618">
      <w:pPr>
        <w:rPr>
          <w:ins w:id="140" w:author="David Gravett" w:date="2019-12-01T10:21:00Z"/>
          <w:lang w:val="en-US"/>
        </w:rPr>
      </w:pPr>
    </w:p>
    <w:p w14:paraId="756EFF8D" w14:textId="3E4EA93A" w:rsidR="00016618" w:rsidRDefault="00016618" w:rsidP="00016618">
      <w:pPr>
        <w:rPr>
          <w:ins w:id="141" w:author="David Gravett" w:date="2019-12-01T10:21:00Z"/>
          <w:lang w:val="en-US"/>
        </w:rPr>
      </w:pPr>
    </w:p>
    <w:p w14:paraId="6ABEEA36" w14:textId="392C1925" w:rsidR="00016618" w:rsidRDefault="00016618" w:rsidP="00016618">
      <w:pPr>
        <w:rPr>
          <w:ins w:id="142" w:author="David Gravett" w:date="2019-12-01T10:21:00Z"/>
          <w:lang w:val="en-US"/>
        </w:rPr>
      </w:pPr>
    </w:p>
    <w:p w14:paraId="6BCD801F" w14:textId="45B923BE" w:rsidR="00016618" w:rsidRDefault="00016618" w:rsidP="00016618">
      <w:pPr>
        <w:rPr>
          <w:ins w:id="143" w:author="David Gravett" w:date="2019-12-01T10:21:00Z"/>
          <w:lang w:val="en-US"/>
        </w:rPr>
      </w:pPr>
    </w:p>
    <w:p w14:paraId="6A9CFAE0" w14:textId="77777777" w:rsidR="00016618" w:rsidRPr="00016618" w:rsidRDefault="00016618" w:rsidP="00016618">
      <w:pPr>
        <w:rPr>
          <w:ins w:id="144" w:author="David Gravett" w:date="2019-12-01T10:21:00Z"/>
          <w:lang w:val="en-US"/>
        </w:rPr>
      </w:pPr>
    </w:p>
    <w:p w14:paraId="25745B21" w14:textId="77777777" w:rsidR="00C76A65" w:rsidRPr="00C76A65" w:rsidRDefault="00C76A65" w:rsidP="00C76A65">
      <w:pPr>
        <w:pStyle w:val="TOCHeading"/>
        <w:rPr>
          <w:sz w:val="40"/>
          <w:szCs w:val="40"/>
        </w:rPr>
      </w:pPr>
      <w:r>
        <w:rPr>
          <w:sz w:val="40"/>
          <w:szCs w:val="40"/>
        </w:rPr>
        <w:lastRenderedPageBreak/>
        <w:t>Procedurally Generated Game Board</w:t>
      </w:r>
      <w:bookmarkEnd w:id="114"/>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4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46">
          <w:tblGrid>
            <w:gridCol w:w="432"/>
            <w:gridCol w:w="432"/>
            <w:gridCol w:w="432"/>
            <w:gridCol w:w="432"/>
            <w:gridCol w:w="432"/>
            <w:gridCol w:w="432"/>
            <w:gridCol w:w="432"/>
          </w:tblGrid>
        </w:tblGridChange>
      </w:tblGrid>
      <w:tr w:rsidR="00C76A65" w14:paraId="6B450FF7" w14:textId="77777777" w:rsidTr="00016618">
        <w:trPr>
          <w:trHeight w:val="869"/>
          <w:trPrChange w:id="147" w:author="David Gravett" w:date="2019-12-01T10:21:00Z">
            <w:trPr>
              <w:trHeight w:val="432"/>
            </w:trPr>
          </w:trPrChange>
        </w:trPr>
        <w:tc>
          <w:tcPr>
            <w:tcW w:w="933" w:type="dxa"/>
            <w:tcPrChange w:id="148"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49" w:author="David Gravett" w:date="2019-12-01T10:21:00Z">
                  <w:rPr>
                    <w:rFonts w:ascii="Times New Roman" w:hAnsi="Times New Roman" w:cs="Times New Roman"/>
                    <w:sz w:val="24"/>
                    <w:szCs w:val="24"/>
                  </w:rPr>
                </w:rPrChange>
              </w:rPr>
              <w:pPrChange w:id="150" w:author="James Dwyer" w:date="2019-12-01T10:21:00Z">
                <w:pPr/>
              </w:pPrChange>
            </w:pPr>
            <w:r w:rsidRPr="00016618">
              <w:rPr>
                <w:rFonts w:ascii="Times New Roman" w:hAnsi="Times New Roman"/>
                <w:sz w:val="36"/>
                <w:rPrChange w:id="151" w:author="David Gravett" w:date="2019-12-01T10:21:00Z">
                  <w:rPr>
                    <w:rFonts w:ascii="Times New Roman" w:hAnsi="Times New Roman" w:cs="Times New Roman"/>
                    <w:sz w:val="24"/>
                    <w:szCs w:val="24"/>
                  </w:rPr>
                </w:rPrChange>
              </w:rPr>
              <w:t>0</w:t>
            </w:r>
          </w:p>
        </w:tc>
        <w:tc>
          <w:tcPr>
            <w:tcW w:w="933" w:type="dxa"/>
            <w:tcPrChange w:id="152"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53" w:author="David Gravett" w:date="2019-12-01T10:21:00Z">
                  <w:rPr>
                    <w:rFonts w:ascii="Times New Roman" w:hAnsi="Times New Roman" w:cs="Times New Roman"/>
                    <w:sz w:val="24"/>
                    <w:szCs w:val="24"/>
                  </w:rPr>
                </w:rPrChange>
              </w:rPr>
              <w:pPrChange w:id="154" w:author="James Dwyer" w:date="2019-12-01T10:21:00Z">
                <w:pPr/>
              </w:pPrChange>
            </w:pPr>
            <w:r w:rsidRPr="00016618">
              <w:rPr>
                <w:rFonts w:ascii="Times New Roman" w:hAnsi="Times New Roman"/>
                <w:sz w:val="36"/>
                <w:rPrChange w:id="155" w:author="David Gravett" w:date="2019-12-01T10:21:00Z">
                  <w:rPr>
                    <w:rFonts w:ascii="Times New Roman" w:hAnsi="Times New Roman" w:cs="Times New Roman"/>
                    <w:sz w:val="24"/>
                    <w:szCs w:val="24"/>
                  </w:rPr>
                </w:rPrChange>
              </w:rPr>
              <w:t>0</w:t>
            </w:r>
          </w:p>
        </w:tc>
        <w:tc>
          <w:tcPr>
            <w:tcW w:w="933" w:type="dxa"/>
            <w:tcPrChange w:id="156"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57" w:author="David Gravett" w:date="2019-12-01T10:21:00Z">
                  <w:rPr>
                    <w:rFonts w:ascii="Times New Roman" w:hAnsi="Times New Roman" w:cs="Times New Roman"/>
                    <w:sz w:val="24"/>
                    <w:szCs w:val="24"/>
                  </w:rPr>
                </w:rPrChange>
              </w:rPr>
              <w:pPrChange w:id="158" w:author="James Dwyer" w:date="2019-12-01T10:21:00Z">
                <w:pPr/>
              </w:pPrChange>
            </w:pPr>
            <w:r w:rsidRPr="00016618">
              <w:rPr>
                <w:rFonts w:ascii="Times New Roman" w:hAnsi="Times New Roman"/>
                <w:sz w:val="36"/>
                <w:rPrChange w:id="159" w:author="David Gravett" w:date="2019-12-01T10:21:00Z">
                  <w:rPr>
                    <w:rFonts w:ascii="Times New Roman" w:hAnsi="Times New Roman" w:cs="Times New Roman"/>
                    <w:sz w:val="24"/>
                    <w:szCs w:val="24"/>
                  </w:rPr>
                </w:rPrChange>
              </w:rPr>
              <w:t>0</w:t>
            </w:r>
          </w:p>
        </w:tc>
        <w:tc>
          <w:tcPr>
            <w:tcW w:w="933" w:type="dxa"/>
            <w:tcPrChange w:id="160"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61" w:author="David Gravett" w:date="2019-12-01T10:21:00Z">
                  <w:rPr>
                    <w:rFonts w:ascii="Times New Roman" w:hAnsi="Times New Roman" w:cs="Times New Roman"/>
                    <w:sz w:val="24"/>
                    <w:szCs w:val="24"/>
                  </w:rPr>
                </w:rPrChange>
              </w:rPr>
              <w:pPrChange w:id="162" w:author="James Dwyer" w:date="2019-12-01T10:21:00Z">
                <w:pPr/>
              </w:pPrChange>
            </w:pPr>
            <w:r w:rsidRPr="00016618">
              <w:rPr>
                <w:rFonts w:ascii="Times New Roman" w:hAnsi="Times New Roman"/>
                <w:sz w:val="36"/>
                <w:rPrChange w:id="163" w:author="David Gravett" w:date="2019-12-01T10:21:00Z">
                  <w:rPr>
                    <w:rFonts w:ascii="Times New Roman" w:hAnsi="Times New Roman" w:cs="Times New Roman"/>
                    <w:sz w:val="24"/>
                    <w:szCs w:val="24"/>
                  </w:rPr>
                </w:rPrChange>
              </w:rPr>
              <w:t>0</w:t>
            </w:r>
          </w:p>
        </w:tc>
        <w:tc>
          <w:tcPr>
            <w:tcW w:w="933" w:type="dxa"/>
            <w:tcPrChange w:id="164"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65" w:author="David Gravett" w:date="2019-12-01T10:21:00Z">
                  <w:rPr>
                    <w:rFonts w:ascii="Times New Roman" w:hAnsi="Times New Roman" w:cs="Times New Roman"/>
                    <w:sz w:val="24"/>
                    <w:szCs w:val="24"/>
                  </w:rPr>
                </w:rPrChange>
              </w:rPr>
              <w:pPrChange w:id="166" w:author="James Dwyer" w:date="2019-12-01T10:21:00Z">
                <w:pPr/>
              </w:pPrChange>
            </w:pPr>
            <w:r w:rsidRPr="00016618">
              <w:rPr>
                <w:rFonts w:ascii="Times New Roman" w:hAnsi="Times New Roman"/>
                <w:sz w:val="36"/>
                <w:rPrChange w:id="167" w:author="David Gravett" w:date="2019-12-01T10:21:00Z">
                  <w:rPr>
                    <w:rFonts w:ascii="Times New Roman" w:hAnsi="Times New Roman" w:cs="Times New Roman"/>
                    <w:sz w:val="24"/>
                    <w:szCs w:val="24"/>
                  </w:rPr>
                </w:rPrChange>
              </w:rPr>
              <w:t>0</w:t>
            </w:r>
          </w:p>
        </w:tc>
        <w:tc>
          <w:tcPr>
            <w:tcW w:w="933" w:type="dxa"/>
            <w:tcPrChange w:id="168"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69" w:author="David Gravett" w:date="2019-12-01T10:21:00Z">
                  <w:rPr>
                    <w:rFonts w:ascii="Times New Roman" w:hAnsi="Times New Roman" w:cs="Times New Roman"/>
                    <w:sz w:val="24"/>
                    <w:szCs w:val="24"/>
                  </w:rPr>
                </w:rPrChange>
              </w:rPr>
              <w:pPrChange w:id="170" w:author="James Dwyer" w:date="2019-12-01T10:21:00Z">
                <w:pPr/>
              </w:pPrChange>
            </w:pPr>
            <w:r w:rsidRPr="00016618">
              <w:rPr>
                <w:rFonts w:ascii="Times New Roman" w:hAnsi="Times New Roman"/>
                <w:sz w:val="36"/>
                <w:rPrChange w:id="171" w:author="David Gravett" w:date="2019-12-01T10:21:00Z">
                  <w:rPr>
                    <w:rFonts w:ascii="Times New Roman" w:hAnsi="Times New Roman" w:cs="Times New Roman"/>
                    <w:sz w:val="24"/>
                    <w:szCs w:val="24"/>
                  </w:rPr>
                </w:rPrChange>
              </w:rPr>
              <w:t>0</w:t>
            </w:r>
          </w:p>
        </w:tc>
        <w:tc>
          <w:tcPr>
            <w:tcW w:w="933" w:type="dxa"/>
            <w:tcPrChange w:id="172"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73" w:author="David Gravett" w:date="2019-12-01T10:21:00Z">
                  <w:rPr>
                    <w:rFonts w:ascii="Times New Roman" w:hAnsi="Times New Roman" w:cs="Times New Roman"/>
                    <w:sz w:val="24"/>
                    <w:szCs w:val="24"/>
                  </w:rPr>
                </w:rPrChange>
              </w:rPr>
              <w:pPrChange w:id="174" w:author="James Dwyer" w:date="2019-12-01T10:21:00Z">
                <w:pPr/>
              </w:pPrChange>
            </w:pPr>
            <w:r w:rsidRPr="00016618">
              <w:rPr>
                <w:rFonts w:ascii="Times New Roman" w:hAnsi="Times New Roman"/>
                <w:sz w:val="36"/>
                <w:rPrChange w:id="175"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76" w:author="David Gravett" w:date="2019-12-01T10:21:00Z">
            <w:trPr>
              <w:trHeight w:val="432"/>
            </w:trPr>
          </w:trPrChange>
        </w:trPr>
        <w:tc>
          <w:tcPr>
            <w:tcW w:w="933" w:type="dxa"/>
            <w:tcPrChange w:id="177"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78" w:author="David Gravett" w:date="2019-12-01T10:21:00Z">
                  <w:rPr>
                    <w:rFonts w:ascii="Times New Roman" w:hAnsi="Times New Roman" w:cs="Times New Roman"/>
                    <w:sz w:val="24"/>
                    <w:szCs w:val="24"/>
                  </w:rPr>
                </w:rPrChange>
              </w:rPr>
              <w:pPrChange w:id="179" w:author="James Dwyer" w:date="2019-12-01T10:21:00Z">
                <w:pPr/>
              </w:pPrChange>
            </w:pPr>
            <w:r w:rsidRPr="00016618">
              <w:rPr>
                <w:rFonts w:ascii="Times New Roman" w:hAnsi="Times New Roman"/>
                <w:sz w:val="36"/>
                <w:rPrChange w:id="180" w:author="David Gravett" w:date="2019-12-01T10:21:00Z">
                  <w:rPr>
                    <w:rFonts w:ascii="Times New Roman" w:hAnsi="Times New Roman" w:cs="Times New Roman"/>
                    <w:sz w:val="24"/>
                    <w:szCs w:val="24"/>
                  </w:rPr>
                </w:rPrChange>
              </w:rPr>
              <w:t>0</w:t>
            </w:r>
          </w:p>
        </w:tc>
        <w:tc>
          <w:tcPr>
            <w:tcW w:w="933" w:type="dxa"/>
            <w:tcPrChange w:id="181"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82" w:author="David Gravett" w:date="2019-12-01T10:21:00Z">
                  <w:rPr>
                    <w:rFonts w:ascii="Times New Roman" w:hAnsi="Times New Roman" w:cs="Times New Roman"/>
                    <w:sz w:val="24"/>
                    <w:szCs w:val="24"/>
                  </w:rPr>
                </w:rPrChange>
              </w:rPr>
              <w:pPrChange w:id="183" w:author="James Dwyer" w:date="2019-12-01T10:21:00Z">
                <w:pPr/>
              </w:pPrChange>
            </w:pPr>
            <w:r w:rsidRPr="00016618">
              <w:rPr>
                <w:rFonts w:ascii="Times New Roman" w:hAnsi="Times New Roman"/>
                <w:sz w:val="36"/>
                <w:rPrChange w:id="184" w:author="David Gravett" w:date="2019-12-01T10:21:00Z">
                  <w:rPr>
                    <w:rFonts w:ascii="Times New Roman" w:hAnsi="Times New Roman" w:cs="Times New Roman"/>
                    <w:sz w:val="24"/>
                    <w:szCs w:val="24"/>
                  </w:rPr>
                </w:rPrChange>
              </w:rPr>
              <w:t>0</w:t>
            </w:r>
          </w:p>
        </w:tc>
        <w:tc>
          <w:tcPr>
            <w:tcW w:w="933" w:type="dxa"/>
            <w:tcPrChange w:id="185"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86" w:author="David Gravett" w:date="2019-12-01T10:21:00Z">
                  <w:rPr>
                    <w:rFonts w:ascii="Times New Roman" w:hAnsi="Times New Roman" w:cs="Times New Roman"/>
                    <w:sz w:val="24"/>
                    <w:szCs w:val="24"/>
                  </w:rPr>
                </w:rPrChange>
              </w:rPr>
              <w:pPrChange w:id="187" w:author="James Dwyer" w:date="2019-12-01T10:21:00Z">
                <w:pPr/>
              </w:pPrChange>
            </w:pPr>
            <w:r w:rsidRPr="00016618">
              <w:rPr>
                <w:rFonts w:ascii="Times New Roman" w:hAnsi="Times New Roman"/>
                <w:sz w:val="36"/>
                <w:rPrChange w:id="188" w:author="David Gravett" w:date="2019-12-01T10:21:00Z">
                  <w:rPr>
                    <w:rFonts w:ascii="Times New Roman" w:hAnsi="Times New Roman" w:cs="Times New Roman"/>
                    <w:sz w:val="24"/>
                    <w:szCs w:val="24"/>
                  </w:rPr>
                </w:rPrChange>
              </w:rPr>
              <w:t>0</w:t>
            </w:r>
          </w:p>
        </w:tc>
        <w:tc>
          <w:tcPr>
            <w:tcW w:w="933" w:type="dxa"/>
            <w:tcPrChange w:id="189"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90" w:author="David Gravett" w:date="2019-12-01T10:21:00Z">
                  <w:rPr>
                    <w:rFonts w:ascii="Times New Roman" w:hAnsi="Times New Roman" w:cs="Times New Roman"/>
                    <w:sz w:val="24"/>
                    <w:szCs w:val="24"/>
                  </w:rPr>
                </w:rPrChange>
              </w:rPr>
              <w:pPrChange w:id="191" w:author="James Dwyer" w:date="2019-12-01T10:21:00Z">
                <w:pPr/>
              </w:pPrChange>
            </w:pPr>
            <w:r w:rsidRPr="00016618">
              <w:rPr>
                <w:rFonts w:ascii="Times New Roman" w:hAnsi="Times New Roman"/>
                <w:sz w:val="36"/>
                <w:rPrChange w:id="192" w:author="David Gravett" w:date="2019-12-01T10:21:00Z">
                  <w:rPr>
                    <w:rFonts w:ascii="Times New Roman" w:hAnsi="Times New Roman" w:cs="Times New Roman"/>
                    <w:sz w:val="24"/>
                    <w:szCs w:val="24"/>
                  </w:rPr>
                </w:rPrChange>
              </w:rPr>
              <w:t>0</w:t>
            </w:r>
          </w:p>
        </w:tc>
        <w:tc>
          <w:tcPr>
            <w:tcW w:w="933" w:type="dxa"/>
            <w:tcPrChange w:id="193"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94" w:author="David Gravett" w:date="2019-12-01T10:21:00Z">
                  <w:rPr>
                    <w:rFonts w:ascii="Times New Roman" w:hAnsi="Times New Roman" w:cs="Times New Roman"/>
                    <w:sz w:val="24"/>
                    <w:szCs w:val="24"/>
                  </w:rPr>
                </w:rPrChange>
              </w:rPr>
              <w:pPrChange w:id="195" w:author="James Dwyer" w:date="2019-12-01T10:21:00Z">
                <w:pPr/>
              </w:pPrChange>
            </w:pPr>
            <w:r w:rsidRPr="00016618">
              <w:rPr>
                <w:rFonts w:ascii="Times New Roman" w:hAnsi="Times New Roman"/>
                <w:sz w:val="36"/>
                <w:rPrChange w:id="196" w:author="David Gravett" w:date="2019-12-01T10:21:00Z">
                  <w:rPr>
                    <w:rFonts w:ascii="Times New Roman" w:hAnsi="Times New Roman" w:cs="Times New Roman"/>
                    <w:sz w:val="24"/>
                    <w:szCs w:val="24"/>
                  </w:rPr>
                </w:rPrChange>
              </w:rPr>
              <w:t>0</w:t>
            </w:r>
          </w:p>
        </w:tc>
        <w:tc>
          <w:tcPr>
            <w:tcW w:w="933" w:type="dxa"/>
            <w:tcPrChange w:id="197"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98" w:author="David Gravett" w:date="2019-12-01T10:21:00Z">
                  <w:rPr>
                    <w:rFonts w:ascii="Times New Roman" w:hAnsi="Times New Roman" w:cs="Times New Roman"/>
                    <w:sz w:val="24"/>
                    <w:szCs w:val="24"/>
                  </w:rPr>
                </w:rPrChange>
              </w:rPr>
              <w:pPrChange w:id="199" w:author="James Dwyer" w:date="2019-12-01T10:21:00Z">
                <w:pPr/>
              </w:pPrChange>
            </w:pPr>
            <w:r w:rsidRPr="00016618">
              <w:rPr>
                <w:rFonts w:ascii="Times New Roman" w:hAnsi="Times New Roman"/>
                <w:sz w:val="36"/>
                <w:rPrChange w:id="200" w:author="David Gravett" w:date="2019-12-01T10:21:00Z">
                  <w:rPr>
                    <w:rFonts w:ascii="Times New Roman" w:hAnsi="Times New Roman" w:cs="Times New Roman"/>
                    <w:sz w:val="24"/>
                    <w:szCs w:val="24"/>
                  </w:rPr>
                </w:rPrChange>
              </w:rPr>
              <w:t>0</w:t>
            </w:r>
          </w:p>
        </w:tc>
        <w:tc>
          <w:tcPr>
            <w:tcW w:w="933" w:type="dxa"/>
            <w:tcPrChange w:id="201"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202" w:author="David Gravett" w:date="2019-12-01T10:21:00Z">
                  <w:rPr>
                    <w:rFonts w:ascii="Times New Roman" w:hAnsi="Times New Roman" w:cs="Times New Roman"/>
                    <w:sz w:val="24"/>
                    <w:szCs w:val="24"/>
                  </w:rPr>
                </w:rPrChange>
              </w:rPr>
              <w:pPrChange w:id="203" w:author="James Dwyer" w:date="2019-12-01T10:21:00Z">
                <w:pPr/>
              </w:pPrChange>
            </w:pPr>
            <w:r w:rsidRPr="00016618">
              <w:rPr>
                <w:rFonts w:ascii="Times New Roman" w:hAnsi="Times New Roman"/>
                <w:sz w:val="36"/>
                <w:rPrChange w:id="204"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205" w:author="David Gravett" w:date="2019-12-01T10:21:00Z">
            <w:trPr>
              <w:trHeight w:val="432"/>
            </w:trPr>
          </w:trPrChange>
        </w:trPr>
        <w:tc>
          <w:tcPr>
            <w:tcW w:w="933" w:type="dxa"/>
            <w:tcPrChange w:id="206"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207" w:author="David Gravett" w:date="2019-12-01T10:21:00Z">
                  <w:rPr>
                    <w:rFonts w:ascii="Times New Roman" w:hAnsi="Times New Roman" w:cs="Times New Roman"/>
                    <w:sz w:val="24"/>
                    <w:szCs w:val="24"/>
                  </w:rPr>
                </w:rPrChange>
              </w:rPr>
              <w:pPrChange w:id="208" w:author="James Dwyer" w:date="2019-12-01T10:21:00Z">
                <w:pPr/>
              </w:pPrChange>
            </w:pPr>
            <w:r w:rsidRPr="00016618">
              <w:rPr>
                <w:rFonts w:ascii="Times New Roman" w:hAnsi="Times New Roman"/>
                <w:sz w:val="36"/>
                <w:rPrChange w:id="209" w:author="David Gravett" w:date="2019-12-01T10:21:00Z">
                  <w:rPr>
                    <w:rFonts w:ascii="Times New Roman" w:hAnsi="Times New Roman" w:cs="Times New Roman"/>
                    <w:sz w:val="24"/>
                    <w:szCs w:val="24"/>
                  </w:rPr>
                </w:rPrChange>
              </w:rPr>
              <w:t>0</w:t>
            </w:r>
          </w:p>
        </w:tc>
        <w:tc>
          <w:tcPr>
            <w:tcW w:w="933" w:type="dxa"/>
            <w:tcPrChange w:id="210"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211" w:author="David Gravett" w:date="2019-12-01T10:21:00Z">
                  <w:rPr>
                    <w:rFonts w:ascii="Times New Roman" w:hAnsi="Times New Roman" w:cs="Times New Roman"/>
                    <w:sz w:val="24"/>
                    <w:szCs w:val="24"/>
                  </w:rPr>
                </w:rPrChange>
              </w:rPr>
              <w:pPrChange w:id="212" w:author="James Dwyer" w:date="2019-12-01T10:21:00Z">
                <w:pPr/>
              </w:pPrChange>
            </w:pPr>
            <w:r w:rsidRPr="00016618">
              <w:rPr>
                <w:rFonts w:ascii="Times New Roman" w:hAnsi="Times New Roman"/>
                <w:sz w:val="36"/>
                <w:rPrChange w:id="213" w:author="David Gravett" w:date="2019-12-01T10:21:00Z">
                  <w:rPr>
                    <w:rFonts w:ascii="Times New Roman" w:hAnsi="Times New Roman" w:cs="Times New Roman"/>
                    <w:sz w:val="24"/>
                    <w:szCs w:val="24"/>
                  </w:rPr>
                </w:rPrChange>
              </w:rPr>
              <w:t>0</w:t>
            </w:r>
          </w:p>
        </w:tc>
        <w:tc>
          <w:tcPr>
            <w:tcW w:w="933" w:type="dxa"/>
            <w:tcPrChange w:id="214"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215" w:author="David Gravett" w:date="2019-12-01T10:21:00Z">
                  <w:rPr>
                    <w:rFonts w:ascii="Times New Roman" w:hAnsi="Times New Roman" w:cs="Times New Roman"/>
                    <w:sz w:val="24"/>
                    <w:szCs w:val="24"/>
                  </w:rPr>
                </w:rPrChange>
              </w:rPr>
              <w:pPrChange w:id="216" w:author="James Dwyer" w:date="2019-12-01T10:21:00Z">
                <w:pPr/>
              </w:pPrChange>
            </w:pPr>
            <w:r w:rsidRPr="00016618">
              <w:rPr>
                <w:rFonts w:ascii="Times New Roman" w:hAnsi="Times New Roman"/>
                <w:sz w:val="36"/>
                <w:rPrChange w:id="217" w:author="David Gravett" w:date="2019-12-01T10:21:00Z">
                  <w:rPr>
                    <w:rFonts w:ascii="Times New Roman" w:hAnsi="Times New Roman" w:cs="Times New Roman"/>
                    <w:sz w:val="24"/>
                    <w:szCs w:val="24"/>
                  </w:rPr>
                </w:rPrChange>
              </w:rPr>
              <w:t>0</w:t>
            </w:r>
          </w:p>
        </w:tc>
        <w:tc>
          <w:tcPr>
            <w:tcW w:w="933" w:type="dxa"/>
            <w:tcPrChange w:id="218"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219" w:author="David Gravett" w:date="2019-12-01T10:21:00Z">
                  <w:rPr>
                    <w:rFonts w:ascii="Times New Roman" w:hAnsi="Times New Roman" w:cs="Times New Roman"/>
                    <w:sz w:val="24"/>
                    <w:szCs w:val="24"/>
                  </w:rPr>
                </w:rPrChange>
              </w:rPr>
              <w:pPrChange w:id="220" w:author="James Dwyer" w:date="2019-12-01T10:21:00Z">
                <w:pPr/>
              </w:pPrChange>
            </w:pPr>
            <w:r w:rsidRPr="00016618">
              <w:rPr>
                <w:rFonts w:ascii="Times New Roman" w:hAnsi="Times New Roman"/>
                <w:sz w:val="36"/>
                <w:rPrChange w:id="221" w:author="David Gravett" w:date="2019-12-01T10:21:00Z">
                  <w:rPr>
                    <w:rFonts w:ascii="Times New Roman" w:hAnsi="Times New Roman" w:cs="Times New Roman"/>
                    <w:sz w:val="24"/>
                    <w:szCs w:val="24"/>
                  </w:rPr>
                </w:rPrChange>
              </w:rPr>
              <w:t>0</w:t>
            </w:r>
          </w:p>
        </w:tc>
        <w:tc>
          <w:tcPr>
            <w:tcW w:w="933" w:type="dxa"/>
            <w:tcPrChange w:id="222"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223" w:author="David Gravett" w:date="2019-12-01T10:21:00Z">
                  <w:rPr>
                    <w:rFonts w:ascii="Times New Roman" w:hAnsi="Times New Roman" w:cs="Times New Roman"/>
                    <w:sz w:val="24"/>
                    <w:szCs w:val="24"/>
                  </w:rPr>
                </w:rPrChange>
              </w:rPr>
              <w:pPrChange w:id="224" w:author="James Dwyer" w:date="2019-12-01T10:21:00Z">
                <w:pPr/>
              </w:pPrChange>
            </w:pPr>
            <w:r w:rsidRPr="00016618">
              <w:rPr>
                <w:rFonts w:ascii="Times New Roman" w:hAnsi="Times New Roman"/>
                <w:sz w:val="36"/>
                <w:rPrChange w:id="225" w:author="David Gravett" w:date="2019-12-01T10:21:00Z">
                  <w:rPr>
                    <w:rFonts w:ascii="Times New Roman" w:hAnsi="Times New Roman" w:cs="Times New Roman"/>
                    <w:sz w:val="24"/>
                    <w:szCs w:val="24"/>
                  </w:rPr>
                </w:rPrChange>
              </w:rPr>
              <w:t>0</w:t>
            </w:r>
          </w:p>
        </w:tc>
        <w:tc>
          <w:tcPr>
            <w:tcW w:w="933" w:type="dxa"/>
            <w:tcPrChange w:id="226"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227" w:author="David Gravett" w:date="2019-12-01T10:21:00Z">
                  <w:rPr>
                    <w:rFonts w:ascii="Times New Roman" w:hAnsi="Times New Roman" w:cs="Times New Roman"/>
                    <w:sz w:val="24"/>
                    <w:szCs w:val="24"/>
                  </w:rPr>
                </w:rPrChange>
              </w:rPr>
              <w:pPrChange w:id="228" w:author="James Dwyer" w:date="2019-12-01T10:21:00Z">
                <w:pPr/>
              </w:pPrChange>
            </w:pPr>
            <w:r w:rsidRPr="00016618">
              <w:rPr>
                <w:rFonts w:ascii="Times New Roman" w:hAnsi="Times New Roman"/>
                <w:sz w:val="36"/>
                <w:rPrChange w:id="229" w:author="David Gravett" w:date="2019-12-01T10:21:00Z">
                  <w:rPr>
                    <w:rFonts w:ascii="Times New Roman" w:hAnsi="Times New Roman" w:cs="Times New Roman"/>
                    <w:sz w:val="24"/>
                    <w:szCs w:val="24"/>
                  </w:rPr>
                </w:rPrChange>
              </w:rPr>
              <w:t>0</w:t>
            </w:r>
          </w:p>
        </w:tc>
        <w:tc>
          <w:tcPr>
            <w:tcW w:w="933" w:type="dxa"/>
            <w:tcPrChange w:id="230"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31" w:author="David Gravett" w:date="2019-12-01T10:21:00Z">
                  <w:rPr>
                    <w:rFonts w:ascii="Times New Roman" w:hAnsi="Times New Roman" w:cs="Times New Roman"/>
                    <w:sz w:val="24"/>
                    <w:szCs w:val="24"/>
                  </w:rPr>
                </w:rPrChange>
              </w:rPr>
              <w:pPrChange w:id="232" w:author="James Dwyer" w:date="2019-12-01T10:21:00Z">
                <w:pPr/>
              </w:pPrChange>
            </w:pPr>
            <w:r w:rsidRPr="00016618">
              <w:rPr>
                <w:rFonts w:ascii="Times New Roman" w:hAnsi="Times New Roman"/>
                <w:sz w:val="36"/>
                <w:rPrChange w:id="233"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34" w:author="David Gravett" w:date="2019-12-01T10:21:00Z">
            <w:trPr>
              <w:trHeight w:val="432"/>
            </w:trPr>
          </w:trPrChange>
        </w:trPr>
        <w:tc>
          <w:tcPr>
            <w:tcW w:w="933" w:type="dxa"/>
            <w:tcPrChange w:id="235"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36" w:author="David Gravett" w:date="2019-12-01T10:21:00Z">
                  <w:rPr>
                    <w:rFonts w:ascii="Times New Roman" w:hAnsi="Times New Roman" w:cs="Times New Roman"/>
                    <w:sz w:val="24"/>
                    <w:szCs w:val="24"/>
                  </w:rPr>
                </w:rPrChange>
              </w:rPr>
              <w:pPrChange w:id="237" w:author="James Dwyer" w:date="2019-12-01T10:21:00Z">
                <w:pPr/>
              </w:pPrChange>
            </w:pPr>
            <w:r w:rsidRPr="00016618">
              <w:rPr>
                <w:rFonts w:ascii="Times New Roman" w:hAnsi="Times New Roman"/>
                <w:sz w:val="36"/>
                <w:rPrChange w:id="238" w:author="David Gravett" w:date="2019-12-01T10:21:00Z">
                  <w:rPr>
                    <w:rFonts w:ascii="Times New Roman" w:hAnsi="Times New Roman" w:cs="Times New Roman"/>
                    <w:sz w:val="24"/>
                    <w:szCs w:val="24"/>
                  </w:rPr>
                </w:rPrChange>
              </w:rPr>
              <w:t>0</w:t>
            </w:r>
          </w:p>
        </w:tc>
        <w:tc>
          <w:tcPr>
            <w:tcW w:w="933" w:type="dxa"/>
            <w:tcPrChange w:id="239"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40" w:author="David Gravett" w:date="2019-12-01T10:21:00Z">
                  <w:rPr>
                    <w:rFonts w:ascii="Times New Roman" w:hAnsi="Times New Roman" w:cs="Times New Roman"/>
                    <w:sz w:val="24"/>
                    <w:szCs w:val="24"/>
                  </w:rPr>
                </w:rPrChange>
              </w:rPr>
              <w:pPrChange w:id="241" w:author="James Dwyer" w:date="2019-12-01T10:21:00Z">
                <w:pPr/>
              </w:pPrChange>
            </w:pPr>
            <w:r w:rsidRPr="00016618">
              <w:rPr>
                <w:rFonts w:ascii="Times New Roman" w:hAnsi="Times New Roman"/>
                <w:sz w:val="36"/>
                <w:rPrChange w:id="242" w:author="David Gravett" w:date="2019-12-01T10:21:00Z">
                  <w:rPr>
                    <w:rFonts w:ascii="Times New Roman" w:hAnsi="Times New Roman" w:cs="Times New Roman"/>
                    <w:sz w:val="24"/>
                    <w:szCs w:val="24"/>
                  </w:rPr>
                </w:rPrChange>
              </w:rPr>
              <w:t>0</w:t>
            </w:r>
          </w:p>
        </w:tc>
        <w:tc>
          <w:tcPr>
            <w:tcW w:w="933" w:type="dxa"/>
            <w:tcPrChange w:id="243"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44" w:author="David Gravett" w:date="2019-12-01T10:21:00Z">
                  <w:rPr>
                    <w:rFonts w:ascii="Times New Roman" w:hAnsi="Times New Roman" w:cs="Times New Roman"/>
                    <w:sz w:val="24"/>
                    <w:szCs w:val="24"/>
                  </w:rPr>
                </w:rPrChange>
              </w:rPr>
              <w:pPrChange w:id="245" w:author="James Dwyer" w:date="2019-12-01T10:21:00Z">
                <w:pPr/>
              </w:pPrChange>
            </w:pPr>
            <w:r w:rsidRPr="00016618">
              <w:rPr>
                <w:rFonts w:ascii="Times New Roman" w:hAnsi="Times New Roman"/>
                <w:sz w:val="36"/>
                <w:rPrChange w:id="246" w:author="David Gravett" w:date="2019-12-01T10:21:00Z">
                  <w:rPr>
                    <w:rFonts w:ascii="Times New Roman" w:hAnsi="Times New Roman" w:cs="Times New Roman"/>
                    <w:sz w:val="24"/>
                    <w:szCs w:val="24"/>
                  </w:rPr>
                </w:rPrChange>
              </w:rPr>
              <w:t>0</w:t>
            </w:r>
          </w:p>
        </w:tc>
        <w:tc>
          <w:tcPr>
            <w:tcW w:w="933" w:type="dxa"/>
            <w:tcPrChange w:id="247"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48" w:author="David Gravett" w:date="2019-12-01T10:21:00Z">
                  <w:rPr>
                    <w:rFonts w:ascii="Times New Roman" w:hAnsi="Times New Roman" w:cs="Times New Roman"/>
                    <w:sz w:val="24"/>
                    <w:szCs w:val="24"/>
                  </w:rPr>
                </w:rPrChange>
              </w:rPr>
              <w:pPrChange w:id="249" w:author="James Dwyer" w:date="2019-12-01T10:21:00Z">
                <w:pPr/>
              </w:pPrChange>
            </w:pPr>
            <w:r w:rsidRPr="00016618">
              <w:rPr>
                <w:rFonts w:ascii="Times New Roman" w:hAnsi="Times New Roman"/>
                <w:sz w:val="36"/>
                <w:rPrChange w:id="250" w:author="David Gravett" w:date="2019-12-01T10:21:00Z">
                  <w:rPr>
                    <w:rFonts w:ascii="Times New Roman" w:hAnsi="Times New Roman" w:cs="Times New Roman"/>
                    <w:sz w:val="24"/>
                    <w:szCs w:val="24"/>
                  </w:rPr>
                </w:rPrChange>
              </w:rPr>
              <w:t>0</w:t>
            </w:r>
          </w:p>
        </w:tc>
        <w:tc>
          <w:tcPr>
            <w:tcW w:w="933" w:type="dxa"/>
            <w:tcPrChange w:id="251"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52" w:author="David Gravett" w:date="2019-12-01T10:21:00Z">
                  <w:rPr>
                    <w:rFonts w:ascii="Times New Roman" w:hAnsi="Times New Roman" w:cs="Times New Roman"/>
                    <w:sz w:val="24"/>
                    <w:szCs w:val="24"/>
                  </w:rPr>
                </w:rPrChange>
              </w:rPr>
              <w:pPrChange w:id="253" w:author="James Dwyer" w:date="2019-12-01T10:21:00Z">
                <w:pPr/>
              </w:pPrChange>
            </w:pPr>
            <w:r w:rsidRPr="00016618">
              <w:rPr>
                <w:rFonts w:ascii="Times New Roman" w:hAnsi="Times New Roman"/>
                <w:sz w:val="36"/>
                <w:rPrChange w:id="254" w:author="David Gravett" w:date="2019-12-01T10:21:00Z">
                  <w:rPr>
                    <w:rFonts w:ascii="Times New Roman" w:hAnsi="Times New Roman" w:cs="Times New Roman"/>
                    <w:sz w:val="24"/>
                    <w:szCs w:val="24"/>
                  </w:rPr>
                </w:rPrChange>
              </w:rPr>
              <w:t>0</w:t>
            </w:r>
          </w:p>
        </w:tc>
        <w:tc>
          <w:tcPr>
            <w:tcW w:w="933" w:type="dxa"/>
            <w:tcPrChange w:id="255"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56" w:author="David Gravett" w:date="2019-12-01T10:21:00Z">
                  <w:rPr>
                    <w:rFonts w:ascii="Times New Roman" w:hAnsi="Times New Roman" w:cs="Times New Roman"/>
                    <w:sz w:val="24"/>
                    <w:szCs w:val="24"/>
                  </w:rPr>
                </w:rPrChange>
              </w:rPr>
              <w:pPrChange w:id="257" w:author="James Dwyer" w:date="2019-12-01T10:21:00Z">
                <w:pPr/>
              </w:pPrChange>
            </w:pPr>
            <w:r w:rsidRPr="00016618">
              <w:rPr>
                <w:rFonts w:ascii="Times New Roman" w:hAnsi="Times New Roman"/>
                <w:sz w:val="36"/>
                <w:rPrChange w:id="258" w:author="David Gravett" w:date="2019-12-01T10:21:00Z">
                  <w:rPr>
                    <w:rFonts w:ascii="Times New Roman" w:hAnsi="Times New Roman" w:cs="Times New Roman"/>
                    <w:sz w:val="24"/>
                    <w:szCs w:val="24"/>
                  </w:rPr>
                </w:rPrChange>
              </w:rPr>
              <w:t>0</w:t>
            </w:r>
          </w:p>
        </w:tc>
        <w:tc>
          <w:tcPr>
            <w:tcW w:w="933" w:type="dxa"/>
            <w:tcPrChange w:id="259"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60" w:author="David Gravett" w:date="2019-12-01T10:21:00Z">
                  <w:rPr>
                    <w:rFonts w:ascii="Times New Roman" w:hAnsi="Times New Roman" w:cs="Times New Roman"/>
                    <w:sz w:val="24"/>
                    <w:szCs w:val="24"/>
                  </w:rPr>
                </w:rPrChange>
              </w:rPr>
              <w:pPrChange w:id="261" w:author="James Dwyer" w:date="2019-12-01T10:21:00Z">
                <w:pPr/>
              </w:pPrChange>
            </w:pPr>
            <w:r w:rsidRPr="00016618">
              <w:rPr>
                <w:rFonts w:ascii="Times New Roman" w:hAnsi="Times New Roman"/>
                <w:sz w:val="36"/>
                <w:rPrChange w:id="262"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63" w:author="David Gravett" w:date="2019-12-01T10:21:00Z">
            <w:trPr>
              <w:trHeight w:val="432"/>
            </w:trPr>
          </w:trPrChange>
        </w:trPr>
        <w:tc>
          <w:tcPr>
            <w:tcW w:w="933" w:type="dxa"/>
            <w:tcPrChange w:id="264"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65" w:author="David Gravett" w:date="2019-12-01T10:21:00Z">
                  <w:rPr>
                    <w:rFonts w:ascii="Times New Roman" w:hAnsi="Times New Roman" w:cs="Times New Roman"/>
                    <w:sz w:val="24"/>
                    <w:szCs w:val="24"/>
                  </w:rPr>
                </w:rPrChange>
              </w:rPr>
              <w:pPrChange w:id="266" w:author="James Dwyer" w:date="2019-12-01T10:21:00Z">
                <w:pPr/>
              </w:pPrChange>
            </w:pPr>
            <w:r w:rsidRPr="00016618">
              <w:rPr>
                <w:rFonts w:ascii="Times New Roman" w:hAnsi="Times New Roman"/>
                <w:sz w:val="36"/>
                <w:rPrChange w:id="267" w:author="David Gravett" w:date="2019-12-01T10:21:00Z">
                  <w:rPr>
                    <w:rFonts w:ascii="Times New Roman" w:hAnsi="Times New Roman" w:cs="Times New Roman"/>
                    <w:sz w:val="24"/>
                    <w:szCs w:val="24"/>
                  </w:rPr>
                </w:rPrChange>
              </w:rPr>
              <w:t>0</w:t>
            </w:r>
          </w:p>
        </w:tc>
        <w:tc>
          <w:tcPr>
            <w:tcW w:w="933" w:type="dxa"/>
            <w:tcPrChange w:id="268"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69" w:author="David Gravett" w:date="2019-12-01T10:21:00Z">
                  <w:rPr>
                    <w:rFonts w:ascii="Times New Roman" w:hAnsi="Times New Roman" w:cs="Times New Roman"/>
                    <w:sz w:val="24"/>
                    <w:szCs w:val="24"/>
                  </w:rPr>
                </w:rPrChange>
              </w:rPr>
              <w:pPrChange w:id="270" w:author="James Dwyer" w:date="2019-12-01T10:21:00Z">
                <w:pPr/>
              </w:pPrChange>
            </w:pPr>
            <w:r w:rsidRPr="00016618">
              <w:rPr>
                <w:rFonts w:ascii="Times New Roman" w:hAnsi="Times New Roman"/>
                <w:sz w:val="36"/>
                <w:rPrChange w:id="271" w:author="David Gravett" w:date="2019-12-01T10:21:00Z">
                  <w:rPr>
                    <w:rFonts w:ascii="Times New Roman" w:hAnsi="Times New Roman" w:cs="Times New Roman"/>
                    <w:sz w:val="24"/>
                    <w:szCs w:val="24"/>
                  </w:rPr>
                </w:rPrChange>
              </w:rPr>
              <w:t>0</w:t>
            </w:r>
          </w:p>
        </w:tc>
        <w:tc>
          <w:tcPr>
            <w:tcW w:w="933" w:type="dxa"/>
            <w:tcPrChange w:id="272"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73" w:author="David Gravett" w:date="2019-12-01T10:21:00Z">
                  <w:rPr>
                    <w:rFonts w:ascii="Times New Roman" w:hAnsi="Times New Roman" w:cs="Times New Roman"/>
                    <w:sz w:val="24"/>
                    <w:szCs w:val="24"/>
                  </w:rPr>
                </w:rPrChange>
              </w:rPr>
              <w:pPrChange w:id="274" w:author="James Dwyer" w:date="2019-12-01T10:21:00Z">
                <w:pPr/>
              </w:pPrChange>
            </w:pPr>
            <w:r w:rsidRPr="00016618">
              <w:rPr>
                <w:rFonts w:ascii="Times New Roman" w:hAnsi="Times New Roman"/>
                <w:sz w:val="36"/>
                <w:rPrChange w:id="275" w:author="David Gravett" w:date="2019-12-01T10:21:00Z">
                  <w:rPr>
                    <w:rFonts w:ascii="Times New Roman" w:hAnsi="Times New Roman" w:cs="Times New Roman"/>
                    <w:sz w:val="24"/>
                    <w:szCs w:val="24"/>
                  </w:rPr>
                </w:rPrChange>
              </w:rPr>
              <w:t>0</w:t>
            </w:r>
          </w:p>
        </w:tc>
        <w:tc>
          <w:tcPr>
            <w:tcW w:w="933" w:type="dxa"/>
            <w:tcPrChange w:id="276"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77" w:author="David Gravett" w:date="2019-12-01T10:21:00Z">
                  <w:rPr>
                    <w:rFonts w:ascii="Times New Roman" w:hAnsi="Times New Roman" w:cs="Times New Roman"/>
                    <w:sz w:val="24"/>
                    <w:szCs w:val="24"/>
                  </w:rPr>
                </w:rPrChange>
              </w:rPr>
              <w:pPrChange w:id="278" w:author="James Dwyer" w:date="2019-12-01T10:21:00Z">
                <w:pPr/>
              </w:pPrChange>
            </w:pPr>
            <w:r w:rsidRPr="00016618">
              <w:rPr>
                <w:rFonts w:ascii="Times New Roman" w:hAnsi="Times New Roman"/>
                <w:sz w:val="36"/>
                <w:rPrChange w:id="279" w:author="David Gravett" w:date="2019-12-01T10:21:00Z">
                  <w:rPr>
                    <w:rFonts w:ascii="Times New Roman" w:hAnsi="Times New Roman" w:cs="Times New Roman"/>
                    <w:sz w:val="24"/>
                    <w:szCs w:val="24"/>
                  </w:rPr>
                </w:rPrChange>
              </w:rPr>
              <w:t>0</w:t>
            </w:r>
          </w:p>
        </w:tc>
        <w:tc>
          <w:tcPr>
            <w:tcW w:w="933" w:type="dxa"/>
            <w:tcPrChange w:id="280"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81" w:author="David Gravett" w:date="2019-12-01T10:21:00Z">
                  <w:rPr>
                    <w:rFonts w:ascii="Times New Roman" w:hAnsi="Times New Roman" w:cs="Times New Roman"/>
                    <w:sz w:val="24"/>
                    <w:szCs w:val="24"/>
                  </w:rPr>
                </w:rPrChange>
              </w:rPr>
              <w:pPrChange w:id="282" w:author="James Dwyer" w:date="2019-12-01T10:21:00Z">
                <w:pPr/>
              </w:pPrChange>
            </w:pPr>
            <w:r w:rsidRPr="00016618">
              <w:rPr>
                <w:rFonts w:ascii="Times New Roman" w:hAnsi="Times New Roman"/>
                <w:sz w:val="36"/>
                <w:rPrChange w:id="283" w:author="David Gravett" w:date="2019-12-01T10:21:00Z">
                  <w:rPr>
                    <w:rFonts w:ascii="Times New Roman" w:hAnsi="Times New Roman" w:cs="Times New Roman"/>
                    <w:sz w:val="24"/>
                    <w:szCs w:val="24"/>
                  </w:rPr>
                </w:rPrChange>
              </w:rPr>
              <w:t>0</w:t>
            </w:r>
          </w:p>
        </w:tc>
        <w:tc>
          <w:tcPr>
            <w:tcW w:w="933" w:type="dxa"/>
            <w:tcPrChange w:id="284"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85" w:author="David Gravett" w:date="2019-12-01T10:21:00Z">
                  <w:rPr>
                    <w:rFonts w:ascii="Times New Roman" w:hAnsi="Times New Roman" w:cs="Times New Roman"/>
                    <w:sz w:val="24"/>
                    <w:szCs w:val="24"/>
                  </w:rPr>
                </w:rPrChange>
              </w:rPr>
              <w:pPrChange w:id="286" w:author="James Dwyer" w:date="2019-12-01T10:21:00Z">
                <w:pPr/>
              </w:pPrChange>
            </w:pPr>
            <w:r w:rsidRPr="00016618">
              <w:rPr>
                <w:rFonts w:ascii="Times New Roman" w:hAnsi="Times New Roman"/>
                <w:sz w:val="36"/>
                <w:rPrChange w:id="287" w:author="David Gravett" w:date="2019-12-01T10:21:00Z">
                  <w:rPr>
                    <w:rFonts w:ascii="Times New Roman" w:hAnsi="Times New Roman" w:cs="Times New Roman"/>
                    <w:sz w:val="24"/>
                    <w:szCs w:val="24"/>
                  </w:rPr>
                </w:rPrChange>
              </w:rPr>
              <w:t>0</w:t>
            </w:r>
          </w:p>
        </w:tc>
        <w:tc>
          <w:tcPr>
            <w:tcW w:w="933" w:type="dxa"/>
            <w:tcPrChange w:id="288"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89" w:author="David Gravett" w:date="2019-12-01T10:21:00Z">
                  <w:rPr>
                    <w:rFonts w:ascii="Times New Roman" w:hAnsi="Times New Roman" w:cs="Times New Roman"/>
                    <w:sz w:val="24"/>
                    <w:szCs w:val="24"/>
                  </w:rPr>
                </w:rPrChange>
              </w:rPr>
              <w:pPrChange w:id="290" w:author="James Dwyer" w:date="2019-12-01T10:21:00Z">
                <w:pPr/>
              </w:pPrChange>
            </w:pPr>
            <w:r w:rsidRPr="00016618">
              <w:rPr>
                <w:rFonts w:ascii="Times New Roman" w:hAnsi="Times New Roman"/>
                <w:sz w:val="36"/>
                <w:rPrChange w:id="291"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92" w:author="David Gravett" w:date="2019-12-01T10:21:00Z">
            <w:trPr>
              <w:trHeight w:val="432"/>
            </w:trPr>
          </w:trPrChange>
        </w:trPr>
        <w:tc>
          <w:tcPr>
            <w:tcW w:w="933" w:type="dxa"/>
            <w:tcPrChange w:id="293"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94" w:author="David Gravett" w:date="2019-12-01T10:21:00Z">
                  <w:rPr>
                    <w:rFonts w:ascii="Times New Roman" w:hAnsi="Times New Roman" w:cs="Times New Roman"/>
                    <w:sz w:val="24"/>
                    <w:szCs w:val="24"/>
                  </w:rPr>
                </w:rPrChange>
              </w:rPr>
              <w:pPrChange w:id="295" w:author="James Dwyer" w:date="2019-12-01T10:21:00Z">
                <w:pPr/>
              </w:pPrChange>
            </w:pPr>
            <w:r w:rsidRPr="00016618">
              <w:rPr>
                <w:rFonts w:ascii="Times New Roman" w:hAnsi="Times New Roman"/>
                <w:sz w:val="36"/>
                <w:rPrChange w:id="296" w:author="David Gravett" w:date="2019-12-01T10:21:00Z">
                  <w:rPr>
                    <w:rFonts w:ascii="Times New Roman" w:hAnsi="Times New Roman" w:cs="Times New Roman"/>
                    <w:sz w:val="24"/>
                    <w:szCs w:val="24"/>
                  </w:rPr>
                </w:rPrChange>
              </w:rPr>
              <w:t>0</w:t>
            </w:r>
          </w:p>
        </w:tc>
        <w:tc>
          <w:tcPr>
            <w:tcW w:w="933" w:type="dxa"/>
            <w:tcPrChange w:id="297"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98" w:author="David Gravett" w:date="2019-12-01T10:21:00Z">
                  <w:rPr>
                    <w:rFonts w:ascii="Times New Roman" w:hAnsi="Times New Roman" w:cs="Times New Roman"/>
                    <w:sz w:val="24"/>
                    <w:szCs w:val="24"/>
                  </w:rPr>
                </w:rPrChange>
              </w:rPr>
              <w:pPrChange w:id="299" w:author="James Dwyer" w:date="2019-12-01T10:21:00Z">
                <w:pPr/>
              </w:pPrChange>
            </w:pPr>
            <w:r w:rsidRPr="00016618">
              <w:rPr>
                <w:rFonts w:ascii="Times New Roman" w:hAnsi="Times New Roman"/>
                <w:sz w:val="36"/>
                <w:rPrChange w:id="300" w:author="David Gravett" w:date="2019-12-01T10:21:00Z">
                  <w:rPr>
                    <w:rFonts w:ascii="Times New Roman" w:hAnsi="Times New Roman" w:cs="Times New Roman"/>
                    <w:sz w:val="24"/>
                    <w:szCs w:val="24"/>
                  </w:rPr>
                </w:rPrChange>
              </w:rPr>
              <w:t>0</w:t>
            </w:r>
          </w:p>
        </w:tc>
        <w:tc>
          <w:tcPr>
            <w:tcW w:w="933" w:type="dxa"/>
            <w:tcPrChange w:id="301"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302" w:author="David Gravett" w:date="2019-12-01T10:21:00Z">
                  <w:rPr>
                    <w:rFonts w:ascii="Times New Roman" w:hAnsi="Times New Roman" w:cs="Times New Roman"/>
                    <w:sz w:val="24"/>
                    <w:szCs w:val="24"/>
                  </w:rPr>
                </w:rPrChange>
              </w:rPr>
              <w:pPrChange w:id="303" w:author="James Dwyer" w:date="2019-12-01T10:21:00Z">
                <w:pPr/>
              </w:pPrChange>
            </w:pPr>
            <w:r w:rsidRPr="00016618">
              <w:rPr>
                <w:rFonts w:ascii="Times New Roman" w:hAnsi="Times New Roman"/>
                <w:sz w:val="36"/>
                <w:rPrChange w:id="304" w:author="David Gravett" w:date="2019-12-01T10:21:00Z">
                  <w:rPr>
                    <w:rFonts w:ascii="Times New Roman" w:hAnsi="Times New Roman" w:cs="Times New Roman"/>
                    <w:sz w:val="24"/>
                    <w:szCs w:val="24"/>
                  </w:rPr>
                </w:rPrChange>
              </w:rPr>
              <w:t>0</w:t>
            </w:r>
          </w:p>
        </w:tc>
        <w:tc>
          <w:tcPr>
            <w:tcW w:w="933" w:type="dxa"/>
            <w:tcPrChange w:id="305"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306" w:author="David Gravett" w:date="2019-12-01T10:21:00Z">
                  <w:rPr>
                    <w:rFonts w:ascii="Times New Roman" w:hAnsi="Times New Roman" w:cs="Times New Roman"/>
                    <w:sz w:val="24"/>
                    <w:szCs w:val="24"/>
                  </w:rPr>
                </w:rPrChange>
              </w:rPr>
              <w:pPrChange w:id="307" w:author="James Dwyer" w:date="2019-12-01T10:21:00Z">
                <w:pPr/>
              </w:pPrChange>
            </w:pPr>
            <w:r w:rsidRPr="00016618">
              <w:rPr>
                <w:rFonts w:ascii="Times New Roman" w:hAnsi="Times New Roman"/>
                <w:sz w:val="36"/>
                <w:rPrChange w:id="308" w:author="David Gravett" w:date="2019-12-01T10:21:00Z">
                  <w:rPr>
                    <w:rFonts w:ascii="Times New Roman" w:hAnsi="Times New Roman" w:cs="Times New Roman"/>
                    <w:sz w:val="24"/>
                    <w:szCs w:val="24"/>
                  </w:rPr>
                </w:rPrChange>
              </w:rPr>
              <w:t>0</w:t>
            </w:r>
          </w:p>
        </w:tc>
        <w:tc>
          <w:tcPr>
            <w:tcW w:w="933" w:type="dxa"/>
            <w:tcPrChange w:id="309"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310" w:author="David Gravett" w:date="2019-12-01T10:21:00Z">
                  <w:rPr>
                    <w:rFonts w:ascii="Times New Roman" w:hAnsi="Times New Roman" w:cs="Times New Roman"/>
                    <w:sz w:val="24"/>
                    <w:szCs w:val="24"/>
                  </w:rPr>
                </w:rPrChange>
              </w:rPr>
              <w:pPrChange w:id="311" w:author="James Dwyer" w:date="2019-12-01T10:21:00Z">
                <w:pPr/>
              </w:pPrChange>
            </w:pPr>
            <w:r w:rsidRPr="00016618">
              <w:rPr>
                <w:rFonts w:ascii="Times New Roman" w:hAnsi="Times New Roman"/>
                <w:sz w:val="36"/>
                <w:rPrChange w:id="312" w:author="David Gravett" w:date="2019-12-01T10:21:00Z">
                  <w:rPr>
                    <w:rFonts w:ascii="Times New Roman" w:hAnsi="Times New Roman" w:cs="Times New Roman"/>
                    <w:sz w:val="24"/>
                    <w:szCs w:val="24"/>
                  </w:rPr>
                </w:rPrChange>
              </w:rPr>
              <w:t>0</w:t>
            </w:r>
          </w:p>
        </w:tc>
        <w:tc>
          <w:tcPr>
            <w:tcW w:w="933" w:type="dxa"/>
            <w:tcPrChange w:id="313"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314" w:author="David Gravett" w:date="2019-12-01T10:21:00Z">
                  <w:rPr>
                    <w:rFonts w:ascii="Times New Roman" w:hAnsi="Times New Roman" w:cs="Times New Roman"/>
                    <w:sz w:val="24"/>
                    <w:szCs w:val="24"/>
                  </w:rPr>
                </w:rPrChange>
              </w:rPr>
              <w:pPrChange w:id="315" w:author="James Dwyer" w:date="2019-12-01T10:21:00Z">
                <w:pPr/>
              </w:pPrChange>
            </w:pPr>
            <w:r w:rsidRPr="00016618">
              <w:rPr>
                <w:rFonts w:ascii="Times New Roman" w:hAnsi="Times New Roman"/>
                <w:sz w:val="36"/>
                <w:rPrChange w:id="316" w:author="David Gravett" w:date="2019-12-01T10:21:00Z">
                  <w:rPr>
                    <w:rFonts w:ascii="Times New Roman" w:hAnsi="Times New Roman" w:cs="Times New Roman"/>
                    <w:sz w:val="24"/>
                    <w:szCs w:val="24"/>
                  </w:rPr>
                </w:rPrChange>
              </w:rPr>
              <w:t>0</w:t>
            </w:r>
          </w:p>
        </w:tc>
        <w:tc>
          <w:tcPr>
            <w:tcW w:w="933" w:type="dxa"/>
            <w:tcPrChange w:id="317"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318" w:author="David Gravett" w:date="2019-12-01T10:21:00Z">
                  <w:rPr>
                    <w:rFonts w:ascii="Times New Roman" w:hAnsi="Times New Roman" w:cs="Times New Roman"/>
                    <w:sz w:val="24"/>
                    <w:szCs w:val="24"/>
                  </w:rPr>
                </w:rPrChange>
              </w:rPr>
              <w:pPrChange w:id="319" w:author="James Dwyer" w:date="2019-12-01T10:21:00Z">
                <w:pPr/>
              </w:pPrChange>
            </w:pPr>
            <w:r w:rsidRPr="00016618">
              <w:rPr>
                <w:rFonts w:ascii="Times New Roman" w:hAnsi="Times New Roman"/>
                <w:sz w:val="36"/>
                <w:rPrChange w:id="320"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321" w:author="David Gravett" w:date="2019-12-01T10:21:00Z">
            <w:trPr>
              <w:trHeight w:val="432"/>
            </w:trPr>
          </w:trPrChange>
        </w:trPr>
        <w:tc>
          <w:tcPr>
            <w:tcW w:w="933" w:type="dxa"/>
            <w:tcPrChange w:id="322"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323" w:author="David Gravett" w:date="2019-12-01T10:21:00Z">
                  <w:rPr>
                    <w:rFonts w:ascii="Times New Roman" w:hAnsi="Times New Roman" w:cs="Times New Roman"/>
                    <w:sz w:val="24"/>
                    <w:szCs w:val="24"/>
                  </w:rPr>
                </w:rPrChange>
              </w:rPr>
              <w:pPrChange w:id="324" w:author="James Dwyer" w:date="2019-12-01T10:21:00Z">
                <w:pPr/>
              </w:pPrChange>
            </w:pPr>
            <w:r w:rsidRPr="00016618">
              <w:rPr>
                <w:rFonts w:ascii="Times New Roman" w:hAnsi="Times New Roman"/>
                <w:sz w:val="36"/>
                <w:rPrChange w:id="325" w:author="David Gravett" w:date="2019-12-01T10:21:00Z">
                  <w:rPr>
                    <w:rFonts w:ascii="Times New Roman" w:hAnsi="Times New Roman" w:cs="Times New Roman"/>
                    <w:sz w:val="24"/>
                    <w:szCs w:val="24"/>
                  </w:rPr>
                </w:rPrChange>
              </w:rPr>
              <w:t>0</w:t>
            </w:r>
          </w:p>
        </w:tc>
        <w:tc>
          <w:tcPr>
            <w:tcW w:w="933" w:type="dxa"/>
            <w:tcPrChange w:id="326"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327" w:author="David Gravett" w:date="2019-12-01T10:21:00Z">
                  <w:rPr>
                    <w:rFonts w:ascii="Times New Roman" w:hAnsi="Times New Roman" w:cs="Times New Roman"/>
                    <w:sz w:val="24"/>
                    <w:szCs w:val="24"/>
                  </w:rPr>
                </w:rPrChange>
              </w:rPr>
              <w:pPrChange w:id="328" w:author="James Dwyer" w:date="2019-12-01T10:21:00Z">
                <w:pPr/>
              </w:pPrChange>
            </w:pPr>
            <w:r w:rsidRPr="00016618">
              <w:rPr>
                <w:rFonts w:ascii="Times New Roman" w:hAnsi="Times New Roman"/>
                <w:sz w:val="36"/>
                <w:rPrChange w:id="329" w:author="David Gravett" w:date="2019-12-01T10:21:00Z">
                  <w:rPr>
                    <w:rFonts w:ascii="Times New Roman" w:hAnsi="Times New Roman" w:cs="Times New Roman"/>
                    <w:sz w:val="24"/>
                    <w:szCs w:val="24"/>
                  </w:rPr>
                </w:rPrChange>
              </w:rPr>
              <w:t>0</w:t>
            </w:r>
          </w:p>
        </w:tc>
        <w:tc>
          <w:tcPr>
            <w:tcW w:w="933" w:type="dxa"/>
            <w:tcPrChange w:id="330"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31" w:author="David Gravett" w:date="2019-12-01T10:21:00Z">
                  <w:rPr>
                    <w:rFonts w:ascii="Times New Roman" w:hAnsi="Times New Roman" w:cs="Times New Roman"/>
                    <w:sz w:val="24"/>
                    <w:szCs w:val="24"/>
                  </w:rPr>
                </w:rPrChange>
              </w:rPr>
              <w:pPrChange w:id="332" w:author="James Dwyer" w:date="2019-12-01T10:21:00Z">
                <w:pPr/>
              </w:pPrChange>
            </w:pPr>
            <w:r w:rsidRPr="00016618">
              <w:rPr>
                <w:rFonts w:ascii="Times New Roman" w:hAnsi="Times New Roman"/>
                <w:sz w:val="36"/>
                <w:rPrChange w:id="333" w:author="David Gravett" w:date="2019-12-01T10:21:00Z">
                  <w:rPr>
                    <w:rFonts w:ascii="Times New Roman" w:hAnsi="Times New Roman" w:cs="Times New Roman"/>
                    <w:sz w:val="24"/>
                    <w:szCs w:val="24"/>
                  </w:rPr>
                </w:rPrChange>
              </w:rPr>
              <w:t>0</w:t>
            </w:r>
          </w:p>
        </w:tc>
        <w:tc>
          <w:tcPr>
            <w:tcW w:w="933" w:type="dxa"/>
            <w:tcPrChange w:id="334"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35" w:author="David Gravett" w:date="2019-12-01T10:21:00Z">
                  <w:rPr>
                    <w:rFonts w:ascii="Times New Roman" w:hAnsi="Times New Roman" w:cs="Times New Roman"/>
                    <w:sz w:val="24"/>
                    <w:szCs w:val="24"/>
                  </w:rPr>
                </w:rPrChange>
              </w:rPr>
              <w:pPrChange w:id="336" w:author="James Dwyer" w:date="2019-12-01T10:21:00Z">
                <w:pPr/>
              </w:pPrChange>
            </w:pPr>
            <w:r w:rsidRPr="00016618">
              <w:rPr>
                <w:rFonts w:ascii="Times New Roman" w:hAnsi="Times New Roman"/>
                <w:sz w:val="36"/>
                <w:rPrChange w:id="337" w:author="David Gravett" w:date="2019-12-01T10:21:00Z">
                  <w:rPr>
                    <w:rFonts w:ascii="Times New Roman" w:hAnsi="Times New Roman" w:cs="Times New Roman"/>
                    <w:sz w:val="24"/>
                    <w:szCs w:val="24"/>
                  </w:rPr>
                </w:rPrChange>
              </w:rPr>
              <w:t>0</w:t>
            </w:r>
          </w:p>
        </w:tc>
        <w:tc>
          <w:tcPr>
            <w:tcW w:w="933" w:type="dxa"/>
            <w:tcPrChange w:id="338"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39" w:author="David Gravett" w:date="2019-12-01T10:21:00Z">
                  <w:rPr>
                    <w:rFonts w:ascii="Times New Roman" w:hAnsi="Times New Roman" w:cs="Times New Roman"/>
                    <w:sz w:val="24"/>
                    <w:szCs w:val="24"/>
                  </w:rPr>
                </w:rPrChange>
              </w:rPr>
              <w:pPrChange w:id="340" w:author="James Dwyer" w:date="2019-12-01T10:21:00Z">
                <w:pPr/>
              </w:pPrChange>
            </w:pPr>
            <w:r w:rsidRPr="00016618">
              <w:rPr>
                <w:rFonts w:ascii="Times New Roman" w:hAnsi="Times New Roman"/>
                <w:sz w:val="36"/>
                <w:rPrChange w:id="341" w:author="David Gravett" w:date="2019-12-01T10:21:00Z">
                  <w:rPr>
                    <w:rFonts w:ascii="Times New Roman" w:hAnsi="Times New Roman" w:cs="Times New Roman"/>
                    <w:sz w:val="24"/>
                    <w:szCs w:val="24"/>
                  </w:rPr>
                </w:rPrChange>
              </w:rPr>
              <w:t>0</w:t>
            </w:r>
          </w:p>
        </w:tc>
        <w:tc>
          <w:tcPr>
            <w:tcW w:w="933" w:type="dxa"/>
            <w:tcPrChange w:id="342"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43" w:author="David Gravett" w:date="2019-12-01T10:21:00Z">
                  <w:rPr>
                    <w:rFonts w:ascii="Times New Roman" w:hAnsi="Times New Roman" w:cs="Times New Roman"/>
                    <w:sz w:val="24"/>
                    <w:szCs w:val="24"/>
                  </w:rPr>
                </w:rPrChange>
              </w:rPr>
              <w:pPrChange w:id="344" w:author="James Dwyer" w:date="2019-12-01T10:21:00Z">
                <w:pPr/>
              </w:pPrChange>
            </w:pPr>
            <w:r w:rsidRPr="00016618">
              <w:rPr>
                <w:rFonts w:ascii="Times New Roman" w:hAnsi="Times New Roman"/>
                <w:sz w:val="36"/>
                <w:rPrChange w:id="345" w:author="David Gravett" w:date="2019-12-01T10:21:00Z">
                  <w:rPr>
                    <w:rFonts w:ascii="Times New Roman" w:hAnsi="Times New Roman" w:cs="Times New Roman"/>
                    <w:sz w:val="24"/>
                    <w:szCs w:val="24"/>
                  </w:rPr>
                </w:rPrChange>
              </w:rPr>
              <w:t>0</w:t>
            </w:r>
          </w:p>
        </w:tc>
        <w:tc>
          <w:tcPr>
            <w:tcW w:w="933" w:type="dxa"/>
            <w:tcPrChange w:id="346"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47" w:author="David Gravett" w:date="2019-12-01T10:21:00Z">
                  <w:rPr>
                    <w:rFonts w:ascii="Times New Roman" w:hAnsi="Times New Roman" w:cs="Times New Roman"/>
                    <w:sz w:val="24"/>
                    <w:szCs w:val="24"/>
                  </w:rPr>
                </w:rPrChange>
              </w:rPr>
              <w:pPrChange w:id="348" w:author="James Dwyer" w:date="2019-12-01T10:21:00Z">
                <w:pPr/>
              </w:pPrChange>
            </w:pPr>
            <w:r w:rsidRPr="00016618">
              <w:rPr>
                <w:rFonts w:ascii="Times New Roman" w:hAnsi="Times New Roman"/>
                <w:sz w:val="36"/>
                <w:rPrChange w:id="349" w:author="David Gravett" w:date="2019-12-01T10:21:00Z">
                  <w:rPr>
                    <w:rFonts w:ascii="Times New Roman" w:hAnsi="Times New Roman" w:cs="Times New Roman"/>
                    <w:sz w:val="24"/>
                    <w:szCs w:val="24"/>
                  </w:rPr>
                </w:rPrChange>
              </w:rPr>
              <w:t>0</w:t>
            </w:r>
          </w:p>
        </w:tc>
      </w:tr>
    </w:tbl>
    <w:p w14:paraId="2AC90A3A" w14:textId="77777777" w:rsidR="00945C60" w:rsidRDefault="00016618" w:rsidP="00C76A65">
      <w:pPr>
        <w:rPr>
          <w:rFonts w:ascii="Times New Roman" w:hAnsi="Times New Roman" w:cs="Times New Roman"/>
          <w:sz w:val="24"/>
          <w:szCs w:val="24"/>
        </w:rPr>
      </w:pPr>
      <w:ins w:id="350"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825D74" w:rsidRPr="00D103E4" w:rsidRDefault="00825D74" w:rsidP="00016618">
                              <w:pPr>
                                <w:pStyle w:val="Caption"/>
                                <w:jc w:val="center"/>
                                <w:rPr>
                                  <w:ins w:id="351" w:author="David Gravett" w:date="2019-12-01T10:21:00Z"/>
                                  <w:rFonts w:ascii="Arial" w:eastAsia="Arial" w:hAnsi="Arial" w:cs="Arial"/>
                                  <w:noProof/>
                                  <w:lang w:val="en"/>
                                </w:rPr>
                              </w:pPr>
                              <w:ins w:id="352"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59"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stroked="f">
                  <v:textbox style="mso-fit-shape-to-text:t" inset="0,0,0,0">
                    <w:txbxContent>
                      <w:p w14:paraId="0990FD7F" w14:textId="11FDA02D" w:rsidR="00825D74" w:rsidRPr="00D103E4" w:rsidRDefault="00825D74" w:rsidP="00016618">
                        <w:pPr>
                          <w:pStyle w:val="Caption"/>
                          <w:jc w:val="center"/>
                          <w:rPr>
                            <w:ins w:id="353" w:author="David Gravett" w:date="2019-12-01T10:21:00Z"/>
                            <w:rFonts w:ascii="Arial" w:eastAsia="Arial" w:hAnsi="Arial" w:cs="Arial"/>
                            <w:noProof/>
                            <w:lang w:val="en"/>
                          </w:rPr>
                        </w:pPr>
                        <w:ins w:id="354"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55" w:author="David Gravett" w:date="2019-12-01T10:21:00Z"/>
          <w:rFonts w:ascii="Times New Roman" w:hAnsi="Times New Roman"/>
          <w:sz w:val="24"/>
          <w:rPrChange w:id="356" w:author="David Gravett" w:date="2019-12-01T10:21:00Z">
            <w:rPr>
              <w:moveTo w:id="357" w:author="David Gravett" w:date="2019-12-01T10:21:00Z"/>
              <w:rFonts w:ascii="Times New Roman" w:hAnsi="Times New Roman" w:cs="Times New Roman"/>
              <w:sz w:val="24"/>
              <w:szCs w:val="24"/>
              <w:lang w:val="en-US"/>
            </w:rPr>
          </w:rPrChange>
        </w:rPr>
        <w:pPrChange w:id="358" w:author="David Gravett" w:date="2019-12-01T10:21:00Z">
          <w:pPr>
            <w:spacing w:line="288" w:lineRule="auto"/>
          </w:pPr>
        </w:pPrChange>
      </w:pPr>
      <w:moveToRangeStart w:id="359" w:author="David Gravett" w:date="2019-12-01T10:21:00Z" w:name="move26088126"/>
    </w:p>
    <w:p w14:paraId="1B7849C2" w14:textId="77777777" w:rsidR="005F2D99" w:rsidRDefault="005F2D99">
      <w:pPr>
        <w:jc w:val="both"/>
        <w:rPr>
          <w:moveTo w:id="360" w:author="David Gravett" w:date="2019-12-01T10:21:00Z"/>
          <w:rFonts w:ascii="Times New Roman" w:hAnsi="Times New Roman"/>
          <w:sz w:val="24"/>
          <w:rPrChange w:id="361" w:author="David Gravett" w:date="2019-12-01T10:21:00Z">
            <w:rPr>
              <w:moveTo w:id="362" w:author="David Gravett" w:date="2019-12-01T10:21:00Z"/>
              <w:rFonts w:ascii="Times New Roman" w:hAnsi="Times New Roman" w:cs="Times New Roman"/>
              <w:sz w:val="24"/>
              <w:szCs w:val="24"/>
              <w:lang w:val="en-US"/>
            </w:rPr>
          </w:rPrChange>
        </w:rPr>
        <w:pPrChange w:id="363" w:author="David Gravett" w:date="2019-12-01T10:21:00Z">
          <w:pPr>
            <w:spacing w:line="288" w:lineRule="auto"/>
          </w:pPr>
        </w:pPrChange>
      </w:pPr>
    </w:p>
    <w:p w14:paraId="70B24987" w14:textId="77777777" w:rsidR="005F2D99" w:rsidRDefault="005F2D99">
      <w:pPr>
        <w:jc w:val="both"/>
        <w:rPr>
          <w:moveTo w:id="364" w:author="David Gravett" w:date="2019-12-01T10:21:00Z"/>
          <w:rFonts w:ascii="Times New Roman" w:hAnsi="Times New Roman"/>
          <w:sz w:val="24"/>
          <w:rPrChange w:id="365" w:author="David Gravett" w:date="2019-12-01T10:21:00Z">
            <w:rPr>
              <w:moveTo w:id="366" w:author="David Gravett" w:date="2019-12-01T10:21:00Z"/>
              <w:rFonts w:ascii="Times New Roman" w:hAnsi="Times New Roman" w:cs="Times New Roman"/>
              <w:sz w:val="24"/>
              <w:szCs w:val="24"/>
              <w:lang w:val="en-US"/>
            </w:rPr>
          </w:rPrChange>
        </w:rPr>
        <w:pPrChange w:id="367" w:author="David Gravett" w:date="2019-12-01T10:21:00Z">
          <w:pPr>
            <w:spacing w:line="288" w:lineRule="auto"/>
          </w:pPr>
        </w:pPrChange>
      </w:pPr>
    </w:p>
    <w:p w14:paraId="02BBA6C6" w14:textId="77777777" w:rsidR="005F2D99" w:rsidRDefault="005F2D99">
      <w:pPr>
        <w:jc w:val="both"/>
        <w:rPr>
          <w:moveTo w:id="368" w:author="David Gravett" w:date="2019-12-01T10:21:00Z"/>
          <w:rFonts w:ascii="Times New Roman" w:hAnsi="Times New Roman"/>
          <w:sz w:val="24"/>
          <w:rPrChange w:id="369" w:author="David Gravett" w:date="2019-12-01T10:21:00Z">
            <w:rPr>
              <w:moveTo w:id="370" w:author="David Gravett" w:date="2019-12-01T10:21:00Z"/>
              <w:rFonts w:ascii="Times New Roman" w:hAnsi="Times New Roman" w:cs="Times New Roman"/>
              <w:sz w:val="24"/>
              <w:szCs w:val="24"/>
              <w:lang w:val="en-US"/>
            </w:rPr>
          </w:rPrChange>
        </w:rPr>
        <w:pPrChange w:id="371" w:author="David Gravett" w:date="2019-12-01T10:21:00Z">
          <w:pPr>
            <w:spacing w:line="288" w:lineRule="auto"/>
          </w:pPr>
        </w:pPrChange>
      </w:pPr>
    </w:p>
    <w:p w14:paraId="73F9AE9A" w14:textId="77777777" w:rsidR="005F2D99" w:rsidRDefault="005F2D99">
      <w:pPr>
        <w:jc w:val="both"/>
        <w:rPr>
          <w:moveTo w:id="372" w:author="David Gravett" w:date="2019-12-01T10:21:00Z"/>
          <w:rFonts w:ascii="Times New Roman" w:hAnsi="Times New Roman"/>
          <w:sz w:val="24"/>
          <w:rPrChange w:id="373" w:author="David Gravett" w:date="2019-12-01T10:21:00Z">
            <w:rPr>
              <w:moveTo w:id="374" w:author="David Gravett" w:date="2019-12-01T10:21:00Z"/>
              <w:rFonts w:ascii="Times New Roman" w:hAnsi="Times New Roman" w:cs="Times New Roman"/>
              <w:sz w:val="24"/>
              <w:szCs w:val="24"/>
              <w:lang w:val="en-US"/>
            </w:rPr>
          </w:rPrChange>
        </w:rPr>
        <w:pPrChange w:id="375" w:author="David Gravett" w:date="2019-12-01T10:21:00Z">
          <w:pPr>
            <w:spacing w:line="288" w:lineRule="auto"/>
          </w:pPr>
        </w:pPrChange>
      </w:pPr>
    </w:p>
    <w:p w14:paraId="4CAC3E63" w14:textId="77777777" w:rsidR="005F2D99" w:rsidRDefault="005F2D99">
      <w:pPr>
        <w:jc w:val="both"/>
        <w:rPr>
          <w:moveTo w:id="376" w:author="David Gravett" w:date="2019-12-01T10:21:00Z"/>
          <w:rFonts w:ascii="Times New Roman" w:hAnsi="Times New Roman"/>
          <w:sz w:val="24"/>
          <w:rPrChange w:id="377" w:author="David Gravett" w:date="2019-12-01T10:21:00Z">
            <w:rPr>
              <w:moveTo w:id="378" w:author="David Gravett" w:date="2019-12-01T10:21:00Z"/>
              <w:rFonts w:ascii="Times New Roman" w:hAnsi="Times New Roman" w:cs="Times New Roman"/>
              <w:sz w:val="24"/>
              <w:szCs w:val="24"/>
              <w:lang w:val="en-US"/>
            </w:rPr>
          </w:rPrChange>
        </w:rPr>
        <w:pPrChange w:id="379" w:author="David Gravett" w:date="2019-12-01T10:21:00Z">
          <w:pPr>
            <w:spacing w:line="288" w:lineRule="auto"/>
          </w:pPr>
        </w:pPrChange>
      </w:pPr>
    </w:p>
    <w:p w14:paraId="1A9A9B16" w14:textId="02B998B5" w:rsidR="00016618" w:rsidRPr="00016618" w:rsidRDefault="005F2D99" w:rsidP="00016618">
      <w:pPr>
        <w:pStyle w:val="TOCHeading"/>
        <w:rPr>
          <w:ins w:id="380" w:author="David Gravett" w:date="2019-12-01T10:21:00Z"/>
          <w:sz w:val="40"/>
          <w:szCs w:val="40"/>
        </w:rPr>
      </w:pPr>
      <w:moveTo w:id="381" w:author="David Gravett" w:date="2019-12-01T10:21:00Z">
        <w:r>
          <w:rPr>
            <w:sz w:val="40"/>
            <w:rPrChange w:id="382" w:author="David Gravett" w:date="2019-12-01T10:21:00Z">
              <w:rPr>
                <w:rFonts w:cstheme="majorHAnsi"/>
                <w:color w:val="1F3864" w:themeColor="accent1" w:themeShade="80"/>
                <w:sz w:val="40"/>
                <w:szCs w:val="40"/>
              </w:rPr>
            </w:rPrChange>
          </w:rPr>
          <w:lastRenderedPageBreak/>
          <w:t>Procedurally Generated Game Board</w:t>
        </w:r>
      </w:moveTo>
      <w:moveToRangeEnd w:id="359"/>
      <w:ins w:id="383"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84"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8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86">
          <w:tblGrid>
            <w:gridCol w:w="432"/>
            <w:gridCol w:w="432"/>
            <w:gridCol w:w="432"/>
            <w:gridCol w:w="432"/>
            <w:gridCol w:w="432"/>
            <w:gridCol w:w="432"/>
            <w:gridCol w:w="432"/>
          </w:tblGrid>
        </w:tblGridChange>
      </w:tblGrid>
      <w:tr w:rsidR="00A56B62" w14:paraId="5B24BDD8" w14:textId="77777777" w:rsidTr="00BE50C5">
        <w:trPr>
          <w:trHeight w:val="869"/>
          <w:trPrChange w:id="387" w:author="David Gravett" w:date="2019-12-01T10:21:00Z">
            <w:trPr>
              <w:trHeight w:val="432"/>
            </w:trPr>
          </w:trPrChange>
        </w:trPr>
        <w:tc>
          <w:tcPr>
            <w:tcW w:w="933" w:type="dxa"/>
            <w:tcPrChange w:id="388"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89" w:author="David Gravett" w:date="2019-12-01T10:21:00Z">
                  <w:rPr>
                    <w:rFonts w:ascii="Times New Roman" w:hAnsi="Times New Roman" w:cs="Times New Roman"/>
                    <w:sz w:val="24"/>
                    <w:szCs w:val="24"/>
                  </w:rPr>
                </w:rPrChange>
              </w:rPr>
              <w:pPrChange w:id="390" w:author="James Dwyer" w:date="2019-12-01T10:21:00Z">
                <w:pPr/>
              </w:pPrChange>
            </w:pPr>
            <w:r w:rsidRPr="00016618">
              <w:rPr>
                <w:rFonts w:ascii="Times New Roman" w:hAnsi="Times New Roman"/>
                <w:sz w:val="36"/>
                <w:rPrChange w:id="391" w:author="David Gravett" w:date="2019-12-01T10:21:00Z">
                  <w:rPr>
                    <w:rFonts w:ascii="Times New Roman" w:hAnsi="Times New Roman" w:cs="Times New Roman"/>
                    <w:sz w:val="24"/>
                    <w:szCs w:val="24"/>
                  </w:rPr>
                </w:rPrChange>
              </w:rPr>
              <w:t>0</w:t>
            </w:r>
          </w:p>
        </w:tc>
        <w:tc>
          <w:tcPr>
            <w:tcW w:w="933" w:type="dxa"/>
            <w:tcPrChange w:id="392"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93" w:author="David Gravett" w:date="2019-12-01T10:21:00Z">
                  <w:rPr>
                    <w:rFonts w:ascii="Times New Roman" w:hAnsi="Times New Roman" w:cs="Times New Roman"/>
                    <w:sz w:val="24"/>
                    <w:szCs w:val="24"/>
                  </w:rPr>
                </w:rPrChange>
              </w:rPr>
              <w:pPrChange w:id="394" w:author="James Dwyer" w:date="2019-12-01T10:21:00Z">
                <w:pPr/>
              </w:pPrChange>
            </w:pPr>
            <w:r w:rsidRPr="00016618">
              <w:rPr>
                <w:rFonts w:ascii="Times New Roman" w:hAnsi="Times New Roman"/>
                <w:sz w:val="36"/>
                <w:rPrChange w:id="395" w:author="David Gravett" w:date="2019-12-01T10:21:00Z">
                  <w:rPr>
                    <w:rFonts w:ascii="Times New Roman" w:hAnsi="Times New Roman" w:cs="Times New Roman"/>
                    <w:sz w:val="24"/>
                    <w:szCs w:val="24"/>
                  </w:rPr>
                </w:rPrChange>
              </w:rPr>
              <w:t>0</w:t>
            </w:r>
          </w:p>
        </w:tc>
        <w:tc>
          <w:tcPr>
            <w:tcW w:w="933" w:type="dxa"/>
            <w:tcPrChange w:id="396"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97" w:author="David Gravett" w:date="2019-12-01T10:21:00Z">
                  <w:rPr>
                    <w:rFonts w:ascii="Times New Roman" w:hAnsi="Times New Roman" w:cs="Times New Roman"/>
                    <w:sz w:val="24"/>
                    <w:szCs w:val="24"/>
                  </w:rPr>
                </w:rPrChange>
              </w:rPr>
              <w:pPrChange w:id="398" w:author="James Dwyer" w:date="2019-12-01T10:21:00Z">
                <w:pPr/>
              </w:pPrChange>
            </w:pPr>
            <w:r w:rsidRPr="00016618">
              <w:rPr>
                <w:rFonts w:ascii="Times New Roman" w:hAnsi="Times New Roman"/>
                <w:sz w:val="36"/>
                <w:rPrChange w:id="399" w:author="David Gravett" w:date="2019-12-01T10:21:00Z">
                  <w:rPr>
                    <w:rFonts w:ascii="Times New Roman" w:hAnsi="Times New Roman" w:cs="Times New Roman"/>
                    <w:sz w:val="24"/>
                    <w:szCs w:val="24"/>
                  </w:rPr>
                </w:rPrChange>
              </w:rPr>
              <w:t>0</w:t>
            </w:r>
          </w:p>
        </w:tc>
        <w:tc>
          <w:tcPr>
            <w:tcW w:w="933" w:type="dxa"/>
            <w:tcPrChange w:id="400"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401" w:author="David Gravett" w:date="2019-12-01T10:21:00Z">
                  <w:rPr>
                    <w:rFonts w:ascii="Times New Roman" w:hAnsi="Times New Roman" w:cs="Times New Roman"/>
                    <w:sz w:val="24"/>
                    <w:szCs w:val="24"/>
                  </w:rPr>
                </w:rPrChange>
              </w:rPr>
              <w:pPrChange w:id="402" w:author="James Dwyer" w:date="2019-12-01T10:21:00Z">
                <w:pPr/>
              </w:pPrChange>
            </w:pPr>
            <w:r w:rsidRPr="00016618">
              <w:rPr>
                <w:rFonts w:ascii="Times New Roman" w:hAnsi="Times New Roman"/>
                <w:sz w:val="36"/>
                <w:rPrChange w:id="403" w:author="David Gravett" w:date="2019-12-01T10:21:00Z">
                  <w:rPr>
                    <w:rFonts w:ascii="Times New Roman" w:hAnsi="Times New Roman" w:cs="Times New Roman"/>
                    <w:sz w:val="24"/>
                    <w:szCs w:val="24"/>
                  </w:rPr>
                </w:rPrChange>
              </w:rPr>
              <w:t>0</w:t>
            </w:r>
          </w:p>
        </w:tc>
        <w:tc>
          <w:tcPr>
            <w:tcW w:w="933" w:type="dxa"/>
            <w:tcPrChange w:id="404"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405" w:author="David Gravett" w:date="2019-12-01T10:21:00Z">
                  <w:rPr>
                    <w:rFonts w:ascii="Times New Roman" w:hAnsi="Times New Roman" w:cs="Times New Roman"/>
                    <w:sz w:val="24"/>
                    <w:szCs w:val="24"/>
                  </w:rPr>
                </w:rPrChange>
              </w:rPr>
              <w:pPrChange w:id="406" w:author="James Dwyer" w:date="2019-12-01T10:21:00Z">
                <w:pPr/>
              </w:pPrChange>
            </w:pPr>
            <w:r w:rsidRPr="00016618">
              <w:rPr>
                <w:rFonts w:ascii="Times New Roman" w:hAnsi="Times New Roman"/>
                <w:sz w:val="36"/>
                <w:rPrChange w:id="407" w:author="David Gravett" w:date="2019-12-01T10:21:00Z">
                  <w:rPr>
                    <w:rFonts w:ascii="Times New Roman" w:hAnsi="Times New Roman" w:cs="Times New Roman"/>
                    <w:sz w:val="24"/>
                    <w:szCs w:val="24"/>
                  </w:rPr>
                </w:rPrChange>
              </w:rPr>
              <w:t>0</w:t>
            </w:r>
          </w:p>
        </w:tc>
        <w:tc>
          <w:tcPr>
            <w:tcW w:w="933" w:type="dxa"/>
            <w:tcPrChange w:id="408"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409" w:author="David Gravett" w:date="2019-12-01T10:21:00Z">
                  <w:rPr>
                    <w:rFonts w:ascii="Times New Roman" w:hAnsi="Times New Roman" w:cs="Times New Roman"/>
                    <w:sz w:val="24"/>
                    <w:szCs w:val="24"/>
                  </w:rPr>
                </w:rPrChange>
              </w:rPr>
              <w:pPrChange w:id="410" w:author="James Dwyer" w:date="2019-12-01T10:21:00Z">
                <w:pPr/>
              </w:pPrChange>
            </w:pPr>
            <w:r w:rsidRPr="00016618">
              <w:rPr>
                <w:rFonts w:ascii="Times New Roman" w:hAnsi="Times New Roman"/>
                <w:sz w:val="36"/>
                <w:rPrChange w:id="411" w:author="David Gravett" w:date="2019-12-01T10:21:00Z">
                  <w:rPr>
                    <w:rFonts w:ascii="Times New Roman" w:hAnsi="Times New Roman" w:cs="Times New Roman"/>
                    <w:sz w:val="24"/>
                    <w:szCs w:val="24"/>
                  </w:rPr>
                </w:rPrChange>
              </w:rPr>
              <w:t>0</w:t>
            </w:r>
          </w:p>
        </w:tc>
        <w:tc>
          <w:tcPr>
            <w:tcW w:w="933" w:type="dxa"/>
            <w:tcPrChange w:id="412"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413" w:author="David Gravett" w:date="2019-12-01T10:21:00Z">
                  <w:rPr>
                    <w:rFonts w:ascii="Times New Roman" w:hAnsi="Times New Roman" w:cs="Times New Roman"/>
                    <w:sz w:val="24"/>
                    <w:szCs w:val="24"/>
                  </w:rPr>
                </w:rPrChange>
              </w:rPr>
              <w:pPrChange w:id="414" w:author="James Dwyer" w:date="2019-12-01T10:21:00Z">
                <w:pPr/>
              </w:pPrChange>
            </w:pPr>
            <w:r w:rsidRPr="00016618">
              <w:rPr>
                <w:rFonts w:ascii="Times New Roman" w:hAnsi="Times New Roman"/>
                <w:sz w:val="36"/>
                <w:rPrChange w:id="415"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416" w:author="David Gravett" w:date="2019-12-01T10:21:00Z">
            <w:trPr>
              <w:trHeight w:val="432"/>
            </w:trPr>
          </w:trPrChange>
        </w:trPr>
        <w:tc>
          <w:tcPr>
            <w:tcW w:w="933" w:type="dxa"/>
            <w:tcPrChange w:id="417"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418" w:author="David Gravett" w:date="2019-12-01T10:21:00Z">
                  <w:rPr>
                    <w:rFonts w:ascii="Times New Roman" w:hAnsi="Times New Roman" w:cs="Times New Roman"/>
                    <w:sz w:val="24"/>
                    <w:szCs w:val="24"/>
                  </w:rPr>
                </w:rPrChange>
              </w:rPr>
              <w:pPrChange w:id="419" w:author="James Dwyer" w:date="2019-12-01T10:21:00Z">
                <w:pPr/>
              </w:pPrChange>
            </w:pPr>
            <w:r w:rsidRPr="00016618">
              <w:rPr>
                <w:rFonts w:ascii="Times New Roman" w:hAnsi="Times New Roman"/>
                <w:sz w:val="36"/>
                <w:rPrChange w:id="420" w:author="David Gravett" w:date="2019-12-01T10:21:00Z">
                  <w:rPr>
                    <w:rFonts w:ascii="Times New Roman" w:hAnsi="Times New Roman" w:cs="Times New Roman"/>
                    <w:sz w:val="24"/>
                    <w:szCs w:val="24"/>
                  </w:rPr>
                </w:rPrChange>
              </w:rPr>
              <w:t>0</w:t>
            </w:r>
          </w:p>
        </w:tc>
        <w:tc>
          <w:tcPr>
            <w:tcW w:w="933" w:type="dxa"/>
            <w:tcPrChange w:id="421"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422" w:author="David Gravett" w:date="2019-12-01T10:21:00Z">
                  <w:rPr>
                    <w:rFonts w:ascii="Times New Roman" w:hAnsi="Times New Roman" w:cs="Times New Roman"/>
                    <w:sz w:val="24"/>
                    <w:szCs w:val="24"/>
                  </w:rPr>
                </w:rPrChange>
              </w:rPr>
              <w:pPrChange w:id="423" w:author="James Dwyer" w:date="2019-12-01T10:21:00Z">
                <w:pPr/>
              </w:pPrChange>
            </w:pPr>
            <w:r w:rsidRPr="00016618">
              <w:rPr>
                <w:rFonts w:ascii="Times New Roman" w:hAnsi="Times New Roman"/>
                <w:sz w:val="36"/>
                <w:rPrChange w:id="424" w:author="David Gravett" w:date="2019-12-01T10:21:00Z">
                  <w:rPr>
                    <w:rFonts w:ascii="Times New Roman" w:hAnsi="Times New Roman" w:cs="Times New Roman"/>
                    <w:sz w:val="24"/>
                    <w:szCs w:val="24"/>
                  </w:rPr>
                </w:rPrChange>
              </w:rPr>
              <w:t>0</w:t>
            </w:r>
          </w:p>
        </w:tc>
        <w:tc>
          <w:tcPr>
            <w:tcW w:w="933" w:type="dxa"/>
            <w:tcPrChange w:id="425"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426" w:author="David Gravett" w:date="2019-12-01T10:21:00Z">
                  <w:rPr>
                    <w:rFonts w:ascii="Times New Roman" w:hAnsi="Times New Roman" w:cs="Times New Roman"/>
                    <w:sz w:val="24"/>
                    <w:szCs w:val="24"/>
                  </w:rPr>
                </w:rPrChange>
              </w:rPr>
              <w:pPrChange w:id="427" w:author="James Dwyer" w:date="2019-12-01T10:21:00Z">
                <w:pPr/>
              </w:pPrChange>
            </w:pPr>
            <w:r w:rsidRPr="00016618">
              <w:rPr>
                <w:rFonts w:ascii="Times New Roman" w:hAnsi="Times New Roman"/>
                <w:sz w:val="36"/>
                <w:rPrChange w:id="428" w:author="David Gravett" w:date="2019-12-01T10:21:00Z">
                  <w:rPr>
                    <w:rFonts w:ascii="Times New Roman" w:hAnsi="Times New Roman" w:cs="Times New Roman"/>
                    <w:sz w:val="24"/>
                    <w:szCs w:val="24"/>
                  </w:rPr>
                </w:rPrChange>
              </w:rPr>
              <w:t>0</w:t>
            </w:r>
          </w:p>
        </w:tc>
        <w:tc>
          <w:tcPr>
            <w:tcW w:w="933" w:type="dxa"/>
            <w:tcPrChange w:id="429"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430" w:author="David Gravett" w:date="2019-12-01T10:21:00Z">
                  <w:rPr>
                    <w:rFonts w:ascii="Times New Roman" w:hAnsi="Times New Roman" w:cs="Times New Roman"/>
                    <w:sz w:val="24"/>
                    <w:szCs w:val="24"/>
                  </w:rPr>
                </w:rPrChange>
              </w:rPr>
              <w:pPrChange w:id="431" w:author="James Dwyer" w:date="2019-12-01T10:21:00Z">
                <w:pPr/>
              </w:pPrChange>
            </w:pPr>
            <w:r w:rsidRPr="00016618">
              <w:rPr>
                <w:rFonts w:ascii="Times New Roman" w:hAnsi="Times New Roman"/>
                <w:sz w:val="36"/>
                <w:rPrChange w:id="432" w:author="David Gravett" w:date="2019-12-01T10:21:00Z">
                  <w:rPr>
                    <w:rFonts w:ascii="Times New Roman" w:hAnsi="Times New Roman" w:cs="Times New Roman"/>
                    <w:sz w:val="24"/>
                    <w:szCs w:val="24"/>
                  </w:rPr>
                </w:rPrChange>
              </w:rPr>
              <w:t>0</w:t>
            </w:r>
          </w:p>
        </w:tc>
        <w:tc>
          <w:tcPr>
            <w:tcW w:w="933" w:type="dxa"/>
            <w:tcPrChange w:id="433"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34" w:author="David Gravett" w:date="2019-12-01T10:21:00Z">
                  <w:rPr>
                    <w:rFonts w:ascii="Times New Roman" w:hAnsi="Times New Roman" w:cs="Times New Roman"/>
                    <w:sz w:val="24"/>
                    <w:szCs w:val="24"/>
                  </w:rPr>
                </w:rPrChange>
              </w:rPr>
              <w:pPrChange w:id="435" w:author="James Dwyer" w:date="2019-12-01T10:21:00Z">
                <w:pPr/>
              </w:pPrChange>
            </w:pPr>
            <w:r w:rsidRPr="00016618">
              <w:rPr>
                <w:rFonts w:ascii="Times New Roman" w:hAnsi="Times New Roman"/>
                <w:sz w:val="36"/>
                <w:rPrChange w:id="436" w:author="David Gravett" w:date="2019-12-01T10:21:00Z">
                  <w:rPr>
                    <w:rFonts w:ascii="Times New Roman" w:hAnsi="Times New Roman" w:cs="Times New Roman"/>
                    <w:sz w:val="24"/>
                    <w:szCs w:val="24"/>
                  </w:rPr>
                </w:rPrChange>
              </w:rPr>
              <w:t>0</w:t>
            </w:r>
          </w:p>
        </w:tc>
        <w:tc>
          <w:tcPr>
            <w:tcW w:w="933" w:type="dxa"/>
            <w:tcPrChange w:id="437"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38" w:author="David Gravett" w:date="2019-12-01T10:21:00Z">
                  <w:rPr>
                    <w:rFonts w:ascii="Times New Roman" w:hAnsi="Times New Roman" w:cs="Times New Roman"/>
                    <w:sz w:val="24"/>
                    <w:szCs w:val="24"/>
                  </w:rPr>
                </w:rPrChange>
              </w:rPr>
              <w:pPrChange w:id="439" w:author="James Dwyer" w:date="2019-12-01T10:21:00Z">
                <w:pPr/>
              </w:pPrChange>
            </w:pPr>
            <w:r w:rsidRPr="00016618">
              <w:rPr>
                <w:rFonts w:ascii="Times New Roman" w:hAnsi="Times New Roman"/>
                <w:sz w:val="36"/>
                <w:rPrChange w:id="440" w:author="David Gravett" w:date="2019-12-01T10:21:00Z">
                  <w:rPr>
                    <w:rFonts w:ascii="Times New Roman" w:hAnsi="Times New Roman" w:cs="Times New Roman"/>
                    <w:sz w:val="24"/>
                    <w:szCs w:val="24"/>
                  </w:rPr>
                </w:rPrChange>
              </w:rPr>
              <w:t>0</w:t>
            </w:r>
          </w:p>
        </w:tc>
        <w:tc>
          <w:tcPr>
            <w:tcW w:w="933" w:type="dxa"/>
            <w:tcPrChange w:id="441"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42" w:author="David Gravett" w:date="2019-12-01T10:21:00Z">
                  <w:rPr>
                    <w:rFonts w:ascii="Times New Roman" w:hAnsi="Times New Roman" w:cs="Times New Roman"/>
                    <w:sz w:val="24"/>
                    <w:szCs w:val="24"/>
                  </w:rPr>
                </w:rPrChange>
              </w:rPr>
              <w:pPrChange w:id="443" w:author="James Dwyer" w:date="2019-12-01T10:21:00Z">
                <w:pPr/>
              </w:pPrChange>
            </w:pPr>
            <w:r w:rsidRPr="00016618">
              <w:rPr>
                <w:rFonts w:ascii="Times New Roman" w:hAnsi="Times New Roman"/>
                <w:sz w:val="36"/>
                <w:rPrChange w:id="444"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45" w:author="David Gravett" w:date="2019-12-01T10:21:00Z">
            <w:trPr>
              <w:trHeight w:val="432"/>
            </w:trPr>
          </w:trPrChange>
        </w:trPr>
        <w:tc>
          <w:tcPr>
            <w:tcW w:w="933" w:type="dxa"/>
            <w:tcPrChange w:id="446"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47" w:author="David Gravett" w:date="2019-12-01T10:21:00Z">
                  <w:rPr>
                    <w:rFonts w:ascii="Times New Roman" w:hAnsi="Times New Roman" w:cs="Times New Roman"/>
                    <w:sz w:val="24"/>
                    <w:szCs w:val="24"/>
                  </w:rPr>
                </w:rPrChange>
              </w:rPr>
              <w:pPrChange w:id="448" w:author="James Dwyer" w:date="2019-12-01T10:21:00Z">
                <w:pPr/>
              </w:pPrChange>
            </w:pPr>
            <w:r w:rsidRPr="00016618">
              <w:rPr>
                <w:rFonts w:ascii="Times New Roman" w:hAnsi="Times New Roman"/>
                <w:sz w:val="36"/>
                <w:rPrChange w:id="449" w:author="David Gravett" w:date="2019-12-01T10:21:00Z">
                  <w:rPr>
                    <w:rFonts w:ascii="Times New Roman" w:hAnsi="Times New Roman" w:cs="Times New Roman"/>
                    <w:sz w:val="24"/>
                    <w:szCs w:val="24"/>
                  </w:rPr>
                </w:rPrChange>
              </w:rPr>
              <w:t>0</w:t>
            </w:r>
          </w:p>
        </w:tc>
        <w:tc>
          <w:tcPr>
            <w:tcW w:w="933" w:type="dxa"/>
            <w:tcPrChange w:id="450"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51" w:author="David Gravett" w:date="2019-12-01T10:21:00Z">
                  <w:rPr>
                    <w:rFonts w:ascii="Times New Roman" w:hAnsi="Times New Roman" w:cs="Times New Roman"/>
                    <w:sz w:val="24"/>
                    <w:szCs w:val="24"/>
                  </w:rPr>
                </w:rPrChange>
              </w:rPr>
              <w:pPrChange w:id="452" w:author="James Dwyer" w:date="2019-12-01T10:21:00Z">
                <w:pPr/>
              </w:pPrChange>
            </w:pPr>
            <w:r w:rsidRPr="00016618">
              <w:rPr>
                <w:rFonts w:ascii="Times New Roman" w:hAnsi="Times New Roman"/>
                <w:sz w:val="36"/>
                <w:rPrChange w:id="453" w:author="David Gravett" w:date="2019-12-01T10:21:00Z">
                  <w:rPr>
                    <w:rFonts w:ascii="Times New Roman" w:hAnsi="Times New Roman" w:cs="Times New Roman"/>
                    <w:sz w:val="24"/>
                    <w:szCs w:val="24"/>
                  </w:rPr>
                </w:rPrChange>
              </w:rPr>
              <w:t>0</w:t>
            </w:r>
          </w:p>
        </w:tc>
        <w:tc>
          <w:tcPr>
            <w:tcW w:w="933" w:type="dxa"/>
            <w:tcPrChange w:id="454"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55" w:author="David Gravett" w:date="2019-12-01T10:21:00Z">
                  <w:rPr>
                    <w:rFonts w:ascii="Times New Roman" w:hAnsi="Times New Roman" w:cs="Times New Roman"/>
                    <w:sz w:val="24"/>
                    <w:szCs w:val="24"/>
                  </w:rPr>
                </w:rPrChange>
              </w:rPr>
              <w:pPrChange w:id="456" w:author="James Dwyer" w:date="2019-12-01T10:21:00Z">
                <w:pPr/>
              </w:pPrChange>
            </w:pPr>
            <w:r w:rsidRPr="00016618">
              <w:rPr>
                <w:rFonts w:ascii="Times New Roman" w:hAnsi="Times New Roman"/>
                <w:sz w:val="36"/>
                <w:rPrChange w:id="457" w:author="David Gravett" w:date="2019-12-01T10:21:00Z">
                  <w:rPr>
                    <w:rFonts w:ascii="Times New Roman" w:hAnsi="Times New Roman" w:cs="Times New Roman"/>
                    <w:sz w:val="24"/>
                    <w:szCs w:val="24"/>
                  </w:rPr>
                </w:rPrChange>
              </w:rPr>
              <w:t>0</w:t>
            </w:r>
          </w:p>
        </w:tc>
        <w:tc>
          <w:tcPr>
            <w:tcW w:w="933" w:type="dxa"/>
            <w:tcPrChange w:id="458"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59" w:author="David Gravett" w:date="2019-12-01T10:21:00Z">
                  <w:rPr>
                    <w:rFonts w:ascii="Times New Roman" w:hAnsi="Times New Roman" w:cs="Times New Roman"/>
                    <w:sz w:val="24"/>
                    <w:szCs w:val="24"/>
                  </w:rPr>
                </w:rPrChange>
              </w:rPr>
              <w:pPrChange w:id="460" w:author="James Dwyer" w:date="2019-12-01T10:21:00Z">
                <w:pPr/>
              </w:pPrChange>
            </w:pPr>
            <w:r w:rsidRPr="00016618">
              <w:rPr>
                <w:rFonts w:ascii="Times New Roman" w:hAnsi="Times New Roman"/>
                <w:sz w:val="36"/>
                <w:rPrChange w:id="461" w:author="David Gravett" w:date="2019-12-01T10:21:00Z">
                  <w:rPr>
                    <w:rFonts w:ascii="Times New Roman" w:hAnsi="Times New Roman" w:cs="Times New Roman"/>
                    <w:sz w:val="24"/>
                    <w:szCs w:val="24"/>
                  </w:rPr>
                </w:rPrChange>
              </w:rPr>
              <w:t>0</w:t>
            </w:r>
          </w:p>
        </w:tc>
        <w:tc>
          <w:tcPr>
            <w:tcW w:w="933" w:type="dxa"/>
            <w:tcPrChange w:id="462"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63" w:author="David Gravett" w:date="2019-12-01T10:21:00Z">
                  <w:rPr>
                    <w:rFonts w:ascii="Times New Roman" w:hAnsi="Times New Roman" w:cs="Times New Roman"/>
                    <w:sz w:val="24"/>
                    <w:szCs w:val="24"/>
                  </w:rPr>
                </w:rPrChange>
              </w:rPr>
              <w:pPrChange w:id="464" w:author="James Dwyer" w:date="2019-12-01T10:21:00Z">
                <w:pPr/>
              </w:pPrChange>
            </w:pPr>
            <w:r w:rsidRPr="00016618">
              <w:rPr>
                <w:rFonts w:ascii="Times New Roman" w:hAnsi="Times New Roman"/>
                <w:sz w:val="36"/>
                <w:rPrChange w:id="465" w:author="David Gravett" w:date="2019-12-01T10:21:00Z">
                  <w:rPr>
                    <w:rFonts w:ascii="Times New Roman" w:hAnsi="Times New Roman" w:cs="Times New Roman"/>
                    <w:sz w:val="24"/>
                    <w:szCs w:val="24"/>
                  </w:rPr>
                </w:rPrChange>
              </w:rPr>
              <w:t>0</w:t>
            </w:r>
          </w:p>
        </w:tc>
        <w:tc>
          <w:tcPr>
            <w:tcW w:w="933" w:type="dxa"/>
            <w:tcPrChange w:id="466"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67" w:author="David Gravett" w:date="2019-12-01T10:21:00Z">
                  <w:rPr>
                    <w:rFonts w:ascii="Times New Roman" w:hAnsi="Times New Roman" w:cs="Times New Roman"/>
                    <w:sz w:val="24"/>
                    <w:szCs w:val="24"/>
                  </w:rPr>
                </w:rPrChange>
              </w:rPr>
              <w:pPrChange w:id="468" w:author="James Dwyer" w:date="2019-12-01T10:21:00Z">
                <w:pPr/>
              </w:pPrChange>
            </w:pPr>
            <w:r w:rsidRPr="00016618">
              <w:rPr>
                <w:rFonts w:ascii="Times New Roman" w:hAnsi="Times New Roman"/>
                <w:sz w:val="36"/>
                <w:rPrChange w:id="469" w:author="David Gravett" w:date="2019-12-01T10:21:00Z">
                  <w:rPr>
                    <w:rFonts w:ascii="Times New Roman" w:hAnsi="Times New Roman" w:cs="Times New Roman"/>
                    <w:sz w:val="24"/>
                    <w:szCs w:val="24"/>
                  </w:rPr>
                </w:rPrChange>
              </w:rPr>
              <w:t>0</w:t>
            </w:r>
          </w:p>
        </w:tc>
        <w:tc>
          <w:tcPr>
            <w:tcW w:w="933" w:type="dxa"/>
            <w:tcPrChange w:id="470"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71" w:author="David Gravett" w:date="2019-12-01T10:21:00Z">
                  <w:rPr>
                    <w:rFonts w:ascii="Times New Roman" w:hAnsi="Times New Roman" w:cs="Times New Roman"/>
                    <w:sz w:val="24"/>
                    <w:szCs w:val="24"/>
                  </w:rPr>
                </w:rPrChange>
              </w:rPr>
              <w:pPrChange w:id="472" w:author="James Dwyer" w:date="2019-12-01T10:21:00Z">
                <w:pPr/>
              </w:pPrChange>
            </w:pPr>
            <w:r w:rsidRPr="00016618">
              <w:rPr>
                <w:rFonts w:ascii="Times New Roman" w:hAnsi="Times New Roman"/>
                <w:sz w:val="36"/>
                <w:rPrChange w:id="473"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74" w:author="David Gravett" w:date="2019-12-01T10:21:00Z">
            <w:trPr>
              <w:trHeight w:val="432"/>
            </w:trPr>
          </w:trPrChange>
        </w:trPr>
        <w:tc>
          <w:tcPr>
            <w:tcW w:w="933" w:type="dxa"/>
            <w:tcPrChange w:id="475"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76" w:author="David Gravett" w:date="2019-12-01T10:21:00Z">
                  <w:rPr>
                    <w:rFonts w:ascii="Times New Roman" w:hAnsi="Times New Roman" w:cs="Times New Roman"/>
                    <w:sz w:val="24"/>
                    <w:szCs w:val="24"/>
                  </w:rPr>
                </w:rPrChange>
              </w:rPr>
              <w:pPrChange w:id="477" w:author="James Dwyer" w:date="2019-12-01T10:21:00Z">
                <w:pPr/>
              </w:pPrChange>
            </w:pPr>
            <w:r>
              <w:rPr>
                <w:rFonts w:ascii="Times New Roman" w:hAnsi="Times New Roman"/>
                <w:sz w:val="36"/>
                <w:rPrChange w:id="478" w:author="David Gravett" w:date="2019-12-01T10:21:00Z">
                  <w:rPr>
                    <w:rFonts w:ascii="Times New Roman" w:hAnsi="Times New Roman" w:cs="Times New Roman"/>
                    <w:sz w:val="24"/>
                    <w:szCs w:val="24"/>
                  </w:rPr>
                </w:rPrChange>
              </w:rPr>
              <w:t>1</w:t>
            </w:r>
          </w:p>
        </w:tc>
        <w:tc>
          <w:tcPr>
            <w:tcW w:w="933" w:type="dxa"/>
            <w:tcPrChange w:id="479"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80" w:author="David Gravett" w:date="2019-12-01T10:21:00Z">
                  <w:rPr>
                    <w:rFonts w:ascii="Times New Roman" w:hAnsi="Times New Roman" w:cs="Times New Roman"/>
                    <w:sz w:val="24"/>
                    <w:szCs w:val="24"/>
                  </w:rPr>
                </w:rPrChange>
              </w:rPr>
              <w:pPrChange w:id="481" w:author="James Dwyer" w:date="2019-12-01T10:21:00Z">
                <w:pPr/>
              </w:pPrChange>
            </w:pPr>
            <w:r w:rsidRPr="00016618">
              <w:rPr>
                <w:rFonts w:ascii="Times New Roman" w:hAnsi="Times New Roman"/>
                <w:sz w:val="36"/>
                <w:rPrChange w:id="482" w:author="David Gravett" w:date="2019-12-01T10:21:00Z">
                  <w:rPr>
                    <w:rFonts w:ascii="Times New Roman" w:hAnsi="Times New Roman" w:cs="Times New Roman"/>
                    <w:sz w:val="24"/>
                    <w:szCs w:val="24"/>
                  </w:rPr>
                </w:rPrChange>
              </w:rPr>
              <w:t>0</w:t>
            </w:r>
          </w:p>
        </w:tc>
        <w:tc>
          <w:tcPr>
            <w:tcW w:w="933" w:type="dxa"/>
            <w:tcPrChange w:id="483"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84" w:author="David Gravett" w:date="2019-12-01T10:21:00Z">
                  <w:rPr>
                    <w:rFonts w:ascii="Times New Roman" w:hAnsi="Times New Roman" w:cs="Times New Roman"/>
                    <w:sz w:val="24"/>
                    <w:szCs w:val="24"/>
                  </w:rPr>
                </w:rPrChange>
              </w:rPr>
              <w:pPrChange w:id="485" w:author="James Dwyer" w:date="2019-12-01T10:21:00Z">
                <w:pPr/>
              </w:pPrChange>
            </w:pPr>
            <w:r w:rsidRPr="00016618">
              <w:rPr>
                <w:rFonts w:ascii="Times New Roman" w:hAnsi="Times New Roman"/>
                <w:sz w:val="36"/>
                <w:rPrChange w:id="486" w:author="David Gravett" w:date="2019-12-01T10:21:00Z">
                  <w:rPr>
                    <w:rFonts w:ascii="Times New Roman" w:hAnsi="Times New Roman" w:cs="Times New Roman"/>
                    <w:sz w:val="24"/>
                    <w:szCs w:val="24"/>
                  </w:rPr>
                </w:rPrChange>
              </w:rPr>
              <w:t>0</w:t>
            </w:r>
          </w:p>
        </w:tc>
        <w:tc>
          <w:tcPr>
            <w:tcW w:w="933" w:type="dxa"/>
            <w:tcPrChange w:id="487"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88" w:author="David Gravett" w:date="2019-12-01T10:21:00Z">
                  <w:rPr>
                    <w:rFonts w:ascii="Times New Roman" w:hAnsi="Times New Roman" w:cs="Times New Roman"/>
                    <w:sz w:val="24"/>
                    <w:szCs w:val="24"/>
                  </w:rPr>
                </w:rPrChange>
              </w:rPr>
              <w:pPrChange w:id="489" w:author="James Dwyer" w:date="2019-12-01T10:21:00Z">
                <w:pPr/>
              </w:pPrChange>
            </w:pPr>
            <w:r w:rsidRPr="00016618">
              <w:rPr>
                <w:rFonts w:ascii="Times New Roman" w:hAnsi="Times New Roman"/>
                <w:sz w:val="36"/>
                <w:rPrChange w:id="490" w:author="David Gravett" w:date="2019-12-01T10:21:00Z">
                  <w:rPr>
                    <w:rFonts w:ascii="Times New Roman" w:hAnsi="Times New Roman" w:cs="Times New Roman"/>
                    <w:sz w:val="24"/>
                    <w:szCs w:val="24"/>
                  </w:rPr>
                </w:rPrChange>
              </w:rPr>
              <w:t>0</w:t>
            </w:r>
          </w:p>
        </w:tc>
        <w:tc>
          <w:tcPr>
            <w:tcW w:w="933" w:type="dxa"/>
            <w:tcPrChange w:id="491"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92" w:author="David Gravett" w:date="2019-12-01T10:21:00Z">
                  <w:rPr>
                    <w:rFonts w:ascii="Times New Roman" w:hAnsi="Times New Roman" w:cs="Times New Roman"/>
                    <w:sz w:val="24"/>
                    <w:szCs w:val="24"/>
                  </w:rPr>
                </w:rPrChange>
              </w:rPr>
              <w:pPrChange w:id="493" w:author="James Dwyer" w:date="2019-12-01T10:21:00Z">
                <w:pPr/>
              </w:pPrChange>
            </w:pPr>
            <w:r w:rsidRPr="00016618">
              <w:rPr>
                <w:rFonts w:ascii="Times New Roman" w:hAnsi="Times New Roman"/>
                <w:sz w:val="36"/>
                <w:rPrChange w:id="494" w:author="David Gravett" w:date="2019-12-01T10:21:00Z">
                  <w:rPr>
                    <w:rFonts w:ascii="Times New Roman" w:hAnsi="Times New Roman" w:cs="Times New Roman"/>
                    <w:sz w:val="24"/>
                    <w:szCs w:val="24"/>
                  </w:rPr>
                </w:rPrChange>
              </w:rPr>
              <w:t>0</w:t>
            </w:r>
          </w:p>
        </w:tc>
        <w:tc>
          <w:tcPr>
            <w:tcW w:w="933" w:type="dxa"/>
            <w:tcPrChange w:id="495"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96" w:author="David Gravett" w:date="2019-12-01T10:21:00Z">
                  <w:rPr>
                    <w:rFonts w:ascii="Times New Roman" w:hAnsi="Times New Roman" w:cs="Times New Roman"/>
                    <w:sz w:val="24"/>
                    <w:szCs w:val="24"/>
                  </w:rPr>
                </w:rPrChange>
              </w:rPr>
              <w:pPrChange w:id="497" w:author="James Dwyer" w:date="2019-12-01T10:21:00Z">
                <w:pPr/>
              </w:pPrChange>
            </w:pPr>
            <w:r w:rsidRPr="00016618">
              <w:rPr>
                <w:rFonts w:ascii="Times New Roman" w:hAnsi="Times New Roman"/>
                <w:sz w:val="36"/>
                <w:rPrChange w:id="498" w:author="David Gravett" w:date="2019-12-01T10:21:00Z">
                  <w:rPr>
                    <w:rFonts w:ascii="Times New Roman" w:hAnsi="Times New Roman" w:cs="Times New Roman"/>
                    <w:sz w:val="24"/>
                    <w:szCs w:val="24"/>
                  </w:rPr>
                </w:rPrChange>
              </w:rPr>
              <w:t>0</w:t>
            </w:r>
          </w:p>
        </w:tc>
        <w:tc>
          <w:tcPr>
            <w:tcW w:w="933" w:type="dxa"/>
            <w:tcPrChange w:id="499"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500" w:author="David Gravett" w:date="2019-12-01T10:21:00Z">
                  <w:rPr>
                    <w:rFonts w:ascii="Times New Roman" w:hAnsi="Times New Roman" w:cs="Times New Roman"/>
                    <w:sz w:val="24"/>
                    <w:szCs w:val="24"/>
                  </w:rPr>
                </w:rPrChange>
              </w:rPr>
              <w:pPrChange w:id="501" w:author="James Dwyer" w:date="2019-12-01T10:21:00Z">
                <w:pPr/>
              </w:pPrChange>
            </w:pPr>
            <w:r w:rsidRPr="00016618">
              <w:rPr>
                <w:rFonts w:ascii="Times New Roman" w:hAnsi="Times New Roman"/>
                <w:sz w:val="36"/>
                <w:rPrChange w:id="502"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503" w:author="David Gravett" w:date="2019-12-01T10:21:00Z">
            <w:trPr>
              <w:trHeight w:val="432"/>
            </w:trPr>
          </w:trPrChange>
        </w:trPr>
        <w:tc>
          <w:tcPr>
            <w:tcW w:w="933" w:type="dxa"/>
            <w:tcPrChange w:id="504"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505" w:author="David Gravett" w:date="2019-12-01T10:21:00Z">
                  <w:rPr>
                    <w:rFonts w:ascii="Times New Roman" w:hAnsi="Times New Roman" w:cs="Times New Roman"/>
                    <w:sz w:val="24"/>
                    <w:szCs w:val="24"/>
                  </w:rPr>
                </w:rPrChange>
              </w:rPr>
              <w:pPrChange w:id="506" w:author="James Dwyer" w:date="2019-12-01T10:21:00Z">
                <w:pPr/>
              </w:pPrChange>
            </w:pPr>
            <w:r w:rsidRPr="00016618">
              <w:rPr>
                <w:rFonts w:ascii="Times New Roman" w:hAnsi="Times New Roman"/>
                <w:sz w:val="36"/>
                <w:rPrChange w:id="507" w:author="David Gravett" w:date="2019-12-01T10:21:00Z">
                  <w:rPr>
                    <w:rFonts w:ascii="Times New Roman" w:hAnsi="Times New Roman" w:cs="Times New Roman"/>
                    <w:sz w:val="24"/>
                    <w:szCs w:val="24"/>
                  </w:rPr>
                </w:rPrChange>
              </w:rPr>
              <w:t>0</w:t>
            </w:r>
          </w:p>
        </w:tc>
        <w:tc>
          <w:tcPr>
            <w:tcW w:w="933" w:type="dxa"/>
            <w:tcPrChange w:id="508"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509" w:author="David Gravett" w:date="2019-12-01T10:21:00Z">
                  <w:rPr>
                    <w:rFonts w:ascii="Times New Roman" w:hAnsi="Times New Roman" w:cs="Times New Roman"/>
                    <w:sz w:val="24"/>
                    <w:szCs w:val="24"/>
                  </w:rPr>
                </w:rPrChange>
              </w:rPr>
              <w:pPrChange w:id="510" w:author="James Dwyer" w:date="2019-12-01T10:21:00Z">
                <w:pPr/>
              </w:pPrChange>
            </w:pPr>
            <w:r w:rsidRPr="00016618">
              <w:rPr>
                <w:rFonts w:ascii="Times New Roman" w:hAnsi="Times New Roman"/>
                <w:sz w:val="36"/>
                <w:rPrChange w:id="511" w:author="David Gravett" w:date="2019-12-01T10:21:00Z">
                  <w:rPr>
                    <w:rFonts w:ascii="Times New Roman" w:hAnsi="Times New Roman" w:cs="Times New Roman"/>
                    <w:sz w:val="24"/>
                    <w:szCs w:val="24"/>
                  </w:rPr>
                </w:rPrChange>
              </w:rPr>
              <w:t>0</w:t>
            </w:r>
          </w:p>
        </w:tc>
        <w:tc>
          <w:tcPr>
            <w:tcW w:w="933" w:type="dxa"/>
            <w:tcPrChange w:id="512"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513" w:author="David Gravett" w:date="2019-12-01T10:21:00Z">
                  <w:rPr>
                    <w:rFonts w:ascii="Times New Roman" w:hAnsi="Times New Roman" w:cs="Times New Roman"/>
                    <w:sz w:val="24"/>
                    <w:szCs w:val="24"/>
                  </w:rPr>
                </w:rPrChange>
              </w:rPr>
              <w:pPrChange w:id="514" w:author="James Dwyer" w:date="2019-12-01T10:21:00Z">
                <w:pPr/>
              </w:pPrChange>
            </w:pPr>
            <w:r w:rsidRPr="00016618">
              <w:rPr>
                <w:rFonts w:ascii="Times New Roman" w:hAnsi="Times New Roman"/>
                <w:sz w:val="36"/>
                <w:rPrChange w:id="515" w:author="David Gravett" w:date="2019-12-01T10:21:00Z">
                  <w:rPr>
                    <w:rFonts w:ascii="Times New Roman" w:hAnsi="Times New Roman" w:cs="Times New Roman"/>
                    <w:sz w:val="24"/>
                    <w:szCs w:val="24"/>
                  </w:rPr>
                </w:rPrChange>
              </w:rPr>
              <w:t>0</w:t>
            </w:r>
          </w:p>
        </w:tc>
        <w:tc>
          <w:tcPr>
            <w:tcW w:w="933" w:type="dxa"/>
            <w:tcPrChange w:id="516"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517" w:author="David Gravett" w:date="2019-12-01T10:21:00Z">
                  <w:rPr>
                    <w:rFonts w:ascii="Times New Roman" w:hAnsi="Times New Roman" w:cs="Times New Roman"/>
                    <w:sz w:val="24"/>
                    <w:szCs w:val="24"/>
                  </w:rPr>
                </w:rPrChange>
              </w:rPr>
              <w:pPrChange w:id="518" w:author="James Dwyer" w:date="2019-12-01T10:21:00Z">
                <w:pPr/>
              </w:pPrChange>
            </w:pPr>
            <w:r w:rsidRPr="00016618">
              <w:rPr>
                <w:rFonts w:ascii="Times New Roman" w:hAnsi="Times New Roman"/>
                <w:sz w:val="36"/>
                <w:rPrChange w:id="519" w:author="David Gravett" w:date="2019-12-01T10:21:00Z">
                  <w:rPr>
                    <w:rFonts w:ascii="Times New Roman" w:hAnsi="Times New Roman" w:cs="Times New Roman"/>
                    <w:sz w:val="24"/>
                    <w:szCs w:val="24"/>
                  </w:rPr>
                </w:rPrChange>
              </w:rPr>
              <w:t>0</w:t>
            </w:r>
          </w:p>
        </w:tc>
        <w:tc>
          <w:tcPr>
            <w:tcW w:w="933" w:type="dxa"/>
            <w:tcPrChange w:id="520"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521" w:author="David Gravett" w:date="2019-12-01T10:21:00Z">
                  <w:rPr>
                    <w:rFonts w:ascii="Times New Roman" w:hAnsi="Times New Roman" w:cs="Times New Roman"/>
                    <w:sz w:val="24"/>
                    <w:szCs w:val="24"/>
                  </w:rPr>
                </w:rPrChange>
              </w:rPr>
              <w:pPrChange w:id="522" w:author="James Dwyer" w:date="2019-12-01T10:21:00Z">
                <w:pPr/>
              </w:pPrChange>
            </w:pPr>
            <w:r w:rsidRPr="00016618">
              <w:rPr>
                <w:rFonts w:ascii="Times New Roman" w:hAnsi="Times New Roman"/>
                <w:sz w:val="36"/>
                <w:rPrChange w:id="523" w:author="David Gravett" w:date="2019-12-01T10:21:00Z">
                  <w:rPr>
                    <w:rFonts w:ascii="Times New Roman" w:hAnsi="Times New Roman" w:cs="Times New Roman"/>
                    <w:sz w:val="24"/>
                    <w:szCs w:val="24"/>
                  </w:rPr>
                </w:rPrChange>
              </w:rPr>
              <w:t>0</w:t>
            </w:r>
          </w:p>
        </w:tc>
        <w:tc>
          <w:tcPr>
            <w:tcW w:w="933" w:type="dxa"/>
            <w:tcPrChange w:id="524"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525" w:author="David Gravett" w:date="2019-12-01T10:21:00Z">
                  <w:rPr>
                    <w:rFonts w:ascii="Times New Roman" w:hAnsi="Times New Roman" w:cs="Times New Roman"/>
                    <w:sz w:val="24"/>
                    <w:szCs w:val="24"/>
                  </w:rPr>
                </w:rPrChange>
              </w:rPr>
              <w:pPrChange w:id="526" w:author="James Dwyer" w:date="2019-12-01T10:21:00Z">
                <w:pPr/>
              </w:pPrChange>
            </w:pPr>
            <w:r w:rsidRPr="00016618">
              <w:rPr>
                <w:rFonts w:ascii="Times New Roman" w:hAnsi="Times New Roman"/>
                <w:sz w:val="36"/>
                <w:rPrChange w:id="527" w:author="David Gravett" w:date="2019-12-01T10:21:00Z">
                  <w:rPr>
                    <w:rFonts w:ascii="Times New Roman" w:hAnsi="Times New Roman" w:cs="Times New Roman"/>
                    <w:sz w:val="24"/>
                    <w:szCs w:val="24"/>
                  </w:rPr>
                </w:rPrChange>
              </w:rPr>
              <w:t>0</w:t>
            </w:r>
          </w:p>
        </w:tc>
        <w:tc>
          <w:tcPr>
            <w:tcW w:w="933" w:type="dxa"/>
            <w:tcPrChange w:id="528"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529" w:author="David Gravett" w:date="2019-12-01T10:21:00Z">
                  <w:rPr>
                    <w:rFonts w:ascii="Times New Roman" w:hAnsi="Times New Roman" w:cs="Times New Roman"/>
                    <w:sz w:val="24"/>
                    <w:szCs w:val="24"/>
                  </w:rPr>
                </w:rPrChange>
              </w:rPr>
              <w:pPrChange w:id="530" w:author="James Dwyer" w:date="2019-12-01T10:21:00Z">
                <w:pPr/>
              </w:pPrChange>
            </w:pPr>
            <w:r w:rsidRPr="00016618">
              <w:rPr>
                <w:rFonts w:ascii="Times New Roman" w:hAnsi="Times New Roman"/>
                <w:sz w:val="36"/>
                <w:rPrChange w:id="531"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32" w:author="David Gravett" w:date="2019-12-01T10:21:00Z">
            <w:trPr>
              <w:trHeight w:val="432"/>
            </w:trPr>
          </w:trPrChange>
        </w:trPr>
        <w:tc>
          <w:tcPr>
            <w:tcW w:w="933" w:type="dxa"/>
            <w:tcPrChange w:id="533"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34" w:author="David Gravett" w:date="2019-12-01T10:21:00Z">
                  <w:rPr>
                    <w:rFonts w:ascii="Times New Roman" w:hAnsi="Times New Roman" w:cs="Times New Roman"/>
                    <w:sz w:val="24"/>
                    <w:szCs w:val="24"/>
                  </w:rPr>
                </w:rPrChange>
              </w:rPr>
              <w:pPrChange w:id="535" w:author="James Dwyer" w:date="2019-12-01T10:21:00Z">
                <w:pPr/>
              </w:pPrChange>
            </w:pPr>
            <w:r w:rsidRPr="00016618">
              <w:rPr>
                <w:rFonts w:ascii="Times New Roman" w:hAnsi="Times New Roman"/>
                <w:sz w:val="36"/>
                <w:rPrChange w:id="536" w:author="David Gravett" w:date="2019-12-01T10:21:00Z">
                  <w:rPr>
                    <w:rFonts w:ascii="Times New Roman" w:hAnsi="Times New Roman" w:cs="Times New Roman"/>
                    <w:sz w:val="24"/>
                    <w:szCs w:val="24"/>
                  </w:rPr>
                </w:rPrChange>
              </w:rPr>
              <w:t>0</w:t>
            </w:r>
          </w:p>
        </w:tc>
        <w:tc>
          <w:tcPr>
            <w:tcW w:w="933" w:type="dxa"/>
            <w:tcPrChange w:id="537"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38" w:author="David Gravett" w:date="2019-12-01T10:21:00Z">
                  <w:rPr>
                    <w:rFonts w:ascii="Times New Roman" w:hAnsi="Times New Roman" w:cs="Times New Roman"/>
                    <w:sz w:val="24"/>
                    <w:szCs w:val="24"/>
                  </w:rPr>
                </w:rPrChange>
              </w:rPr>
              <w:pPrChange w:id="539" w:author="James Dwyer" w:date="2019-12-01T10:21:00Z">
                <w:pPr/>
              </w:pPrChange>
            </w:pPr>
            <w:r w:rsidRPr="00016618">
              <w:rPr>
                <w:rFonts w:ascii="Times New Roman" w:hAnsi="Times New Roman"/>
                <w:sz w:val="36"/>
                <w:rPrChange w:id="540" w:author="David Gravett" w:date="2019-12-01T10:21:00Z">
                  <w:rPr>
                    <w:rFonts w:ascii="Times New Roman" w:hAnsi="Times New Roman" w:cs="Times New Roman"/>
                    <w:sz w:val="24"/>
                    <w:szCs w:val="24"/>
                  </w:rPr>
                </w:rPrChange>
              </w:rPr>
              <w:t>0</w:t>
            </w:r>
          </w:p>
        </w:tc>
        <w:tc>
          <w:tcPr>
            <w:tcW w:w="933" w:type="dxa"/>
            <w:tcPrChange w:id="541"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42" w:author="David Gravett" w:date="2019-12-01T10:21:00Z">
                  <w:rPr>
                    <w:rFonts w:ascii="Times New Roman" w:hAnsi="Times New Roman" w:cs="Times New Roman"/>
                    <w:sz w:val="24"/>
                    <w:szCs w:val="24"/>
                  </w:rPr>
                </w:rPrChange>
              </w:rPr>
              <w:pPrChange w:id="543" w:author="James Dwyer" w:date="2019-12-01T10:21:00Z">
                <w:pPr/>
              </w:pPrChange>
            </w:pPr>
            <w:r w:rsidRPr="00016618">
              <w:rPr>
                <w:rFonts w:ascii="Times New Roman" w:hAnsi="Times New Roman"/>
                <w:sz w:val="36"/>
                <w:rPrChange w:id="544" w:author="David Gravett" w:date="2019-12-01T10:21:00Z">
                  <w:rPr>
                    <w:rFonts w:ascii="Times New Roman" w:hAnsi="Times New Roman" w:cs="Times New Roman"/>
                    <w:sz w:val="24"/>
                    <w:szCs w:val="24"/>
                  </w:rPr>
                </w:rPrChange>
              </w:rPr>
              <w:t>0</w:t>
            </w:r>
          </w:p>
        </w:tc>
        <w:tc>
          <w:tcPr>
            <w:tcW w:w="933" w:type="dxa"/>
            <w:tcPrChange w:id="545"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46" w:author="David Gravett" w:date="2019-12-01T10:21:00Z">
                  <w:rPr>
                    <w:rFonts w:ascii="Times New Roman" w:hAnsi="Times New Roman" w:cs="Times New Roman"/>
                    <w:sz w:val="24"/>
                    <w:szCs w:val="24"/>
                  </w:rPr>
                </w:rPrChange>
              </w:rPr>
              <w:pPrChange w:id="547" w:author="James Dwyer" w:date="2019-12-01T10:21:00Z">
                <w:pPr/>
              </w:pPrChange>
            </w:pPr>
            <w:r w:rsidRPr="00016618">
              <w:rPr>
                <w:rFonts w:ascii="Times New Roman" w:hAnsi="Times New Roman"/>
                <w:sz w:val="36"/>
                <w:rPrChange w:id="548" w:author="David Gravett" w:date="2019-12-01T10:21:00Z">
                  <w:rPr>
                    <w:rFonts w:ascii="Times New Roman" w:hAnsi="Times New Roman" w:cs="Times New Roman"/>
                    <w:sz w:val="24"/>
                    <w:szCs w:val="24"/>
                  </w:rPr>
                </w:rPrChange>
              </w:rPr>
              <w:t>0</w:t>
            </w:r>
          </w:p>
        </w:tc>
        <w:tc>
          <w:tcPr>
            <w:tcW w:w="933" w:type="dxa"/>
            <w:tcPrChange w:id="549"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50" w:author="David Gravett" w:date="2019-12-01T10:21:00Z">
                  <w:rPr>
                    <w:rFonts w:ascii="Times New Roman" w:hAnsi="Times New Roman" w:cs="Times New Roman"/>
                    <w:sz w:val="24"/>
                    <w:szCs w:val="24"/>
                  </w:rPr>
                </w:rPrChange>
              </w:rPr>
              <w:pPrChange w:id="551" w:author="James Dwyer" w:date="2019-12-01T10:21:00Z">
                <w:pPr/>
              </w:pPrChange>
            </w:pPr>
            <w:r w:rsidRPr="00016618">
              <w:rPr>
                <w:rFonts w:ascii="Times New Roman" w:hAnsi="Times New Roman"/>
                <w:sz w:val="36"/>
                <w:rPrChange w:id="552" w:author="David Gravett" w:date="2019-12-01T10:21:00Z">
                  <w:rPr>
                    <w:rFonts w:ascii="Times New Roman" w:hAnsi="Times New Roman" w:cs="Times New Roman"/>
                    <w:sz w:val="24"/>
                    <w:szCs w:val="24"/>
                  </w:rPr>
                </w:rPrChange>
              </w:rPr>
              <w:t>0</w:t>
            </w:r>
          </w:p>
        </w:tc>
        <w:tc>
          <w:tcPr>
            <w:tcW w:w="933" w:type="dxa"/>
            <w:tcPrChange w:id="553"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54" w:author="David Gravett" w:date="2019-12-01T10:21:00Z">
                  <w:rPr>
                    <w:rFonts w:ascii="Times New Roman" w:hAnsi="Times New Roman" w:cs="Times New Roman"/>
                    <w:sz w:val="24"/>
                    <w:szCs w:val="24"/>
                  </w:rPr>
                </w:rPrChange>
              </w:rPr>
              <w:pPrChange w:id="555" w:author="James Dwyer" w:date="2019-12-01T10:21:00Z">
                <w:pPr/>
              </w:pPrChange>
            </w:pPr>
            <w:r w:rsidRPr="00016618">
              <w:rPr>
                <w:rFonts w:ascii="Times New Roman" w:hAnsi="Times New Roman"/>
                <w:sz w:val="36"/>
                <w:rPrChange w:id="556" w:author="David Gravett" w:date="2019-12-01T10:21:00Z">
                  <w:rPr>
                    <w:rFonts w:ascii="Times New Roman" w:hAnsi="Times New Roman" w:cs="Times New Roman"/>
                    <w:sz w:val="24"/>
                    <w:szCs w:val="24"/>
                  </w:rPr>
                </w:rPrChange>
              </w:rPr>
              <w:t>0</w:t>
            </w:r>
          </w:p>
        </w:tc>
        <w:tc>
          <w:tcPr>
            <w:tcW w:w="933" w:type="dxa"/>
            <w:tcPrChange w:id="557"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58" w:author="David Gravett" w:date="2019-12-01T10:21:00Z">
                  <w:rPr>
                    <w:rFonts w:ascii="Times New Roman" w:hAnsi="Times New Roman" w:cs="Times New Roman"/>
                    <w:sz w:val="24"/>
                    <w:szCs w:val="24"/>
                  </w:rPr>
                </w:rPrChange>
              </w:rPr>
              <w:pPrChange w:id="559" w:author="James Dwyer" w:date="2019-12-01T10:21:00Z">
                <w:pPr/>
              </w:pPrChange>
            </w:pPr>
            <w:r w:rsidRPr="00016618">
              <w:rPr>
                <w:rFonts w:ascii="Times New Roman" w:hAnsi="Times New Roman"/>
                <w:sz w:val="36"/>
                <w:rPrChange w:id="560"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61" w:author="David Gravett" w:date="2019-12-01T10:21:00Z">
            <w:trPr>
              <w:trHeight w:val="432"/>
            </w:trPr>
          </w:trPrChange>
        </w:trPr>
        <w:tc>
          <w:tcPr>
            <w:tcW w:w="933" w:type="dxa"/>
            <w:tcPrChange w:id="562"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63" w:author="David Gravett" w:date="2019-12-01T10:21:00Z">
                  <w:rPr>
                    <w:rFonts w:ascii="Times New Roman" w:hAnsi="Times New Roman" w:cs="Times New Roman"/>
                    <w:sz w:val="24"/>
                    <w:szCs w:val="24"/>
                  </w:rPr>
                </w:rPrChange>
              </w:rPr>
              <w:pPrChange w:id="564" w:author="James Dwyer" w:date="2019-12-01T10:21:00Z">
                <w:pPr/>
              </w:pPrChange>
            </w:pPr>
            <w:r w:rsidRPr="00016618">
              <w:rPr>
                <w:rFonts w:ascii="Times New Roman" w:hAnsi="Times New Roman"/>
                <w:sz w:val="36"/>
                <w:rPrChange w:id="565" w:author="David Gravett" w:date="2019-12-01T10:21:00Z">
                  <w:rPr>
                    <w:rFonts w:ascii="Times New Roman" w:hAnsi="Times New Roman" w:cs="Times New Roman"/>
                    <w:sz w:val="24"/>
                    <w:szCs w:val="24"/>
                  </w:rPr>
                </w:rPrChange>
              </w:rPr>
              <w:t>0</w:t>
            </w:r>
          </w:p>
        </w:tc>
        <w:tc>
          <w:tcPr>
            <w:tcW w:w="933" w:type="dxa"/>
            <w:tcPrChange w:id="566"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67" w:author="David Gravett" w:date="2019-12-01T10:21:00Z">
                  <w:rPr>
                    <w:rFonts w:ascii="Times New Roman" w:hAnsi="Times New Roman" w:cs="Times New Roman"/>
                    <w:sz w:val="24"/>
                    <w:szCs w:val="24"/>
                  </w:rPr>
                </w:rPrChange>
              </w:rPr>
              <w:pPrChange w:id="568" w:author="James Dwyer" w:date="2019-12-01T10:21:00Z">
                <w:pPr/>
              </w:pPrChange>
            </w:pPr>
            <w:r w:rsidRPr="00016618">
              <w:rPr>
                <w:rFonts w:ascii="Times New Roman" w:hAnsi="Times New Roman"/>
                <w:sz w:val="36"/>
                <w:rPrChange w:id="569" w:author="David Gravett" w:date="2019-12-01T10:21:00Z">
                  <w:rPr>
                    <w:rFonts w:ascii="Times New Roman" w:hAnsi="Times New Roman" w:cs="Times New Roman"/>
                    <w:sz w:val="24"/>
                    <w:szCs w:val="24"/>
                  </w:rPr>
                </w:rPrChange>
              </w:rPr>
              <w:t>0</w:t>
            </w:r>
          </w:p>
        </w:tc>
        <w:tc>
          <w:tcPr>
            <w:tcW w:w="933" w:type="dxa"/>
            <w:tcPrChange w:id="570"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71" w:author="David Gravett" w:date="2019-12-01T10:21:00Z">
                  <w:rPr>
                    <w:rFonts w:ascii="Times New Roman" w:hAnsi="Times New Roman" w:cs="Times New Roman"/>
                    <w:sz w:val="24"/>
                    <w:szCs w:val="24"/>
                  </w:rPr>
                </w:rPrChange>
              </w:rPr>
              <w:pPrChange w:id="572" w:author="James Dwyer" w:date="2019-12-01T10:21:00Z">
                <w:pPr/>
              </w:pPrChange>
            </w:pPr>
            <w:r w:rsidRPr="00016618">
              <w:rPr>
                <w:rFonts w:ascii="Times New Roman" w:hAnsi="Times New Roman"/>
                <w:sz w:val="36"/>
                <w:rPrChange w:id="573" w:author="David Gravett" w:date="2019-12-01T10:21:00Z">
                  <w:rPr>
                    <w:rFonts w:ascii="Times New Roman" w:hAnsi="Times New Roman" w:cs="Times New Roman"/>
                    <w:sz w:val="24"/>
                    <w:szCs w:val="24"/>
                  </w:rPr>
                </w:rPrChange>
              </w:rPr>
              <w:t>0</w:t>
            </w:r>
          </w:p>
        </w:tc>
        <w:tc>
          <w:tcPr>
            <w:tcW w:w="933" w:type="dxa"/>
            <w:tcPrChange w:id="574"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75" w:author="David Gravett" w:date="2019-12-01T10:21:00Z">
                  <w:rPr>
                    <w:rFonts w:ascii="Times New Roman" w:hAnsi="Times New Roman" w:cs="Times New Roman"/>
                    <w:sz w:val="24"/>
                    <w:szCs w:val="24"/>
                  </w:rPr>
                </w:rPrChange>
              </w:rPr>
              <w:pPrChange w:id="576" w:author="James Dwyer" w:date="2019-12-01T10:21:00Z">
                <w:pPr/>
              </w:pPrChange>
            </w:pPr>
            <w:r w:rsidRPr="00016618">
              <w:rPr>
                <w:rFonts w:ascii="Times New Roman" w:hAnsi="Times New Roman"/>
                <w:sz w:val="36"/>
                <w:rPrChange w:id="577" w:author="David Gravett" w:date="2019-12-01T10:21:00Z">
                  <w:rPr>
                    <w:rFonts w:ascii="Times New Roman" w:hAnsi="Times New Roman" w:cs="Times New Roman"/>
                    <w:sz w:val="24"/>
                    <w:szCs w:val="24"/>
                  </w:rPr>
                </w:rPrChange>
              </w:rPr>
              <w:t>0</w:t>
            </w:r>
          </w:p>
        </w:tc>
        <w:tc>
          <w:tcPr>
            <w:tcW w:w="933" w:type="dxa"/>
            <w:tcPrChange w:id="578"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79" w:author="David Gravett" w:date="2019-12-01T10:21:00Z">
                  <w:rPr>
                    <w:rFonts w:ascii="Times New Roman" w:hAnsi="Times New Roman" w:cs="Times New Roman"/>
                    <w:sz w:val="24"/>
                    <w:szCs w:val="24"/>
                  </w:rPr>
                </w:rPrChange>
              </w:rPr>
              <w:pPrChange w:id="580" w:author="James Dwyer" w:date="2019-12-01T10:21:00Z">
                <w:pPr/>
              </w:pPrChange>
            </w:pPr>
            <w:r w:rsidRPr="00016618">
              <w:rPr>
                <w:rFonts w:ascii="Times New Roman" w:hAnsi="Times New Roman"/>
                <w:sz w:val="36"/>
                <w:rPrChange w:id="581" w:author="David Gravett" w:date="2019-12-01T10:21:00Z">
                  <w:rPr>
                    <w:rFonts w:ascii="Times New Roman" w:hAnsi="Times New Roman" w:cs="Times New Roman"/>
                    <w:sz w:val="24"/>
                    <w:szCs w:val="24"/>
                  </w:rPr>
                </w:rPrChange>
              </w:rPr>
              <w:t>0</w:t>
            </w:r>
          </w:p>
        </w:tc>
        <w:tc>
          <w:tcPr>
            <w:tcW w:w="933" w:type="dxa"/>
            <w:tcPrChange w:id="582"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83" w:author="David Gravett" w:date="2019-12-01T10:21:00Z">
                  <w:rPr>
                    <w:rFonts w:ascii="Times New Roman" w:hAnsi="Times New Roman" w:cs="Times New Roman"/>
                    <w:sz w:val="24"/>
                    <w:szCs w:val="24"/>
                  </w:rPr>
                </w:rPrChange>
              </w:rPr>
              <w:pPrChange w:id="584" w:author="James Dwyer" w:date="2019-12-01T10:21:00Z">
                <w:pPr/>
              </w:pPrChange>
            </w:pPr>
            <w:r w:rsidRPr="00016618">
              <w:rPr>
                <w:rFonts w:ascii="Times New Roman" w:hAnsi="Times New Roman"/>
                <w:sz w:val="36"/>
                <w:rPrChange w:id="585" w:author="David Gravett" w:date="2019-12-01T10:21:00Z">
                  <w:rPr>
                    <w:rFonts w:ascii="Times New Roman" w:hAnsi="Times New Roman" w:cs="Times New Roman"/>
                    <w:sz w:val="24"/>
                    <w:szCs w:val="24"/>
                  </w:rPr>
                </w:rPrChange>
              </w:rPr>
              <w:t>0</w:t>
            </w:r>
          </w:p>
        </w:tc>
        <w:tc>
          <w:tcPr>
            <w:tcW w:w="933" w:type="dxa"/>
            <w:tcPrChange w:id="586"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87" w:author="David Gravett" w:date="2019-12-01T10:21:00Z">
                  <w:rPr>
                    <w:rFonts w:ascii="Times New Roman" w:hAnsi="Times New Roman" w:cs="Times New Roman"/>
                    <w:sz w:val="24"/>
                    <w:szCs w:val="24"/>
                  </w:rPr>
                </w:rPrChange>
              </w:rPr>
              <w:pPrChange w:id="588" w:author="James Dwyer" w:date="2019-12-01T10:21:00Z">
                <w:pPr/>
              </w:pPrChange>
            </w:pPr>
            <w:r w:rsidRPr="00016618">
              <w:rPr>
                <w:rFonts w:ascii="Times New Roman" w:hAnsi="Times New Roman"/>
                <w:sz w:val="36"/>
                <w:rPrChange w:id="589"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90"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825D74" w:rsidRPr="00D103E4" w:rsidRDefault="00825D74" w:rsidP="00016618">
                              <w:pPr>
                                <w:pStyle w:val="Caption"/>
                                <w:jc w:val="center"/>
                                <w:rPr>
                                  <w:ins w:id="591" w:author="David Gravett" w:date="2019-12-01T10:21:00Z"/>
                                  <w:rFonts w:ascii="Arial" w:eastAsia="Arial" w:hAnsi="Arial" w:cs="Arial"/>
                                  <w:noProof/>
                                  <w:lang w:val="en"/>
                                </w:rPr>
                              </w:pPr>
                              <w:ins w:id="592"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0"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stroked="f">
                  <v:textbox inset="0,0,0,0">
                    <w:txbxContent>
                      <w:p w14:paraId="262AFB62" w14:textId="50F4B341" w:rsidR="00825D74" w:rsidRPr="00D103E4" w:rsidRDefault="00825D74" w:rsidP="00016618">
                        <w:pPr>
                          <w:pStyle w:val="Caption"/>
                          <w:jc w:val="center"/>
                          <w:rPr>
                            <w:ins w:id="593" w:author="David Gravett" w:date="2019-12-01T10:21:00Z"/>
                            <w:rFonts w:ascii="Arial" w:eastAsia="Arial" w:hAnsi="Arial" w:cs="Arial"/>
                            <w:noProof/>
                            <w:lang w:val="en"/>
                          </w:rPr>
                        </w:pPr>
                        <w:ins w:id="594"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95"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96" w:author="David Gravett" w:date="2019-12-01T10:21:00Z"/>
          <w:sz w:val="40"/>
          <w:rPrChange w:id="597" w:author="David Gravett" w:date="2019-12-01T10:21:00Z">
            <w:rPr>
              <w:moveFrom w:id="598" w:author="David Gravett" w:date="2019-12-01T10:21:00Z"/>
              <w:rFonts w:asciiTheme="majorHAnsi" w:hAnsiTheme="majorHAnsi" w:cstheme="majorHAnsi"/>
              <w:color w:val="1F3864" w:themeColor="accent1" w:themeShade="80"/>
              <w:sz w:val="24"/>
              <w:szCs w:val="24"/>
              <w:lang w:val="en-US"/>
            </w:rPr>
          </w:rPrChange>
        </w:rPr>
        <w:pPrChange w:id="599" w:author="David Gravett" w:date="2019-12-01T10:21:00Z">
          <w:pPr>
            <w:spacing w:line="288" w:lineRule="auto"/>
            <w:jc w:val="both"/>
          </w:pPr>
        </w:pPrChange>
      </w:pPr>
      <w:moveFromRangeStart w:id="600" w:author="David Gravett" w:date="2019-12-01T10:21:00Z" w:name="move26088125"/>
      <w:moveFrom w:id="601" w:author="David Gravett" w:date="2019-12-01T10:21:00Z">
        <w:r>
          <w:rPr>
            <w:sz w:val="40"/>
            <w:rPrChange w:id="602"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600"/>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603" w:author="David Gravett" w:date="2019-12-01T10:21:00Z">
        <w:r w:rsidR="00BE50C5">
          <w:rPr>
            <w:rFonts w:ascii="Times New Roman" w:hAnsi="Times New Roman" w:cs="Times New Roman"/>
            <w:sz w:val="24"/>
            <w:szCs w:val="24"/>
            <w:lang w:val="en-US"/>
          </w:rPr>
          <w:t>its</w:t>
        </w:r>
      </w:ins>
      <w:del w:id="604"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605" w:author="David Gravett" w:date="2019-12-01T10:21:00Z"/>
          <w:rFonts w:asciiTheme="majorHAnsi" w:hAnsiTheme="majorHAnsi" w:cstheme="majorHAnsi"/>
          <w:color w:val="1F3864" w:themeColor="accent1" w:themeShade="80"/>
          <w:sz w:val="24"/>
          <w:szCs w:val="24"/>
          <w:lang w:val="en-US"/>
        </w:rPr>
      </w:pPr>
      <w:ins w:id="606"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60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608">
          <w:tblGrid>
            <w:gridCol w:w="432"/>
            <w:gridCol w:w="432"/>
            <w:gridCol w:w="432"/>
            <w:gridCol w:w="432"/>
            <w:gridCol w:w="432"/>
            <w:gridCol w:w="432"/>
            <w:gridCol w:w="432"/>
          </w:tblGrid>
        </w:tblGridChange>
      </w:tblGrid>
      <w:tr w:rsidR="00E246BB" w14:paraId="0BF6BD74" w14:textId="77777777" w:rsidTr="00BE50C5">
        <w:trPr>
          <w:trHeight w:val="869"/>
          <w:trPrChange w:id="609" w:author="David Gravett" w:date="2019-12-01T10:21:00Z">
            <w:trPr>
              <w:trHeight w:val="432"/>
            </w:trPr>
          </w:trPrChange>
        </w:trPr>
        <w:tc>
          <w:tcPr>
            <w:tcW w:w="933" w:type="dxa"/>
            <w:tcPrChange w:id="610"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611" w:author="David Gravett" w:date="2019-12-01T10:21:00Z">
                  <w:rPr>
                    <w:rFonts w:ascii="Times New Roman" w:hAnsi="Times New Roman" w:cs="Times New Roman"/>
                    <w:sz w:val="24"/>
                    <w:szCs w:val="24"/>
                  </w:rPr>
                </w:rPrChange>
              </w:rPr>
              <w:pPrChange w:id="612" w:author="James Dwyer" w:date="2019-12-01T10:21:00Z">
                <w:pPr/>
              </w:pPrChange>
            </w:pPr>
            <w:r w:rsidRPr="00016618">
              <w:rPr>
                <w:rFonts w:ascii="Times New Roman" w:hAnsi="Times New Roman"/>
                <w:sz w:val="36"/>
                <w:rPrChange w:id="613" w:author="David Gravett" w:date="2019-12-01T10:21:00Z">
                  <w:rPr>
                    <w:rFonts w:ascii="Times New Roman" w:hAnsi="Times New Roman" w:cs="Times New Roman"/>
                    <w:sz w:val="24"/>
                    <w:szCs w:val="24"/>
                  </w:rPr>
                </w:rPrChange>
              </w:rPr>
              <w:t>0</w:t>
            </w:r>
          </w:p>
        </w:tc>
        <w:tc>
          <w:tcPr>
            <w:tcW w:w="933" w:type="dxa"/>
            <w:tcPrChange w:id="614"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615" w:author="David Gravett" w:date="2019-12-01T10:21:00Z">
                  <w:rPr>
                    <w:rFonts w:ascii="Times New Roman" w:hAnsi="Times New Roman" w:cs="Times New Roman"/>
                    <w:sz w:val="24"/>
                    <w:szCs w:val="24"/>
                  </w:rPr>
                </w:rPrChange>
              </w:rPr>
              <w:pPrChange w:id="616" w:author="James Dwyer" w:date="2019-12-01T10:21:00Z">
                <w:pPr/>
              </w:pPrChange>
            </w:pPr>
            <w:r w:rsidRPr="00016618">
              <w:rPr>
                <w:rFonts w:ascii="Times New Roman" w:hAnsi="Times New Roman"/>
                <w:sz w:val="36"/>
                <w:rPrChange w:id="617" w:author="David Gravett" w:date="2019-12-01T10:21:00Z">
                  <w:rPr>
                    <w:rFonts w:ascii="Times New Roman" w:hAnsi="Times New Roman" w:cs="Times New Roman"/>
                    <w:sz w:val="24"/>
                    <w:szCs w:val="24"/>
                  </w:rPr>
                </w:rPrChange>
              </w:rPr>
              <w:t>0</w:t>
            </w:r>
          </w:p>
        </w:tc>
        <w:tc>
          <w:tcPr>
            <w:tcW w:w="933" w:type="dxa"/>
            <w:tcPrChange w:id="618"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619" w:author="David Gravett" w:date="2019-12-01T10:21:00Z">
                  <w:rPr>
                    <w:rFonts w:ascii="Times New Roman" w:hAnsi="Times New Roman" w:cs="Times New Roman"/>
                    <w:sz w:val="24"/>
                    <w:szCs w:val="24"/>
                  </w:rPr>
                </w:rPrChange>
              </w:rPr>
              <w:pPrChange w:id="620" w:author="James Dwyer" w:date="2019-12-01T10:21:00Z">
                <w:pPr/>
              </w:pPrChange>
            </w:pPr>
            <w:r w:rsidRPr="00016618">
              <w:rPr>
                <w:rFonts w:ascii="Times New Roman" w:hAnsi="Times New Roman"/>
                <w:sz w:val="36"/>
                <w:rPrChange w:id="621" w:author="David Gravett" w:date="2019-12-01T10:21:00Z">
                  <w:rPr>
                    <w:rFonts w:ascii="Times New Roman" w:hAnsi="Times New Roman" w:cs="Times New Roman"/>
                    <w:sz w:val="24"/>
                    <w:szCs w:val="24"/>
                  </w:rPr>
                </w:rPrChange>
              </w:rPr>
              <w:t>0</w:t>
            </w:r>
          </w:p>
        </w:tc>
        <w:tc>
          <w:tcPr>
            <w:tcW w:w="933" w:type="dxa"/>
            <w:tcPrChange w:id="622"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623" w:author="David Gravett" w:date="2019-12-01T10:21:00Z">
                  <w:rPr>
                    <w:rFonts w:ascii="Times New Roman" w:hAnsi="Times New Roman" w:cs="Times New Roman"/>
                    <w:sz w:val="24"/>
                    <w:szCs w:val="24"/>
                  </w:rPr>
                </w:rPrChange>
              </w:rPr>
              <w:pPrChange w:id="624" w:author="James Dwyer" w:date="2019-12-01T10:21:00Z">
                <w:pPr/>
              </w:pPrChange>
            </w:pPr>
            <w:r w:rsidRPr="00016618">
              <w:rPr>
                <w:rFonts w:ascii="Times New Roman" w:hAnsi="Times New Roman"/>
                <w:sz w:val="36"/>
                <w:rPrChange w:id="625" w:author="David Gravett" w:date="2019-12-01T10:21:00Z">
                  <w:rPr>
                    <w:rFonts w:ascii="Times New Roman" w:hAnsi="Times New Roman" w:cs="Times New Roman"/>
                    <w:sz w:val="24"/>
                    <w:szCs w:val="24"/>
                  </w:rPr>
                </w:rPrChange>
              </w:rPr>
              <w:t>0</w:t>
            </w:r>
          </w:p>
        </w:tc>
        <w:tc>
          <w:tcPr>
            <w:tcW w:w="933" w:type="dxa"/>
            <w:tcPrChange w:id="626"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627" w:author="David Gravett" w:date="2019-12-01T10:21:00Z">
                  <w:rPr>
                    <w:rFonts w:ascii="Times New Roman" w:hAnsi="Times New Roman" w:cs="Times New Roman"/>
                    <w:sz w:val="24"/>
                    <w:szCs w:val="24"/>
                  </w:rPr>
                </w:rPrChange>
              </w:rPr>
              <w:pPrChange w:id="628" w:author="James Dwyer" w:date="2019-12-01T10:21:00Z">
                <w:pPr/>
              </w:pPrChange>
            </w:pPr>
            <w:r w:rsidRPr="00016618">
              <w:rPr>
                <w:rFonts w:ascii="Times New Roman" w:hAnsi="Times New Roman"/>
                <w:sz w:val="36"/>
                <w:rPrChange w:id="629" w:author="David Gravett" w:date="2019-12-01T10:21:00Z">
                  <w:rPr>
                    <w:rFonts w:ascii="Times New Roman" w:hAnsi="Times New Roman" w:cs="Times New Roman"/>
                    <w:sz w:val="24"/>
                    <w:szCs w:val="24"/>
                  </w:rPr>
                </w:rPrChange>
              </w:rPr>
              <w:t>0</w:t>
            </w:r>
          </w:p>
        </w:tc>
        <w:tc>
          <w:tcPr>
            <w:tcW w:w="933" w:type="dxa"/>
            <w:tcPrChange w:id="630"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31" w:author="David Gravett" w:date="2019-12-01T10:21:00Z">
                  <w:rPr>
                    <w:rFonts w:ascii="Times New Roman" w:hAnsi="Times New Roman" w:cs="Times New Roman"/>
                    <w:sz w:val="24"/>
                    <w:szCs w:val="24"/>
                  </w:rPr>
                </w:rPrChange>
              </w:rPr>
              <w:pPrChange w:id="632" w:author="James Dwyer" w:date="2019-12-01T10:21:00Z">
                <w:pPr/>
              </w:pPrChange>
            </w:pPr>
            <w:r w:rsidRPr="00016618">
              <w:rPr>
                <w:rFonts w:ascii="Times New Roman" w:hAnsi="Times New Roman"/>
                <w:sz w:val="36"/>
                <w:rPrChange w:id="633" w:author="David Gravett" w:date="2019-12-01T10:21:00Z">
                  <w:rPr>
                    <w:rFonts w:ascii="Times New Roman" w:hAnsi="Times New Roman" w:cs="Times New Roman"/>
                    <w:sz w:val="24"/>
                    <w:szCs w:val="24"/>
                  </w:rPr>
                </w:rPrChange>
              </w:rPr>
              <w:t>0</w:t>
            </w:r>
          </w:p>
        </w:tc>
        <w:tc>
          <w:tcPr>
            <w:tcW w:w="933" w:type="dxa"/>
            <w:tcPrChange w:id="634"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35" w:author="David Gravett" w:date="2019-12-01T10:21:00Z">
                  <w:rPr>
                    <w:rFonts w:ascii="Times New Roman" w:hAnsi="Times New Roman" w:cs="Times New Roman"/>
                    <w:sz w:val="24"/>
                    <w:szCs w:val="24"/>
                  </w:rPr>
                </w:rPrChange>
              </w:rPr>
              <w:pPrChange w:id="636" w:author="James Dwyer" w:date="2019-12-01T10:21:00Z">
                <w:pPr/>
              </w:pPrChange>
            </w:pPr>
            <w:r w:rsidRPr="00016618">
              <w:rPr>
                <w:rFonts w:ascii="Times New Roman" w:hAnsi="Times New Roman"/>
                <w:sz w:val="36"/>
                <w:rPrChange w:id="637"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38" w:author="David Gravett" w:date="2019-12-01T10:21:00Z">
            <w:trPr>
              <w:trHeight w:val="432"/>
            </w:trPr>
          </w:trPrChange>
        </w:trPr>
        <w:tc>
          <w:tcPr>
            <w:tcW w:w="933" w:type="dxa"/>
            <w:tcPrChange w:id="639"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40" w:author="David Gravett" w:date="2019-12-01T10:21:00Z">
                  <w:rPr>
                    <w:rFonts w:ascii="Times New Roman" w:hAnsi="Times New Roman" w:cs="Times New Roman"/>
                    <w:sz w:val="24"/>
                    <w:szCs w:val="24"/>
                  </w:rPr>
                </w:rPrChange>
              </w:rPr>
              <w:pPrChange w:id="641" w:author="James Dwyer" w:date="2019-12-01T10:21:00Z">
                <w:pPr/>
              </w:pPrChange>
            </w:pPr>
            <w:r w:rsidRPr="00016618">
              <w:rPr>
                <w:rFonts w:ascii="Times New Roman" w:hAnsi="Times New Roman"/>
                <w:sz w:val="36"/>
                <w:rPrChange w:id="642" w:author="David Gravett" w:date="2019-12-01T10:21:00Z">
                  <w:rPr>
                    <w:rFonts w:ascii="Times New Roman" w:hAnsi="Times New Roman" w:cs="Times New Roman"/>
                    <w:sz w:val="24"/>
                    <w:szCs w:val="24"/>
                  </w:rPr>
                </w:rPrChange>
              </w:rPr>
              <w:t>0</w:t>
            </w:r>
          </w:p>
        </w:tc>
        <w:tc>
          <w:tcPr>
            <w:tcW w:w="933" w:type="dxa"/>
            <w:tcPrChange w:id="643"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44" w:author="David Gravett" w:date="2019-12-01T10:21:00Z">
                  <w:rPr>
                    <w:rFonts w:ascii="Times New Roman" w:hAnsi="Times New Roman" w:cs="Times New Roman"/>
                    <w:sz w:val="24"/>
                    <w:szCs w:val="24"/>
                  </w:rPr>
                </w:rPrChange>
              </w:rPr>
              <w:pPrChange w:id="645" w:author="James Dwyer" w:date="2019-12-01T10:21:00Z">
                <w:pPr/>
              </w:pPrChange>
            </w:pPr>
            <w:r w:rsidRPr="00016618">
              <w:rPr>
                <w:rFonts w:ascii="Times New Roman" w:hAnsi="Times New Roman"/>
                <w:sz w:val="36"/>
                <w:rPrChange w:id="646" w:author="David Gravett" w:date="2019-12-01T10:21:00Z">
                  <w:rPr>
                    <w:rFonts w:ascii="Times New Roman" w:hAnsi="Times New Roman" w:cs="Times New Roman"/>
                    <w:sz w:val="24"/>
                    <w:szCs w:val="24"/>
                  </w:rPr>
                </w:rPrChange>
              </w:rPr>
              <w:t>0</w:t>
            </w:r>
          </w:p>
        </w:tc>
        <w:tc>
          <w:tcPr>
            <w:tcW w:w="933" w:type="dxa"/>
            <w:tcPrChange w:id="647"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48" w:author="David Gravett" w:date="2019-12-01T10:21:00Z">
                  <w:rPr>
                    <w:rFonts w:ascii="Times New Roman" w:hAnsi="Times New Roman" w:cs="Times New Roman"/>
                    <w:sz w:val="24"/>
                    <w:szCs w:val="24"/>
                  </w:rPr>
                </w:rPrChange>
              </w:rPr>
              <w:pPrChange w:id="649" w:author="James Dwyer" w:date="2019-12-01T10:21:00Z">
                <w:pPr/>
              </w:pPrChange>
            </w:pPr>
            <w:r w:rsidRPr="00016618">
              <w:rPr>
                <w:rFonts w:ascii="Times New Roman" w:hAnsi="Times New Roman"/>
                <w:sz w:val="36"/>
                <w:rPrChange w:id="650" w:author="David Gravett" w:date="2019-12-01T10:21:00Z">
                  <w:rPr>
                    <w:rFonts w:ascii="Times New Roman" w:hAnsi="Times New Roman" w:cs="Times New Roman"/>
                    <w:sz w:val="24"/>
                    <w:szCs w:val="24"/>
                  </w:rPr>
                </w:rPrChange>
              </w:rPr>
              <w:t>0</w:t>
            </w:r>
          </w:p>
        </w:tc>
        <w:tc>
          <w:tcPr>
            <w:tcW w:w="933" w:type="dxa"/>
            <w:tcPrChange w:id="651"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52" w:author="David Gravett" w:date="2019-12-01T10:21:00Z">
                  <w:rPr>
                    <w:rFonts w:ascii="Times New Roman" w:hAnsi="Times New Roman" w:cs="Times New Roman"/>
                    <w:sz w:val="24"/>
                    <w:szCs w:val="24"/>
                  </w:rPr>
                </w:rPrChange>
              </w:rPr>
              <w:pPrChange w:id="653" w:author="James Dwyer" w:date="2019-12-01T10:21:00Z">
                <w:pPr/>
              </w:pPrChange>
            </w:pPr>
            <w:r w:rsidRPr="00016618">
              <w:rPr>
                <w:rFonts w:ascii="Times New Roman" w:hAnsi="Times New Roman"/>
                <w:sz w:val="36"/>
                <w:rPrChange w:id="654" w:author="David Gravett" w:date="2019-12-01T10:21:00Z">
                  <w:rPr>
                    <w:rFonts w:ascii="Times New Roman" w:hAnsi="Times New Roman" w:cs="Times New Roman"/>
                    <w:sz w:val="24"/>
                    <w:szCs w:val="24"/>
                  </w:rPr>
                </w:rPrChange>
              </w:rPr>
              <w:t>0</w:t>
            </w:r>
          </w:p>
        </w:tc>
        <w:tc>
          <w:tcPr>
            <w:tcW w:w="933" w:type="dxa"/>
            <w:tcPrChange w:id="655"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56" w:author="David Gravett" w:date="2019-12-01T10:21:00Z">
                  <w:rPr>
                    <w:rFonts w:ascii="Times New Roman" w:hAnsi="Times New Roman" w:cs="Times New Roman"/>
                    <w:sz w:val="24"/>
                    <w:szCs w:val="24"/>
                  </w:rPr>
                </w:rPrChange>
              </w:rPr>
              <w:pPrChange w:id="657" w:author="James Dwyer" w:date="2019-12-01T10:21:00Z">
                <w:pPr/>
              </w:pPrChange>
            </w:pPr>
            <w:r w:rsidRPr="00016618">
              <w:rPr>
                <w:rFonts w:ascii="Times New Roman" w:hAnsi="Times New Roman"/>
                <w:sz w:val="36"/>
                <w:rPrChange w:id="658" w:author="David Gravett" w:date="2019-12-01T10:21:00Z">
                  <w:rPr>
                    <w:rFonts w:ascii="Times New Roman" w:hAnsi="Times New Roman" w:cs="Times New Roman"/>
                    <w:sz w:val="24"/>
                    <w:szCs w:val="24"/>
                  </w:rPr>
                </w:rPrChange>
              </w:rPr>
              <w:t>0</w:t>
            </w:r>
          </w:p>
        </w:tc>
        <w:tc>
          <w:tcPr>
            <w:tcW w:w="933" w:type="dxa"/>
            <w:tcPrChange w:id="659"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60" w:author="David Gravett" w:date="2019-12-01T10:21:00Z">
                  <w:rPr>
                    <w:rFonts w:ascii="Times New Roman" w:hAnsi="Times New Roman" w:cs="Times New Roman"/>
                    <w:sz w:val="24"/>
                    <w:szCs w:val="24"/>
                  </w:rPr>
                </w:rPrChange>
              </w:rPr>
              <w:pPrChange w:id="661" w:author="James Dwyer" w:date="2019-12-01T10:21:00Z">
                <w:pPr/>
              </w:pPrChange>
            </w:pPr>
            <w:r w:rsidRPr="00016618">
              <w:rPr>
                <w:rFonts w:ascii="Times New Roman" w:hAnsi="Times New Roman"/>
                <w:sz w:val="36"/>
                <w:rPrChange w:id="662" w:author="David Gravett" w:date="2019-12-01T10:21:00Z">
                  <w:rPr>
                    <w:rFonts w:ascii="Times New Roman" w:hAnsi="Times New Roman" w:cs="Times New Roman"/>
                    <w:sz w:val="24"/>
                    <w:szCs w:val="24"/>
                  </w:rPr>
                </w:rPrChange>
              </w:rPr>
              <w:t>0</w:t>
            </w:r>
          </w:p>
        </w:tc>
        <w:tc>
          <w:tcPr>
            <w:tcW w:w="933" w:type="dxa"/>
            <w:tcPrChange w:id="663"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64" w:author="David Gravett" w:date="2019-12-01T10:21:00Z">
                  <w:rPr>
                    <w:rFonts w:ascii="Times New Roman" w:hAnsi="Times New Roman" w:cs="Times New Roman"/>
                    <w:sz w:val="24"/>
                    <w:szCs w:val="24"/>
                  </w:rPr>
                </w:rPrChange>
              </w:rPr>
              <w:pPrChange w:id="665" w:author="James Dwyer" w:date="2019-12-01T10:21:00Z">
                <w:pPr/>
              </w:pPrChange>
            </w:pPr>
            <w:r w:rsidRPr="00016618">
              <w:rPr>
                <w:rFonts w:ascii="Times New Roman" w:hAnsi="Times New Roman"/>
                <w:sz w:val="36"/>
                <w:rPrChange w:id="666"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67" w:author="David Gravett" w:date="2019-12-01T10:21:00Z">
            <w:trPr>
              <w:trHeight w:val="432"/>
            </w:trPr>
          </w:trPrChange>
        </w:trPr>
        <w:tc>
          <w:tcPr>
            <w:tcW w:w="933" w:type="dxa"/>
            <w:tcPrChange w:id="668"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69" w:author="David Gravett" w:date="2019-12-01T10:21:00Z">
                  <w:rPr>
                    <w:rFonts w:ascii="Times New Roman" w:hAnsi="Times New Roman" w:cs="Times New Roman"/>
                    <w:sz w:val="24"/>
                    <w:szCs w:val="24"/>
                  </w:rPr>
                </w:rPrChange>
              </w:rPr>
              <w:pPrChange w:id="670" w:author="James Dwyer" w:date="2019-12-01T10:21:00Z">
                <w:pPr/>
              </w:pPrChange>
            </w:pPr>
            <w:r w:rsidRPr="00016618">
              <w:rPr>
                <w:rFonts w:ascii="Times New Roman" w:hAnsi="Times New Roman"/>
                <w:sz w:val="36"/>
                <w:rPrChange w:id="671" w:author="David Gravett" w:date="2019-12-01T10:21:00Z">
                  <w:rPr>
                    <w:rFonts w:ascii="Times New Roman" w:hAnsi="Times New Roman" w:cs="Times New Roman"/>
                    <w:sz w:val="24"/>
                    <w:szCs w:val="24"/>
                  </w:rPr>
                </w:rPrChange>
              </w:rPr>
              <w:t>0</w:t>
            </w:r>
          </w:p>
        </w:tc>
        <w:tc>
          <w:tcPr>
            <w:tcW w:w="933" w:type="dxa"/>
            <w:tcPrChange w:id="672"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73" w:author="David Gravett" w:date="2019-12-01T10:21:00Z">
                  <w:rPr>
                    <w:rFonts w:ascii="Times New Roman" w:hAnsi="Times New Roman" w:cs="Times New Roman"/>
                    <w:sz w:val="24"/>
                    <w:szCs w:val="24"/>
                  </w:rPr>
                </w:rPrChange>
              </w:rPr>
              <w:pPrChange w:id="674" w:author="James Dwyer" w:date="2019-12-01T10:21:00Z">
                <w:pPr/>
              </w:pPrChange>
            </w:pPr>
            <w:r w:rsidRPr="00016618">
              <w:rPr>
                <w:rFonts w:ascii="Times New Roman" w:hAnsi="Times New Roman"/>
                <w:sz w:val="36"/>
                <w:rPrChange w:id="675" w:author="David Gravett" w:date="2019-12-01T10:21:00Z">
                  <w:rPr>
                    <w:rFonts w:ascii="Times New Roman" w:hAnsi="Times New Roman" w:cs="Times New Roman"/>
                    <w:sz w:val="24"/>
                    <w:szCs w:val="24"/>
                  </w:rPr>
                </w:rPrChange>
              </w:rPr>
              <w:t>0</w:t>
            </w:r>
          </w:p>
        </w:tc>
        <w:tc>
          <w:tcPr>
            <w:tcW w:w="933" w:type="dxa"/>
            <w:tcPrChange w:id="676"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77" w:author="David Gravett" w:date="2019-12-01T10:21:00Z">
                  <w:rPr>
                    <w:rFonts w:ascii="Times New Roman" w:hAnsi="Times New Roman" w:cs="Times New Roman"/>
                    <w:sz w:val="24"/>
                    <w:szCs w:val="24"/>
                  </w:rPr>
                </w:rPrChange>
              </w:rPr>
              <w:pPrChange w:id="678" w:author="James Dwyer" w:date="2019-12-01T10:21:00Z">
                <w:pPr/>
              </w:pPrChange>
            </w:pPr>
            <w:r w:rsidRPr="00016618">
              <w:rPr>
                <w:rFonts w:ascii="Times New Roman" w:hAnsi="Times New Roman"/>
                <w:sz w:val="36"/>
                <w:rPrChange w:id="679" w:author="David Gravett" w:date="2019-12-01T10:21:00Z">
                  <w:rPr>
                    <w:rFonts w:ascii="Times New Roman" w:hAnsi="Times New Roman" w:cs="Times New Roman"/>
                    <w:sz w:val="24"/>
                    <w:szCs w:val="24"/>
                  </w:rPr>
                </w:rPrChange>
              </w:rPr>
              <w:t>0</w:t>
            </w:r>
          </w:p>
        </w:tc>
        <w:tc>
          <w:tcPr>
            <w:tcW w:w="933" w:type="dxa"/>
            <w:tcPrChange w:id="680"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81" w:author="David Gravett" w:date="2019-12-01T10:21:00Z">
                  <w:rPr>
                    <w:rFonts w:ascii="Times New Roman" w:hAnsi="Times New Roman" w:cs="Times New Roman"/>
                    <w:sz w:val="24"/>
                    <w:szCs w:val="24"/>
                  </w:rPr>
                </w:rPrChange>
              </w:rPr>
              <w:pPrChange w:id="682" w:author="James Dwyer" w:date="2019-12-01T10:21:00Z">
                <w:pPr/>
              </w:pPrChange>
            </w:pPr>
            <w:r w:rsidRPr="00016618">
              <w:rPr>
                <w:rFonts w:ascii="Times New Roman" w:hAnsi="Times New Roman"/>
                <w:sz w:val="36"/>
                <w:rPrChange w:id="683" w:author="David Gravett" w:date="2019-12-01T10:21:00Z">
                  <w:rPr>
                    <w:rFonts w:ascii="Times New Roman" w:hAnsi="Times New Roman" w:cs="Times New Roman"/>
                    <w:sz w:val="24"/>
                    <w:szCs w:val="24"/>
                  </w:rPr>
                </w:rPrChange>
              </w:rPr>
              <w:t>0</w:t>
            </w:r>
          </w:p>
        </w:tc>
        <w:tc>
          <w:tcPr>
            <w:tcW w:w="933" w:type="dxa"/>
            <w:tcPrChange w:id="684"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85" w:author="David Gravett" w:date="2019-12-01T10:21:00Z">
                  <w:rPr>
                    <w:rFonts w:ascii="Times New Roman" w:hAnsi="Times New Roman" w:cs="Times New Roman"/>
                    <w:sz w:val="24"/>
                    <w:szCs w:val="24"/>
                  </w:rPr>
                </w:rPrChange>
              </w:rPr>
              <w:pPrChange w:id="686" w:author="James Dwyer" w:date="2019-12-01T10:21:00Z">
                <w:pPr/>
              </w:pPrChange>
            </w:pPr>
            <w:r w:rsidRPr="00016618">
              <w:rPr>
                <w:rFonts w:ascii="Times New Roman" w:hAnsi="Times New Roman"/>
                <w:sz w:val="36"/>
                <w:rPrChange w:id="687" w:author="David Gravett" w:date="2019-12-01T10:21:00Z">
                  <w:rPr>
                    <w:rFonts w:ascii="Times New Roman" w:hAnsi="Times New Roman" w:cs="Times New Roman"/>
                    <w:sz w:val="24"/>
                    <w:szCs w:val="24"/>
                  </w:rPr>
                </w:rPrChange>
              </w:rPr>
              <w:t>0</w:t>
            </w:r>
          </w:p>
        </w:tc>
        <w:tc>
          <w:tcPr>
            <w:tcW w:w="933" w:type="dxa"/>
            <w:tcPrChange w:id="688"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89" w:author="David Gravett" w:date="2019-12-01T10:21:00Z">
                  <w:rPr>
                    <w:rFonts w:ascii="Times New Roman" w:hAnsi="Times New Roman" w:cs="Times New Roman"/>
                    <w:sz w:val="24"/>
                    <w:szCs w:val="24"/>
                  </w:rPr>
                </w:rPrChange>
              </w:rPr>
              <w:pPrChange w:id="690" w:author="James Dwyer" w:date="2019-12-01T10:21:00Z">
                <w:pPr/>
              </w:pPrChange>
            </w:pPr>
            <w:r w:rsidRPr="00016618">
              <w:rPr>
                <w:rFonts w:ascii="Times New Roman" w:hAnsi="Times New Roman"/>
                <w:sz w:val="36"/>
                <w:rPrChange w:id="691" w:author="David Gravett" w:date="2019-12-01T10:21:00Z">
                  <w:rPr>
                    <w:rFonts w:ascii="Times New Roman" w:hAnsi="Times New Roman" w:cs="Times New Roman"/>
                    <w:sz w:val="24"/>
                    <w:szCs w:val="24"/>
                  </w:rPr>
                </w:rPrChange>
              </w:rPr>
              <w:t>0</w:t>
            </w:r>
          </w:p>
        </w:tc>
        <w:tc>
          <w:tcPr>
            <w:tcW w:w="933" w:type="dxa"/>
            <w:tcPrChange w:id="692"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93" w:author="David Gravett" w:date="2019-12-01T10:21:00Z">
                  <w:rPr>
                    <w:rFonts w:ascii="Times New Roman" w:hAnsi="Times New Roman" w:cs="Times New Roman"/>
                    <w:sz w:val="24"/>
                    <w:szCs w:val="24"/>
                  </w:rPr>
                </w:rPrChange>
              </w:rPr>
              <w:pPrChange w:id="694" w:author="James Dwyer" w:date="2019-12-01T10:21:00Z">
                <w:pPr/>
              </w:pPrChange>
            </w:pPr>
            <w:r w:rsidRPr="00016618">
              <w:rPr>
                <w:rFonts w:ascii="Times New Roman" w:hAnsi="Times New Roman"/>
                <w:sz w:val="36"/>
                <w:rPrChange w:id="695"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96" w:author="David Gravett" w:date="2019-12-01T10:21:00Z">
            <w:trPr>
              <w:trHeight w:val="432"/>
            </w:trPr>
          </w:trPrChange>
        </w:trPr>
        <w:tc>
          <w:tcPr>
            <w:tcW w:w="933" w:type="dxa"/>
            <w:tcPrChange w:id="697"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98" w:author="David Gravett" w:date="2019-12-01T10:21:00Z">
                  <w:rPr>
                    <w:rFonts w:ascii="Times New Roman" w:hAnsi="Times New Roman" w:cs="Times New Roman"/>
                    <w:sz w:val="24"/>
                    <w:szCs w:val="24"/>
                  </w:rPr>
                </w:rPrChange>
              </w:rPr>
              <w:pPrChange w:id="699" w:author="James Dwyer" w:date="2019-12-01T10:21:00Z">
                <w:pPr/>
              </w:pPrChange>
            </w:pPr>
            <w:r w:rsidRPr="00016618">
              <w:rPr>
                <w:rFonts w:ascii="Times New Roman" w:hAnsi="Times New Roman"/>
                <w:sz w:val="36"/>
                <w:rPrChange w:id="700" w:author="David Gravett" w:date="2019-12-01T10:21:00Z">
                  <w:rPr>
                    <w:rFonts w:ascii="Times New Roman" w:hAnsi="Times New Roman" w:cs="Times New Roman"/>
                    <w:sz w:val="24"/>
                    <w:szCs w:val="24"/>
                  </w:rPr>
                </w:rPrChange>
              </w:rPr>
              <w:t>1</w:t>
            </w:r>
          </w:p>
        </w:tc>
        <w:tc>
          <w:tcPr>
            <w:tcW w:w="933" w:type="dxa"/>
            <w:tcPrChange w:id="701"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702" w:author="David Gravett" w:date="2019-12-01T10:21:00Z">
                  <w:rPr>
                    <w:rFonts w:ascii="Times New Roman" w:hAnsi="Times New Roman" w:cs="Times New Roman"/>
                    <w:sz w:val="24"/>
                    <w:szCs w:val="24"/>
                  </w:rPr>
                </w:rPrChange>
              </w:rPr>
              <w:pPrChange w:id="703" w:author="James Dwyer" w:date="2019-12-01T10:21:00Z">
                <w:pPr/>
              </w:pPrChange>
            </w:pPr>
            <w:r w:rsidRPr="00016618">
              <w:rPr>
                <w:rFonts w:ascii="Times New Roman" w:hAnsi="Times New Roman"/>
                <w:sz w:val="36"/>
                <w:rPrChange w:id="704" w:author="David Gravett" w:date="2019-12-01T10:21:00Z">
                  <w:rPr>
                    <w:rFonts w:ascii="Times New Roman" w:hAnsi="Times New Roman" w:cs="Times New Roman"/>
                    <w:sz w:val="24"/>
                    <w:szCs w:val="24"/>
                  </w:rPr>
                </w:rPrChange>
              </w:rPr>
              <w:t>-1</w:t>
            </w:r>
          </w:p>
        </w:tc>
        <w:tc>
          <w:tcPr>
            <w:tcW w:w="933" w:type="dxa"/>
            <w:tcPrChange w:id="705"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706" w:author="David Gravett" w:date="2019-12-01T10:21:00Z">
                  <w:rPr>
                    <w:rFonts w:ascii="Times New Roman" w:hAnsi="Times New Roman" w:cs="Times New Roman"/>
                    <w:sz w:val="24"/>
                    <w:szCs w:val="24"/>
                  </w:rPr>
                </w:rPrChange>
              </w:rPr>
              <w:pPrChange w:id="707" w:author="James Dwyer" w:date="2019-12-01T10:21:00Z">
                <w:pPr/>
              </w:pPrChange>
            </w:pPr>
            <w:r w:rsidRPr="00016618">
              <w:rPr>
                <w:rFonts w:ascii="Times New Roman" w:hAnsi="Times New Roman"/>
                <w:sz w:val="36"/>
                <w:rPrChange w:id="708" w:author="David Gravett" w:date="2019-12-01T10:21:00Z">
                  <w:rPr>
                    <w:rFonts w:ascii="Times New Roman" w:hAnsi="Times New Roman" w:cs="Times New Roman"/>
                    <w:sz w:val="24"/>
                    <w:szCs w:val="24"/>
                  </w:rPr>
                </w:rPrChange>
              </w:rPr>
              <w:t>0</w:t>
            </w:r>
          </w:p>
        </w:tc>
        <w:tc>
          <w:tcPr>
            <w:tcW w:w="933" w:type="dxa"/>
            <w:tcPrChange w:id="709"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710" w:author="David Gravett" w:date="2019-12-01T10:21:00Z">
                  <w:rPr>
                    <w:rFonts w:ascii="Times New Roman" w:hAnsi="Times New Roman" w:cs="Times New Roman"/>
                    <w:sz w:val="24"/>
                    <w:szCs w:val="24"/>
                  </w:rPr>
                </w:rPrChange>
              </w:rPr>
              <w:pPrChange w:id="711" w:author="James Dwyer" w:date="2019-12-01T10:21:00Z">
                <w:pPr/>
              </w:pPrChange>
            </w:pPr>
            <w:r w:rsidRPr="00016618">
              <w:rPr>
                <w:rFonts w:ascii="Times New Roman" w:hAnsi="Times New Roman"/>
                <w:sz w:val="36"/>
                <w:rPrChange w:id="712" w:author="David Gravett" w:date="2019-12-01T10:21:00Z">
                  <w:rPr>
                    <w:rFonts w:ascii="Times New Roman" w:hAnsi="Times New Roman" w:cs="Times New Roman"/>
                    <w:sz w:val="24"/>
                    <w:szCs w:val="24"/>
                  </w:rPr>
                </w:rPrChange>
              </w:rPr>
              <w:t>0</w:t>
            </w:r>
          </w:p>
        </w:tc>
        <w:tc>
          <w:tcPr>
            <w:tcW w:w="933" w:type="dxa"/>
            <w:tcPrChange w:id="713"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714" w:author="David Gravett" w:date="2019-12-01T10:21:00Z">
                  <w:rPr>
                    <w:rFonts w:ascii="Times New Roman" w:hAnsi="Times New Roman" w:cs="Times New Roman"/>
                    <w:sz w:val="24"/>
                    <w:szCs w:val="24"/>
                  </w:rPr>
                </w:rPrChange>
              </w:rPr>
              <w:pPrChange w:id="715" w:author="James Dwyer" w:date="2019-12-01T10:21:00Z">
                <w:pPr/>
              </w:pPrChange>
            </w:pPr>
            <w:r w:rsidRPr="00016618">
              <w:rPr>
                <w:rFonts w:ascii="Times New Roman" w:hAnsi="Times New Roman"/>
                <w:sz w:val="36"/>
                <w:rPrChange w:id="716" w:author="David Gravett" w:date="2019-12-01T10:21:00Z">
                  <w:rPr>
                    <w:rFonts w:ascii="Times New Roman" w:hAnsi="Times New Roman" w:cs="Times New Roman"/>
                    <w:sz w:val="24"/>
                    <w:szCs w:val="24"/>
                  </w:rPr>
                </w:rPrChange>
              </w:rPr>
              <w:t>0</w:t>
            </w:r>
          </w:p>
        </w:tc>
        <w:tc>
          <w:tcPr>
            <w:tcW w:w="933" w:type="dxa"/>
            <w:tcPrChange w:id="717"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718" w:author="David Gravett" w:date="2019-12-01T10:21:00Z">
                  <w:rPr>
                    <w:rFonts w:ascii="Times New Roman" w:hAnsi="Times New Roman" w:cs="Times New Roman"/>
                    <w:sz w:val="24"/>
                    <w:szCs w:val="24"/>
                  </w:rPr>
                </w:rPrChange>
              </w:rPr>
              <w:pPrChange w:id="719" w:author="James Dwyer" w:date="2019-12-01T10:21:00Z">
                <w:pPr/>
              </w:pPrChange>
            </w:pPr>
            <w:r w:rsidRPr="00016618">
              <w:rPr>
                <w:rFonts w:ascii="Times New Roman" w:hAnsi="Times New Roman"/>
                <w:sz w:val="36"/>
                <w:rPrChange w:id="720" w:author="David Gravett" w:date="2019-12-01T10:21:00Z">
                  <w:rPr>
                    <w:rFonts w:ascii="Times New Roman" w:hAnsi="Times New Roman" w:cs="Times New Roman"/>
                    <w:sz w:val="24"/>
                    <w:szCs w:val="24"/>
                  </w:rPr>
                </w:rPrChange>
              </w:rPr>
              <w:t>0</w:t>
            </w:r>
          </w:p>
        </w:tc>
        <w:tc>
          <w:tcPr>
            <w:tcW w:w="933" w:type="dxa"/>
            <w:tcPrChange w:id="721"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722" w:author="David Gravett" w:date="2019-12-01T10:21:00Z">
                  <w:rPr>
                    <w:rFonts w:ascii="Times New Roman" w:hAnsi="Times New Roman" w:cs="Times New Roman"/>
                    <w:sz w:val="24"/>
                    <w:szCs w:val="24"/>
                  </w:rPr>
                </w:rPrChange>
              </w:rPr>
              <w:pPrChange w:id="723" w:author="James Dwyer" w:date="2019-12-01T10:21:00Z">
                <w:pPr/>
              </w:pPrChange>
            </w:pPr>
            <w:r w:rsidRPr="00016618">
              <w:rPr>
                <w:rFonts w:ascii="Times New Roman" w:hAnsi="Times New Roman"/>
                <w:sz w:val="36"/>
                <w:rPrChange w:id="724"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725" w:author="David Gravett" w:date="2019-12-01T10:21:00Z">
            <w:trPr>
              <w:trHeight w:val="432"/>
            </w:trPr>
          </w:trPrChange>
        </w:trPr>
        <w:tc>
          <w:tcPr>
            <w:tcW w:w="933" w:type="dxa"/>
            <w:tcPrChange w:id="726"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727" w:author="David Gravett" w:date="2019-12-01T10:21:00Z">
                  <w:rPr>
                    <w:rFonts w:ascii="Times New Roman" w:hAnsi="Times New Roman" w:cs="Times New Roman"/>
                    <w:sz w:val="24"/>
                    <w:szCs w:val="24"/>
                  </w:rPr>
                </w:rPrChange>
              </w:rPr>
              <w:pPrChange w:id="728" w:author="James Dwyer" w:date="2019-12-01T10:21:00Z">
                <w:pPr/>
              </w:pPrChange>
            </w:pPr>
            <w:r w:rsidRPr="00016618">
              <w:rPr>
                <w:rFonts w:ascii="Times New Roman" w:hAnsi="Times New Roman"/>
                <w:sz w:val="36"/>
                <w:rPrChange w:id="729" w:author="David Gravett" w:date="2019-12-01T10:21:00Z">
                  <w:rPr>
                    <w:rFonts w:ascii="Times New Roman" w:hAnsi="Times New Roman" w:cs="Times New Roman"/>
                    <w:sz w:val="24"/>
                    <w:szCs w:val="24"/>
                  </w:rPr>
                </w:rPrChange>
              </w:rPr>
              <w:t>0</w:t>
            </w:r>
          </w:p>
        </w:tc>
        <w:tc>
          <w:tcPr>
            <w:tcW w:w="933" w:type="dxa"/>
            <w:tcPrChange w:id="730"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31" w:author="David Gravett" w:date="2019-12-01T10:21:00Z">
                  <w:rPr>
                    <w:rFonts w:ascii="Times New Roman" w:hAnsi="Times New Roman" w:cs="Times New Roman"/>
                    <w:sz w:val="24"/>
                    <w:szCs w:val="24"/>
                  </w:rPr>
                </w:rPrChange>
              </w:rPr>
              <w:pPrChange w:id="732" w:author="James Dwyer" w:date="2019-12-01T10:21:00Z">
                <w:pPr/>
              </w:pPrChange>
            </w:pPr>
            <w:r w:rsidRPr="00016618">
              <w:rPr>
                <w:rFonts w:ascii="Times New Roman" w:hAnsi="Times New Roman"/>
                <w:sz w:val="36"/>
                <w:rPrChange w:id="733" w:author="David Gravett" w:date="2019-12-01T10:21:00Z">
                  <w:rPr>
                    <w:rFonts w:ascii="Times New Roman" w:hAnsi="Times New Roman" w:cs="Times New Roman"/>
                    <w:sz w:val="24"/>
                    <w:szCs w:val="24"/>
                  </w:rPr>
                </w:rPrChange>
              </w:rPr>
              <w:t>0</w:t>
            </w:r>
          </w:p>
        </w:tc>
        <w:tc>
          <w:tcPr>
            <w:tcW w:w="933" w:type="dxa"/>
            <w:tcPrChange w:id="734"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35" w:author="David Gravett" w:date="2019-12-01T10:21:00Z">
                  <w:rPr>
                    <w:rFonts w:ascii="Times New Roman" w:hAnsi="Times New Roman" w:cs="Times New Roman"/>
                    <w:sz w:val="24"/>
                    <w:szCs w:val="24"/>
                  </w:rPr>
                </w:rPrChange>
              </w:rPr>
              <w:pPrChange w:id="736" w:author="James Dwyer" w:date="2019-12-01T10:21:00Z">
                <w:pPr/>
              </w:pPrChange>
            </w:pPr>
            <w:r w:rsidRPr="00016618">
              <w:rPr>
                <w:rFonts w:ascii="Times New Roman" w:hAnsi="Times New Roman"/>
                <w:sz w:val="36"/>
                <w:rPrChange w:id="737" w:author="David Gravett" w:date="2019-12-01T10:21:00Z">
                  <w:rPr>
                    <w:rFonts w:ascii="Times New Roman" w:hAnsi="Times New Roman" w:cs="Times New Roman"/>
                    <w:sz w:val="24"/>
                    <w:szCs w:val="24"/>
                  </w:rPr>
                </w:rPrChange>
              </w:rPr>
              <w:t>0</w:t>
            </w:r>
          </w:p>
        </w:tc>
        <w:tc>
          <w:tcPr>
            <w:tcW w:w="933" w:type="dxa"/>
            <w:tcPrChange w:id="738"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39" w:author="David Gravett" w:date="2019-12-01T10:21:00Z">
                  <w:rPr>
                    <w:rFonts w:ascii="Times New Roman" w:hAnsi="Times New Roman" w:cs="Times New Roman"/>
                    <w:sz w:val="24"/>
                    <w:szCs w:val="24"/>
                  </w:rPr>
                </w:rPrChange>
              </w:rPr>
              <w:pPrChange w:id="740" w:author="James Dwyer" w:date="2019-12-01T10:21:00Z">
                <w:pPr/>
              </w:pPrChange>
            </w:pPr>
            <w:r w:rsidRPr="00016618">
              <w:rPr>
                <w:rFonts w:ascii="Times New Roman" w:hAnsi="Times New Roman"/>
                <w:sz w:val="36"/>
                <w:rPrChange w:id="741" w:author="David Gravett" w:date="2019-12-01T10:21:00Z">
                  <w:rPr>
                    <w:rFonts w:ascii="Times New Roman" w:hAnsi="Times New Roman" w:cs="Times New Roman"/>
                    <w:sz w:val="24"/>
                    <w:szCs w:val="24"/>
                  </w:rPr>
                </w:rPrChange>
              </w:rPr>
              <w:t>0</w:t>
            </w:r>
          </w:p>
        </w:tc>
        <w:tc>
          <w:tcPr>
            <w:tcW w:w="933" w:type="dxa"/>
            <w:tcPrChange w:id="742"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43" w:author="David Gravett" w:date="2019-12-01T10:21:00Z">
                  <w:rPr>
                    <w:rFonts w:ascii="Times New Roman" w:hAnsi="Times New Roman" w:cs="Times New Roman"/>
                    <w:sz w:val="24"/>
                    <w:szCs w:val="24"/>
                  </w:rPr>
                </w:rPrChange>
              </w:rPr>
              <w:pPrChange w:id="744" w:author="James Dwyer" w:date="2019-12-01T10:21:00Z">
                <w:pPr/>
              </w:pPrChange>
            </w:pPr>
            <w:r w:rsidRPr="00016618">
              <w:rPr>
                <w:rFonts w:ascii="Times New Roman" w:hAnsi="Times New Roman"/>
                <w:sz w:val="36"/>
                <w:rPrChange w:id="745" w:author="David Gravett" w:date="2019-12-01T10:21:00Z">
                  <w:rPr>
                    <w:rFonts w:ascii="Times New Roman" w:hAnsi="Times New Roman" w:cs="Times New Roman"/>
                    <w:sz w:val="24"/>
                    <w:szCs w:val="24"/>
                  </w:rPr>
                </w:rPrChange>
              </w:rPr>
              <w:t>0</w:t>
            </w:r>
          </w:p>
        </w:tc>
        <w:tc>
          <w:tcPr>
            <w:tcW w:w="933" w:type="dxa"/>
            <w:tcPrChange w:id="746"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47" w:author="David Gravett" w:date="2019-12-01T10:21:00Z">
                  <w:rPr>
                    <w:rFonts w:ascii="Times New Roman" w:hAnsi="Times New Roman" w:cs="Times New Roman"/>
                    <w:sz w:val="24"/>
                    <w:szCs w:val="24"/>
                  </w:rPr>
                </w:rPrChange>
              </w:rPr>
              <w:pPrChange w:id="748" w:author="James Dwyer" w:date="2019-12-01T10:21:00Z">
                <w:pPr/>
              </w:pPrChange>
            </w:pPr>
            <w:r w:rsidRPr="00016618">
              <w:rPr>
                <w:rFonts w:ascii="Times New Roman" w:hAnsi="Times New Roman"/>
                <w:sz w:val="36"/>
                <w:rPrChange w:id="749" w:author="David Gravett" w:date="2019-12-01T10:21:00Z">
                  <w:rPr>
                    <w:rFonts w:ascii="Times New Roman" w:hAnsi="Times New Roman" w:cs="Times New Roman"/>
                    <w:sz w:val="24"/>
                    <w:szCs w:val="24"/>
                  </w:rPr>
                </w:rPrChange>
              </w:rPr>
              <w:t>0</w:t>
            </w:r>
          </w:p>
        </w:tc>
        <w:tc>
          <w:tcPr>
            <w:tcW w:w="933" w:type="dxa"/>
            <w:tcPrChange w:id="750"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51" w:author="David Gravett" w:date="2019-12-01T10:21:00Z">
                  <w:rPr>
                    <w:rFonts w:ascii="Times New Roman" w:hAnsi="Times New Roman" w:cs="Times New Roman"/>
                    <w:sz w:val="24"/>
                    <w:szCs w:val="24"/>
                  </w:rPr>
                </w:rPrChange>
              </w:rPr>
              <w:pPrChange w:id="752" w:author="James Dwyer" w:date="2019-12-01T10:21:00Z">
                <w:pPr/>
              </w:pPrChange>
            </w:pPr>
            <w:r w:rsidRPr="00016618">
              <w:rPr>
                <w:rFonts w:ascii="Times New Roman" w:hAnsi="Times New Roman"/>
                <w:sz w:val="36"/>
                <w:rPrChange w:id="753"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54" w:author="David Gravett" w:date="2019-12-01T10:21:00Z">
            <w:trPr>
              <w:trHeight w:val="432"/>
            </w:trPr>
          </w:trPrChange>
        </w:trPr>
        <w:tc>
          <w:tcPr>
            <w:tcW w:w="933" w:type="dxa"/>
            <w:tcPrChange w:id="755"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56" w:author="David Gravett" w:date="2019-12-01T10:21:00Z">
                  <w:rPr>
                    <w:rFonts w:ascii="Times New Roman" w:hAnsi="Times New Roman" w:cs="Times New Roman"/>
                    <w:sz w:val="24"/>
                    <w:szCs w:val="24"/>
                  </w:rPr>
                </w:rPrChange>
              </w:rPr>
              <w:pPrChange w:id="757" w:author="James Dwyer" w:date="2019-12-01T10:21:00Z">
                <w:pPr/>
              </w:pPrChange>
            </w:pPr>
            <w:r w:rsidRPr="00016618">
              <w:rPr>
                <w:rFonts w:ascii="Times New Roman" w:hAnsi="Times New Roman"/>
                <w:sz w:val="36"/>
                <w:rPrChange w:id="758" w:author="David Gravett" w:date="2019-12-01T10:21:00Z">
                  <w:rPr>
                    <w:rFonts w:ascii="Times New Roman" w:hAnsi="Times New Roman" w:cs="Times New Roman"/>
                    <w:sz w:val="24"/>
                    <w:szCs w:val="24"/>
                  </w:rPr>
                </w:rPrChange>
              </w:rPr>
              <w:t>0</w:t>
            </w:r>
          </w:p>
        </w:tc>
        <w:tc>
          <w:tcPr>
            <w:tcW w:w="933" w:type="dxa"/>
            <w:tcPrChange w:id="759"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60" w:author="David Gravett" w:date="2019-12-01T10:21:00Z">
                  <w:rPr>
                    <w:rFonts w:ascii="Times New Roman" w:hAnsi="Times New Roman" w:cs="Times New Roman"/>
                    <w:sz w:val="24"/>
                    <w:szCs w:val="24"/>
                  </w:rPr>
                </w:rPrChange>
              </w:rPr>
              <w:pPrChange w:id="761" w:author="James Dwyer" w:date="2019-12-01T10:21:00Z">
                <w:pPr/>
              </w:pPrChange>
            </w:pPr>
            <w:r w:rsidRPr="00016618">
              <w:rPr>
                <w:rFonts w:ascii="Times New Roman" w:hAnsi="Times New Roman"/>
                <w:sz w:val="36"/>
                <w:rPrChange w:id="762" w:author="David Gravett" w:date="2019-12-01T10:21:00Z">
                  <w:rPr>
                    <w:rFonts w:ascii="Times New Roman" w:hAnsi="Times New Roman" w:cs="Times New Roman"/>
                    <w:sz w:val="24"/>
                    <w:szCs w:val="24"/>
                  </w:rPr>
                </w:rPrChange>
              </w:rPr>
              <w:t>0</w:t>
            </w:r>
          </w:p>
        </w:tc>
        <w:tc>
          <w:tcPr>
            <w:tcW w:w="933" w:type="dxa"/>
            <w:tcPrChange w:id="763"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64" w:author="David Gravett" w:date="2019-12-01T10:21:00Z">
                  <w:rPr>
                    <w:rFonts w:ascii="Times New Roman" w:hAnsi="Times New Roman" w:cs="Times New Roman"/>
                    <w:sz w:val="24"/>
                    <w:szCs w:val="24"/>
                  </w:rPr>
                </w:rPrChange>
              </w:rPr>
              <w:pPrChange w:id="765" w:author="James Dwyer" w:date="2019-12-01T10:21:00Z">
                <w:pPr/>
              </w:pPrChange>
            </w:pPr>
            <w:r w:rsidRPr="00016618">
              <w:rPr>
                <w:rFonts w:ascii="Times New Roman" w:hAnsi="Times New Roman"/>
                <w:sz w:val="36"/>
                <w:rPrChange w:id="766" w:author="David Gravett" w:date="2019-12-01T10:21:00Z">
                  <w:rPr>
                    <w:rFonts w:ascii="Times New Roman" w:hAnsi="Times New Roman" w:cs="Times New Roman"/>
                    <w:sz w:val="24"/>
                    <w:szCs w:val="24"/>
                  </w:rPr>
                </w:rPrChange>
              </w:rPr>
              <w:t>0</w:t>
            </w:r>
          </w:p>
        </w:tc>
        <w:tc>
          <w:tcPr>
            <w:tcW w:w="933" w:type="dxa"/>
            <w:tcPrChange w:id="767"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68" w:author="David Gravett" w:date="2019-12-01T10:21:00Z">
                  <w:rPr>
                    <w:rFonts w:ascii="Times New Roman" w:hAnsi="Times New Roman" w:cs="Times New Roman"/>
                    <w:sz w:val="24"/>
                    <w:szCs w:val="24"/>
                  </w:rPr>
                </w:rPrChange>
              </w:rPr>
              <w:pPrChange w:id="769" w:author="James Dwyer" w:date="2019-12-01T10:21:00Z">
                <w:pPr/>
              </w:pPrChange>
            </w:pPr>
            <w:r w:rsidRPr="00016618">
              <w:rPr>
                <w:rFonts w:ascii="Times New Roman" w:hAnsi="Times New Roman"/>
                <w:sz w:val="36"/>
                <w:rPrChange w:id="770" w:author="David Gravett" w:date="2019-12-01T10:21:00Z">
                  <w:rPr>
                    <w:rFonts w:ascii="Times New Roman" w:hAnsi="Times New Roman" w:cs="Times New Roman"/>
                    <w:sz w:val="24"/>
                    <w:szCs w:val="24"/>
                  </w:rPr>
                </w:rPrChange>
              </w:rPr>
              <w:t>0</w:t>
            </w:r>
          </w:p>
        </w:tc>
        <w:tc>
          <w:tcPr>
            <w:tcW w:w="933" w:type="dxa"/>
            <w:tcPrChange w:id="771"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72" w:author="David Gravett" w:date="2019-12-01T10:21:00Z">
                  <w:rPr>
                    <w:rFonts w:ascii="Times New Roman" w:hAnsi="Times New Roman" w:cs="Times New Roman"/>
                    <w:sz w:val="24"/>
                    <w:szCs w:val="24"/>
                  </w:rPr>
                </w:rPrChange>
              </w:rPr>
              <w:pPrChange w:id="773" w:author="James Dwyer" w:date="2019-12-01T10:21:00Z">
                <w:pPr/>
              </w:pPrChange>
            </w:pPr>
            <w:r w:rsidRPr="00016618">
              <w:rPr>
                <w:rFonts w:ascii="Times New Roman" w:hAnsi="Times New Roman"/>
                <w:sz w:val="36"/>
                <w:rPrChange w:id="774" w:author="David Gravett" w:date="2019-12-01T10:21:00Z">
                  <w:rPr>
                    <w:rFonts w:ascii="Times New Roman" w:hAnsi="Times New Roman" w:cs="Times New Roman"/>
                    <w:sz w:val="24"/>
                    <w:szCs w:val="24"/>
                  </w:rPr>
                </w:rPrChange>
              </w:rPr>
              <w:t>0</w:t>
            </w:r>
          </w:p>
        </w:tc>
        <w:tc>
          <w:tcPr>
            <w:tcW w:w="933" w:type="dxa"/>
            <w:tcPrChange w:id="775"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76" w:author="David Gravett" w:date="2019-12-01T10:21:00Z">
                  <w:rPr>
                    <w:rFonts w:ascii="Times New Roman" w:hAnsi="Times New Roman" w:cs="Times New Roman"/>
                    <w:sz w:val="24"/>
                    <w:szCs w:val="24"/>
                  </w:rPr>
                </w:rPrChange>
              </w:rPr>
              <w:pPrChange w:id="777" w:author="James Dwyer" w:date="2019-12-01T10:21:00Z">
                <w:pPr/>
              </w:pPrChange>
            </w:pPr>
            <w:r w:rsidRPr="00016618">
              <w:rPr>
                <w:rFonts w:ascii="Times New Roman" w:hAnsi="Times New Roman"/>
                <w:sz w:val="36"/>
                <w:rPrChange w:id="778" w:author="David Gravett" w:date="2019-12-01T10:21:00Z">
                  <w:rPr>
                    <w:rFonts w:ascii="Times New Roman" w:hAnsi="Times New Roman" w:cs="Times New Roman"/>
                    <w:sz w:val="24"/>
                    <w:szCs w:val="24"/>
                  </w:rPr>
                </w:rPrChange>
              </w:rPr>
              <w:t>0</w:t>
            </w:r>
          </w:p>
        </w:tc>
        <w:tc>
          <w:tcPr>
            <w:tcW w:w="933" w:type="dxa"/>
            <w:tcPrChange w:id="779"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80" w:author="David Gravett" w:date="2019-12-01T10:21:00Z">
                  <w:rPr>
                    <w:rFonts w:ascii="Times New Roman" w:hAnsi="Times New Roman" w:cs="Times New Roman"/>
                    <w:sz w:val="24"/>
                    <w:szCs w:val="24"/>
                  </w:rPr>
                </w:rPrChange>
              </w:rPr>
              <w:pPrChange w:id="781" w:author="James Dwyer" w:date="2019-12-01T10:21:00Z">
                <w:pPr/>
              </w:pPrChange>
            </w:pPr>
            <w:r w:rsidRPr="00016618">
              <w:rPr>
                <w:rFonts w:ascii="Times New Roman" w:hAnsi="Times New Roman"/>
                <w:sz w:val="36"/>
                <w:rPrChange w:id="782"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83" w:author="David Gravett" w:date="2019-12-01T10:21:00Z">
            <w:trPr>
              <w:trHeight w:val="432"/>
            </w:trPr>
          </w:trPrChange>
        </w:trPr>
        <w:tc>
          <w:tcPr>
            <w:tcW w:w="933" w:type="dxa"/>
            <w:tcPrChange w:id="784"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85" w:author="David Gravett" w:date="2019-12-01T10:21:00Z">
                  <w:rPr>
                    <w:rFonts w:ascii="Times New Roman" w:hAnsi="Times New Roman" w:cs="Times New Roman"/>
                    <w:sz w:val="24"/>
                    <w:szCs w:val="24"/>
                  </w:rPr>
                </w:rPrChange>
              </w:rPr>
              <w:pPrChange w:id="786" w:author="James Dwyer" w:date="2019-12-01T10:21:00Z">
                <w:pPr/>
              </w:pPrChange>
            </w:pPr>
            <w:r w:rsidRPr="00016618">
              <w:rPr>
                <w:rFonts w:ascii="Times New Roman" w:hAnsi="Times New Roman"/>
                <w:sz w:val="36"/>
                <w:rPrChange w:id="787" w:author="David Gravett" w:date="2019-12-01T10:21:00Z">
                  <w:rPr>
                    <w:rFonts w:ascii="Times New Roman" w:hAnsi="Times New Roman" w:cs="Times New Roman"/>
                    <w:sz w:val="24"/>
                    <w:szCs w:val="24"/>
                  </w:rPr>
                </w:rPrChange>
              </w:rPr>
              <w:t>0</w:t>
            </w:r>
          </w:p>
        </w:tc>
        <w:tc>
          <w:tcPr>
            <w:tcW w:w="933" w:type="dxa"/>
            <w:tcPrChange w:id="788"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89" w:author="David Gravett" w:date="2019-12-01T10:21:00Z">
                  <w:rPr>
                    <w:rFonts w:ascii="Times New Roman" w:hAnsi="Times New Roman" w:cs="Times New Roman"/>
                    <w:sz w:val="24"/>
                    <w:szCs w:val="24"/>
                  </w:rPr>
                </w:rPrChange>
              </w:rPr>
              <w:pPrChange w:id="790" w:author="James Dwyer" w:date="2019-12-01T10:21:00Z">
                <w:pPr/>
              </w:pPrChange>
            </w:pPr>
            <w:r w:rsidRPr="00016618">
              <w:rPr>
                <w:rFonts w:ascii="Times New Roman" w:hAnsi="Times New Roman"/>
                <w:sz w:val="36"/>
                <w:rPrChange w:id="791" w:author="David Gravett" w:date="2019-12-01T10:21:00Z">
                  <w:rPr>
                    <w:rFonts w:ascii="Times New Roman" w:hAnsi="Times New Roman" w:cs="Times New Roman"/>
                    <w:sz w:val="24"/>
                    <w:szCs w:val="24"/>
                  </w:rPr>
                </w:rPrChange>
              </w:rPr>
              <w:t>0</w:t>
            </w:r>
          </w:p>
        </w:tc>
        <w:tc>
          <w:tcPr>
            <w:tcW w:w="933" w:type="dxa"/>
            <w:tcPrChange w:id="792"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93" w:author="David Gravett" w:date="2019-12-01T10:21:00Z">
                  <w:rPr>
                    <w:rFonts w:ascii="Times New Roman" w:hAnsi="Times New Roman" w:cs="Times New Roman"/>
                    <w:sz w:val="24"/>
                    <w:szCs w:val="24"/>
                  </w:rPr>
                </w:rPrChange>
              </w:rPr>
              <w:pPrChange w:id="794" w:author="James Dwyer" w:date="2019-12-01T10:21:00Z">
                <w:pPr/>
              </w:pPrChange>
            </w:pPr>
            <w:r w:rsidRPr="00016618">
              <w:rPr>
                <w:rFonts w:ascii="Times New Roman" w:hAnsi="Times New Roman"/>
                <w:sz w:val="36"/>
                <w:rPrChange w:id="795" w:author="David Gravett" w:date="2019-12-01T10:21:00Z">
                  <w:rPr>
                    <w:rFonts w:ascii="Times New Roman" w:hAnsi="Times New Roman" w:cs="Times New Roman"/>
                    <w:sz w:val="24"/>
                    <w:szCs w:val="24"/>
                  </w:rPr>
                </w:rPrChange>
              </w:rPr>
              <w:t>0</w:t>
            </w:r>
          </w:p>
        </w:tc>
        <w:tc>
          <w:tcPr>
            <w:tcW w:w="933" w:type="dxa"/>
            <w:tcPrChange w:id="796"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97" w:author="David Gravett" w:date="2019-12-01T10:21:00Z">
                  <w:rPr>
                    <w:rFonts w:ascii="Times New Roman" w:hAnsi="Times New Roman" w:cs="Times New Roman"/>
                    <w:sz w:val="24"/>
                    <w:szCs w:val="24"/>
                  </w:rPr>
                </w:rPrChange>
              </w:rPr>
              <w:pPrChange w:id="798" w:author="James Dwyer" w:date="2019-12-01T10:21:00Z">
                <w:pPr/>
              </w:pPrChange>
            </w:pPr>
            <w:r w:rsidRPr="00016618">
              <w:rPr>
                <w:rFonts w:ascii="Times New Roman" w:hAnsi="Times New Roman"/>
                <w:sz w:val="36"/>
                <w:rPrChange w:id="799" w:author="David Gravett" w:date="2019-12-01T10:21:00Z">
                  <w:rPr>
                    <w:rFonts w:ascii="Times New Roman" w:hAnsi="Times New Roman" w:cs="Times New Roman"/>
                    <w:sz w:val="24"/>
                    <w:szCs w:val="24"/>
                  </w:rPr>
                </w:rPrChange>
              </w:rPr>
              <w:t>0</w:t>
            </w:r>
          </w:p>
        </w:tc>
        <w:tc>
          <w:tcPr>
            <w:tcW w:w="933" w:type="dxa"/>
            <w:tcPrChange w:id="800"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801" w:author="David Gravett" w:date="2019-12-01T10:21:00Z">
                  <w:rPr>
                    <w:rFonts w:ascii="Times New Roman" w:hAnsi="Times New Roman" w:cs="Times New Roman"/>
                    <w:sz w:val="24"/>
                    <w:szCs w:val="24"/>
                  </w:rPr>
                </w:rPrChange>
              </w:rPr>
              <w:pPrChange w:id="802" w:author="James Dwyer" w:date="2019-12-01T10:21:00Z">
                <w:pPr/>
              </w:pPrChange>
            </w:pPr>
            <w:r w:rsidRPr="00016618">
              <w:rPr>
                <w:rFonts w:ascii="Times New Roman" w:hAnsi="Times New Roman"/>
                <w:sz w:val="36"/>
                <w:rPrChange w:id="803" w:author="David Gravett" w:date="2019-12-01T10:21:00Z">
                  <w:rPr>
                    <w:rFonts w:ascii="Times New Roman" w:hAnsi="Times New Roman" w:cs="Times New Roman"/>
                    <w:sz w:val="24"/>
                    <w:szCs w:val="24"/>
                  </w:rPr>
                </w:rPrChange>
              </w:rPr>
              <w:t>0</w:t>
            </w:r>
          </w:p>
        </w:tc>
        <w:tc>
          <w:tcPr>
            <w:tcW w:w="933" w:type="dxa"/>
            <w:tcPrChange w:id="804"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805" w:author="David Gravett" w:date="2019-12-01T10:21:00Z">
                  <w:rPr>
                    <w:rFonts w:ascii="Times New Roman" w:hAnsi="Times New Roman" w:cs="Times New Roman"/>
                    <w:sz w:val="24"/>
                    <w:szCs w:val="24"/>
                  </w:rPr>
                </w:rPrChange>
              </w:rPr>
              <w:pPrChange w:id="806" w:author="James Dwyer" w:date="2019-12-01T10:21:00Z">
                <w:pPr/>
              </w:pPrChange>
            </w:pPr>
            <w:r w:rsidRPr="00016618">
              <w:rPr>
                <w:rFonts w:ascii="Times New Roman" w:hAnsi="Times New Roman"/>
                <w:sz w:val="36"/>
                <w:rPrChange w:id="807" w:author="David Gravett" w:date="2019-12-01T10:21:00Z">
                  <w:rPr>
                    <w:rFonts w:ascii="Times New Roman" w:hAnsi="Times New Roman" w:cs="Times New Roman"/>
                    <w:sz w:val="24"/>
                    <w:szCs w:val="24"/>
                  </w:rPr>
                </w:rPrChange>
              </w:rPr>
              <w:t>0</w:t>
            </w:r>
          </w:p>
        </w:tc>
        <w:tc>
          <w:tcPr>
            <w:tcW w:w="933" w:type="dxa"/>
            <w:tcPrChange w:id="808"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809" w:author="David Gravett" w:date="2019-12-01T10:21:00Z">
                  <w:rPr>
                    <w:rFonts w:ascii="Times New Roman" w:hAnsi="Times New Roman" w:cs="Times New Roman"/>
                    <w:sz w:val="24"/>
                    <w:szCs w:val="24"/>
                  </w:rPr>
                </w:rPrChange>
              </w:rPr>
              <w:pPrChange w:id="810" w:author="James Dwyer" w:date="2019-12-01T10:21:00Z">
                <w:pPr/>
              </w:pPrChange>
            </w:pPr>
            <w:r w:rsidRPr="00016618">
              <w:rPr>
                <w:rFonts w:ascii="Times New Roman" w:hAnsi="Times New Roman"/>
                <w:sz w:val="36"/>
                <w:rPrChange w:id="811"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812"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813" w:author="David Gravett" w:date="2019-12-01T10:21:00Z"/>
          <w:rFonts w:ascii="Times New Roman" w:hAnsi="Times New Roman" w:cs="Times New Roman"/>
          <w:sz w:val="24"/>
          <w:szCs w:val="24"/>
          <w:lang w:val="en-US"/>
        </w:rPr>
      </w:pPr>
      <w:moveFromRangeStart w:id="814" w:author="David Gravett" w:date="2019-12-01T10:21:00Z" w:name="move26088127"/>
      <w:moveFrom w:id="815"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814"/>
      <w:ins w:id="816"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825D74" w:rsidRPr="00D103E4" w:rsidRDefault="00825D74" w:rsidP="00016618">
                              <w:pPr>
                                <w:pStyle w:val="Caption"/>
                                <w:jc w:val="center"/>
                                <w:rPr>
                                  <w:ins w:id="817" w:author="David Gravett" w:date="2019-12-01T10:21:00Z"/>
                                  <w:rFonts w:ascii="Arial" w:eastAsia="Arial" w:hAnsi="Arial" w:cs="Arial"/>
                                  <w:noProof/>
                                  <w:lang w:val="en"/>
                                </w:rPr>
                              </w:pPr>
                              <w:ins w:id="818"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1"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stroked="f">
                  <v:textbox inset="0,0,0,0">
                    <w:txbxContent>
                      <w:p w14:paraId="643FB274" w14:textId="26E1D828" w:rsidR="00825D74" w:rsidRPr="00D103E4" w:rsidRDefault="00825D74" w:rsidP="00016618">
                        <w:pPr>
                          <w:pStyle w:val="Caption"/>
                          <w:jc w:val="center"/>
                          <w:rPr>
                            <w:ins w:id="819" w:author="David Gravett" w:date="2019-12-01T10:21:00Z"/>
                            <w:rFonts w:ascii="Arial" w:eastAsia="Arial" w:hAnsi="Arial" w:cs="Arial"/>
                            <w:noProof/>
                            <w:lang w:val="en"/>
                          </w:rPr>
                        </w:pPr>
                        <w:ins w:id="820"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821"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822"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823"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824"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825"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826" w:author="David Gravett" w:date="2019-12-01T10:21:00Z"/>
        </w:trPr>
        <w:tc>
          <w:tcPr>
            <w:tcW w:w="432" w:type="dxa"/>
          </w:tcPr>
          <w:p w14:paraId="04C7622E" w14:textId="77777777"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29" w:author="David Gravett" w:date="2019-12-01T10:21:00Z"/>
                <w:rFonts w:ascii="Times New Roman" w:hAnsi="Times New Roman" w:cs="Times New Roman"/>
                <w:sz w:val="24"/>
                <w:szCs w:val="24"/>
              </w:rPr>
            </w:pPr>
            <w:del w:id="830"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31" w:author="David Gravett" w:date="2019-12-01T10:21:00Z"/>
                <w:rFonts w:ascii="Times New Roman" w:hAnsi="Times New Roman" w:cs="Times New Roman"/>
                <w:sz w:val="24"/>
                <w:szCs w:val="24"/>
              </w:rPr>
            </w:pPr>
            <w:del w:id="832"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33" w:author="David Gravett" w:date="2019-12-01T10:21:00Z"/>
                <w:rFonts w:ascii="Times New Roman" w:hAnsi="Times New Roman" w:cs="Times New Roman"/>
                <w:sz w:val="24"/>
                <w:szCs w:val="24"/>
              </w:rPr>
            </w:pPr>
            <w:del w:id="834"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35" w:author="David Gravett" w:date="2019-12-01T10:21:00Z"/>
                <w:rFonts w:ascii="Times New Roman" w:hAnsi="Times New Roman" w:cs="Times New Roman"/>
                <w:sz w:val="24"/>
                <w:szCs w:val="24"/>
              </w:rPr>
            </w:pPr>
            <w:del w:id="836"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37" w:author="David Gravett" w:date="2019-12-01T10:21:00Z"/>
                <w:rFonts w:ascii="Times New Roman" w:hAnsi="Times New Roman" w:cs="Times New Roman"/>
                <w:sz w:val="24"/>
                <w:szCs w:val="24"/>
              </w:rPr>
            </w:pPr>
            <w:del w:id="838"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39" w:author="David Gravett" w:date="2019-12-01T10:21:00Z"/>
                <w:rFonts w:ascii="Times New Roman" w:hAnsi="Times New Roman" w:cs="Times New Roman"/>
                <w:sz w:val="24"/>
                <w:szCs w:val="24"/>
              </w:rPr>
            </w:pPr>
            <w:del w:id="840"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41" w:author="David Gravett" w:date="2019-12-01T10:21:00Z"/>
        </w:trPr>
        <w:tc>
          <w:tcPr>
            <w:tcW w:w="432" w:type="dxa"/>
          </w:tcPr>
          <w:p w14:paraId="693BD055"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44" w:author="David Gravett" w:date="2019-12-01T10:21:00Z"/>
                <w:rFonts w:ascii="Times New Roman" w:hAnsi="Times New Roman" w:cs="Times New Roman"/>
                <w:sz w:val="24"/>
                <w:szCs w:val="24"/>
              </w:rPr>
            </w:pPr>
            <w:del w:id="845"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46" w:author="David Gravett" w:date="2019-12-01T10:21:00Z"/>
                <w:rFonts w:ascii="Times New Roman" w:hAnsi="Times New Roman" w:cs="Times New Roman"/>
                <w:sz w:val="24"/>
                <w:szCs w:val="24"/>
              </w:rPr>
            </w:pPr>
            <w:del w:id="847"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48" w:author="David Gravett" w:date="2019-12-01T10:21:00Z"/>
                <w:rFonts w:ascii="Times New Roman" w:hAnsi="Times New Roman" w:cs="Times New Roman"/>
                <w:sz w:val="24"/>
                <w:szCs w:val="24"/>
              </w:rPr>
            </w:pPr>
            <w:del w:id="849"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50" w:author="David Gravett" w:date="2019-12-01T10:21:00Z"/>
                <w:rFonts w:ascii="Times New Roman" w:hAnsi="Times New Roman" w:cs="Times New Roman"/>
                <w:sz w:val="24"/>
                <w:szCs w:val="24"/>
              </w:rPr>
            </w:pPr>
            <w:del w:id="851"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52" w:author="David Gravett" w:date="2019-12-01T10:21:00Z"/>
                <w:rFonts w:ascii="Times New Roman" w:hAnsi="Times New Roman" w:cs="Times New Roman"/>
                <w:sz w:val="24"/>
                <w:szCs w:val="24"/>
              </w:rPr>
            </w:pPr>
            <w:del w:id="853"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54" w:author="David Gravett" w:date="2019-12-01T10:21:00Z"/>
                <w:rFonts w:ascii="Times New Roman" w:hAnsi="Times New Roman" w:cs="Times New Roman"/>
                <w:sz w:val="24"/>
                <w:szCs w:val="24"/>
              </w:rPr>
            </w:pPr>
            <w:del w:id="855"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56" w:author="David Gravett" w:date="2019-12-01T10:21:00Z"/>
        </w:trPr>
        <w:tc>
          <w:tcPr>
            <w:tcW w:w="432" w:type="dxa"/>
          </w:tcPr>
          <w:p w14:paraId="22D4DB34" w14:textId="34C5C82E"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59" w:author="David Gravett" w:date="2019-12-01T10:21:00Z"/>
                <w:rFonts w:ascii="Times New Roman" w:hAnsi="Times New Roman" w:cs="Times New Roman"/>
                <w:sz w:val="24"/>
                <w:szCs w:val="24"/>
              </w:rPr>
            </w:pPr>
            <w:del w:id="860"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61" w:author="David Gravett" w:date="2019-12-01T10:21:00Z"/>
                <w:rFonts w:ascii="Times New Roman" w:hAnsi="Times New Roman" w:cs="Times New Roman"/>
                <w:sz w:val="24"/>
                <w:szCs w:val="24"/>
              </w:rPr>
            </w:pPr>
            <w:del w:id="862"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63" w:author="David Gravett" w:date="2019-12-01T10:21:00Z"/>
                <w:rFonts w:ascii="Times New Roman" w:hAnsi="Times New Roman" w:cs="Times New Roman"/>
                <w:sz w:val="24"/>
                <w:szCs w:val="24"/>
              </w:rPr>
            </w:pPr>
            <w:del w:id="864"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65" w:author="David Gravett" w:date="2019-12-01T10:21:00Z"/>
                <w:rFonts w:ascii="Times New Roman" w:hAnsi="Times New Roman" w:cs="Times New Roman"/>
                <w:sz w:val="24"/>
                <w:szCs w:val="24"/>
              </w:rPr>
            </w:pPr>
            <w:del w:id="866"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67" w:author="David Gravett" w:date="2019-12-01T10:21:00Z"/>
                <w:rFonts w:ascii="Times New Roman" w:hAnsi="Times New Roman" w:cs="Times New Roman"/>
                <w:sz w:val="24"/>
                <w:szCs w:val="24"/>
              </w:rPr>
            </w:pPr>
            <w:del w:id="868"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69" w:author="David Gravett" w:date="2019-12-01T10:21:00Z"/>
                <w:rFonts w:ascii="Times New Roman" w:hAnsi="Times New Roman" w:cs="Times New Roman"/>
                <w:sz w:val="24"/>
                <w:szCs w:val="24"/>
              </w:rPr>
            </w:pPr>
            <w:del w:id="870"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71" w:author="David Gravett" w:date="2019-12-01T10:21:00Z"/>
        </w:trPr>
        <w:tc>
          <w:tcPr>
            <w:tcW w:w="432" w:type="dxa"/>
          </w:tcPr>
          <w:p w14:paraId="77DB88BD"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74" w:author="David Gravett" w:date="2019-12-01T10:21:00Z"/>
                <w:rFonts w:ascii="Times New Roman" w:hAnsi="Times New Roman" w:cs="Times New Roman"/>
                <w:sz w:val="24"/>
                <w:szCs w:val="24"/>
              </w:rPr>
            </w:pPr>
            <w:del w:id="875"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76" w:author="David Gravett" w:date="2019-12-01T10:21:00Z"/>
                <w:rFonts w:ascii="Times New Roman" w:hAnsi="Times New Roman" w:cs="Times New Roman"/>
                <w:sz w:val="24"/>
                <w:szCs w:val="24"/>
              </w:rPr>
            </w:pPr>
            <w:del w:id="877"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78" w:author="David Gravett" w:date="2019-12-01T10:21:00Z"/>
                <w:rFonts w:ascii="Times New Roman" w:hAnsi="Times New Roman" w:cs="Times New Roman"/>
                <w:sz w:val="24"/>
                <w:szCs w:val="24"/>
              </w:rPr>
            </w:pPr>
            <w:del w:id="879"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80" w:author="David Gravett" w:date="2019-12-01T10:21:00Z"/>
                <w:rFonts w:ascii="Times New Roman" w:hAnsi="Times New Roman" w:cs="Times New Roman"/>
                <w:sz w:val="24"/>
                <w:szCs w:val="24"/>
              </w:rPr>
            </w:pPr>
            <w:del w:id="881"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82" w:author="David Gravett" w:date="2019-12-01T10:21:00Z"/>
                <w:rFonts w:ascii="Times New Roman" w:hAnsi="Times New Roman" w:cs="Times New Roman"/>
                <w:sz w:val="24"/>
                <w:szCs w:val="24"/>
              </w:rPr>
            </w:pPr>
            <w:del w:id="883"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84" w:author="David Gravett" w:date="2019-12-01T10:21:00Z"/>
                <w:rFonts w:ascii="Times New Roman" w:hAnsi="Times New Roman" w:cs="Times New Roman"/>
                <w:sz w:val="24"/>
                <w:szCs w:val="24"/>
              </w:rPr>
            </w:pPr>
            <w:del w:id="885"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86" w:author="David Gravett" w:date="2019-12-01T10:21:00Z"/>
        </w:trPr>
        <w:tc>
          <w:tcPr>
            <w:tcW w:w="432" w:type="dxa"/>
          </w:tcPr>
          <w:p w14:paraId="3F849D65" w14:textId="33C79841"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89" w:author="David Gravett" w:date="2019-12-01T10:21:00Z"/>
                <w:rFonts w:ascii="Times New Roman" w:hAnsi="Times New Roman" w:cs="Times New Roman"/>
                <w:sz w:val="24"/>
                <w:szCs w:val="24"/>
              </w:rPr>
            </w:pPr>
            <w:del w:id="890"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91" w:author="David Gravett" w:date="2019-12-01T10:21:00Z"/>
                <w:rFonts w:ascii="Times New Roman" w:hAnsi="Times New Roman" w:cs="Times New Roman"/>
                <w:sz w:val="24"/>
                <w:szCs w:val="24"/>
              </w:rPr>
            </w:pPr>
            <w:del w:id="892"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93" w:author="David Gravett" w:date="2019-12-01T10:21:00Z"/>
                <w:rFonts w:ascii="Times New Roman" w:hAnsi="Times New Roman" w:cs="Times New Roman"/>
                <w:sz w:val="24"/>
                <w:szCs w:val="24"/>
              </w:rPr>
            </w:pPr>
            <w:del w:id="894"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95" w:author="David Gravett" w:date="2019-12-01T10:21:00Z"/>
                <w:rFonts w:ascii="Times New Roman" w:hAnsi="Times New Roman" w:cs="Times New Roman"/>
                <w:sz w:val="24"/>
                <w:szCs w:val="24"/>
              </w:rPr>
            </w:pPr>
            <w:del w:id="896"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97" w:author="David Gravett" w:date="2019-12-01T10:21:00Z"/>
                <w:rFonts w:ascii="Times New Roman" w:hAnsi="Times New Roman" w:cs="Times New Roman"/>
                <w:sz w:val="24"/>
                <w:szCs w:val="24"/>
              </w:rPr>
            </w:pPr>
            <w:del w:id="898"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99" w:author="David Gravett" w:date="2019-12-01T10:21:00Z"/>
                <w:rFonts w:ascii="Times New Roman" w:hAnsi="Times New Roman" w:cs="Times New Roman"/>
                <w:sz w:val="24"/>
                <w:szCs w:val="24"/>
              </w:rPr>
            </w:pPr>
            <w:del w:id="900"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901" w:author="David Gravett" w:date="2019-12-01T10:21:00Z"/>
        </w:trPr>
        <w:tc>
          <w:tcPr>
            <w:tcW w:w="432" w:type="dxa"/>
          </w:tcPr>
          <w:p w14:paraId="5DEF886B" w14:textId="77777777" w:rsidR="00E246BB" w:rsidRDefault="00E246BB" w:rsidP="003B3061">
            <w:pPr>
              <w:rPr>
                <w:del w:id="902" w:author="David Gravett" w:date="2019-12-01T10:21:00Z"/>
                <w:rFonts w:ascii="Times New Roman" w:hAnsi="Times New Roman" w:cs="Times New Roman"/>
                <w:sz w:val="24"/>
                <w:szCs w:val="24"/>
              </w:rPr>
            </w:pPr>
            <w:del w:id="903"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904" w:author="David Gravett" w:date="2019-12-01T10:21:00Z"/>
                <w:rFonts w:ascii="Times New Roman" w:hAnsi="Times New Roman" w:cs="Times New Roman"/>
                <w:sz w:val="24"/>
                <w:szCs w:val="24"/>
              </w:rPr>
            </w:pPr>
            <w:del w:id="905"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906" w:author="David Gravett" w:date="2019-12-01T10:21:00Z"/>
                <w:rFonts w:ascii="Times New Roman" w:hAnsi="Times New Roman" w:cs="Times New Roman"/>
                <w:sz w:val="24"/>
                <w:szCs w:val="24"/>
              </w:rPr>
            </w:pPr>
            <w:del w:id="907"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908" w:author="David Gravett" w:date="2019-12-01T10:21:00Z"/>
                <w:rFonts w:ascii="Times New Roman" w:hAnsi="Times New Roman" w:cs="Times New Roman"/>
                <w:sz w:val="24"/>
                <w:szCs w:val="24"/>
              </w:rPr>
            </w:pPr>
            <w:del w:id="909"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910" w:author="David Gravett" w:date="2019-12-01T10:21:00Z"/>
                <w:rFonts w:ascii="Times New Roman" w:hAnsi="Times New Roman" w:cs="Times New Roman"/>
                <w:sz w:val="24"/>
                <w:szCs w:val="24"/>
              </w:rPr>
            </w:pPr>
            <w:del w:id="911"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912" w:author="David Gravett" w:date="2019-12-01T10:21:00Z"/>
                <w:rFonts w:ascii="Times New Roman" w:hAnsi="Times New Roman" w:cs="Times New Roman"/>
                <w:sz w:val="24"/>
                <w:szCs w:val="24"/>
              </w:rPr>
            </w:pPr>
            <w:del w:id="913"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914" w:author="David Gravett" w:date="2019-12-01T10:21:00Z"/>
                <w:rFonts w:ascii="Times New Roman" w:hAnsi="Times New Roman" w:cs="Times New Roman"/>
                <w:sz w:val="24"/>
                <w:szCs w:val="24"/>
              </w:rPr>
            </w:pPr>
            <w:del w:id="915"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916" w:author="David Gravett" w:date="2019-12-01T10:21:00Z"/>
        </w:trPr>
        <w:tc>
          <w:tcPr>
            <w:tcW w:w="432" w:type="dxa"/>
          </w:tcPr>
          <w:p w14:paraId="09127FBB" w14:textId="77777777" w:rsidR="00E246BB" w:rsidRDefault="00E246BB" w:rsidP="003B3061">
            <w:pPr>
              <w:rPr>
                <w:del w:id="917" w:author="David Gravett" w:date="2019-12-01T10:21:00Z"/>
                <w:rFonts w:ascii="Times New Roman" w:hAnsi="Times New Roman" w:cs="Times New Roman"/>
                <w:sz w:val="24"/>
                <w:szCs w:val="24"/>
              </w:rPr>
            </w:pPr>
            <w:del w:id="918"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919" w:author="David Gravett" w:date="2019-12-01T10:21:00Z"/>
                <w:rFonts w:ascii="Times New Roman" w:hAnsi="Times New Roman" w:cs="Times New Roman"/>
                <w:sz w:val="24"/>
                <w:szCs w:val="24"/>
              </w:rPr>
            </w:pPr>
            <w:del w:id="920"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921" w:author="David Gravett" w:date="2019-12-01T10:21:00Z"/>
                <w:rFonts w:ascii="Times New Roman" w:hAnsi="Times New Roman" w:cs="Times New Roman"/>
                <w:sz w:val="24"/>
                <w:szCs w:val="24"/>
              </w:rPr>
            </w:pPr>
            <w:del w:id="922"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923" w:author="David Gravett" w:date="2019-12-01T10:21:00Z"/>
                <w:rFonts w:ascii="Times New Roman" w:hAnsi="Times New Roman" w:cs="Times New Roman"/>
                <w:sz w:val="24"/>
                <w:szCs w:val="24"/>
              </w:rPr>
            </w:pPr>
            <w:del w:id="924"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925" w:author="David Gravett" w:date="2019-12-01T10:21:00Z"/>
                <w:rFonts w:ascii="Times New Roman" w:hAnsi="Times New Roman" w:cs="Times New Roman"/>
                <w:sz w:val="24"/>
                <w:szCs w:val="24"/>
              </w:rPr>
            </w:pPr>
            <w:del w:id="926"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27" w:author="David Gravett" w:date="2019-12-01T10:21:00Z"/>
                <w:rFonts w:ascii="Times New Roman" w:hAnsi="Times New Roman" w:cs="Times New Roman"/>
                <w:sz w:val="24"/>
                <w:szCs w:val="24"/>
              </w:rPr>
            </w:pPr>
            <w:del w:id="928"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29" w:author="David Gravett" w:date="2019-12-01T10:21:00Z"/>
                <w:rFonts w:ascii="Times New Roman" w:hAnsi="Times New Roman" w:cs="Times New Roman"/>
                <w:sz w:val="24"/>
                <w:szCs w:val="24"/>
              </w:rPr>
            </w:pPr>
            <w:del w:id="930"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31" w:author="David Gravett" w:date="2019-12-01T10:21:00Z">
          <w:pPr>
            <w:spacing w:line="288" w:lineRule="auto"/>
          </w:pPr>
        </w:pPrChange>
      </w:pPr>
      <w:moveToRangeStart w:id="932" w:author="David Gravett" w:date="2019-12-01T10:21:00Z" w:name="move26088127"/>
      <w:moveTo w:id="933"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32"/>
    </w:p>
    <w:p w14:paraId="278401A6" w14:textId="77777777" w:rsidR="00BE50C5" w:rsidRDefault="00BE50C5" w:rsidP="00016618">
      <w:pPr>
        <w:spacing w:line="288" w:lineRule="auto"/>
        <w:jc w:val="both"/>
        <w:rPr>
          <w:ins w:id="934"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35" w:author="David Gravett" w:date="2019-12-01T10:21:00Z"/>
        </w:trPr>
        <w:tc>
          <w:tcPr>
            <w:tcW w:w="933" w:type="dxa"/>
          </w:tcPr>
          <w:p w14:paraId="6D906F59" w14:textId="6DE50D43"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38" w:author="David Gravett" w:date="2019-12-01T10:21:00Z"/>
                <w:rFonts w:ascii="Times New Roman" w:hAnsi="Times New Roman" w:cs="Times New Roman"/>
                <w:sz w:val="36"/>
                <w:szCs w:val="36"/>
              </w:rPr>
            </w:pPr>
            <w:ins w:id="939"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40" w:author="David Gravett" w:date="2019-12-01T10:21:00Z"/>
                <w:rFonts w:ascii="Times New Roman" w:hAnsi="Times New Roman" w:cs="Times New Roman"/>
                <w:sz w:val="36"/>
                <w:szCs w:val="36"/>
              </w:rPr>
            </w:pPr>
            <w:ins w:id="941"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42" w:author="David Gravett" w:date="2019-12-01T10:21:00Z"/>
                <w:rFonts w:ascii="Times New Roman" w:hAnsi="Times New Roman" w:cs="Times New Roman"/>
                <w:sz w:val="36"/>
                <w:szCs w:val="36"/>
              </w:rPr>
            </w:pPr>
            <w:ins w:id="943"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44" w:author="David Gravett" w:date="2019-12-01T10:21:00Z"/>
                <w:rFonts w:ascii="Times New Roman" w:hAnsi="Times New Roman" w:cs="Times New Roman"/>
                <w:sz w:val="36"/>
                <w:szCs w:val="36"/>
              </w:rPr>
            </w:pPr>
            <w:ins w:id="945"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46" w:author="David Gravett" w:date="2019-12-01T10:21:00Z"/>
                <w:rFonts w:ascii="Times New Roman" w:hAnsi="Times New Roman" w:cs="Times New Roman"/>
                <w:sz w:val="36"/>
                <w:szCs w:val="36"/>
              </w:rPr>
            </w:pPr>
            <w:ins w:id="947"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48" w:author="David Gravett" w:date="2019-12-01T10:21:00Z"/>
                <w:rFonts w:ascii="Times New Roman" w:hAnsi="Times New Roman" w:cs="Times New Roman"/>
                <w:sz w:val="36"/>
                <w:szCs w:val="36"/>
              </w:rPr>
            </w:pPr>
            <w:ins w:id="949"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50" w:author="David Gravett" w:date="2019-12-01T10:21:00Z"/>
        </w:trPr>
        <w:tc>
          <w:tcPr>
            <w:tcW w:w="933" w:type="dxa"/>
          </w:tcPr>
          <w:p w14:paraId="3B9A35D0" w14:textId="266E0B79"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53" w:author="David Gravett" w:date="2019-12-01T10:21:00Z"/>
                <w:rFonts w:ascii="Times New Roman" w:hAnsi="Times New Roman" w:cs="Times New Roman"/>
                <w:sz w:val="36"/>
                <w:szCs w:val="36"/>
              </w:rPr>
            </w:pPr>
            <w:ins w:id="954"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55" w:author="David Gravett" w:date="2019-12-01T10:21:00Z"/>
                <w:rFonts w:ascii="Times New Roman" w:hAnsi="Times New Roman" w:cs="Times New Roman"/>
                <w:sz w:val="36"/>
                <w:szCs w:val="36"/>
              </w:rPr>
            </w:pPr>
            <w:ins w:id="956"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57" w:author="David Gravett" w:date="2019-12-01T10:21:00Z"/>
                <w:rFonts w:ascii="Times New Roman" w:hAnsi="Times New Roman" w:cs="Times New Roman"/>
                <w:sz w:val="36"/>
                <w:szCs w:val="36"/>
              </w:rPr>
            </w:pPr>
            <w:ins w:id="958"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59" w:author="David Gravett" w:date="2019-12-01T10:21:00Z"/>
                <w:rFonts w:ascii="Times New Roman" w:hAnsi="Times New Roman" w:cs="Times New Roman"/>
                <w:sz w:val="36"/>
                <w:szCs w:val="36"/>
              </w:rPr>
            </w:pPr>
            <w:ins w:id="960"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61" w:author="David Gravett" w:date="2019-12-01T10:21:00Z"/>
                <w:rFonts w:ascii="Times New Roman" w:hAnsi="Times New Roman" w:cs="Times New Roman"/>
                <w:sz w:val="36"/>
                <w:szCs w:val="36"/>
              </w:rPr>
            </w:pPr>
            <w:ins w:id="962"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63" w:author="David Gravett" w:date="2019-12-01T10:21:00Z"/>
                <w:rFonts w:ascii="Times New Roman" w:hAnsi="Times New Roman" w:cs="Times New Roman"/>
                <w:sz w:val="36"/>
                <w:szCs w:val="36"/>
              </w:rPr>
            </w:pPr>
            <w:ins w:id="964"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65" w:author="David Gravett" w:date="2019-12-01T10:21:00Z"/>
        </w:trPr>
        <w:tc>
          <w:tcPr>
            <w:tcW w:w="933" w:type="dxa"/>
          </w:tcPr>
          <w:p w14:paraId="535B4265" w14:textId="625E0506"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68" w:author="David Gravett" w:date="2019-12-01T10:21:00Z"/>
                <w:rFonts w:ascii="Times New Roman" w:hAnsi="Times New Roman" w:cs="Times New Roman"/>
                <w:sz w:val="36"/>
                <w:szCs w:val="36"/>
              </w:rPr>
            </w:pPr>
            <w:ins w:id="969"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70" w:author="David Gravett" w:date="2019-12-01T10:21:00Z"/>
                <w:rFonts w:ascii="Times New Roman" w:hAnsi="Times New Roman" w:cs="Times New Roman"/>
                <w:sz w:val="36"/>
                <w:szCs w:val="36"/>
              </w:rPr>
            </w:pPr>
            <w:ins w:id="971"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72" w:author="David Gravett" w:date="2019-12-01T10:21:00Z"/>
                <w:rFonts w:ascii="Times New Roman" w:hAnsi="Times New Roman" w:cs="Times New Roman"/>
                <w:sz w:val="36"/>
                <w:szCs w:val="36"/>
              </w:rPr>
            </w:pPr>
            <w:ins w:id="973"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74" w:author="David Gravett" w:date="2019-12-01T10:21:00Z"/>
                <w:rFonts w:ascii="Times New Roman" w:hAnsi="Times New Roman" w:cs="Times New Roman"/>
                <w:sz w:val="36"/>
                <w:szCs w:val="36"/>
              </w:rPr>
            </w:pPr>
            <w:ins w:id="975"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76" w:author="David Gravett" w:date="2019-12-01T10:21:00Z"/>
                <w:rFonts w:ascii="Times New Roman" w:hAnsi="Times New Roman" w:cs="Times New Roman"/>
                <w:sz w:val="36"/>
                <w:szCs w:val="36"/>
              </w:rPr>
            </w:pPr>
            <w:ins w:id="977"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78" w:author="David Gravett" w:date="2019-12-01T10:21:00Z"/>
                <w:rFonts w:ascii="Times New Roman" w:hAnsi="Times New Roman" w:cs="Times New Roman"/>
                <w:sz w:val="36"/>
                <w:szCs w:val="36"/>
              </w:rPr>
            </w:pPr>
            <w:ins w:id="979"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80" w:author="David Gravett" w:date="2019-12-01T10:21:00Z"/>
        </w:trPr>
        <w:tc>
          <w:tcPr>
            <w:tcW w:w="933" w:type="dxa"/>
          </w:tcPr>
          <w:p w14:paraId="57F36703" w14:textId="709251CB"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83" w:author="David Gravett" w:date="2019-12-01T10:21:00Z"/>
                <w:rFonts w:ascii="Times New Roman" w:hAnsi="Times New Roman" w:cs="Times New Roman"/>
                <w:sz w:val="36"/>
                <w:szCs w:val="36"/>
              </w:rPr>
            </w:pPr>
            <w:ins w:id="984"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85" w:author="David Gravett" w:date="2019-12-01T10:21:00Z"/>
                <w:rFonts w:ascii="Times New Roman" w:hAnsi="Times New Roman" w:cs="Times New Roman"/>
                <w:sz w:val="36"/>
                <w:szCs w:val="36"/>
              </w:rPr>
            </w:pPr>
            <w:ins w:id="986"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87" w:author="David Gravett" w:date="2019-12-01T10:21:00Z"/>
                <w:rFonts w:ascii="Times New Roman" w:hAnsi="Times New Roman" w:cs="Times New Roman"/>
                <w:sz w:val="36"/>
                <w:szCs w:val="36"/>
              </w:rPr>
            </w:pPr>
            <w:ins w:id="988"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89" w:author="David Gravett" w:date="2019-12-01T10:21:00Z"/>
                <w:rFonts w:ascii="Times New Roman" w:hAnsi="Times New Roman" w:cs="Times New Roman"/>
                <w:sz w:val="36"/>
                <w:szCs w:val="36"/>
              </w:rPr>
            </w:pPr>
            <w:ins w:id="990"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91" w:author="David Gravett" w:date="2019-12-01T10:21:00Z"/>
                <w:rFonts w:ascii="Times New Roman" w:hAnsi="Times New Roman" w:cs="Times New Roman"/>
                <w:sz w:val="36"/>
                <w:szCs w:val="36"/>
              </w:rPr>
            </w:pPr>
            <w:ins w:id="992"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93" w:author="David Gravett" w:date="2019-12-01T10:21:00Z"/>
                <w:rFonts w:ascii="Times New Roman" w:hAnsi="Times New Roman" w:cs="Times New Roman"/>
                <w:sz w:val="36"/>
                <w:szCs w:val="36"/>
              </w:rPr>
            </w:pPr>
            <w:ins w:id="994"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95" w:author="David Gravett" w:date="2019-12-01T10:21:00Z"/>
        </w:trPr>
        <w:tc>
          <w:tcPr>
            <w:tcW w:w="933" w:type="dxa"/>
          </w:tcPr>
          <w:p w14:paraId="66CCE07C" w14:textId="2F52360D"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98" w:author="David Gravett" w:date="2019-12-01T10:21:00Z"/>
                <w:rFonts w:ascii="Times New Roman" w:hAnsi="Times New Roman" w:cs="Times New Roman"/>
                <w:sz w:val="36"/>
                <w:szCs w:val="36"/>
              </w:rPr>
            </w:pPr>
            <w:ins w:id="999"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1000" w:author="David Gravett" w:date="2019-12-01T10:21:00Z"/>
                <w:rFonts w:ascii="Times New Roman" w:hAnsi="Times New Roman" w:cs="Times New Roman"/>
                <w:sz w:val="36"/>
                <w:szCs w:val="36"/>
              </w:rPr>
            </w:pPr>
            <w:ins w:id="1001"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1002" w:author="David Gravett" w:date="2019-12-01T10:21:00Z"/>
                <w:rFonts w:ascii="Times New Roman" w:hAnsi="Times New Roman" w:cs="Times New Roman"/>
                <w:sz w:val="36"/>
                <w:szCs w:val="36"/>
              </w:rPr>
            </w:pPr>
            <w:ins w:id="1003"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1004" w:author="David Gravett" w:date="2019-12-01T10:21:00Z"/>
                <w:rFonts w:ascii="Times New Roman" w:hAnsi="Times New Roman" w:cs="Times New Roman"/>
                <w:sz w:val="36"/>
                <w:szCs w:val="36"/>
              </w:rPr>
            </w:pPr>
            <w:ins w:id="1005"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1006" w:author="David Gravett" w:date="2019-12-01T10:21:00Z"/>
                <w:rFonts w:ascii="Times New Roman" w:hAnsi="Times New Roman" w:cs="Times New Roman"/>
                <w:sz w:val="36"/>
                <w:szCs w:val="36"/>
              </w:rPr>
            </w:pPr>
            <w:ins w:id="1007"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1008" w:author="David Gravett" w:date="2019-12-01T10:21:00Z"/>
                <w:rFonts w:ascii="Times New Roman" w:hAnsi="Times New Roman" w:cs="Times New Roman"/>
                <w:sz w:val="36"/>
                <w:szCs w:val="36"/>
              </w:rPr>
            </w:pPr>
            <w:ins w:id="1009"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1010" w:author="David Gravett" w:date="2019-12-01T10:21:00Z"/>
        </w:trPr>
        <w:tc>
          <w:tcPr>
            <w:tcW w:w="933" w:type="dxa"/>
          </w:tcPr>
          <w:p w14:paraId="44D7E6C6" w14:textId="7D754606" w:rsidR="00016618" w:rsidRPr="00016618" w:rsidRDefault="00016618" w:rsidP="00016618">
            <w:pPr>
              <w:jc w:val="center"/>
              <w:rPr>
                <w:ins w:id="1011" w:author="David Gravett" w:date="2019-12-01T10:21:00Z"/>
                <w:rFonts w:ascii="Times New Roman" w:hAnsi="Times New Roman" w:cs="Times New Roman"/>
                <w:sz w:val="36"/>
                <w:szCs w:val="36"/>
              </w:rPr>
            </w:pPr>
            <w:ins w:id="1012"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1013" w:author="David Gravett" w:date="2019-12-01T10:21:00Z"/>
                <w:rFonts w:ascii="Times New Roman" w:hAnsi="Times New Roman" w:cs="Times New Roman"/>
                <w:sz w:val="36"/>
                <w:szCs w:val="36"/>
              </w:rPr>
            </w:pPr>
            <w:ins w:id="1014"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1015" w:author="David Gravett" w:date="2019-12-01T10:21:00Z"/>
                <w:rFonts w:ascii="Times New Roman" w:hAnsi="Times New Roman" w:cs="Times New Roman"/>
                <w:sz w:val="36"/>
                <w:szCs w:val="36"/>
              </w:rPr>
            </w:pPr>
            <w:ins w:id="1016"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1017" w:author="David Gravett" w:date="2019-12-01T10:21:00Z"/>
                <w:rFonts w:ascii="Times New Roman" w:hAnsi="Times New Roman" w:cs="Times New Roman"/>
                <w:sz w:val="36"/>
                <w:szCs w:val="36"/>
              </w:rPr>
            </w:pPr>
            <w:ins w:id="1018"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1019" w:author="David Gravett" w:date="2019-12-01T10:21:00Z"/>
                <w:rFonts w:ascii="Times New Roman" w:hAnsi="Times New Roman" w:cs="Times New Roman"/>
                <w:sz w:val="36"/>
                <w:szCs w:val="36"/>
              </w:rPr>
            </w:pPr>
            <w:ins w:id="1020"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1021" w:author="David Gravett" w:date="2019-12-01T10:21:00Z"/>
                <w:rFonts w:ascii="Times New Roman" w:hAnsi="Times New Roman" w:cs="Times New Roman"/>
                <w:sz w:val="36"/>
                <w:szCs w:val="36"/>
              </w:rPr>
            </w:pPr>
            <w:ins w:id="1022"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1023" w:author="David Gravett" w:date="2019-12-01T10:21:00Z"/>
                <w:rFonts w:ascii="Times New Roman" w:hAnsi="Times New Roman" w:cs="Times New Roman"/>
                <w:sz w:val="36"/>
                <w:szCs w:val="36"/>
              </w:rPr>
            </w:pPr>
            <w:ins w:id="1024"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1025" w:author="David Gravett" w:date="2019-12-01T10:21:00Z"/>
        </w:trPr>
        <w:tc>
          <w:tcPr>
            <w:tcW w:w="933" w:type="dxa"/>
          </w:tcPr>
          <w:p w14:paraId="71518CE4" w14:textId="2211EBF1" w:rsidR="00016618" w:rsidRPr="00016618" w:rsidRDefault="00016618" w:rsidP="00016618">
            <w:pPr>
              <w:jc w:val="center"/>
              <w:rPr>
                <w:ins w:id="1026" w:author="David Gravett" w:date="2019-12-01T10:21:00Z"/>
                <w:rFonts w:ascii="Times New Roman" w:hAnsi="Times New Roman" w:cs="Times New Roman"/>
                <w:sz w:val="36"/>
                <w:szCs w:val="36"/>
              </w:rPr>
            </w:pPr>
            <w:ins w:id="1027"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28" w:author="David Gravett" w:date="2019-12-01T10:21:00Z"/>
                <w:rFonts w:ascii="Times New Roman" w:hAnsi="Times New Roman" w:cs="Times New Roman"/>
                <w:sz w:val="36"/>
                <w:szCs w:val="36"/>
              </w:rPr>
            </w:pPr>
            <w:ins w:id="1029"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30" w:author="David Gravett" w:date="2019-12-01T10:21:00Z"/>
                <w:rFonts w:ascii="Times New Roman" w:hAnsi="Times New Roman" w:cs="Times New Roman"/>
                <w:sz w:val="36"/>
                <w:szCs w:val="36"/>
              </w:rPr>
            </w:pPr>
            <w:ins w:id="1031"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32" w:author="David Gravett" w:date="2019-12-01T10:21:00Z"/>
                <w:rFonts w:ascii="Times New Roman" w:hAnsi="Times New Roman" w:cs="Times New Roman"/>
                <w:sz w:val="36"/>
                <w:szCs w:val="36"/>
              </w:rPr>
            </w:pPr>
            <w:ins w:id="1033"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34" w:author="David Gravett" w:date="2019-12-01T10:21:00Z"/>
                <w:rFonts w:ascii="Times New Roman" w:hAnsi="Times New Roman" w:cs="Times New Roman"/>
                <w:sz w:val="36"/>
                <w:szCs w:val="36"/>
              </w:rPr>
            </w:pPr>
            <w:ins w:id="1035"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36" w:author="David Gravett" w:date="2019-12-01T10:21:00Z"/>
                <w:rFonts w:ascii="Times New Roman" w:hAnsi="Times New Roman" w:cs="Times New Roman"/>
                <w:sz w:val="36"/>
                <w:szCs w:val="36"/>
              </w:rPr>
            </w:pPr>
            <w:ins w:id="1037"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38" w:author="David Gravett" w:date="2019-12-01T10:21:00Z"/>
                <w:rFonts w:ascii="Times New Roman" w:hAnsi="Times New Roman" w:cs="Times New Roman"/>
                <w:sz w:val="36"/>
                <w:szCs w:val="36"/>
              </w:rPr>
            </w:pPr>
            <w:ins w:id="1039"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40" w:author="David Gravett" w:date="2019-12-01T10:21:00Z"/>
          <w:rFonts w:ascii="Times New Roman" w:hAnsi="Times New Roman" w:cs="Times New Roman"/>
          <w:sz w:val="24"/>
          <w:szCs w:val="24"/>
          <w:lang w:val="en-US"/>
        </w:rPr>
      </w:pPr>
      <w:ins w:id="1041"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825D74" w:rsidRPr="00D103E4" w:rsidRDefault="00825D74" w:rsidP="00016618">
                              <w:pPr>
                                <w:pStyle w:val="Caption"/>
                                <w:jc w:val="center"/>
                                <w:rPr>
                                  <w:ins w:id="1042" w:author="David Gravett" w:date="2019-12-01T10:21:00Z"/>
                                  <w:rFonts w:ascii="Arial" w:eastAsia="Arial" w:hAnsi="Arial" w:cs="Arial"/>
                                  <w:noProof/>
                                  <w:lang w:val="en"/>
                                </w:rPr>
                              </w:pPr>
                              <w:ins w:id="1043"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2"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stroked="f">
                  <v:textbox inset="0,0,0,0">
                    <w:txbxContent>
                      <w:p w14:paraId="22F77CD2" w14:textId="6CD32865" w:rsidR="00825D74" w:rsidRPr="00D103E4" w:rsidRDefault="00825D74" w:rsidP="00016618">
                        <w:pPr>
                          <w:pStyle w:val="Caption"/>
                          <w:jc w:val="center"/>
                          <w:rPr>
                            <w:ins w:id="1044" w:author="David Gravett" w:date="2019-12-01T10:21:00Z"/>
                            <w:rFonts w:ascii="Arial" w:eastAsia="Arial" w:hAnsi="Arial" w:cs="Arial"/>
                            <w:noProof/>
                            <w:lang w:val="en"/>
                          </w:rPr>
                        </w:pPr>
                        <w:ins w:id="1045"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46"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47" w:author="David Gravett" w:date="2019-12-01T10:21:00Z"/>
          <w:rFonts w:ascii="Times New Roman" w:hAnsi="Times New Roman" w:cs="Times New Roman"/>
          <w:sz w:val="24"/>
          <w:szCs w:val="24"/>
          <w:lang w:val="en-US"/>
        </w:rPr>
      </w:pPr>
      <w:ins w:id="1048"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49"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50"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51"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52"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53"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54"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55"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56"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57"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58" w:author="David Gravett" w:date="2019-12-01T10:21:00Z"/>
          <w:rFonts w:asciiTheme="majorHAnsi" w:hAnsiTheme="majorHAnsi" w:cstheme="majorHAnsi"/>
          <w:color w:val="1F3864" w:themeColor="accent1" w:themeShade="80"/>
          <w:sz w:val="40"/>
          <w:szCs w:val="40"/>
        </w:rPr>
      </w:pPr>
      <w:ins w:id="105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60"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61" w:author="David Gravett" w:date="2019-12-01T10:21:00Z"/>
        </w:trPr>
        <w:tc>
          <w:tcPr>
            <w:tcW w:w="933" w:type="dxa"/>
          </w:tcPr>
          <w:p w14:paraId="25DAC49B" w14:textId="16EDC669"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66" w:author="David Gravett" w:date="2019-12-01T10:21:00Z"/>
                <w:rFonts w:ascii="Times New Roman" w:hAnsi="Times New Roman" w:cs="Times New Roman"/>
                <w:sz w:val="36"/>
                <w:szCs w:val="36"/>
              </w:rPr>
            </w:pPr>
            <w:ins w:id="1067"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68" w:author="David Gravett" w:date="2019-12-01T10:21:00Z"/>
                <w:rFonts w:ascii="Times New Roman" w:hAnsi="Times New Roman" w:cs="Times New Roman"/>
                <w:sz w:val="36"/>
                <w:szCs w:val="36"/>
              </w:rPr>
            </w:pPr>
            <w:ins w:id="1069"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70" w:author="David Gravett" w:date="2019-12-01T10:21:00Z"/>
                <w:rFonts w:ascii="Times New Roman" w:hAnsi="Times New Roman" w:cs="Times New Roman"/>
                <w:sz w:val="36"/>
                <w:szCs w:val="36"/>
              </w:rPr>
            </w:pPr>
            <w:ins w:id="1071"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72" w:author="David Gravett" w:date="2019-12-01T10:21:00Z"/>
                <w:rFonts w:ascii="Times New Roman" w:hAnsi="Times New Roman" w:cs="Times New Roman"/>
                <w:sz w:val="36"/>
                <w:szCs w:val="36"/>
              </w:rPr>
            </w:pPr>
            <w:ins w:id="1073"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74" w:author="David Gravett" w:date="2019-12-01T10:21:00Z"/>
                <w:rFonts w:ascii="Times New Roman" w:hAnsi="Times New Roman" w:cs="Times New Roman"/>
                <w:sz w:val="36"/>
                <w:szCs w:val="36"/>
              </w:rPr>
            </w:pPr>
            <w:ins w:id="1075"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76" w:author="David Gravett" w:date="2019-12-01T10:21:00Z"/>
        </w:trPr>
        <w:tc>
          <w:tcPr>
            <w:tcW w:w="933" w:type="dxa"/>
          </w:tcPr>
          <w:p w14:paraId="19D88635" w14:textId="21B80CD1"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81" w:author="David Gravett" w:date="2019-12-01T10:21:00Z"/>
                <w:rFonts w:ascii="Times New Roman" w:hAnsi="Times New Roman" w:cs="Times New Roman"/>
                <w:sz w:val="36"/>
                <w:szCs w:val="36"/>
              </w:rPr>
            </w:pPr>
            <w:ins w:id="1082"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83" w:author="David Gravett" w:date="2019-12-01T10:21:00Z"/>
                <w:rFonts w:ascii="Times New Roman" w:hAnsi="Times New Roman" w:cs="Times New Roman"/>
                <w:sz w:val="36"/>
                <w:szCs w:val="36"/>
              </w:rPr>
            </w:pPr>
            <w:ins w:id="1084"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85" w:author="David Gravett" w:date="2019-12-01T10:21:00Z"/>
                <w:rFonts w:ascii="Times New Roman" w:hAnsi="Times New Roman" w:cs="Times New Roman"/>
                <w:sz w:val="36"/>
                <w:szCs w:val="36"/>
              </w:rPr>
            </w:pPr>
            <w:ins w:id="1086"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87" w:author="David Gravett" w:date="2019-12-01T10:21:00Z"/>
                <w:rFonts w:ascii="Times New Roman" w:hAnsi="Times New Roman" w:cs="Times New Roman"/>
                <w:sz w:val="36"/>
                <w:szCs w:val="36"/>
              </w:rPr>
            </w:pPr>
            <w:ins w:id="1088"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89" w:author="David Gravett" w:date="2019-12-01T10:21:00Z"/>
                <w:rFonts w:ascii="Times New Roman" w:hAnsi="Times New Roman" w:cs="Times New Roman"/>
                <w:sz w:val="36"/>
                <w:szCs w:val="36"/>
              </w:rPr>
            </w:pPr>
            <w:ins w:id="1090"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91" w:author="David Gravett" w:date="2019-12-01T10:21:00Z"/>
        </w:trPr>
        <w:tc>
          <w:tcPr>
            <w:tcW w:w="933" w:type="dxa"/>
          </w:tcPr>
          <w:p w14:paraId="38C19A43" w14:textId="785CC76E"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96" w:author="David Gravett" w:date="2019-12-01T10:21:00Z"/>
                <w:rFonts w:ascii="Times New Roman" w:hAnsi="Times New Roman" w:cs="Times New Roman"/>
                <w:sz w:val="36"/>
                <w:szCs w:val="36"/>
              </w:rPr>
            </w:pPr>
            <w:ins w:id="1097"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98" w:author="David Gravett" w:date="2019-12-01T10:21:00Z"/>
                <w:rFonts w:ascii="Times New Roman" w:hAnsi="Times New Roman" w:cs="Times New Roman"/>
                <w:sz w:val="36"/>
                <w:szCs w:val="36"/>
              </w:rPr>
            </w:pPr>
            <w:ins w:id="1099"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100" w:author="David Gravett" w:date="2019-12-01T10:21:00Z"/>
                <w:rFonts w:ascii="Times New Roman" w:hAnsi="Times New Roman" w:cs="Times New Roman"/>
                <w:sz w:val="36"/>
                <w:szCs w:val="36"/>
              </w:rPr>
            </w:pPr>
            <w:ins w:id="1101"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102" w:author="David Gravett" w:date="2019-12-01T10:21:00Z"/>
                <w:rFonts w:ascii="Times New Roman" w:hAnsi="Times New Roman" w:cs="Times New Roman"/>
                <w:sz w:val="36"/>
                <w:szCs w:val="36"/>
              </w:rPr>
            </w:pPr>
            <w:ins w:id="1103"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104" w:author="David Gravett" w:date="2019-12-01T10:21:00Z"/>
                <w:rFonts w:ascii="Times New Roman" w:hAnsi="Times New Roman" w:cs="Times New Roman"/>
                <w:sz w:val="36"/>
                <w:szCs w:val="36"/>
              </w:rPr>
            </w:pPr>
            <w:ins w:id="1105"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106" w:author="David Gravett" w:date="2019-12-01T10:21:00Z"/>
        </w:trPr>
        <w:tc>
          <w:tcPr>
            <w:tcW w:w="933" w:type="dxa"/>
          </w:tcPr>
          <w:p w14:paraId="6874888F" w14:textId="6A528125"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111" w:author="David Gravett" w:date="2019-12-01T10:21:00Z"/>
                <w:rFonts w:ascii="Times New Roman" w:hAnsi="Times New Roman" w:cs="Times New Roman"/>
                <w:sz w:val="36"/>
                <w:szCs w:val="36"/>
              </w:rPr>
            </w:pPr>
            <w:ins w:id="1112"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113" w:author="David Gravett" w:date="2019-12-01T10:21:00Z"/>
                <w:rFonts w:ascii="Times New Roman" w:hAnsi="Times New Roman" w:cs="Times New Roman"/>
                <w:sz w:val="36"/>
                <w:szCs w:val="36"/>
              </w:rPr>
            </w:pPr>
            <w:ins w:id="1114"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115" w:author="David Gravett" w:date="2019-12-01T10:21:00Z"/>
                <w:rFonts w:ascii="Times New Roman" w:hAnsi="Times New Roman" w:cs="Times New Roman"/>
                <w:sz w:val="36"/>
                <w:szCs w:val="36"/>
              </w:rPr>
            </w:pPr>
            <w:ins w:id="1116"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117" w:author="David Gravett" w:date="2019-12-01T10:21:00Z"/>
                <w:rFonts w:ascii="Times New Roman" w:hAnsi="Times New Roman" w:cs="Times New Roman"/>
                <w:sz w:val="36"/>
                <w:szCs w:val="36"/>
              </w:rPr>
            </w:pPr>
            <w:ins w:id="1118"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119" w:author="David Gravett" w:date="2019-12-01T10:21:00Z"/>
                <w:rFonts w:ascii="Times New Roman" w:hAnsi="Times New Roman" w:cs="Times New Roman"/>
                <w:sz w:val="36"/>
                <w:szCs w:val="36"/>
              </w:rPr>
            </w:pPr>
            <w:ins w:id="1120"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121" w:author="David Gravett" w:date="2019-12-01T10:21:00Z"/>
        </w:trPr>
        <w:tc>
          <w:tcPr>
            <w:tcW w:w="933" w:type="dxa"/>
          </w:tcPr>
          <w:p w14:paraId="52585A82" w14:textId="0A535F6A"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26" w:author="David Gravett" w:date="2019-12-01T10:21:00Z"/>
                <w:rFonts w:ascii="Times New Roman" w:hAnsi="Times New Roman" w:cs="Times New Roman"/>
                <w:sz w:val="36"/>
                <w:szCs w:val="36"/>
              </w:rPr>
            </w:pPr>
            <w:ins w:id="1127"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28" w:author="David Gravett" w:date="2019-12-01T10:21:00Z"/>
                <w:rFonts w:ascii="Times New Roman" w:hAnsi="Times New Roman" w:cs="Times New Roman"/>
                <w:sz w:val="36"/>
                <w:szCs w:val="36"/>
              </w:rPr>
            </w:pPr>
            <w:ins w:id="1129"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30" w:author="David Gravett" w:date="2019-12-01T10:21:00Z"/>
                <w:rFonts w:ascii="Times New Roman" w:hAnsi="Times New Roman" w:cs="Times New Roman"/>
                <w:sz w:val="36"/>
                <w:szCs w:val="36"/>
              </w:rPr>
            </w:pPr>
            <w:ins w:id="1131"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32" w:author="David Gravett" w:date="2019-12-01T10:21:00Z"/>
                <w:rFonts w:ascii="Times New Roman" w:hAnsi="Times New Roman" w:cs="Times New Roman"/>
                <w:sz w:val="36"/>
                <w:szCs w:val="36"/>
              </w:rPr>
            </w:pPr>
            <w:ins w:id="1133"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34" w:author="David Gravett" w:date="2019-12-01T10:21:00Z"/>
                <w:rFonts w:ascii="Times New Roman" w:hAnsi="Times New Roman" w:cs="Times New Roman"/>
                <w:sz w:val="36"/>
                <w:szCs w:val="36"/>
              </w:rPr>
            </w:pPr>
            <w:ins w:id="1135"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36" w:author="David Gravett" w:date="2019-12-01T10:21:00Z"/>
        </w:trPr>
        <w:tc>
          <w:tcPr>
            <w:tcW w:w="933" w:type="dxa"/>
          </w:tcPr>
          <w:p w14:paraId="6141216C" w14:textId="658C9479" w:rsidR="00016618" w:rsidRPr="00016618" w:rsidRDefault="00016618" w:rsidP="00016618">
            <w:pPr>
              <w:jc w:val="center"/>
              <w:rPr>
                <w:ins w:id="1137" w:author="David Gravett" w:date="2019-12-01T10:21:00Z"/>
                <w:rFonts w:ascii="Times New Roman" w:hAnsi="Times New Roman" w:cs="Times New Roman"/>
                <w:sz w:val="36"/>
                <w:szCs w:val="36"/>
              </w:rPr>
            </w:pPr>
            <w:ins w:id="1138"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39" w:author="David Gravett" w:date="2019-12-01T10:21:00Z"/>
                <w:rFonts w:ascii="Times New Roman" w:hAnsi="Times New Roman" w:cs="Times New Roman"/>
                <w:sz w:val="36"/>
                <w:szCs w:val="36"/>
              </w:rPr>
            </w:pPr>
            <w:ins w:id="1140"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41" w:author="David Gravett" w:date="2019-12-01T10:21:00Z"/>
                <w:rFonts w:ascii="Times New Roman" w:hAnsi="Times New Roman" w:cs="Times New Roman"/>
                <w:sz w:val="36"/>
                <w:szCs w:val="36"/>
              </w:rPr>
            </w:pPr>
            <w:ins w:id="1142"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43" w:author="David Gravett" w:date="2019-12-01T10:21:00Z"/>
                <w:rFonts w:ascii="Times New Roman" w:hAnsi="Times New Roman" w:cs="Times New Roman"/>
                <w:sz w:val="36"/>
                <w:szCs w:val="36"/>
              </w:rPr>
            </w:pPr>
            <w:ins w:id="1144"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45" w:author="David Gravett" w:date="2019-12-01T10:21:00Z"/>
                <w:rFonts w:ascii="Times New Roman" w:hAnsi="Times New Roman" w:cs="Times New Roman"/>
                <w:sz w:val="36"/>
                <w:szCs w:val="36"/>
              </w:rPr>
            </w:pPr>
            <w:ins w:id="1146"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47" w:author="David Gravett" w:date="2019-12-01T10:21:00Z"/>
                <w:rFonts w:ascii="Times New Roman" w:hAnsi="Times New Roman" w:cs="Times New Roman"/>
                <w:sz w:val="36"/>
                <w:szCs w:val="36"/>
              </w:rPr>
            </w:pPr>
            <w:ins w:id="1148"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49" w:author="David Gravett" w:date="2019-12-01T10:21:00Z"/>
                <w:rFonts w:ascii="Times New Roman" w:hAnsi="Times New Roman" w:cs="Times New Roman"/>
                <w:sz w:val="36"/>
                <w:szCs w:val="36"/>
              </w:rPr>
            </w:pPr>
            <w:ins w:id="1150"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51" w:author="David Gravett" w:date="2019-12-01T10:21:00Z"/>
        </w:trPr>
        <w:tc>
          <w:tcPr>
            <w:tcW w:w="933" w:type="dxa"/>
          </w:tcPr>
          <w:p w14:paraId="1D5D7470" w14:textId="00E8F556" w:rsidR="00016618" w:rsidRPr="00016618" w:rsidRDefault="00016618" w:rsidP="00016618">
            <w:pPr>
              <w:jc w:val="center"/>
              <w:rPr>
                <w:ins w:id="1152" w:author="David Gravett" w:date="2019-12-01T10:21:00Z"/>
                <w:rFonts w:ascii="Times New Roman" w:hAnsi="Times New Roman" w:cs="Times New Roman"/>
                <w:sz w:val="36"/>
                <w:szCs w:val="36"/>
              </w:rPr>
            </w:pPr>
            <w:ins w:id="1153"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54" w:author="David Gravett" w:date="2019-12-01T10:21:00Z"/>
                <w:rFonts w:ascii="Times New Roman" w:hAnsi="Times New Roman" w:cs="Times New Roman"/>
                <w:sz w:val="36"/>
                <w:szCs w:val="36"/>
              </w:rPr>
            </w:pPr>
            <w:ins w:id="1155"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56" w:author="David Gravett" w:date="2019-12-01T10:21:00Z"/>
                <w:rFonts w:ascii="Times New Roman" w:hAnsi="Times New Roman" w:cs="Times New Roman"/>
                <w:sz w:val="36"/>
                <w:szCs w:val="36"/>
              </w:rPr>
            </w:pPr>
            <w:ins w:id="1157"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58" w:author="David Gravett" w:date="2019-12-01T10:21:00Z"/>
                <w:rFonts w:ascii="Times New Roman" w:hAnsi="Times New Roman" w:cs="Times New Roman"/>
                <w:sz w:val="36"/>
                <w:szCs w:val="36"/>
              </w:rPr>
            </w:pPr>
            <w:ins w:id="1159"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60" w:author="David Gravett" w:date="2019-12-01T10:21:00Z"/>
                <w:rFonts w:ascii="Times New Roman" w:hAnsi="Times New Roman" w:cs="Times New Roman"/>
                <w:sz w:val="36"/>
                <w:szCs w:val="36"/>
              </w:rPr>
            </w:pPr>
            <w:ins w:id="1161"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62" w:author="David Gravett" w:date="2019-12-01T10:21:00Z"/>
                <w:rFonts w:ascii="Times New Roman" w:hAnsi="Times New Roman" w:cs="Times New Roman"/>
                <w:sz w:val="36"/>
                <w:szCs w:val="36"/>
              </w:rPr>
            </w:pPr>
            <w:ins w:id="1163"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64" w:author="David Gravett" w:date="2019-12-01T10:21:00Z"/>
                <w:rFonts w:ascii="Times New Roman" w:hAnsi="Times New Roman" w:cs="Times New Roman"/>
                <w:sz w:val="36"/>
                <w:szCs w:val="36"/>
              </w:rPr>
            </w:pPr>
            <w:ins w:id="1165"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66" w:author="David Gravett" w:date="2019-12-01T10:21:00Z"/>
          <w:rFonts w:ascii="Times New Roman" w:hAnsi="Times New Roman" w:cs="Times New Roman"/>
          <w:sz w:val="24"/>
          <w:szCs w:val="24"/>
          <w:lang w:val="en-US"/>
        </w:rPr>
      </w:pPr>
      <w:ins w:id="1167"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825D74" w:rsidRPr="00D103E4" w:rsidRDefault="00825D74" w:rsidP="00016618">
                              <w:pPr>
                                <w:pStyle w:val="Caption"/>
                                <w:jc w:val="center"/>
                                <w:rPr>
                                  <w:ins w:id="1168" w:author="David Gravett" w:date="2019-12-01T10:21:00Z"/>
                                  <w:rFonts w:ascii="Arial" w:eastAsia="Arial" w:hAnsi="Arial" w:cs="Arial"/>
                                  <w:noProof/>
                                  <w:lang w:val="en"/>
                                </w:rPr>
                              </w:pPr>
                              <w:ins w:id="1169"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3"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stroked="f">
                  <v:textbox inset="0,0,0,0">
                    <w:txbxContent>
                      <w:p w14:paraId="4BDE8B54" w14:textId="2FA314D9" w:rsidR="00825D74" w:rsidRPr="00D103E4" w:rsidRDefault="00825D74" w:rsidP="00016618">
                        <w:pPr>
                          <w:pStyle w:val="Caption"/>
                          <w:jc w:val="center"/>
                          <w:rPr>
                            <w:ins w:id="1170" w:author="David Gravett" w:date="2019-12-01T10:21:00Z"/>
                            <w:rFonts w:ascii="Arial" w:eastAsia="Arial" w:hAnsi="Arial" w:cs="Arial"/>
                            <w:noProof/>
                            <w:lang w:val="en"/>
                          </w:rPr>
                        </w:pPr>
                        <w:ins w:id="1171"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72" w:author="David Gravett" w:date="2019-12-01T10:21:00Z"/>
        </w:trPr>
        <w:tc>
          <w:tcPr>
            <w:tcW w:w="432" w:type="dxa"/>
          </w:tcPr>
          <w:p w14:paraId="6A672990"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79" w:author="David Gravett" w:date="2019-12-01T10:21:00Z"/>
                <w:rFonts w:ascii="Times New Roman" w:hAnsi="Times New Roman" w:cs="Times New Roman"/>
                <w:sz w:val="24"/>
                <w:szCs w:val="24"/>
              </w:rPr>
            </w:pPr>
            <w:del w:id="1180"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81" w:author="David Gravett" w:date="2019-12-01T10:21:00Z"/>
                <w:rFonts w:ascii="Times New Roman" w:hAnsi="Times New Roman" w:cs="Times New Roman"/>
                <w:sz w:val="24"/>
                <w:szCs w:val="24"/>
              </w:rPr>
            </w:pPr>
            <w:del w:id="1182"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83" w:author="David Gravett" w:date="2019-12-01T10:21:00Z"/>
                <w:rFonts w:ascii="Times New Roman" w:hAnsi="Times New Roman" w:cs="Times New Roman"/>
                <w:sz w:val="24"/>
                <w:szCs w:val="24"/>
              </w:rPr>
            </w:pPr>
            <w:del w:id="1184"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85" w:author="David Gravett" w:date="2019-12-01T10:21:00Z"/>
                <w:rFonts w:ascii="Times New Roman" w:hAnsi="Times New Roman" w:cs="Times New Roman"/>
                <w:sz w:val="24"/>
                <w:szCs w:val="24"/>
              </w:rPr>
            </w:pPr>
            <w:del w:id="1186"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87" w:author="David Gravett" w:date="2019-12-01T10:21:00Z"/>
        </w:trPr>
        <w:tc>
          <w:tcPr>
            <w:tcW w:w="432" w:type="dxa"/>
          </w:tcPr>
          <w:p w14:paraId="1E1E774E"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94" w:author="David Gravett" w:date="2019-12-01T10:21:00Z"/>
                <w:rFonts w:ascii="Times New Roman" w:hAnsi="Times New Roman" w:cs="Times New Roman"/>
                <w:sz w:val="24"/>
                <w:szCs w:val="24"/>
              </w:rPr>
            </w:pPr>
            <w:del w:id="1195"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96" w:author="David Gravett" w:date="2019-12-01T10:21:00Z"/>
                <w:rFonts w:ascii="Times New Roman" w:hAnsi="Times New Roman" w:cs="Times New Roman"/>
                <w:sz w:val="24"/>
                <w:szCs w:val="24"/>
              </w:rPr>
            </w:pPr>
            <w:del w:id="1197"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98" w:author="David Gravett" w:date="2019-12-01T10:21:00Z"/>
                <w:rFonts w:ascii="Times New Roman" w:hAnsi="Times New Roman" w:cs="Times New Roman"/>
                <w:sz w:val="24"/>
                <w:szCs w:val="24"/>
              </w:rPr>
            </w:pPr>
            <w:del w:id="1199"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200" w:author="David Gravett" w:date="2019-12-01T10:21:00Z"/>
                <w:rFonts w:ascii="Times New Roman" w:hAnsi="Times New Roman" w:cs="Times New Roman"/>
                <w:sz w:val="24"/>
                <w:szCs w:val="24"/>
              </w:rPr>
            </w:pPr>
            <w:del w:id="1201"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202" w:author="David Gravett" w:date="2019-12-01T10:21:00Z"/>
        </w:trPr>
        <w:tc>
          <w:tcPr>
            <w:tcW w:w="432" w:type="dxa"/>
          </w:tcPr>
          <w:p w14:paraId="67579085"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209" w:author="David Gravett" w:date="2019-12-01T10:21:00Z"/>
                <w:rFonts w:ascii="Times New Roman" w:hAnsi="Times New Roman" w:cs="Times New Roman"/>
                <w:sz w:val="24"/>
                <w:szCs w:val="24"/>
              </w:rPr>
            </w:pPr>
            <w:del w:id="1210"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211" w:author="David Gravett" w:date="2019-12-01T10:21:00Z"/>
                <w:rFonts w:ascii="Times New Roman" w:hAnsi="Times New Roman" w:cs="Times New Roman"/>
                <w:sz w:val="24"/>
                <w:szCs w:val="24"/>
              </w:rPr>
            </w:pPr>
            <w:del w:id="1212"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213" w:author="David Gravett" w:date="2019-12-01T10:21:00Z"/>
                <w:rFonts w:ascii="Times New Roman" w:hAnsi="Times New Roman" w:cs="Times New Roman"/>
                <w:sz w:val="24"/>
                <w:szCs w:val="24"/>
              </w:rPr>
            </w:pPr>
            <w:del w:id="1214"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215" w:author="David Gravett" w:date="2019-12-01T10:21:00Z"/>
                <w:rFonts w:ascii="Times New Roman" w:hAnsi="Times New Roman" w:cs="Times New Roman"/>
                <w:sz w:val="24"/>
                <w:szCs w:val="24"/>
              </w:rPr>
            </w:pPr>
            <w:del w:id="1216"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217" w:author="David Gravett" w:date="2019-12-01T10:21:00Z"/>
        </w:trPr>
        <w:tc>
          <w:tcPr>
            <w:tcW w:w="432" w:type="dxa"/>
          </w:tcPr>
          <w:p w14:paraId="472C2046" w14:textId="77777777"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24" w:author="David Gravett" w:date="2019-12-01T10:21:00Z"/>
                <w:rFonts w:ascii="Times New Roman" w:hAnsi="Times New Roman" w:cs="Times New Roman"/>
                <w:sz w:val="24"/>
                <w:szCs w:val="24"/>
              </w:rPr>
            </w:pPr>
            <w:del w:id="1225"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26" w:author="David Gravett" w:date="2019-12-01T10:21:00Z"/>
                <w:rFonts w:ascii="Times New Roman" w:hAnsi="Times New Roman" w:cs="Times New Roman"/>
                <w:sz w:val="24"/>
                <w:szCs w:val="24"/>
              </w:rPr>
            </w:pPr>
            <w:del w:id="1227"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28" w:author="David Gravett" w:date="2019-12-01T10:21:00Z"/>
                <w:rFonts w:ascii="Times New Roman" w:hAnsi="Times New Roman" w:cs="Times New Roman"/>
                <w:sz w:val="24"/>
                <w:szCs w:val="24"/>
              </w:rPr>
            </w:pPr>
            <w:del w:id="1229"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30" w:author="David Gravett" w:date="2019-12-01T10:21:00Z"/>
                <w:rFonts w:ascii="Times New Roman" w:hAnsi="Times New Roman" w:cs="Times New Roman"/>
                <w:sz w:val="24"/>
                <w:szCs w:val="24"/>
              </w:rPr>
            </w:pPr>
            <w:del w:id="1231"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32" w:author="David Gravett" w:date="2019-12-01T10:21:00Z"/>
        </w:trPr>
        <w:tc>
          <w:tcPr>
            <w:tcW w:w="432" w:type="dxa"/>
          </w:tcPr>
          <w:p w14:paraId="6E4EC446"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39" w:author="David Gravett" w:date="2019-12-01T10:21:00Z"/>
                <w:rFonts w:ascii="Times New Roman" w:hAnsi="Times New Roman" w:cs="Times New Roman"/>
                <w:sz w:val="24"/>
                <w:szCs w:val="24"/>
              </w:rPr>
            </w:pPr>
            <w:del w:id="1240"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41" w:author="David Gravett" w:date="2019-12-01T10:21:00Z"/>
                <w:rFonts w:ascii="Times New Roman" w:hAnsi="Times New Roman" w:cs="Times New Roman"/>
                <w:sz w:val="24"/>
                <w:szCs w:val="24"/>
              </w:rPr>
            </w:pPr>
            <w:del w:id="1242"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43" w:author="David Gravett" w:date="2019-12-01T10:21:00Z"/>
                <w:rFonts w:ascii="Times New Roman" w:hAnsi="Times New Roman" w:cs="Times New Roman"/>
                <w:sz w:val="24"/>
                <w:szCs w:val="24"/>
              </w:rPr>
            </w:pPr>
            <w:del w:id="1244"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45" w:author="David Gravett" w:date="2019-12-01T10:21:00Z"/>
                <w:rFonts w:ascii="Times New Roman" w:hAnsi="Times New Roman" w:cs="Times New Roman"/>
                <w:sz w:val="24"/>
                <w:szCs w:val="24"/>
              </w:rPr>
            </w:pPr>
            <w:del w:id="1246"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47" w:author="David Gravett" w:date="2019-12-01T10:21:00Z"/>
        </w:trPr>
        <w:tc>
          <w:tcPr>
            <w:tcW w:w="432" w:type="dxa"/>
          </w:tcPr>
          <w:p w14:paraId="57B30C96" w14:textId="678C772C" w:rsidR="00E246BB" w:rsidRDefault="00E246BB" w:rsidP="003B3061">
            <w:pPr>
              <w:rPr>
                <w:del w:id="1248" w:author="David Gravett" w:date="2019-12-01T10:21:00Z"/>
                <w:rFonts w:ascii="Times New Roman" w:hAnsi="Times New Roman" w:cs="Times New Roman"/>
                <w:sz w:val="24"/>
                <w:szCs w:val="24"/>
              </w:rPr>
            </w:pPr>
            <w:del w:id="1249"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50" w:author="David Gravett" w:date="2019-12-01T10:21:00Z"/>
                <w:rFonts w:ascii="Times New Roman" w:hAnsi="Times New Roman" w:cs="Times New Roman"/>
                <w:sz w:val="24"/>
                <w:szCs w:val="24"/>
              </w:rPr>
            </w:pPr>
            <w:del w:id="1251"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52" w:author="David Gravett" w:date="2019-12-01T10:21:00Z"/>
                <w:rFonts w:ascii="Times New Roman" w:hAnsi="Times New Roman" w:cs="Times New Roman"/>
                <w:sz w:val="24"/>
                <w:szCs w:val="24"/>
              </w:rPr>
            </w:pPr>
            <w:del w:id="1253"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54" w:author="David Gravett" w:date="2019-12-01T10:21:00Z"/>
                <w:rFonts w:ascii="Times New Roman" w:hAnsi="Times New Roman" w:cs="Times New Roman"/>
                <w:sz w:val="24"/>
                <w:szCs w:val="24"/>
              </w:rPr>
            </w:pPr>
            <w:del w:id="1255"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56" w:author="David Gravett" w:date="2019-12-01T10:21:00Z"/>
                <w:rFonts w:ascii="Times New Roman" w:hAnsi="Times New Roman" w:cs="Times New Roman"/>
                <w:sz w:val="24"/>
                <w:szCs w:val="24"/>
              </w:rPr>
            </w:pPr>
            <w:del w:id="1257"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58" w:author="David Gravett" w:date="2019-12-01T10:21:00Z"/>
                <w:rFonts w:ascii="Times New Roman" w:hAnsi="Times New Roman" w:cs="Times New Roman"/>
                <w:sz w:val="24"/>
                <w:szCs w:val="24"/>
              </w:rPr>
            </w:pPr>
            <w:del w:id="1259"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60" w:author="David Gravett" w:date="2019-12-01T10:21:00Z"/>
                <w:rFonts w:ascii="Times New Roman" w:hAnsi="Times New Roman" w:cs="Times New Roman"/>
                <w:sz w:val="24"/>
                <w:szCs w:val="24"/>
              </w:rPr>
            </w:pPr>
            <w:del w:id="1261"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62" w:author="David Gravett" w:date="2019-12-01T10:21:00Z"/>
        </w:trPr>
        <w:tc>
          <w:tcPr>
            <w:tcW w:w="432" w:type="dxa"/>
          </w:tcPr>
          <w:p w14:paraId="12C68F82" w14:textId="77777777" w:rsidR="00E246BB" w:rsidRDefault="00E246BB" w:rsidP="003B3061">
            <w:pPr>
              <w:rPr>
                <w:del w:id="1263" w:author="David Gravett" w:date="2019-12-01T10:21:00Z"/>
                <w:rFonts w:ascii="Times New Roman" w:hAnsi="Times New Roman" w:cs="Times New Roman"/>
                <w:sz w:val="24"/>
                <w:szCs w:val="24"/>
              </w:rPr>
            </w:pPr>
            <w:del w:id="1264"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65" w:author="David Gravett" w:date="2019-12-01T10:21:00Z"/>
                <w:rFonts w:ascii="Times New Roman" w:hAnsi="Times New Roman" w:cs="Times New Roman"/>
                <w:sz w:val="24"/>
                <w:szCs w:val="24"/>
              </w:rPr>
            </w:pPr>
            <w:del w:id="1266"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67" w:author="David Gravett" w:date="2019-12-01T10:21:00Z"/>
                <w:rFonts w:ascii="Times New Roman" w:hAnsi="Times New Roman" w:cs="Times New Roman"/>
                <w:sz w:val="24"/>
                <w:szCs w:val="24"/>
              </w:rPr>
            </w:pPr>
            <w:del w:id="1268"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69" w:author="David Gravett" w:date="2019-12-01T10:21:00Z"/>
                <w:rFonts w:ascii="Times New Roman" w:hAnsi="Times New Roman" w:cs="Times New Roman"/>
                <w:sz w:val="24"/>
                <w:szCs w:val="24"/>
              </w:rPr>
            </w:pPr>
            <w:del w:id="1270"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71" w:author="David Gravett" w:date="2019-12-01T10:21:00Z"/>
                <w:rFonts w:ascii="Times New Roman" w:hAnsi="Times New Roman" w:cs="Times New Roman"/>
                <w:sz w:val="24"/>
                <w:szCs w:val="24"/>
              </w:rPr>
            </w:pPr>
            <w:del w:id="1272"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73" w:author="David Gravett" w:date="2019-12-01T10:21:00Z"/>
                <w:rFonts w:ascii="Times New Roman" w:hAnsi="Times New Roman" w:cs="Times New Roman"/>
                <w:sz w:val="24"/>
                <w:szCs w:val="24"/>
              </w:rPr>
            </w:pPr>
            <w:del w:id="1274"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75" w:author="David Gravett" w:date="2019-12-01T10:21:00Z"/>
                <w:rFonts w:ascii="Times New Roman" w:hAnsi="Times New Roman" w:cs="Times New Roman"/>
                <w:sz w:val="24"/>
                <w:szCs w:val="24"/>
              </w:rPr>
            </w:pPr>
            <w:del w:id="1276"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77"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78"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79"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80"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81"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82"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83"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84"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85"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86"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87" w:author="David Gravett" w:date="2019-12-01T10:21:00Z"/>
          <w:rFonts w:ascii="Times New Roman" w:hAnsi="Times New Roman" w:cs="Times New Roman"/>
          <w:sz w:val="24"/>
          <w:szCs w:val="24"/>
          <w:lang w:val="en-US"/>
        </w:rPr>
      </w:pPr>
      <w:ins w:id="128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89"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90" w:author="David Gravett" w:date="2019-12-01T10:21:00Z"/>
          <w:rFonts w:ascii="Times New Roman" w:hAnsi="Times New Roman"/>
          <w:sz w:val="24"/>
          <w:rPrChange w:id="1291" w:author="David Gravett" w:date="2019-12-01T10:21:00Z">
            <w:rPr>
              <w:moveFrom w:id="1292" w:author="David Gravett" w:date="2019-12-01T10:21:00Z"/>
              <w:rFonts w:ascii="Times New Roman" w:hAnsi="Times New Roman" w:cs="Times New Roman"/>
              <w:sz w:val="24"/>
              <w:szCs w:val="24"/>
              <w:lang w:val="en-US"/>
            </w:rPr>
          </w:rPrChange>
        </w:rPr>
        <w:pPrChange w:id="1293" w:author="David Gravett" w:date="2019-12-01T10:21:00Z">
          <w:pPr>
            <w:spacing w:line="288" w:lineRule="auto"/>
          </w:pPr>
        </w:pPrChange>
      </w:pPr>
      <w:moveFromRangeStart w:id="1294" w:author="David Gravett" w:date="2019-12-01T10:21:00Z" w:name="move26088126"/>
    </w:p>
    <w:p w14:paraId="3208B661" w14:textId="134971F2" w:rsidR="005F2D99" w:rsidRDefault="005F2D99">
      <w:pPr>
        <w:jc w:val="both"/>
        <w:rPr>
          <w:moveFrom w:id="1295" w:author="David Gravett" w:date="2019-12-01T10:21:00Z"/>
          <w:rFonts w:ascii="Times New Roman" w:hAnsi="Times New Roman"/>
          <w:sz w:val="24"/>
          <w:rPrChange w:id="1296" w:author="David Gravett" w:date="2019-12-01T10:21:00Z">
            <w:rPr>
              <w:moveFrom w:id="1297" w:author="David Gravett" w:date="2019-12-01T10:21:00Z"/>
              <w:rFonts w:ascii="Times New Roman" w:hAnsi="Times New Roman" w:cs="Times New Roman"/>
              <w:sz w:val="24"/>
              <w:szCs w:val="24"/>
              <w:lang w:val="en-US"/>
            </w:rPr>
          </w:rPrChange>
        </w:rPr>
        <w:pPrChange w:id="1298" w:author="David Gravett" w:date="2019-12-01T10:21:00Z">
          <w:pPr>
            <w:spacing w:line="288" w:lineRule="auto"/>
          </w:pPr>
        </w:pPrChange>
      </w:pPr>
    </w:p>
    <w:p w14:paraId="03A50811" w14:textId="6D331BA9" w:rsidR="005F2D99" w:rsidRDefault="005F2D99">
      <w:pPr>
        <w:jc w:val="both"/>
        <w:rPr>
          <w:moveFrom w:id="1299" w:author="David Gravett" w:date="2019-12-01T10:21:00Z"/>
          <w:rFonts w:ascii="Times New Roman" w:hAnsi="Times New Roman"/>
          <w:sz w:val="24"/>
          <w:rPrChange w:id="1300" w:author="David Gravett" w:date="2019-12-01T10:21:00Z">
            <w:rPr>
              <w:moveFrom w:id="1301" w:author="David Gravett" w:date="2019-12-01T10:21:00Z"/>
              <w:rFonts w:ascii="Times New Roman" w:hAnsi="Times New Roman" w:cs="Times New Roman"/>
              <w:sz w:val="24"/>
              <w:szCs w:val="24"/>
              <w:lang w:val="en-US"/>
            </w:rPr>
          </w:rPrChange>
        </w:rPr>
        <w:pPrChange w:id="1302" w:author="David Gravett" w:date="2019-12-01T10:21:00Z">
          <w:pPr>
            <w:spacing w:line="288" w:lineRule="auto"/>
          </w:pPr>
        </w:pPrChange>
      </w:pPr>
    </w:p>
    <w:p w14:paraId="5CB91808" w14:textId="43DBCBA4" w:rsidR="005F2D99" w:rsidRDefault="005F2D99">
      <w:pPr>
        <w:jc w:val="both"/>
        <w:rPr>
          <w:moveFrom w:id="1303" w:author="David Gravett" w:date="2019-12-01T10:21:00Z"/>
          <w:rFonts w:ascii="Times New Roman" w:hAnsi="Times New Roman"/>
          <w:sz w:val="24"/>
          <w:rPrChange w:id="1304" w:author="David Gravett" w:date="2019-12-01T10:21:00Z">
            <w:rPr>
              <w:moveFrom w:id="1305" w:author="David Gravett" w:date="2019-12-01T10:21:00Z"/>
              <w:rFonts w:ascii="Times New Roman" w:hAnsi="Times New Roman" w:cs="Times New Roman"/>
              <w:sz w:val="24"/>
              <w:szCs w:val="24"/>
              <w:lang w:val="en-US"/>
            </w:rPr>
          </w:rPrChange>
        </w:rPr>
        <w:pPrChange w:id="1306" w:author="David Gravett" w:date="2019-12-01T10:21:00Z">
          <w:pPr>
            <w:spacing w:line="288" w:lineRule="auto"/>
          </w:pPr>
        </w:pPrChange>
      </w:pPr>
    </w:p>
    <w:p w14:paraId="62201929" w14:textId="047217C9" w:rsidR="005F2D99" w:rsidRDefault="005F2D99">
      <w:pPr>
        <w:jc w:val="both"/>
        <w:rPr>
          <w:moveFrom w:id="1307" w:author="David Gravett" w:date="2019-12-01T10:21:00Z"/>
          <w:rFonts w:ascii="Times New Roman" w:hAnsi="Times New Roman"/>
          <w:sz w:val="24"/>
          <w:rPrChange w:id="1308" w:author="David Gravett" w:date="2019-12-01T10:21:00Z">
            <w:rPr>
              <w:moveFrom w:id="1309" w:author="David Gravett" w:date="2019-12-01T10:21:00Z"/>
              <w:rFonts w:ascii="Times New Roman" w:hAnsi="Times New Roman" w:cs="Times New Roman"/>
              <w:sz w:val="24"/>
              <w:szCs w:val="24"/>
              <w:lang w:val="en-US"/>
            </w:rPr>
          </w:rPrChange>
        </w:rPr>
        <w:pPrChange w:id="1310" w:author="David Gravett" w:date="2019-12-01T10:21:00Z">
          <w:pPr>
            <w:spacing w:line="288" w:lineRule="auto"/>
          </w:pPr>
        </w:pPrChange>
      </w:pPr>
    </w:p>
    <w:p w14:paraId="28071DFD" w14:textId="58F07689" w:rsidR="005F2D99" w:rsidRDefault="005F2D99">
      <w:pPr>
        <w:jc w:val="both"/>
        <w:rPr>
          <w:moveFrom w:id="1311" w:author="David Gravett" w:date="2019-12-01T10:21:00Z"/>
          <w:rFonts w:ascii="Times New Roman" w:hAnsi="Times New Roman"/>
          <w:sz w:val="24"/>
          <w:rPrChange w:id="1312" w:author="David Gravett" w:date="2019-12-01T10:21:00Z">
            <w:rPr>
              <w:moveFrom w:id="1313" w:author="David Gravett" w:date="2019-12-01T10:21:00Z"/>
              <w:rFonts w:ascii="Times New Roman" w:hAnsi="Times New Roman" w:cs="Times New Roman"/>
              <w:sz w:val="24"/>
              <w:szCs w:val="24"/>
              <w:lang w:val="en-US"/>
            </w:rPr>
          </w:rPrChange>
        </w:rPr>
        <w:pPrChange w:id="1314" w:author="David Gravett" w:date="2019-12-01T10:21:00Z">
          <w:pPr>
            <w:spacing w:line="288" w:lineRule="auto"/>
          </w:pPr>
        </w:pPrChange>
      </w:pPr>
    </w:p>
    <w:p w14:paraId="1C0041A2" w14:textId="50E2B1DA" w:rsidR="005F2D99" w:rsidRPr="005F2D99" w:rsidRDefault="005F2D99" w:rsidP="00F62130">
      <w:pPr>
        <w:spacing w:line="288" w:lineRule="auto"/>
        <w:rPr>
          <w:del w:id="1315" w:author="David Gravett" w:date="2019-12-01T10:21:00Z"/>
          <w:rFonts w:asciiTheme="majorHAnsi" w:hAnsiTheme="majorHAnsi" w:cstheme="majorHAnsi"/>
          <w:color w:val="1F3864" w:themeColor="accent1" w:themeShade="80"/>
          <w:sz w:val="24"/>
          <w:szCs w:val="24"/>
          <w:lang w:val="en-US"/>
        </w:rPr>
      </w:pPr>
      <w:moveFrom w:id="1316" w:author="David Gravett" w:date="2019-12-01T10:21:00Z">
        <w:r>
          <w:rPr>
            <w:sz w:val="40"/>
            <w:rPrChange w:id="1317"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94"/>
    </w:p>
    <w:tbl>
      <w:tblPr>
        <w:tblStyle w:val="TableGrid"/>
        <w:tblW w:w="0" w:type="auto"/>
        <w:tblInd w:w="1405" w:type="dxa"/>
        <w:tblLook w:val="04A0" w:firstRow="1" w:lastRow="0" w:firstColumn="1" w:lastColumn="0" w:noHBand="0" w:noVBand="1"/>
        <w:tblPrChange w:id="131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19">
          <w:tblGrid>
            <w:gridCol w:w="432"/>
            <w:gridCol w:w="432"/>
            <w:gridCol w:w="432"/>
            <w:gridCol w:w="432"/>
            <w:gridCol w:w="432"/>
            <w:gridCol w:w="432"/>
            <w:gridCol w:w="432"/>
          </w:tblGrid>
        </w:tblGridChange>
      </w:tblGrid>
      <w:tr w:rsidR="00280D7C" w14:paraId="230D39F4" w14:textId="77777777" w:rsidTr="00BE50C5">
        <w:trPr>
          <w:trHeight w:val="869"/>
          <w:trPrChange w:id="1320" w:author="David Gravett" w:date="2019-12-01T10:21:00Z">
            <w:trPr>
              <w:trHeight w:val="432"/>
            </w:trPr>
          </w:trPrChange>
        </w:trPr>
        <w:tc>
          <w:tcPr>
            <w:tcW w:w="933" w:type="dxa"/>
            <w:tcPrChange w:id="1321"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322" w:author="David Gravett" w:date="2019-12-01T10:21:00Z">
                  <w:rPr>
                    <w:rFonts w:ascii="Times New Roman" w:hAnsi="Times New Roman" w:cs="Times New Roman"/>
                    <w:sz w:val="24"/>
                    <w:szCs w:val="24"/>
                  </w:rPr>
                </w:rPrChange>
              </w:rPr>
              <w:pPrChange w:id="1323" w:author="James Dwyer" w:date="2019-12-01T10:21:00Z">
                <w:pPr/>
              </w:pPrChange>
            </w:pPr>
            <w:r w:rsidRPr="00016618">
              <w:rPr>
                <w:rFonts w:ascii="Times New Roman" w:hAnsi="Times New Roman"/>
                <w:sz w:val="36"/>
                <w:rPrChange w:id="1324" w:author="David Gravett" w:date="2019-12-01T10:21:00Z">
                  <w:rPr>
                    <w:rFonts w:ascii="Times New Roman" w:hAnsi="Times New Roman" w:cs="Times New Roman"/>
                    <w:sz w:val="24"/>
                    <w:szCs w:val="24"/>
                  </w:rPr>
                </w:rPrChange>
              </w:rPr>
              <w:t>0</w:t>
            </w:r>
          </w:p>
        </w:tc>
        <w:tc>
          <w:tcPr>
            <w:tcW w:w="933" w:type="dxa"/>
            <w:tcPrChange w:id="1325"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26" w:author="David Gravett" w:date="2019-12-01T10:21:00Z">
                  <w:rPr>
                    <w:rFonts w:ascii="Times New Roman" w:hAnsi="Times New Roman" w:cs="Times New Roman"/>
                    <w:sz w:val="24"/>
                    <w:szCs w:val="24"/>
                  </w:rPr>
                </w:rPrChange>
              </w:rPr>
              <w:pPrChange w:id="1327" w:author="James Dwyer" w:date="2019-12-01T10:21:00Z">
                <w:pPr/>
              </w:pPrChange>
            </w:pPr>
            <w:r w:rsidRPr="00016618">
              <w:rPr>
                <w:rFonts w:ascii="Times New Roman" w:hAnsi="Times New Roman"/>
                <w:sz w:val="36"/>
                <w:rPrChange w:id="1328" w:author="David Gravett" w:date="2019-12-01T10:21:00Z">
                  <w:rPr>
                    <w:rFonts w:ascii="Times New Roman" w:hAnsi="Times New Roman" w:cs="Times New Roman"/>
                    <w:sz w:val="24"/>
                    <w:szCs w:val="24"/>
                  </w:rPr>
                </w:rPrChange>
              </w:rPr>
              <w:t>0</w:t>
            </w:r>
          </w:p>
        </w:tc>
        <w:tc>
          <w:tcPr>
            <w:tcW w:w="933" w:type="dxa"/>
            <w:tcPrChange w:id="1329"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30" w:author="David Gravett" w:date="2019-12-01T10:21:00Z">
                  <w:rPr>
                    <w:rFonts w:ascii="Times New Roman" w:hAnsi="Times New Roman" w:cs="Times New Roman"/>
                    <w:sz w:val="24"/>
                    <w:szCs w:val="24"/>
                  </w:rPr>
                </w:rPrChange>
              </w:rPr>
              <w:pPrChange w:id="1331" w:author="James Dwyer" w:date="2019-12-01T10:21:00Z">
                <w:pPr/>
              </w:pPrChange>
            </w:pPr>
            <w:r w:rsidRPr="00016618">
              <w:rPr>
                <w:rFonts w:ascii="Times New Roman" w:hAnsi="Times New Roman"/>
                <w:sz w:val="36"/>
                <w:rPrChange w:id="1332" w:author="David Gravett" w:date="2019-12-01T10:21:00Z">
                  <w:rPr>
                    <w:rFonts w:ascii="Times New Roman" w:hAnsi="Times New Roman" w:cs="Times New Roman"/>
                    <w:sz w:val="24"/>
                    <w:szCs w:val="24"/>
                  </w:rPr>
                </w:rPrChange>
              </w:rPr>
              <w:t>0</w:t>
            </w:r>
          </w:p>
        </w:tc>
        <w:tc>
          <w:tcPr>
            <w:tcW w:w="933" w:type="dxa"/>
            <w:tcPrChange w:id="1333"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34" w:author="David Gravett" w:date="2019-12-01T10:21:00Z">
                  <w:rPr>
                    <w:rFonts w:ascii="Times New Roman" w:hAnsi="Times New Roman" w:cs="Times New Roman"/>
                    <w:sz w:val="24"/>
                    <w:szCs w:val="24"/>
                  </w:rPr>
                </w:rPrChange>
              </w:rPr>
              <w:pPrChange w:id="1335" w:author="James Dwyer" w:date="2019-12-01T10:21:00Z">
                <w:pPr/>
              </w:pPrChange>
            </w:pPr>
            <w:r w:rsidRPr="00016618">
              <w:rPr>
                <w:rFonts w:ascii="Times New Roman" w:hAnsi="Times New Roman"/>
                <w:sz w:val="36"/>
                <w:rPrChange w:id="1336" w:author="David Gravett" w:date="2019-12-01T10:21:00Z">
                  <w:rPr>
                    <w:rFonts w:ascii="Times New Roman" w:hAnsi="Times New Roman" w:cs="Times New Roman"/>
                    <w:sz w:val="24"/>
                    <w:szCs w:val="24"/>
                  </w:rPr>
                </w:rPrChange>
              </w:rPr>
              <w:t>0</w:t>
            </w:r>
          </w:p>
        </w:tc>
        <w:tc>
          <w:tcPr>
            <w:tcW w:w="933" w:type="dxa"/>
            <w:tcPrChange w:id="1337"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38" w:author="David Gravett" w:date="2019-12-01T10:21:00Z">
                  <w:rPr>
                    <w:rFonts w:ascii="Times New Roman" w:hAnsi="Times New Roman" w:cs="Times New Roman"/>
                    <w:sz w:val="24"/>
                    <w:szCs w:val="24"/>
                  </w:rPr>
                </w:rPrChange>
              </w:rPr>
              <w:pPrChange w:id="1339" w:author="James Dwyer" w:date="2019-12-01T10:21:00Z">
                <w:pPr/>
              </w:pPrChange>
            </w:pPr>
            <w:r w:rsidRPr="00016618">
              <w:rPr>
                <w:rFonts w:ascii="Times New Roman" w:hAnsi="Times New Roman"/>
                <w:sz w:val="36"/>
                <w:rPrChange w:id="1340" w:author="David Gravett" w:date="2019-12-01T10:21:00Z">
                  <w:rPr>
                    <w:rFonts w:ascii="Times New Roman" w:hAnsi="Times New Roman" w:cs="Times New Roman"/>
                    <w:sz w:val="24"/>
                    <w:szCs w:val="24"/>
                  </w:rPr>
                </w:rPrChange>
              </w:rPr>
              <w:t>0</w:t>
            </w:r>
          </w:p>
        </w:tc>
        <w:tc>
          <w:tcPr>
            <w:tcW w:w="933" w:type="dxa"/>
            <w:tcPrChange w:id="1341"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42" w:author="David Gravett" w:date="2019-12-01T10:21:00Z">
                  <w:rPr>
                    <w:rFonts w:ascii="Times New Roman" w:hAnsi="Times New Roman" w:cs="Times New Roman"/>
                    <w:sz w:val="24"/>
                    <w:szCs w:val="24"/>
                  </w:rPr>
                </w:rPrChange>
              </w:rPr>
              <w:pPrChange w:id="1343" w:author="James Dwyer" w:date="2019-12-01T10:21:00Z">
                <w:pPr/>
              </w:pPrChange>
            </w:pPr>
            <w:r w:rsidRPr="00016618">
              <w:rPr>
                <w:rFonts w:ascii="Times New Roman" w:hAnsi="Times New Roman"/>
                <w:sz w:val="36"/>
                <w:rPrChange w:id="1344" w:author="David Gravett" w:date="2019-12-01T10:21:00Z">
                  <w:rPr>
                    <w:rFonts w:ascii="Times New Roman" w:hAnsi="Times New Roman" w:cs="Times New Roman"/>
                    <w:sz w:val="24"/>
                    <w:szCs w:val="24"/>
                  </w:rPr>
                </w:rPrChange>
              </w:rPr>
              <w:t>0</w:t>
            </w:r>
          </w:p>
        </w:tc>
        <w:tc>
          <w:tcPr>
            <w:tcW w:w="933" w:type="dxa"/>
            <w:tcPrChange w:id="1345"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46" w:author="David Gravett" w:date="2019-12-01T10:21:00Z">
                  <w:rPr>
                    <w:rFonts w:ascii="Times New Roman" w:hAnsi="Times New Roman" w:cs="Times New Roman"/>
                    <w:sz w:val="24"/>
                    <w:szCs w:val="24"/>
                  </w:rPr>
                </w:rPrChange>
              </w:rPr>
              <w:pPrChange w:id="1347" w:author="James Dwyer" w:date="2019-12-01T10:21:00Z">
                <w:pPr/>
              </w:pPrChange>
            </w:pPr>
            <w:r w:rsidRPr="00016618">
              <w:rPr>
                <w:rFonts w:ascii="Times New Roman" w:hAnsi="Times New Roman"/>
                <w:sz w:val="36"/>
                <w:rPrChange w:id="1348"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49" w:author="David Gravett" w:date="2019-12-01T10:21:00Z">
            <w:trPr>
              <w:trHeight w:val="432"/>
            </w:trPr>
          </w:trPrChange>
        </w:trPr>
        <w:tc>
          <w:tcPr>
            <w:tcW w:w="933" w:type="dxa"/>
            <w:tcPrChange w:id="1350"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51" w:author="David Gravett" w:date="2019-12-01T10:21:00Z">
                  <w:rPr>
                    <w:rFonts w:ascii="Times New Roman" w:hAnsi="Times New Roman" w:cs="Times New Roman"/>
                    <w:sz w:val="24"/>
                    <w:szCs w:val="24"/>
                  </w:rPr>
                </w:rPrChange>
              </w:rPr>
              <w:pPrChange w:id="1352" w:author="James Dwyer" w:date="2019-12-01T10:21:00Z">
                <w:pPr/>
              </w:pPrChange>
            </w:pPr>
            <w:r w:rsidRPr="00016618">
              <w:rPr>
                <w:rFonts w:ascii="Times New Roman" w:hAnsi="Times New Roman"/>
                <w:sz w:val="36"/>
                <w:rPrChange w:id="1353" w:author="David Gravett" w:date="2019-12-01T10:21:00Z">
                  <w:rPr>
                    <w:rFonts w:ascii="Times New Roman" w:hAnsi="Times New Roman" w:cs="Times New Roman"/>
                    <w:sz w:val="24"/>
                    <w:szCs w:val="24"/>
                  </w:rPr>
                </w:rPrChange>
              </w:rPr>
              <w:t>-1</w:t>
            </w:r>
          </w:p>
        </w:tc>
        <w:tc>
          <w:tcPr>
            <w:tcW w:w="933" w:type="dxa"/>
            <w:tcPrChange w:id="1354"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55" w:author="David Gravett" w:date="2019-12-01T10:21:00Z">
                  <w:rPr>
                    <w:rFonts w:ascii="Times New Roman" w:hAnsi="Times New Roman" w:cs="Times New Roman"/>
                    <w:sz w:val="24"/>
                    <w:szCs w:val="24"/>
                  </w:rPr>
                </w:rPrChange>
              </w:rPr>
              <w:pPrChange w:id="1356" w:author="James Dwyer" w:date="2019-12-01T10:21:00Z">
                <w:pPr/>
              </w:pPrChange>
            </w:pPr>
            <w:r w:rsidRPr="00016618">
              <w:rPr>
                <w:rFonts w:ascii="Times New Roman" w:hAnsi="Times New Roman"/>
                <w:sz w:val="36"/>
                <w:rPrChange w:id="1357" w:author="David Gravett" w:date="2019-12-01T10:21:00Z">
                  <w:rPr>
                    <w:rFonts w:ascii="Times New Roman" w:hAnsi="Times New Roman" w:cs="Times New Roman"/>
                    <w:sz w:val="24"/>
                    <w:szCs w:val="24"/>
                  </w:rPr>
                </w:rPrChange>
              </w:rPr>
              <w:t>1</w:t>
            </w:r>
          </w:p>
        </w:tc>
        <w:tc>
          <w:tcPr>
            <w:tcW w:w="933" w:type="dxa"/>
            <w:tcPrChange w:id="1358"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59" w:author="David Gravett" w:date="2019-12-01T10:21:00Z">
                  <w:rPr>
                    <w:rFonts w:ascii="Times New Roman" w:hAnsi="Times New Roman" w:cs="Times New Roman"/>
                    <w:sz w:val="24"/>
                    <w:szCs w:val="24"/>
                  </w:rPr>
                </w:rPrChange>
              </w:rPr>
              <w:pPrChange w:id="1360" w:author="James Dwyer" w:date="2019-12-01T10:21:00Z">
                <w:pPr/>
              </w:pPrChange>
            </w:pPr>
            <w:r w:rsidRPr="00016618">
              <w:rPr>
                <w:rFonts w:ascii="Times New Roman" w:hAnsi="Times New Roman"/>
                <w:sz w:val="36"/>
                <w:rPrChange w:id="1361" w:author="David Gravett" w:date="2019-12-01T10:21:00Z">
                  <w:rPr>
                    <w:rFonts w:ascii="Times New Roman" w:hAnsi="Times New Roman" w:cs="Times New Roman"/>
                    <w:sz w:val="24"/>
                    <w:szCs w:val="24"/>
                  </w:rPr>
                </w:rPrChange>
              </w:rPr>
              <w:t>0</w:t>
            </w:r>
          </w:p>
        </w:tc>
        <w:tc>
          <w:tcPr>
            <w:tcW w:w="933" w:type="dxa"/>
            <w:tcPrChange w:id="1362"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63" w:author="David Gravett" w:date="2019-12-01T10:21:00Z">
                  <w:rPr>
                    <w:rFonts w:ascii="Times New Roman" w:hAnsi="Times New Roman" w:cs="Times New Roman"/>
                    <w:sz w:val="24"/>
                    <w:szCs w:val="24"/>
                  </w:rPr>
                </w:rPrChange>
              </w:rPr>
              <w:pPrChange w:id="1364" w:author="James Dwyer" w:date="2019-12-01T10:21:00Z">
                <w:pPr/>
              </w:pPrChange>
            </w:pPr>
            <w:r w:rsidRPr="00016618">
              <w:rPr>
                <w:rFonts w:ascii="Times New Roman" w:hAnsi="Times New Roman"/>
                <w:sz w:val="36"/>
                <w:rPrChange w:id="1365" w:author="David Gravett" w:date="2019-12-01T10:21:00Z">
                  <w:rPr>
                    <w:rFonts w:ascii="Times New Roman" w:hAnsi="Times New Roman" w:cs="Times New Roman"/>
                    <w:sz w:val="24"/>
                    <w:szCs w:val="24"/>
                  </w:rPr>
                </w:rPrChange>
              </w:rPr>
              <w:t>0</w:t>
            </w:r>
          </w:p>
        </w:tc>
        <w:tc>
          <w:tcPr>
            <w:tcW w:w="933" w:type="dxa"/>
            <w:tcPrChange w:id="1366"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67" w:author="David Gravett" w:date="2019-12-01T10:21:00Z">
                  <w:rPr>
                    <w:rFonts w:ascii="Times New Roman" w:hAnsi="Times New Roman" w:cs="Times New Roman"/>
                    <w:sz w:val="24"/>
                    <w:szCs w:val="24"/>
                  </w:rPr>
                </w:rPrChange>
              </w:rPr>
              <w:pPrChange w:id="1368" w:author="James Dwyer" w:date="2019-12-01T10:21:00Z">
                <w:pPr/>
              </w:pPrChange>
            </w:pPr>
            <w:r w:rsidRPr="00016618">
              <w:rPr>
                <w:rFonts w:ascii="Times New Roman" w:hAnsi="Times New Roman"/>
                <w:sz w:val="36"/>
                <w:rPrChange w:id="1369" w:author="David Gravett" w:date="2019-12-01T10:21:00Z">
                  <w:rPr>
                    <w:rFonts w:ascii="Times New Roman" w:hAnsi="Times New Roman" w:cs="Times New Roman"/>
                    <w:sz w:val="24"/>
                    <w:szCs w:val="24"/>
                  </w:rPr>
                </w:rPrChange>
              </w:rPr>
              <w:t>0</w:t>
            </w:r>
          </w:p>
        </w:tc>
        <w:tc>
          <w:tcPr>
            <w:tcW w:w="933" w:type="dxa"/>
            <w:tcPrChange w:id="1370"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71" w:author="David Gravett" w:date="2019-12-01T10:21:00Z">
                  <w:rPr>
                    <w:rFonts w:ascii="Times New Roman" w:hAnsi="Times New Roman" w:cs="Times New Roman"/>
                    <w:sz w:val="24"/>
                    <w:szCs w:val="24"/>
                  </w:rPr>
                </w:rPrChange>
              </w:rPr>
              <w:pPrChange w:id="1372" w:author="James Dwyer" w:date="2019-12-01T10:21:00Z">
                <w:pPr/>
              </w:pPrChange>
            </w:pPr>
            <w:r w:rsidRPr="00016618">
              <w:rPr>
                <w:rFonts w:ascii="Times New Roman" w:hAnsi="Times New Roman"/>
                <w:sz w:val="36"/>
                <w:rPrChange w:id="1373" w:author="David Gravett" w:date="2019-12-01T10:21:00Z">
                  <w:rPr>
                    <w:rFonts w:ascii="Times New Roman" w:hAnsi="Times New Roman" w:cs="Times New Roman"/>
                    <w:sz w:val="24"/>
                    <w:szCs w:val="24"/>
                  </w:rPr>
                </w:rPrChange>
              </w:rPr>
              <w:t>0</w:t>
            </w:r>
          </w:p>
        </w:tc>
        <w:tc>
          <w:tcPr>
            <w:tcW w:w="933" w:type="dxa"/>
            <w:tcPrChange w:id="1374"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75" w:author="David Gravett" w:date="2019-12-01T10:21:00Z">
                  <w:rPr>
                    <w:rFonts w:ascii="Times New Roman" w:hAnsi="Times New Roman" w:cs="Times New Roman"/>
                    <w:sz w:val="24"/>
                    <w:szCs w:val="24"/>
                  </w:rPr>
                </w:rPrChange>
              </w:rPr>
              <w:pPrChange w:id="1376" w:author="James Dwyer" w:date="2019-12-01T10:21:00Z">
                <w:pPr/>
              </w:pPrChange>
            </w:pPr>
            <w:r w:rsidRPr="00016618">
              <w:rPr>
                <w:rFonts w:ascii="Times New Roman" w:hAnsi="Times New Roman"/>
                <w:sz w:val="36"/>
                <w:rPrChange w:id="1377"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78" w:author="David Gravett" w:date="2019-12-01T10:21:00Z">
            <w:trPr>
              <w:trHeight w:val="432"/>
            </w:trPr>
          </w:trPrChange>
        </w:trPr>
        <w:tc>
          <w:tcPr>
            <w:tcW w:w="933" w:type="dxa"/>
            <w:tcPrChange w:id="1379"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80" w:author="David Gravett" w:date="2019-12-01T10:21:00Z">
                  <w:rPr>
                    <w:rFonts w:ascii="Times New Roman" w:hAnsi="Times New Roman" w:cs="Times New Roman"/>
                    <w:sz w:val="24"/>
                    <w:szCs w:val="24"/>
                  </w:rPr>
                </w:rPrChange>
              </w:rPr>
              <w:pPrChange w:id="1381" w:author="James Dwyer" w:date="2019-12-01T10:21:00Z">
                <w:pPr/>
              </w:pPrChange>
            </w:pPr>
            <w:r w:rsidRPr="00016618">
              <w:rPr>
                <w:rFonts w:ascii="Times New Roman" w:hAnsi="Times New Roman"/>
                <w:sz w:val="36"/>
                <w:rPrChange w:id="1382" w:author="David Gravett" w:date="2019-12-01T10:21:00Z">
                  <w:rPr>
                    <w:rFonts w:ascii="Times New Roman" w:hAnsi="Times New Roman" w:cs="Times New Roman"/>
                    <w:sz w:val="24"/>
                    <w:szCs w:val="24"/>
                  </w:rPr>
                </w:rPrChange>
              </w:rPr>
              <w:t>1</w:t>
            </w:r>
          </w:p>
        </w:tc>
        <w:tc>
          <w:tcPr>
            <w:tcW w:w="933" w:type="dxa"/>
            <w:tcPrChange w:id="1383"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84" w:author="David Gravett" w:date="2019-12-01T10:21:00Z">
                  <w:rPr>
                    <w:rFonts w:ascii="Times New Roman" w:hAnsi="Times New Roman" w:cs="Times New Roman"/>
                    <w:sz w:val="24"/>
                    <w:szCs w:val="24"/>
                  </w:rPr>
                </w:rPrChange>
              </w:rPr>
              <w:pPrChange w:id="1385" w:author="James Dwyer" w:date="2019-12-01T10:21:00Z">
                <w:pPr/>
              </w:pPrChange>
            </w:pPr>
            <w:r w:rsidRPr="00016618">
              <w:rPr>
                <w:rFonts w:ascii="Times New Roman" w:hAnsi="Times New Roman"/>
                <w:sz w:val="36"/>
                <w:rPrChange w:id="1386" w:author="David Gravett" w:date="2019-12-01T10:21:00Z">
                  <w:rPr>
                    <w:rFonts w:ascii="Times New Roman" w:hAnsi="Times New Roman" w:cs="Times New Roman"/>
                    <w:sz w:val="24"/>
                    <w:szCs w:val="24"/>
                  </w:rPr>
                </w:rPrChange>
              </w:rPr>
              <w:t>-1</w:t>
            </w:r>
          </w:p>
        </w:tc>
        <w:tc>
          <w:tcPr>
            <w:tcW w:w="933" w:type="dxa"/>
            <w:tcPrChange w:id="1387"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88" w:author="David Gravett" w:date="2019-12-01T10:21:00Z">
                  <w:rPr>
                    <w:rFonts w:ascii="Times New Roman" w:hAnsi="Times New Roman" w:cs="Times New Roman"/>
                    <w:sz w:val="24"/>
                    <w:szCs w:val="24"/>
                  </w:rPr>
                </w:rPrChange>
              </w:rPr>
              <w:pPrChange w:id="1389" w:author="James Dwyer" w:date="2019-12-01T10:21:00Z">
                <w:pPr/>
              </w:pPrChange>
            </w:pPr>
            <w:r w:rsidRPr="00016618">
              <w:rPr>
                <w:rFonts w:ascii="Times New Roman" w:hAnsi="Times New Roman"/>
                <w:sz w:val="36"/>
                <w:rPrChange w:id="1390" w:author="David Gravett" w:date="2019-12-01T10:21:00Z">
                  <w:rPr>
                    <w:rFonts w:ascii="Times New Roman" w:hAnsi="Times New Roman" w:cs="Times New Roman"/>
                    <w:sz w:val="24"/>
                    <w:szCs w:val="24"/>
                  </w:rPr>
                </w:rPrChange>
              </w:rPr>
              <w:t>0</w:t>
            </w:r>
          </w:p>
        </w:tc>
        <w:tc>
          <w:tcPr>
            <w:tcW w:w="933" w:type="dxa"/>
            <w:tcPrChange w:id="1391"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92" w:author="David Gravett" w:date="2019-12-01T10:21:00Z">
                  <w:rPr>
                    <w:rFonts w:ascii="Times New Roman" w:hAnsi="Times New Roman" w:cs="Times New Roman"/>
                    <w:sz w:val="24"/>
                    <w:szCs w:val="24"/>
                  </w:rPr>
                </w:rPrChange>
              </w:rPr>
              <w:pPrChange w:id="1393" w:author="James Dwyer" w:date="2019-12-01T10:21:00Z">
                <w:pPr/>
              </w:pPrChange>
            </w:pPr>
            <w:r w:rsidRPr="00016618">
              <w:rPr>
                <w:rFonts w:ascii="Times New Roman" w:hAnsi="Times New Roman"/>
                <w:sz w:val="36"/>
                <w:rPrChange w:id="1394" w:author="David Gravett" w:date="2019-12-01T10:21:00Z">
                  <w:rPr>
                    <w:rFonts w:ascii="Times New Roman" w:hAnsi="Times New Roman" w:cs="Times New Roman"/>
                    <w:sz w:val="24"/>
                    <w:szCs w:val="24"/>
                  </w:rPr>
                </w:rPrChange>
              </w:rPr>
              <w:t>0</w:t>
            </w:r>
          </w:p>
        </w:tc>
        <w:tc>
          <w:tcPr>
            <w:tcW w:w="933" w:type="dxa"/>
            <w:tcPrChange w:id="1395"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96" w:author="David Gravett" w:date="2019-12-01T10:21:00Z">
                  <w:rPr>
                    <w:rFonts w:ascii="Times New Roman" w:hAnsi="Times New Roman" w:cs="Times New Roman"/>
                    <w:sz w:val="24"/>
                    <w:szCs w:val="24"/>
                  </w:rPr>
                </w:rPrChange>
              </w:rPr>
              <w:pPrChange w:id="1397" w:author="James Dwyer" w:date="2019-12-01T10:21:00Z">
                <w:pPr/>
              </w:pPrChange>
            </w:pPr>
            <w:r w:rsidRPr="00016618">
              <w:rPr>
                <w:rFonts w:ascii="Times New Roman" w:hAnsi="Times New Roman"/>
                <w:sz w:val="36"/>
                <w:rPrChange w:id="1398" w:author="David Gravett" w:date="2019-12-01T10:21:00Z">
                  <w:rPr>
                    <w:rFonts w:ascii="Times New Roman" w:hAnsi="Times New Roman" w:cs="Times New Roman"/>
                    <w:sz w:val="24"/>
                    <w:szCs w:val="24"/>
                  </w:rPr>
                </w:rPrChange>
              </w:rPr>
              <w:t>0</w:t>
            </w:r>
          </w:p>
        </w:tc>
        <w:tc>
          <w:tcPr>
            <w:tcW w:w="933" w:type="dxa"/>
            <w:tcPrChange w:id="1399"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400" w:author="David Gravett" w:date="2019-12-01T10:21:00Z">
                  <w:rPr>
                    <w:rFonts w:ascii="Times New Roman" w:hAnsi="Times New Roman" w:cs="Times New Roman"/>
                    <w:sz w:val="24"/>
                    <w:szCs w:val="24"/>
                  </w:rPr>
                </w:rPrChange>
              </w:rPr>
              <w:pPrChange w:id="1401" w:author="James Dwyer" w:date="2019-12-01T10:21:00Z">
                <w:pPr/>
              </w:pPrChange>
            </w:pPr>
            <w:r w:rsidRPr="00016618">
              <w:rPr>
                <w:rFonts w:ascii="Times New Roman" w:hAnsi="Times New Roman"/>
                <w:sz w:val="36"/>
                <w:rPrChange w:id="1402" w:author="David Gravett" w:date="2019-12-01T10:21:00Z">
                  <w:rPr>
                    <w:rFonts w:ascii="Times New Roman" w:hAnsi="Times New Roman" w:cs="Times New Roman"/>
                    <w:sz w:val="24"/>
                    <w:szCs w:val="24"/>
                  </w:rPr>
                </w:rPrChange>
              </w:rPr>
              <w:t>0</w:t>
            </w:r>
          </w:p>
        </w:tc>
        <w:tc>
          <w:tcPr>
            <w:tcW w:w="933" w:type="dxa"/>
            <w:tcPrChange w:id="1403"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404" w:author="David Gravett" w:date="2019-12-01T10:21:00Z">
                  <w:rPr>
                    <w:rFonts w:ascii="Times New Roman" w:hAnsi="Times New Roman" w:cs="Times New Roman"/>
                    <w:sz w:val="24"/>
                    <w:szCs w:val="24"/>
                  </w:rPr>
                </w:rPrChange>
              </w:rPr>
              <w:pPrChange w:id="1405" w:author="James Dwyer" w:date="2019-12-01T10:21:00Z">
                <w:pPr/>
              </w:pPrChange>
            </w:pPr>
            <w:r w:rsidRPr="00016618">
              <w:rPr>
                <w:rFonts w:ascii="Times New Roman" w:hAnsi="Times New Roman"/>
                <w:sz w:val="36"/>
                <w:rPrChange w:id="1406"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407" w:author="David Gravett" w:date="2019-12-01T10:21:00Z">
            <w:trPr>
              <w:trHeight w:val="432"/>
            </w:trPr>
          </w:trPrChange>
        </w:trPr>
        <w:tc>
          <w:tcPr>
            <w:tcW w:w="933" w:type="dxa"/>
            <w:tcPrChange w:id="1408"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409" w:author="David Gravett" w:date="2019-12-01T10:21:00Z">
                  <w:rPr>
                    <w:rFonts w:ascii="Times New Roman" w:hAnsi="Times New Roman" w:cs="Times New Roman"/>
                    <w:sz w:val="24"/>
                    <w:szCs w:val="24"/>
                  </w:rPr>
                </w:rPrChange>
              </w:rPr>
              <w:pPrChange w:id="1410" w:author="James Dwyer" w:date="2019-12-01T10:21:00Z">
                <w:pPr/>
              </w:pPrChange>
            </w:pPr>
            <w:r w:rsidRPr="00016618">
              <w:rPr>
                <w:rFonts w:ascii="Times New Roman" w:hAnsi="Times New Roman"/>
                <w:sz w:val="36"/>
                <w:rPrChange w:id="1411" w:author="David Gravett" w:date="2019-12-01T10:21:00Z">
                  <w:rPr>
                    <w:rFonts w:ascii="Times New Roman" w:hAnsi="Times New Roman" w:cs="Times New Roman"/>
                    <w:sz w:val="24"/>
                    <w:szCs w:val="24"/>
                  </w:rPr>
                </w:rPrChange>
              </w:rPr>
              <w:t>1</w:t>
            </w:r>
          </w:p>
        </w:tc>
        <w:tc>
          <w:tcPr>
            <w:tcW w:w="933" w:type="dxa"/>
            <w:tcPrChange w:id="1412"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413" w:author="David Gravett" w:date="2019-12-01T10:21:00Z">
                  <w:rPr>
                    <w:rFonts w:ascii="Times New Roman" w:hAnsi="Times New Roman" w:cs="Times New Roman"/>
                    <w:sz w:val="24"/>
                    <w:szCs w:val="24"/>
                  </w:rPr>
                </w:rPrChange>
              </w:rPr>
              <w:pPrChange w:id="1414" w:author="James Dwyer" w:date="2019-12-01T10:21:00Z">
                <w:pPr/>
              </w:pPrChange>
            </w:pPr>
            <w:r w:rsidRPr="00016618">
              <w:rPr>
                <w:rFonts w:ascii="Times New Roman" w:hAnsi="Times New Roman"/>
                <w:sz w:val="36"/>
                <w:rPrChange w:id="1415" w:author="David Gravett" w:date="2019-12-01T10:21:00Z">
                  <w:rPr>
                    <w:rFonts w:ascii="Times New Roman" w:hAnsi="Times New Roman" w:cs="Times New Roman"/>
                    <w:sz w:val="24"/>
                    <w:szCs w:val="24"/>
                  </w:rPr>
                </w:rPrChange>
              </w:rPr>
              <w:t>-1</w:t>
            </w:r>
          </w:p>
        </w:tc>
        <w:tc>
          <w:tcPr>
            <w:tcW w:w="933" w:type="dxa"/>
            <w:tcPrChange w:id="1416"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417" w:author="David Gravett" w:date="2019-12-01T10:21:00Z">
                  <w:rPr>
                    <w:rFonts w:ascii="Times New Roman" w:hAnsi="Times New Roman" w:cs="Times New Roman"/>
                    <w:sz w:val="24"/>
                    <w:szCs w:val="24"/>
                  </w:rPr>
                </w:rPrChange>
              </w:rPr>
              <w:pPrChange w:id="1418" w:author="James Dwyer" w:date="2019-12-01T10:21:00Z">
                <w:pPr/>
              </w:pPrChange>
            </w:pPr>
            <w:r w:rsidRPr="00016618">
              <w:rPr>
                <w:rFonts w:ascii="Times New Roman" w:hAnsi="Times New Roman"/>
                <w:sz w:val="36"/>
                <w:rPrChange w:id="1419" w:author="David Gravett" w:date="2019-12-01T10:21:00Z">
                  <w:rPr>
                    <w:rFonts w:ascii="Times New Roman" w:hAnsi="Times New Roman" w:cs="Times New Roman"/>
                    <w:sz w:val="24"/>
                    <w:szCs w:val="24"/>
                  </w:rPr>
                </w:rPrChange>
              </w:rPr>
              <w:t>-1</w:t>
            </w:r>
          </w:p>
        </w:tc>
        <w:tc>
          <w:tcPr>
            <w:tcW w:w="933" w:type="dxa"/>
            <w:tcPrChange w:id="1420"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421" w:author="David Gravett" w:date="2019-12-01T10:21:00Z">
                  <w:rPr>
                    <w:rFonts w:ascii="Times New Roman" w:hAnsi="Times New Roman" w:cs="Times New Roman"/>
                    <w:sz w:val="24"/>
                    <w:szCs w:val="24"/>
                  </w:rPr>
                </w:rPrChange>
              </w:rPr>
              <w:pPrChange w:id="1422" w:author="James Dwyer" w:date="2019-12-01T10:21:00Z">
                <w:pPr/>
              </w:pPrChange>
            </w:pPr>
            <w:r w:rsidRPr="00016618">
              <w:rPr>
                <w:rFonts w:ascii="Times New Roman" w:hAnsi="Times New Roman"/>
                <w:sz w:val="36"/>
                <w:rPrChange w:id="1423" w:author="David Gravett" w:date="2019-12-01T10:21:00Z">
                  <w:rPr>
                    <w:rFonts w:ascii="Times New Roman" w:hAnsi="Times New Roman" w:cs="Times New Roman"/>
                    <w:sz w:val="24"/>
                    <w:szCs w:val="24"/>
                  </w:rPr>
                </w:rPrChange>
              </w:rPr>
              <w:t>0</w:t>
            </w:r>
          </w:p>
        </w:tc>
        <w:tc>
          <w:tcPr>
            <w:tcW w:w="933" w:type="dxa"/>
            <w:tcPrChange w:id="1424"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25" w:author="David Gravett" w:date="2019-12-01T10:21:00Z">
                  <w:rPr>
                    <w:rFonts w:ascii="Times New Roman" w:hAnsi="Times New Roman" w:cs="Times New Roman"/>
                    <w:sz w:val="24"/>
                    <w:szCs w:val="24"/>
                  </w:rPr>
                </w:rPrChange>
              </w:rPr>
              <w:pPrChange w:id="1426" w:author="James Dwyer" w:date="2019-12-01T10:21:00Z">
                <w:pPr/>
              </w:pPrChange>
            </w:pPr>
            <w:r w:rsidRPr="00016618">
              <w:rPr>
                <w:rFonts w:ascii="Times New Roman" w:hAnsi="Times New Roman"/>
                <w:sz w:val="36"/>
                <w:rPrChange w:id="1427" w:author="David Gravett" w:date="2019-12-01T10:21:00Z">
                  <w:rPr>
                    <w:rFonts w:ascii="Times New Roman" w:hAnsi="Times New Roman" w:cs="Times New Roman"/>
                    <w:sz w:val="24"/>
                    <w:szCs w:val="24"/>
                  </w:rPr>
                </w:rPrChange>
              </w:rPr>
              <w:t>0</w:t>
            </w:r>
          </w:p>
        </w:tc>
        <w:tc>
          <w:tcPr>
            <w:tcW w:w="933" w:type="dxa"/>
            <w:tcPrChange w:id="1428"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29" w:author="David Gravett" w:date="2019-12-01T10:21:00Z">
                  <w:rPr>
                    <w:rFonts w:ascii="Times New Roman" w:hAnsi="Times New Roman" w:cs="Times New Roman"/>
                    <w:sz w:val="24"/>
                    <w:szCs w:val="24"/>
                  </w:rPr>
                </w:rPrChange>
              </w:rPr>
              <w:pPrChange w:id="1430" w:author="James Dwyer" w:date="2019-12-01T10:21:00Z">
                <w:pPr/>
              </w:pPrChange>
            </w:pPr>
            <w:r w:rsidRPr="00016618">
              <w:rPr>
                <w:rFonts w:ascii="Times New Roman" w:hAnsi="Times New Roman"/>
                <w:sz w:val="36"/>
                <w:rPrChange w:id="1431" w:author="David Gravett" w:date="2019-12-01T10:21:00Z">
                  <w:rPr>
                    <w:rFonts w:ascii="Times New Roman" w:hAnsi="Times New Roman" w:cs="Times New Roman"/>
                    <w:sz w:val="24"/>
                    <w:szCs w:val="24"/>
                  </w:rPr>
                </w:rPrChange>
              </w:rPr>
              <w:t>0</w:t>
            </w:r>
          </w:p>
        </w:tc>
        <w:tc>
          <w:tcPr>
            <w:tcW w:w="933" w:type="dxa"/>
            <w:tcPrChange w:id="1432"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33" w:author="David Gravett" w:date="2019-12-01T10:21:00Z">
                  <w:rPr>
                    <w:rFonts w:ascii="Times New Roman" w:hAnsi="Times New Roman" w:cs="Times New Roman"/>
                    <w:sz w:val="24"/>
                    <w:szCs w:val="24"/>
                  </w:rPr>
                </w:rPrChange>
              </w:rPr>
              <w:pPrChange w:id="1434" w:author="James Dwyer" w:date="2019-12-01T10:21:00Z">
                <w:pPr/>
              </w:pPrChange>
            </w:pPr>
            <w:r w:rsidRPr="00016618">
              <w:rPr>
                <w:rFonts w:ascii="Times New Roman" w:hAnsi="Times New Roman"/>
                <w:sz w:val="36"/>
                <w:rPrChange w:id="1435"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36" w:author="David Gravett" w:date="2019-12-01T10:21:00Z">
            <w:trPr>
              <w:trHeight w:val="432"/>
            </w:trPr>
          </w:trPrChange>
        </w:trPr>
        <w:tc>
          <w:tcPr>
            <w:tcW w:w="933" w:type="dxa"/>
            <w:tcPrChange w:id="1437"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38" w:author="David Gravett" w:date="2019-12-01T10:21:00Z">
                  <w:rPr>
                    <w:rFonts w:ascii="Times New Roman" w:hAnsi="Times New Roman" w:cs="Times New Roman"/>
                    <w:sz w:val="24"/>
                    <w:szCs w:val="24"/>
                  </w:rPr>
                </w:rPrChange>
              </w:rPr>
              <w:pPrChange w:id="1439" w:author="James Dwyer" w:date="2019-12-01T10:21:00Z">
                <w:pPr/>
              </w:pPrChange>
            </w:pPr>
            <w:r w:rsidRPr="00016618">
              <w:rPr>
                <w:rFonts w:ascii="Times New Roman" w:hAnsi="Times New Roman"/>
                <w:sz w:val="36"/>
                <w:rPrChange w:id="1440" w:author="David Gravett" w:date="2019-12-01T10:21:00Z">
                  <w:rPr>
                    <w:rFonts w:ascii="Times New Roman" w:hAnsi="Times New Roman" w:cs="Times New Roman"/>
                    <w:sz w:val="24"/>
                    <w:szCs w:val="24"/>
                  </w:rPr>
                </w:rPrChange>
              </w:rPr>
              <w:t>-1</w:t>
            </w:r>
          </w:p>
        </w:tc>
        <w:tc>
          <w:tcPr>
            <w:tcW w:w="933" w:type="dxa"/>
            <w:tcPrChange w:id="1441"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42" w:author="David Gravett" w:date="2019-12-01T10:21:00Z">
                  <w:rPr>
                    <w:rFonts w:ascii="Times New Roman" w:hAnsi="Times New Roman" w:cs="Times New Roman"/>
                    <w:sz w:val="24"/>
                    <w:szCs w:val="24"/>
                  </w:rPr>
                </w:rPrChange>
              </w:rPr>
              <w:pPrChange w:id="1443" w:author="James Dwyer" w:date="2019-12-01T10:21:00Z">
                <w:pPr/>
              </w:pPrChange>
            </w:pPr>
            <w:r w:rsidRPr="00016618">
              <w:rPr>
                <w:rFonts w:ascii="Times New Roman" w:hAnsi="Times New Roman"/>
                <w:sz w:val="36"/>
                <w:rPrChange w:id="1444" w:author="David Gravett" w:date="2019-12-01T10:21:00Z">
                  <w:rPr>
                    <w:rFonts w:ascii="Times New Roman" w:hAnsi="Times New Roman" w:cs="Times New Roman"/>
                    <w:sz w:val="24"/>
                    <w:szCs w:val="24"/>
                  </w:rPr>
                </w:rPrChange>
              </w:rPr>
              <w:t>1</w:t>
            </w:r>
          </w:p>
        </w:tc>
        <w:tc>
          <w:tcPr>
            <w:tcW w:w="933" w:type="dxa"/>
            <w:tcPrChange w:id="1445"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46" w:author="David Gravett" w:date="2019-12-01T10:21:00Z">
                  <w:rPr>
                    <w:rFonts w:ascii="Times New Roman" w:hAnsi="Times New Roman" w:cs="Times New Roman"/>
                    <w:sz w:val="24"/>
                    <w:szCs w:val="24"/>
                  </w:rPr>
                </w:rPrChange>
              </w:rPr>
              <w:pPrChange w:id="1447" w:author="James Dwyer" w:date="2019-12-01T10:21:00Z">
                <w:pPr/>
              </w:pPrChange>
            </w:pPr>
            <w:r w:rsidRPr="00016618">
              <w:rPr>
                <w:rFonts w:ascii="Times New Roman" w:hAnsi="Times New Roman"/>
                <w:sz w:val="36"/>
                <w:rPrChange w:id="1448" w:author="David Gravett" w:date="2019-12-01T10:21:00Z">
                  <w:rPr>
                    <w:rFonts w:ascii="Times New Roman" w:hAnsi="Times New Roman" w:cs="Times New Roman"/>
                    <w:sz w:val="24"/>
                    <w:szCs w:val="24"/>
                  </w:rPr>
                </w:rPrChange>
              </w:rPr>
              <w:t>1</w:t>
            </w:r>
          </w:p>
        </w:tc>
        <w:tc>
          <w:tcPr>
            <w:tcW w:w="933" w:type="dxa"/>
            <w:tcPrChange w:id="1449"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50" w:author="David Gravett" w:date="2019-12-01T10:21:00Z">
                  <w:rPr>
                    <w:rFonts w:ascii="Times New Roman" w:hAnsi="Times New Roman" w:cs="Times New Roman"/>
                    <w:sz w:val="24"/>
                    <w:szCs w:val="24"/>
                  </w:rPr>
                </w:rPrChange>
              </w:rPr>
              <w:pPrChange w:id="1451" w:author="James Dwyer" w:date="2019-12-01T10:21:00Z">
                <w:pPr/>
              </w:pPrChange>
            </w:pPr>
            <w:r w:rsidRPr="00016618">
              <w:rPr>
                <w:rFonts w:ascii="Times New Roman" w:hAnsi="Times New Roman"/>
                <w:sz w:val="36"/>
                <w:rPrChange w:id="1452" w:author="David Gravett" w:date="2019-12-01T10:21:00Z">
                  <w:rPr>
                    <w:rFonts w:ascii="Times New Roman" w:hAnsi="Times New Roman" w:cs="Times New Roman"/>
                    <w:sz w:val="24"/>
                    <w:szCs w:val="24"/>
                  </w:rPr>
                </w:rPrChange>
              </w:rPr>
              <w:t>0</w:t>
            </w:r>
          </w:p>
        </w:tc>
        <w:tc>
          <w:tcPr>
            <w:tcW w:w="933" w:type="dxa"/>
            <w:tcPrChange w:id="1453"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54" w:author="David Gravett" w:date="2019-12-01T10:21:00Z">
                  <w:rPr>
                    <w:rFonts w:ascii="Times New Roman" w:hAnsi="Times New Roman" w:cs="Times New Roman"/>
                    <w:sz w:val="24"/>
                    <w:szCs w:val="24"/>
                  </w:rPr>
                </w:rPrChange>
              </w:rPr>
              <w:pPrChange w:id="1455" w:author="James Dwyer" w:date="2019-12-01T10:21:00Z">
                <w:pPr/>
              </w:pPrChange>
            </w:pPr>
            <w:r w:rsidRPr="00016618">
              <w:rPr>
                <w:rFonts w:ascii="Times New Roman" w:hAnsi="Times New Roman"/>
                <w:sz w:val="36"/>
                <w:rPrChange w:id="1456" w:author="David Gravett" w:date="2019-12-01T10:21:00Z">
                  <w:rPr>
                    <w:rFonts w:ascii="Times New Roman" w:hAnsi="Times New Roman" w:cs="Times New Roman"/>
                    <w:sz w:val="24"/>
                    <w:szCs w:val="24"/>
                  </w:rPr>
                </w:rPrChange>
              </w:rPr>
              <w:t>0</w:t>
            </w:r>
          </w:p>
        </w:tc>
        <w:tc>
          <w:tcPr>
            <w:tcW w:w="933" w:type="dxa"/>
            <w:tcPrChange w:id="1457"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58" w:author="David Gravett" w:date="2019-12-01T10:21:00Z">
                  <w:rPr>
                    <w:rFonts w:ascii="Times New Roman" w:hAnsi="Times New Roman" w:cs="Times New Roman"/>
                    <w:sz w:val="24"/>
                    <w:szCs w:val="24"/>
                  </w:rPr>
                </w:rPrChange>
              </w:rPr>
              <w:pPrChange w:id="1459" w:author="James Dwyer" w:date="2019-12-01T10:21:00Z">
                <w:pPr/>
              </w:pPrChange>
            </w:pPr>
            <w:r w:rsidRPr="00016618">
              <w:rPr>
                <w:rFonts w:ascii="Times New Roman" w:hAnsi="Times New Roman"/>
                <w:sz w:val="36"/>
                <w:rPrChange w:id="1460" w:author="David Gravett" w:date="2019-12-01T10:21:00Z">
                  <w:rPr>
                    <w:rFonts w:ascii="Times New Roman" w:hAnsi="Times New Roman" w:cs="Times New Roman"/>
                    <w:sz w:val="24"/>
                    <w:szCs w:val="24"/>
                  </w:rPr>
                </w:rPrChange>
              </w:rPr>
              <w:t>0</w:t>
            </w:r>
          </w:p>
        </w:tc>
        <w:tc>
          <w:tcPr>
            <w:tcW w:w="933" w:type="dxa"/>
            <w:tcPrChange w:id="1461"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62" w:author="David Gravett" w:date="2019-12-01T10:21:00Z">
                  <w:rPr>
                    <w:rFonts w:ascii="Times New Roman" w:hAnsi="Times New Roman" w:cs="Times New Roman"/>
                    <w:sz w:val="24"/>
                    <w:szCs w:val="24"/>
                  </w:rPr>
                </w:rPrChange>
              </w:rPr>
              <w:pPrChange w:id="1463" w:author="James Dwyer" w:date="2019-12-01T10:21:00Z">
                <w:pPr/>
              </w:pPrChange>
            </w:pPr>
            <w:r w:rsidRPr="00016618">
              <w:rPr>
                <w:rFonts w:ascii="Times New Roman" w:hAnsi="Times New Roman"/>
                <w:sz w:val="36"/>
                <w:rPrChange w:id="1464"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65" w:author="David Gravett" w:date="2019-12-01T10:21:00Z">
            <w:trPr>
              <w:trHeight w:val="432"/>
            </w:trPr>
          </w:trPrChange>
        </w:trPr>
        <w:tc>
          <w:tcPr>
            <w:tcW w:w="933" w:type="dxa"/>
            <w:tcPrChange w:id="1466"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67" w:author="David Gravett" w:date="2019-12-01T10:21:00Z">
                  <w:rPr>
                    <w:rFonts w:ascii="Times New Roman" w:hAnsi="Times New Roman" w:cs="Times New Roman"/>
                    <w:sz w:val="24"/>
                    <w:szCs w:val="24"/>
                  </w:rPr>
                </w:rPrChange>
              </w:rPr>
              <w:pPrChange w:id="1468" w:author="James Dwyer" w:date="2019-12-01T10:21:00Z">
                <w:pPr/>
              </w:pPrChange>
            </w:pPr>
            <w:r w:rsidRPr="00016618">
              <w:rPr>
                <w:rFonts w:ascii="Times New Roman" w:hAnsi="Times New Roman"/>
                <w:sz w:val="36"/>
                <w:rPrChange w:id="1469" w:author="David Gravett" w:date="2019-12-01T10:21:00Z">
                  <w:rPr>
                    <w:rFonts w:ascii="Times New Roman" w:hAnsi="Times New Roman" w:cs="Times New Roman"/>
                    <w:sz w:val="24"/>
                    <w:szCs w:val="24"/>
                  </w:rPr>
                </w:rPrChange>
              </w:rPr>
              <w:t>1</w:t>
            </w:r>
          </w:p>
        </w:tc>
        <w:tc>
          <w:tcPr>
            <w:tcW w:w="933" w:type="dxa"/>
            <w:tcPrChange w:id="1470"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71" w:author="David Gravett" w:date="2019-12-01T10:21:00Z">
                  <w:rPr>
                    <w:rFonts w:ascii="Times New Roman" w:hAnsi="Times New Roman" w:cs="Times New Roman"/>
                    <w:sz w:val="24"/>
                    <w:szCs w:val="24"/>
                  </w:rPr>
                </w:rPrChange>
              </w:rPr>
              <w:pPrChange w:id="1472" w:author="James Dwyer" w:date="2019-12-01T10:21:00Z">
                <w:pPr/>
              </w:pPrChange>
            </w:pPr>
            <w:r w:rsidRPr="00016618">
              <w:rPr>
                <w:rFonts w:ascii="Times New Roman" w:hAnsi="Times New Roman"/>
                <w:sz w:val="36"/>
                <w:rPrChange w:id="1473" w:author="David Gravett" w:date="2019-12-01T10:21:00Z">
                  <w:rPr>
                    <w:rFonts w:ascii="Times New Roman" w:hAnsi="Times New Roman" w:cs="Times New Roman"/>
                    <w:sz w:val="24"/>
                    <w:szCs w:val="24"/>
                  </w:rPr>
                </w:rPrChange>
              </w:rPr>
              <w:t>-1</w:t>
            </w:r>
          </w:p>
        </w:tc>
        <w:tc>
          <w:tcPr>
            <w:tcW w:w="933" w:type="dxa"/>
            <w:tcPrChange w:id="1474"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75" w:author="David Gravett" w:date="2019-12-01T10:21:00Z">
                  <w:rPr>
                    <w:rFonts w:ascii="Times New Roman" w:hAnsi="Times New Roman" w:cs="Times New Roman"/>
                    <w:sz w:val="24"/>
                    <w:szCs w:val="24"/>
                  </w:rPr>
                </w:rPrChange>
              </w:rPr>
              <w:pPrChange w:id="1476" w:author="James Dwyer" w:date="2019-12-01T10:21:00Z">
                <w:pPr/>
              </w:pPrChange>
            </w:pPr>
            <w:r w:rsidRPr="00016618">
              <w:rPr>
                <w:rFonts w:ascii="Times New Roman" w:hAnsi="Times New Roman"/>
                <w:sz w:val="36"/>
                <w:rPrChange w:id="1477" w:author="David Gravett" w:date="2019-12-01T10:21:00Z">
                  <w:rPr>
                    <w:rFonts w:ascii="Times New Roman" w:hAnsi="Times New Roman" w:cs="Times New Roman"/>
                    <w:sz w:val="24"/>
                    <w:szCs w:val="24"/>
                  </w:rPr>
                </w:rPrChange>
              </w:rPr>
              <w:t>1</w:t>
            </w:r>
          </w:p>
        </w:tc>
        <w:tc>
          <w:tcPr>
            <w:tcW w:w="933" w:type="dxa"/>
            <w:tcPrChange w:id="1478"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79" w:author="David Gravett" w:date="2019-12-01T10:21:00Z">
                  <w:rPr>
                    <w:rFonts w:ascii="Times New Roman" w:hAnsi="Times New Roman" w:cs="Times New Roman"/>
                    <w:sz w:val="24"/>
                    <w:szCs w:val="24"/>
                  </w:rPr>
                </w:rPrChange>
              </w:rPr>
              <w:pPrChange w:id="1480" w:author="James Dwyer" w:date="2019-12-01T10:21:00Z">
                <w:pPr/>
              </w:pPrChange>
            </w:pPr>
            <w:r w:rsidRPr="00016618">
              <w:rPr>
                <w:rFonts w:ascii="Times New Roman" w:hAnsi="Times New Roman"/>
                <w:sz w:val="36"/>
                <w:rPrChange w:id="1481" w:author="David Gravett" w:date="2019-12-01T10:21:00Z">
                  <w:rPr>
                    <w:rFonts w:ascii="Times New Roman" w:hAnsi="Times New Roman" w:cs="Times New Roman"/>
                    <w:sz w:val="24"/>
                    <w:szCs w:val="24"/>
                  </w:rPr>
                </w:rPrChange>
              </w:rPr>
              <w:t>0</w:t>
            </w:r>
          </w:p>
        </w:tc>
        <w:tc>
          <w:tcPr>
            <w:tcW w:w="933" w:type="dxa"/>
            <w:tcPrChange w:id="1482"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83" w:author="David Gravett" w:date="2019-12-01T10:21:00Z">
                  <w:rPr>
                    <w:rFonts w:ascii="Times New Roman" w:hAnsi="Times New Roman" w:cs="Times New Roman"/>
                    <w:sz w:val="24"/>
                    <w:szCs w:val="24"/>
                  </w:rPr>
                </w:rPrChange>
              </w:rPr>
              <w:pPrChange w:id="1484" w:author="James Dwyer" w:date="2019-12-01T10:21:00Z">
                <w:pPr/>
              </w:pPrChange>
            </w:pPr>
            <w:r w:rsidRPr="00016618">
              <w:rPr>
                <w:rFonts w:ascii="Times New Roman" w:hAnsi="Times New Roman"/>
                <w:sz w:val="36"/>
                <w:rPrChange w:id="1485" w:author="David Gravett" w:date="2019-12-01T10:21:00Z">
                  <w:rPr>
                    <w:rFonts w:ascii="Times New Roman" w:hAnsi="Times New Roman" w:cs="Times New Roman"/>
                    <w:sz w:val="24"/>
                    <w:szCs w:val="24"/>
                  </w:rPr>
                </w:rPrChange>
              </w:rPr>
              <w:t>0</w:t>
            </w:r>
          </w:p>
        </w:tc>
        <w:tc>
          <w:tcPr>
            <w:tcW w:w="933" w:type="dxa"/>
            <w:tcPrChange w:id="1486"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87" w:author="David Gravett" w:date="2019-12-01T10:21:00Z">
                  <w:rPr>
                    <w:rFonts w:ascii="Times New Roman" w:hAnsi="Times New Roman" w:cs="Times New Roman"/>
                    <w:sz w:val="24"/>
                    <w:szCs w:val="24"/>
                  </w:rPr>
                </w:rPrChange>
              </w:rPr>
              <w:pPrChange w:id="1488" w:author="James Dwyer" w:date="2019-12-01T10:21:00Z">
                <w:pPr/>
              </w:pPrChange>
            </w:pPr>
            <w:r w:rsidRPr="00016618">
              <w:rPr>
                <w:rFonts w:ascii="Times New Roman" w:hAnsi="Times New Roman"/>
                <w:sz w:val="36"/>
                <w:rPrChange w:id="1489" w:author="David Gravett" w:date="2019-12-01T10:21:00Z">
                  <w:rPr>
                    <w:rFonts w:ascii="Times New Roman" w:hAnsi="Times New Roman" w:cs="Times New Roman"/>
                    <w:sz w:val="24"/>
                    <w:szCs w:val="24"/>
                  </w:rPr>
                </w:rPrChange>
              </w:rPr>
              <w:t>0</w:t>
            </w:r>
          </w:p>
        </w:tc>
        <w:tc>
          <w:tcPr>
            <w:tcW w:w="933" w:type="dxa"/>
            <w:tcPrChange w:id="1490"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91" w:author="David Gravett" w:date="2019-12-01T10:21:00Z">
                  <w:rPr>
                    <w:rFonts w:ascii="Times New Roman" w:hAnsi="Times New Roman" w:cs="Times New Roman"/>
                    <w:sz w:val="24"/>
                    <w:szCs w:val="24"/>
                  </w:rPr>
                </w:rPrChange>
              </w:rPr>
              <w:pPrChange w:id="1492" w:author="James Dwyer" w:date="2019-12-01T10:21:00Z">
                <w:pPr/>
              </w:pPrChange>
            </w:pPr>
            <w:r w:rsidRPr="00016618">
              <w:rPr>
                <w:rFonts w:ascii="Times New Roman" w:hAnsi="Times New Roman"/>
                <w:sz w:val="36"/>
                <w:rPrChange w:id="1493"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94" w:author="David Gravett" w:date="2019-12-01T10:21:00Z">
            <w:trPr>
              <w:trHeight w:val="432"/>
            </w:trPr>
          </w:trPrChange>
        </w:trPr>
        <w:tc>
          <w:tcPr>
            <w:tcW w:w="933" w:type="dxa"/>
            <w:tcPrChange w:id="1495"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96" w:author="David Gravett" w:date="2019-12-01T10:21:00Z">
                  <w:rPr>
                    <w:rFonts w:ascii="Times New Roman" w:hAnsi="Times New Roman" w:cs="Times New Roman"/>
                    <w:sz w:val="24"/>
                    <w:szCs w:val="24"/>
                  </w:rPr>
                </w:rPrChange>
              </w:rPr>
              <w:pPrChange w:id="1497" w:author="James Dwyer" w:date="2019-12-01T10:21:00Z">
                <w:pPr/>
              </w:pPrChange>
            </w:pPr>
            <w:r w:rsidRPr="00016618">
              <w:rPr>
                <w:rFonts w:ascii="Times New Roman" w:hAnsi="Times New Roman"/>
                <w:sz w:val="36"/>
                <w:rPrChange w:id="1498" w:author="David Gravett" w:date="2019-12-01T10:21:00Z">
                  <w:rPr>
                    <w:rFonts w:ascii="Times New Roman" w:hAnsi="Times New Roman" w:cs="Times New Roman"/>
                    <w:sz w:val="24"/>
                    <w:szCs w:val="24"/>
                  </w:rPr>
                </w:rPrChange>
              </w:rPr>
              <w:t>0</w:t>
            </w:r>
          </w:p>
        </w:tc>
        <w:tc>
          <w:tcPr>
            <w:tcW w:w="933" w:type="dxa"/>
            <w:tcPrChange w:id="1499"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500" w:author="David Gravett" w:date="2019-12-01T10:21:00Z">
                  <w:rPr>
                    <w:rFonts w:ascii="Times New Roman" w:hAnsi="Times New Roman" w:cs="Times New Roman"/>
                    <w:sz w:val="24"/>
                    <w:szCs w:val="24"/>
                  </w:rPr>
                </w:rPrChange>
              </w:rPr>
              <w:pPrChange w:id="1501" w:author="James Dwyer" w:date="2019-12-01T10:21:00Z">
                <w:pPr/>
              </w:pPrChange>
            </w:pPr>
            <w:r w:rsidRPr="00016618">
              <w:rPr>
                <w:rFonts w:ascii="Times New Roman" w:hAnsi="Times New Roman"/>
                <w:sz w:val="36"/>
                <w:rPrChange w:id="1502" w:author="David Gravett" w:date="2019-12-01T10:21:00Z">
                  <w:rPr>
                    <w:rFonts w:ascii="Times New Roman" w:hAnsi="Times New Roman" w:cs="Times New Roman"/>
                    <w:sz w:val="24"/>
                    <w:szCs w:val="24"/>
                  </w:rPr>
                </w:rPrChange>
              </w:rPr>
              <w:t>0</w:t>
            </w:r>
          </w:p>
        </w:tc>
        <w:tc>
          <w:tcPr>
            <w:tcW w:w="933" w:type="dxa"/>
            <w:tcPrChange w:id="1503"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504" w:author="David Gravett" w:date="2019-12-01T10:21:00Z">
                  <w:rPr>
                    <w:rFonts w:ascii="Times New Roman" w:hAnsi="Times New Roman" w:cs="Times New Roman"/>
                    <w:sz w:val="24"/>
                    <w:szCs w:val="24"/>
                  </w:rPr>
                </w:rPrChange>
              </w:rPr>
              <w:pPrChange w:id="1505" w:author="James Dwyer" w:date="2019-12-01T10:21:00Z">
                <w:pPr/>
              </w:pPrChange>
            </w:pPr>
            <w:r w:rsidRPr="00016618">
              <w:rPr>
                <w:rFonts w:ascii="Times New Roman" w:hAnsi="Times New Roman"/>
                <w:sz w:val="36"/>
                <w:rPrChange w:id="1506" w:author="David Gravett" w:date="2019-12-01T10:21:00Z">
                  <w:rPr>
                    <w:rFonts w:ascii="Times New Roman" w:hAnsi="Times New Roman" w:cs="Times New Roman"/>
                    <w:sz w:val="24"/>
                    <w:szCs w:val="24"/>
                  </w:rPr>
                </w:rPrChange>
              </w:rPr>
              <w:t>0</w:t>
            </w:r>
          </w:p>
        </w:tc>
        <w:tc>
          <w:tcPr>
            <w:tcW w:w="933" w:type="dxa"/>
            <w:tcPrChange w:id="1507"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508" w:author="David Gravett" w:date="2019-12-01T10:21:00Z">
                  <w:rPr>
                    <w:rFonts w:ascii="Times New Roman" w:hAnsi="Times New Roman" w:cs="Times New Roman"/>
                    <w:sz w:val="24"/>
                    <w:szCs w:val="24"/>
                  </w:rPr>
                </w:rPrChange>
              </w:rPr>
              <w:pPrChange w:id="1509" w:author="James Dwyer" w:date="2019-12-01T10:21:00Z">
                <w:pPr/>
              </w:pPrChange>
            </w:pPr>
            <w:r w:rsidRPr="00016618">
              <w:rPr>
                <w:rFonts w:ascii="Times New Roman" w:hAnsi="Times New Roman"/>
                <w:sz w:val="36"/>
                <w:rPrChange w:id="1510" w:author="David Gravett" w:date="2019-12-01T10:21:00Z">
                  <w:rPr>
                    <w:rFonts w:ascii="Times New Roman" w:hAnsi="Times New Roman" w:cs="Times New Roman"/>
                    <w:sz w:val="24"/>
                    <w:szCs w:val="24"/>
                  </w:rPr>
                </w:rPrChange>
              </w:rPr>
              <w:t>0</w:t>
            </w:r>
          </w:p>
        </w:tc>
        <w:tc>
          <w:tcPr>
            <w:tcW w:w="933" w:type="dxa"/>
            <w:tcPrChange w:id="1511"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512" w:author="David Gravett" w:date="2019-12-01T10:21:00Z">
                  <w:rPr>
                    <w:rFonts w:ascii="Times New Roman" w:hAnsi="Times New Roman" w:cs="Times New Roman"/>
                    <w:sz w:val="24"/>
                    <w:szCs w:val="24"/>
                  </w:rPr>
                </w:rPrChange>
              </w:rPr>
              <w:pPrChange w:id="1513" w:author="James Dwyer" w:date="2019-12-01T10:21:00Z">
                <w:pPr/>
              </w:pPrChange>
            </w:pPr>
            <w:r w:rsidRPr="00016618">
              <w:rPr>
                <w:rFonts w:ascii="Times New Roman" w:hAnsi="Times New Roman"/>
                <w:sz w:val="36"/>
                <w:rPrChange w:id="1514" w:author="David Gravett" w:date="2019-12-01T10:21:00Z">
                  <w:rPr>
                    <w:rFonts w:ascii="Times New Roman" w:hAnsi="Times New Roman" w:cs="Times New Roman"/>
                    <w:sz w:val="24"/>
                    <w:szCs w:val="24"/>
                  </w:rPr>
                </w:rPrChange>
              </w:rPr>
              <w:t>0</w:t>
            </w:r>
          </w:p>
        </w:tc>
        <w:tc>
          <w:tcPr>
            <w:tcW w:w="933" w:type="dxa"/>
            <w:tcPrChange w:id="1515"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516" w:author="David Gravett" w:date="2019-12-01T10:21:00Z">
                  <w:rPr>
                    <w:rFonts w:ascii="Times New Roman" w:hAnsi="Times New Roman" w:cs="Times New Roman"/>
                    <w:sz w:val="24"/>
                    <w:szCs w:val="24"/>
                  </w:rPr>
                </w:rPrChange>
              </w:rPr>
              <w:pPrChange w:id="1517" w:author="James Dwyer" w:date="2019-12-01T10:21:00Z">
                <w:pPr/>
              </w:pPrChange>
            </w:pPr>
            <w:r w:rsidRPr="00016618">
              <w:rPr>
                <w:rFonts w:ascii="Times New Roman" w:hAnsi="Times New Roman"/>
                <w:sz w:val="36"/>
                <w:rPrChange w:id="1518" w:author="David Gravett" w:date="2019-12-01T10:21:00Z">
                  <w:rPr>
                    <w:rFonts w:ascii="Times New Roman" w:hAnsi="Times New Roman" w:cs="Times New Roman"/>
                    <w:sz w:val="24"/>
                    <w:szCs w:val="24"/>
                  </w:rPr>
                </w:rPrChange>
              </w:rPr>
              <w:t>0</w:t>
            </w:r>
          </w:p>
        </w:tc>
        <w:tc>
          <w:tcPr>
            <w:tcW w:w="933" w:type="dxa"/>
            <w:tcPrChange w:id="1519"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520" w:author="David Gravett" w:date="2019-12-01T10:21:00Z">
                  <w:rPr>
                    <w:rFonts w:ascii="Times New Roman" w:hAnsi="Times New Roman" w:cs="Times New Roman"/>
                    <w:sz w:val="24"/>
                    <w:szCs w:val="24"/>
                  </w:rPr>
                </w:rPrChange>
              </w:rPr>
              <w:pPrChange w:id="1521" w:author="James Dwyer" w:date="2019-12-01T10:21:00Z">
                <w:pPr/>
              </w:pPrChange>
            </w:pPr>
            <w:r w:rsidRPr="00016618">
              <w:rPr>
                <w:rFonts w:ascii="Times New Roman" w:hAnsi="Times New Roman"/>
                <w:sz w:val="36"/>
                <w:rPrChange w:id="1522"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23"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825D74" w:rsidRPr="00D103E4" w:rsidRDefault="00825D74" w:rsidP="00016618">
                              <w:pPr>
                                <w:pStyle w:val="Caption"/>
                                <w:jc w:val="center"/>
                                <w:rPr>
                                  <w:ins w:id="1524" w:author="David Gravett" w:date="2019-12-01T10:21:00Z"/>
                                  <w:rFonts w:ascii="Arial" w:eastAsia="Arial" w:hAnsi="Arial" w:cs="Arial"/>
                                  <w:noProof/>
                                  <w:lang w:val="en"/>
                                </w:rPr>
                              </w:pPr>
                              <w:ins w:id="1525"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4"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stroked="f">
                  <v:textbox inset="0,0,0,0">
                    <w:txbxContent>
                      <w:p w14:paraId="6843E97F" w14:textId="1C177D40" w:rsidR="00825D74" w:rsidRPr="00D103E4" w:rsidRDefault="00825D74" w:rsidP="00016618">
                        <w:pPr>
                          <w:pStyle w:val="Caption"/>
                          <w:jc w:val="center"/>
                          <w:rPr>
                            <w:ins w:id="1526" w:author="David Gravett" w:date="2019-12-01T10:21:00Z"/>
                            <w:rFonts w:ascii="Arial" w:eastAsia="Arial" w:hAnsi="Arial" w:cs="Arial"/>
                            <w:noProof/>
                            <w:lang w:val="en"/>
                          </w:rPr>
                        </w:pPr>
                        <w:ins w:id="1527"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28" w:author="David Gravett" w:date="2019-12-01T10:21:00Z"/>
          <w:rFonts w:ascii="Times New Roman" w:hAnsi="Times New Roman" w:cs="Times New Roman"/>
          <w:sz w:val="24"/>
          <w:szCs w:val="24"/>
          <w:lang w:val="en-US"/>
        </w:rPr>
      </w:pPr>
      <w:moveFromRangeStart w:id="1529" w:author="David Gravett" w:date="2019-12-01T10:21:00Z" w:name="move26088128"/>
      <w:moveFrom w:id="1530"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29"/>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31" w:author="David Gravett" w:date="2019-12-01T10:21:00Z"/>
        </w:trPr>
        <w:tc>
          <w:tcPr>
            <w:tcW w:w="432" w:type="dxa"/>
          </w:tcPr>
          <w:p w14:paraId="40758CDD" w14:textId="42A16649"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40" w:author="David Gravett" w:date="2019-12-01T10:21:00Z"/>
                <w:rFonts w:ascii="Times New Roman" w:hAnsi="Times New Roman" w:cs="Times New Roman"/>
                <w:sz w:val="24"/>
                <w:szCs w:val="24"/>
              </w:rPr>
            </w:pPr>
            <w:del w:id="1541"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42" w:author="David Gravett" w:date="2019-12-01T10:21:00Z"/>
                <w:rFonts w:ascii="Times New Roman" w:hAnsi="Times New Roman" w:cs="Times New Roman"/>
                <w:sz w:val="24"/>
                <w:szCs w:val="24"/>
              </w:rPr>
            </w:pPr>
            <w:del w:id="1543"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44" w:author="David Gravett" w:date="2019-12-01T10:21:00Z"/>
                <w:rFonts w:ascii="Times New Roman" w:hAnsi="Times New Roman" w:cs="Times New Roman"/>
                <w:sz w:val="24"/>
                <w:szCs w:val="24"/>
              </w:rPr>
            </w:pPr>
            <w:del w:id="1545"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46" w:author="David Gravett" w:date="2019-12-01T10:21:00Z"/>
        </w:trPr>
        <w:tc>
          <w:tcPr>
            <w:tcW w:w="432" w:type="dxa"/>
          </w:tcPr>
          <w:p w14:paraId="43D6DA2F"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55" w:author="David Gravett" w:date="2019-12-01T10:21:00Z"/>
                <w:rFonts w:ascii="Times New Roman" w:hAnsi="Times New Roman" w:cs="Times New Roman"/>
                <w:sz w:val="24"/>
                <w:szCs w:val="24"/>
              </w:rPr>
            </w:pPr>
            <w:del w:id="1556"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57" w:author="David Gravett" w:date="2019-12-01T10:21:00Z"/>
                <w:rFonts w:ascii="Times New Roman" w:hAnsi="Times New Roman" w:cs="Times New Roman"/>
                <w:sz w:val="24"/>
                <w:szCs w:val="24"/>
              </w:rPr>
            </w:pPr>
            <w:del w:id="1558"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59" w:author="David Gravett" w:date="2019-12-01T10:21:00Z"/>
                <w:rFonts w:ascii="Times New Roman" w:hAnsi="Times New Roman" w:cs="Times New Roman"/>
                <w:sz w:val="24"/>
                <w:szCs w:val="24"/>
              </w:rPr>
            </w:pPr>
            <w:del w:id="1560"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61" w:author="David Gravett" w:date="2019-12-01T10:21:00Z"/>
        </w:trPr>
        <w:tc>
          <w:tcPr>
            <w:tcW w:w="432" w:type="dxa"/>
          </w:tcPr>
          <w:p w14:paraId="240F735A"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70" w:author="David Gravett" w:date="2019-12-01T10:21:00Z"/>
                <w:rFonts w:ascii="Times New Roman" w:hAnsi="Times New Roman" w:cs="Times New Roman"/>
                <w:sz w:val="24"/>
                <w:szCs w:val="24"/>
              </w:rPr>
            </w:pPr>
            <w:del w:id="1571"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72" w:author="David Gravett" w:date="2019-12-01T10:21:00Z"/>
                <w:rFonts w:ascii="Times New Roman" w:hAnsi="Times New Roman" w:cs="Times New Roman"/>
                <w:sz w:val="24"/>
                <w:szCs w:val="24"/>
              </w:rPr>
            </w:pPr>
            <w:del w:id="1573"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74" w:author="David Gravett" w:date="2019-12-01T10:21:00Z"/>
                <w:rFonts w:ascii="Times New Roman" w:hAnsi="Times New Roman" w:cs="Times New Roman"/>
                <w:sz w:val="24"/>
                <w:szCs w:val="24"/>
              </w:rPr>
            </w:pPr>
            <w:del w:id="1575"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76" w:author="David Gravett" w:date="2019-12-01T10:21:00Z"/>
        </w:trPr>
        <w:tc>
          <w:tcPr>
            <w:tcW w:w="432" w:type="dxa"/>
          </w:tcPr>
          <w:p w14:paraId="07C61D00"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85" w:author="David Gravett" w:date="2019-12-01T10:21:00Z"/>
                <w:rFonts w:ascii="Times New Roman" w:hAnsi="Times New Roman" w:cs="Times New Roman"/>
                <w:sz w:val="24"/>
                <w:szCs w:val="24"/>
              </w:rPr>
            </w:pPr>
            <w:del w:id="1586"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87" w:author="David Gravett" w:date="2019-12-01T10:21:00Z"/>
                <w:rFonts w:ascii="Times New Roman" w:hAnsi="Times New Roman" w:cs="Times New Roman"/>
                <w:sz w:val="24"/>
                <w:szCs w:val="24"/>
              </w:rPr>
            </w:pPr>
            <w:del w:id="1588"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89" w:author="David Gravett" w:date="2019-12-01T10:21:00Z"/>
                <w:rFonts w:ascii="Times New Roman" w:hAnsi="Times New Roman" w:cs="Times New Roman"/>
                <w:sz w:val="24"/>
                <w:szCs w:val="24"/>
              </w:rPr>
            </w:pPr>
            <w:del w:id="1590"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91" w:author="David Gravett" w:date="2019-12-01T10:21:00Z"/>
        </w:trPr>
        <w:tc>
          <w:tcPr>
            <w:tcW w:w="432" w:type="dxa"/>
          </w:tcPr>
          <w:p w14:paraId="2BD5EDB8" w14:textId="77777777"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600" w:author="David Gravett" w:date="2019-12-01T10:21:00Z"/>
                <w:rFonts w:ascii="Times New Roman" w:hAnsi="Times New Roman" w:cs="Times New Roman"/>
                <w:sz w:val="24"/>
                <w:szCs w:val="24"/>
              </w:rPr>
            </w:pPr>
            <w:del w:id="1601"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602" w:author="David Gravett" w:date="2019-12-01T10:21:00Z"/>
                <w:rFonts w:ascii="Times New Roman" w:hAnsi="Times New Roman" w:cs="Times New Roman"/>
                <w:sz w:val="24"/>
                <w:szCs w:val="24"/>
              </w:rPr>
            </w:pPr>
            <w:del w:id="1603"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604" w:author="David Gravett" w:date="2019-12-01T10:21:00Z"/>
                <w:rFonts w:ascii="Times New Roman" w:hAnsi="Times New Roman" w:cs="Times New Roman"/>
                <w:sz w:val="24"/>
                <w:szCs w:val="24"/>
              </w:rPr>
            </w:pPr>
            <w:del w:id="1605"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606" w:author="David Gravett" w:date="2019-12-01T10:21:00Z"/>
        </w:trPr>
        <w:tc>
          <w:tcPr>
            <w:tcW w:w="432" w:type="dxa"/>
          </w:tcPr>
          <w:p w14:paraId="5BD1D8D4" w14:textId="77777777" w:rsidR="00280D7C" w:rsidRDefault="00280D7C" w:rsidP="003B3061">
            <w:pPr>
              <w:rPr>
                <w:del w:id="1607" w:author="David Gravett" w:date="2019-12-01T10:21:00Z"/>
                <w:rFonts w:ascii="Times New Roman" w:hAnsi="Times New Roman" w:cs="Times New Roman"/>
                <w:sz w:val="24"/>
                <w:szCs w:val="24"/>
              </w:rPr>
            </w:pPr>
            <w:del w:id="1608"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609" w:author="David Gravett" w:date="2019-12-01T10:21:00Z"/>
                <w:rFonts w:ascii="Times New Roman" w:hAnsi="Times New Roman" w:cs="Times New Roman"/>
                <w:sz w:val="24"/>
                <w:szCs w:val="24"/>
              </w:rPr>
            </w:pPr>
            <w:del w:id="1610"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611" w:author="David Gravett" w:date="2019-12-01T10:21:00Z"/>
                <w:rFonts w:ascii="Times New Roman" w:hAnsi="Times New Roman" w:cs="Times New Roman"/>
                <w:sz w:val="24"/>
                <w:szCs w:val="24"/>
              </w:rPr>
            </w:pPr>
            <w:del w:id="1612"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613" w:author="David Gravett" w:date="2019-12-01T10:21:00Z"/>
                <w:rFonts w:ascii="Times New Roman" w:hAnsi="Times New Roman" w:cs="Times New Roman"/>
                <w:sz w:val="24"/>
                <w:szCs w:val="24"/>
              </w:rPr>
            </w:pPr>
            <w:del w:id="1614"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615" w:author="David Gravett" w:date="2019-12-01T10:21:00Z"/>
                <w:rFonts w:ascii="Times New Roman" w:hAnsi="Times New Roman" w:cs="Times New Roman"/>
                <w:sz w:val="24"/>
                <w:szCs w:val="24"/>
              </w:rPr>
            </w:pPr>
            <w:del w:id="1616"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617" w:author="David Gravett" w:date="2019-12-01T10:21:00Z"/>
                <w:rFonts w:ascii="Times New Roman" w:hAnsi="Times New Roman" w:cs="Times New Roman"/>
                <w:sz w:val="24"/>
                <w:szCs w:val="24"/>
              </w:rPr>
            </w:pPr>
            <w:del w:id="1618"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619" w:author="David Gravett" w:date="2019-12-01T10:21:00Z"/>
                <w:rFonts w:ascii="Times New Roman" w:hAnsi="Times New Roman" w:cs="Times New Roman"/>
                <w:sz w:val="24"/>
                <w:szCs w:val="24"/>
              </w:rPr>
            </w:pPr>
            <w:del w:id="1620"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21" w:author="David Gravett" w:date="2019-12-01T10:21:00Z"/>
        </w:trPr>
        <w:tc>
          <w:tcPr>
            <w:tcW w:w="432" w:type="dxa"/>
          </w:tcPr>
          <w:p w14:paraId="19FFA927" w14:textId="0D074E4F" w:rsidR="00280D7C" w:rsidRDefault="00280D7C" w:rsidP="003B3061">
            <w:pPr>
              <w:rPr>
                <w:del w:id="1622" w:author="David Gravett" w:date="2019-12-01T10:21:00Z"/>
                <w:rFonts w:ascii="Times New Roman" w:hAnsi="Times New Roman" w:cs="Times New Roman"/>
                <w:sz w:val="24"/>
                <w:szCs w:val="24"/>
              </w:rPr>
            </w:pPr>
            <w:del w:id="1623"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24" w:author="David Gravett" w:date="2019-12-01T10:21:00Z"/>
                <w:rFonts w:ascii="Times New Roman" w:hAnsi="Times New Roman" w:cs="Times New Roman"/>
                <w:sz w:val="24"/>
                <w:szCs w:val="24"/>
              </w:rPr>
            </w:pPr>
            <w:del w:id="1625"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26" w:author="David Gravett" w:date="2019-12-01T10:21:00Z"/>
                <w:rFonts w:ascii="Times New Roman" w:hAnsi="Times New Roman" w:cs="Times New Roman"/>
                <w:sz w:val="24"/>
                <w:szCs w:val="24"/>
              </w:rPr>
            </w:pPr>
            <w:del w:id="1627"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28" w:author="David Gravett" w:date="2019-12-01T10:21:00Z"/>
                <w:rFonts w:ascii="Times New Roman" w:hAnsi="Times New Roman" w:cs="Times New Roman"/>
                <w:sz w:val="24"/>
                <w:szCs w:val="24"/>
              </w:rPr>
            </w:pPr>
            <w:del w:id="1629"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30" w:author="David Gravett" w:date="2019-12-01T10:21:00Z"/>
                <w:rFonts w:ascii="Times New Roman" w:hAnsi="Times New Roman" w:cs="Times New Roman"/>
                <w:sz w:val="24"/>
                <w:szCs w:val="24"/>
              </w:rPr>
            </w:pPr>
            <w:del w:id="1631"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32" w:author="David Gravett" w:date="2019-12-01T10:21:00Z"/>
                <w:rFonts w:ascii="Times New Roman" w:hAnsi="Times New Roman" w:cs="Times New Roman"/>
                <w:sz w:val="24"/>
                <w:szCs w:val="24"/>
              </w:rPr>
            </w:pPr>
            <w:del w:id="1633"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34" w:author="David Gravett" w:date="2019-12-01T10:21:00Z"/>
                <w:rFonts w:ascii="Times New Roman" w:hAnsi="Times New Roman" w:cs="Times New Roman"/>
                <w:sz w:val="24"/>
                <w:szCs w:val="24"/>
              </w:rPr>
            </w:pPr>
            <w:del w:id="1635"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36" w:author="David Gravett" w:date="2019-12-01T10:21:00Z"/>
          <w:rFonts w:ascii="Times New Roman" w:hAnsi="Times New Roman" w:cs="Times New Roman"/>
          <w:sz w:val="24"/>
          <w:szCs w:val="24"/>
          <w:lang w:val="en-US"/>
        </w:rPr>
      </w:pPr>
      <w:moveFromRangeStart w:id="1637" w:author="David Gravett" w:date="2019-12-01T10:21:00Z" w:name="move26088129"/>
      <w:moveFrom w:id="1638"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39" w:author="David Gravett" w:date="2019-12-01T10:21:00Z"/>
          <w:rFonts w:ascii="Times New Roman" w:hAnsi="Times New Roman" w:cs="Times New Roman"/>
          <w:sz w:val="24"/>
          <w:szCs w:val="24"/>
          <w:lang w:val="en-US"/>
        </w:rPr>
        <w:pPrChange w:id="1640" w:author="David Gravett" w:date="2019-12-01T10:21:00Z">
          <w:pPr>
            <w:spacing w:line="288" w:lineRule="auto"/>
          </w:pPr>
        </w:pPrChange>
      </w:pPr>
    </w:p>
    <w:moveFromRangeEnd w:id="1637"/>
    <w:p w14:paraId="76FA8760" w14:textId="042861A5" w:rsidR="00016618" w:rsidRDefault="00016618" w:rsidP="005F2D99">
      <w:pPr>
        <w:spacing w:line="288" w:lineRule="auto"/>
        <w:rPr>
          <w:ins w:id="1641"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42"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43"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44"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45"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46"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47"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48"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49"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50"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51" w:author="David Gravett" w:date="2019-12-01T10:21:00Z"/>
          <w:rFonts w:asciiTheme="majorHAnsi" w:hAnsiTheme="majorHAnsi" w:cstheme="majorHAnsi"/>
          <w:color w:val="1F3864" w:themeColor="accent1" w:themeShade="80"/>
          <w:sz w:val="40"/>
          <w:szCs w:val="40"/>
        </w:rPr>
      </w:pPr>
      <w:ins w:id="165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53" w:author="David Gravett" w:date="2019-12-01T10:21:00Z"/>
          <w:rFonts w:ascii="Times New Roman" w:hAnsi="Times New Roman" w:cs="Times New Roman"/>
          <w:sz w:val="24"/>
          <w:szCs w:val="24"/>
          <w:lang w:val="en-US"/>
        </w:rPr>
      </w:pPr>
      <w:moveToRangeStart w:id="1654" w:author="David Gravett" w:date="2019-12-01T10:21:00Z" w:name="move26088128"/>
      <w:moveTo w:id="1655"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54"/>
    <w:p w14:paraId="2B9CC07B" w14:textId="77777777" w:rsidR="00016618" w:rsidRDefault="00016618" w:rsidP="005F2D99">
      <w:pPr>
        <w:spacing w:line="288" w:lineRule="auto"/>
        <w:rPr>
          <w:ins w:id="1656"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5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58">
          <w:tblGrid>
            <w:gridCol w:w="432"/>
            <w:gridCol w:w="432"/>
            <w:gridCol w:w="432"/>
            <w:gridCol w:w="432"/>
            <w:gridCol w:w="432"/>
            <w:gridCol w:w="432"/>
            <w:gridCol w:w="432"/>
          </w:tblGrid>
        </w:tblGridChange>
      </w:tblGrid>
      <w:tr w:rsidR="00280D7C" w14:paraId="03F84268" w14:textId="77777777" w:rsidTr="00BE50C5">
        <w:trPr>
          <w:trHeight w:val="869"/>
          <w:trPrChange w:id="1659" w:author="David Gravett" w:date="2019-12-01T10:21:00Z">
            <w:trPr>
              <w:trHeight w:val="432"/>
            </w:trPr>
          </w:trPrChange>
        </w:trPr>
        <w:tc>
          <w:tcPr>
            <w:tcW w:w="933" w:type="dxa"/>
            <w:tcPrChange w:id="1660"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James Dwyer" w:date="2019-12-01T10:21:00Z">
                <w:pPr/>
              </w:pPrChange>
            </w:pPr>
            <w:r w:rsidRPr="00016618">
              <w:rPr>
                <w:rFonts w:ascii="Times New Roman" w:hAnsi="Times New Roman"/>
                <w:sz w:val="36"/>
                <w:rPrChange w:id="1663" w:author="David Gravett" w:date="2019-12-01T10:21:00Z">
                  <w:rPr>
                    <w:rFonts w:ascii="Times New Roman" w:hAnsi="Times New Roman" w:cs="Times New Roman"/>
                    <w:sz w:val="24"/>
                    <w:szCs w:val="24"/>
                  </w:rPr>
                </w:rPrChange>
              </w:rPr>
              <w:t>1</w:t>
            </w:r>
          </w:p>
        </w:tc>
        <w:tc>
          <w:tcPr>
            <w:tcW w:w="933" w:type="dxa"/>
            <w:tcPrChange w:id="1664"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65" w:author="David Gravett" w:date="2019-12-01T10:21:00Z">
                  <w:rPr>
                    <w:rFonts w:ascii="Times New Roman" w:hAnsi="Times New Roman" w:cs="Times New Roman"/>
                    <w:sz w:val="24"/>
                    <w:szCs w:val="24"/>
                  </w:rPr>
                </w:rPrChange>
              </w:rPr>
              <w:pPrChange w:id="1666" w:author="James Dwyer" w:date="2019-12-01T10:21:00Z">
                <w:pPr/>
              </w:pPrChange>
            </w:pPr>
            <w:r w:rsidRPr="00016618">
              <w:rPr>
                <w:rFonts w:ascii="Times New Roman" w:hAnsi="Times New Roman"/>
                <w:sz w:val="36"/>
                <w:rPrChange w:id="1667" w:author="David Gravett" w:date="2019-12-01T10:21:00Z">
                  <w:rPr>
                    <w:rFonts w:ascii="Times New Roman" w:hAnsi="Times New Roman" w:cs="Times New Roman"/>
                    <w:sz w:val="24"/>
                    <w:szCs w:val="24"/>
                  </w:rPr>
                </w:rPrChange>
              </w:rPr>
              <w:t>-1</w:t>
            </w:r>
          </w:p>
        </w:tc>
        <w:tc>
          <w:tcPr>
            <w:tcW w:w="933" w:type="dxa"/>
            <w:tcPrChange w:id="1668"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69" w:author="David Gravett" w:date="2019-12-01T10:21:00Z">
                  <w:rPr>
                    <w:rFonts w:ascii="Times New Roman" w:hAnsi="Times New Roman" w:cs="Times New Roman"/>
                    <w:sz w:val="24"/>
                    <w:szCs w:val="24"/>
                  </w:rPr>
                </w:rPrChange>
              </w:rPr>
              <w:pPrChange w:id="1670" w:author="James Dwyer" w:date="2019-12-01T10:21:00Z">
                <w:pPr/>
              </w:pPrChange>
            </w:pPr>
            <w:r w:rsidRPr="00016618">
              <w:rPr>
                <w:rFonts w:ascii="Times New Roman" w:hAnsi="Times New Roman"/>
                <w:sz w:val="36"/>
                <w:rPrChange w:id="1671" w:author="David Gravett" w:date="2019-12-01T10:21:00Z">
                  <w:rPr>
                    <w:rFonts w:ascii="Times New Roman" w:hAnsi="Times New Roman" w:cs="Times New Roman"/>
                    <w:sz w:val="24"/>
                    <w:szCs w:val="24"/>
                  </w:rPr>
                </w:rPrChange>
              </w:rPr>
              <w:t>1</w:t>
            </w:r>
          </w:p>
        </w:tc>
        <w:tc>
          <w:tcPr>
            <w:tcW w:w="933" w:type="dxa"/>
            <w:tcPrChange w:id="1672"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73" w:author="David Gravett" w:date="2019-12-01T10:21:00Z">
                  <w:rPr>
                    <w:rFonts w:ascii="Times New Roman" w:hAnsi="Times New Roman" w:cs="Times New Roman"/>
                    <w:sz w:val="24"/>
                    <w:szCs w:val="24"/>
                  </w:rPr>
                </w:rPrChange>
              </w:rPr>
              <w:pPrChange w:id="1674" w:author="James Dwyer" w:date="2019-12-01T10:21:00Z">
                <w:pPr/>
              </w:pPrChange>
            </w:pPr>
            <w:r w:rsidRPr="00016618">
              <w:rPr>
                <w:rFonts w:ascii="Times New Roman" w:hAnsi="Times New Roman"/>
                <w:sz w:val="36"/>
                <w:rPrChange w:id="1675" w:author="David Gravett" w:date="2019-12-01T10:21:00Z">
                  <w:rPr>
                    <w:rFonts w:ascii="Times New Roman" w:hAnsi="Times New Roman" w:cs="Times New Roman"/>
                    <w:sz w:val="24"/>
                    <w:szCs w:val="24"/>
                  </w:rPr>
                </w:rPrChange>
              </w:rPr>
              <w:t>0</w:t>
            </w:r>
          </w:p>
        </w:tc>
        <w:tc>
          <w:tcPr>
            <w:tcW w:w="933" w:type="dxa"/>
            <w:tcPrChange w:id="1676"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77" w:author="David Gravett" w:date="2019-12-01T10:21:00Z">
                  <w:rPr>
                    <w:rFonts w:ascii="Times New Roman" w:hAnsi="Times New Roman" w:cs="Times New Roman"/>
                    <w:sz w:val="24"/>
                    <w:szCs w:val="24"/>
                  </w:rPr>
                </w:rPrChange>
              </w:rPr>
              <w:pPrChange w:id="1678" w:author="James Dwyer" w:date="2019-12-01T10:21:00Z">
                <w:pPr/>
              </w:pPrChange>
            </w:pPr>
            <w:ins w:id="1679" w:author="David Gravett" w:date="2019-12-01T10:21:00Z">
              <w:r w:rsidRPr="00016618">
                <w:rPr>
                  <w:rFonts w:ascii="Times New Roman" w:hAnsi="Times New Roman" w:cs="Times New Roman"/>
                  <w:sz w:val="36"/>
                  <w:szCs w:val="36"/>
                </w:rPr>
                <w:t>0</w:t>
              </w:r>
            </w:ins>
            <w:del w:id="1680" w:author="David Gravett" w:date="2019-12-01T10:21:00Z">
              <w:r w:rsidR="00280D7C">
                <w:rPr>
                  <w:rFonts w:ascii="Times New Roman" w:hAnsi="Times New Roman" w:cs="Times New Roman"/>
                  <w:sz w:val="24"/>
                  <w:szCs w:val="24"/>
                </w:rPr>
                <w:delText>1</w:delText>
              </w:r>
            </w:del>
          </w:p>
        </w:tc>
        <w:tc>
          <w:tcPr>
            <w:tcW w:w="933" w:type="dxa"/>
            <w:tcPrChange w:id="1681"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82" w:author="David Gravett" w:date="2019-12-01T10:21:00Z">
                  <w:rPr>
                    <w:rFonts w:ascii="Times New Roman" w:hAnsi="Times New Roman" w:cs="Times New Roman"/>
                    <w:sz w:val="24"/>
                    <w:szCs w:val="24"/>
                  </w:rPr>
                </w:rPrChange>
              </w:rPr>
              <w:pPrChange w:id="1683" w:author="James Dwyer" w:date="2019-12-01T10:21:00Z">
                <w:pPr/>
              </w:pPrChange>
            </w:pPr>
            <w:ins w:id="1684" w:author="David Gravett" w:date="2019-12-01T10:21:00Z">
              <w:r w:rsidRPr="00016618">
                <w:rPr>
                  <w:rFonts w:ascii="Times New Roman" w:hAnsi="Times New Roman" w:cs="Times New Roman"/>
                  <w:sz w:val="36"/>
                  <w:szCs w:val="36"/>
                </w:rPr>
                <w:t>0</w:t>
              </w:r>
            </w:ins>
            <w:del w:id="1685" w:author="David Gravett" w:date="2019-12-01T10:21:00Z">
              <w:r w:rsidR="00280D7C">
                <w:rPr>
                  <w:rFonts w:ascii="Times New Roman" w:hAnsi="Times New Roman" w:cs="Times New Roman"/>
                  <w:sz w:val="24"/>
                  <w:szCs w:val="24"/>
                </w:rPr>
                <w:delText>-1</w:delText>
              </w:r>
            </w:del>
          </w:p>
        </w:tc>
        <w:tc>
          <w:tcPr>
            <w:tcW w:w="933" w:type="dxa"/>
            <w:tcPrChange w:id="1686"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87" w:author="David Gravett" w:date="2019-12-01T10:21:00Z">
                  <w:rPr>
                    <w:rFonts w:ascii="Times New Roman" w:hAnsi="Times New Roman" w:cs="Times New Roman"/>
                    <w:sz w:val="24"/>
                    <w:szCs w:val="24"/>
                  </w:rPr>
                </w:rPrChange>
              </w:rPr>
              <w:pPrChange w:id="1688" w:author="James Dwyer" w:date="2019-12-01T10:21:00Z">
                <w:pPr/>
              </w:pPrChange>
            </w:pPr>
            <w:ins w:id="1689" w:author="David Gravett" w:date="2019-12-01T10:21:00Z">
              <w:r w:rsidRPr="00016618">
                <w:rPr>
                  <w:rFonts w:ascii="Times New Roman" w:hAnsi="Times New Roman" w:cs="Times New Roman"/>
                  <w:sz w:val="36"/>
                  <w:szCs w:val="36"/>
                </w:rPr>
                <w:t>0</w:t>
              </w:r>
            </w:ins>
            <w:del w:id="1690"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91" w:author="David Gravett" w:date="2019-12-01T10:21:00Z">
            <w:trPr>
              <w:trHeight w:val="432"/>
            </w:trPr>
          </w:trPrChange>
        </w:trPr>
        <w:tc>
          <w:tcPr>
            <w:tcW w:w="933" w:type="dxa"/>
            <w:tcPrChange w:id="1692"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James Dwyer" w:date="2019-12-01T10:21:00Z">
                <w:pPr/>
              </w:pPrChange>
            </w:pPr>
            <w:r w:rsidRPr="00016618">
              <w:rPr>
                <w:rFonts w:ascii="Times New Roman" w:hAnsi="Times New Roman"/>
                <w:sz w:val="36"/>
                <w:rPrChange w:id="1695" w:author="David Gravett" w:date="2019-12-01T10:21:00Z">
                  <w:rPr>
                    <w:rFonts w:ascii="Times New Roman" w:hAnsi="Times New Roman" w:cs="Times New Roman"/>
                    <w:sz w:val="24"/>
                    <w:szCs w:val="24"/>
                  </w:rPr>
                </w:rPrChange>
              </w:rPr>
              <w:t>-1</w:t>
            </w:r>
          </w:p>
        </w:tc>
        <w:tc>
          <w:tcPr>
            <w:tcW w:w="933" w:type="dxa"/>
            <w:tcPrChange w:id="1696"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97" w:author="David Gravett" w:date="2019-12-01T10:21:00Z">
                  <w:rPr>
                    <w:rFonts w:ascii="Times New Roman" w:hAnsi="Times New Roman" w:cs="Times New Roman"/>
                    <w:sz w:val="24"/>
                    <w:szCs w:val="24"/>
                  </w:rPr>
                </w:rPrChange>
              </w:rPr>
              <w:pPrChange w:id="1698" w:author="James Dwyer" w:date="2019-12-01T10:21:00Z">
                <w:pPr/>
              </w:pPrChange>
            </w:pPr>
            <w:r w:rsidRPr="00016618">
              <w:rPr>
                <w:rFonts w:ascii="Times New Roman" w:hAnsi="Times New Roman"/>
                <w:sz w:val="36"/>
                <w:rPrChange w:id="1699" w:author="David Gravett" w:date="2019-12-01T10:21:00Z">
                  <w:rPr>
                    <w:rFonts w:ascii="Times New Roman" w:hAnsi="Times New Roman" w:cs="Times New Roman"/>
                    <w:sz w:val="24"/>
                    <w:szCs w:val="24"/>
                  </w:rPr>
                </w:rPrChange>
              </w:rPr>
              <w:t>1</w:t>
            </w:r>
          </w:p>
        </w:tc>
        <w:tc>
          <w:tcPr>
            <w:tcW w:w="933" w:type="dxa"/>
            <w:tcPrChange w:id="1700"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701" w:author="David Gravett" w:date="2019-12-01T10:21:00Z">
                  <w:rPr>
                    <w:rFonts w:ascii="Times New Roman" w:hAnsi="Times New Roman" w:cs="Times New Roman"/>
                    <w:sz w:val="24"/>
                    <w:szCs w:val="24"/>
                  </w:rPr>
                </w:rPrChange>
              </w:rPr>
              <w:pPrChange w:id="1702" w:author="James Dwyer" w:date="2019-12-01T10:21:00Z">
                <w:pPr/>
              </w:pPrChange>
            </w:pPr>
            <w:r w:rsidRPr="00016618">
              <w:rPr>
                <w:rFonts w:ascii="Times New Roman" w:hAnsi="Times New Roman"/>
                <w:sz w:val="36"/>
                <w:rPrChange w:id="1703" w:author="David Gravett" w:date="2019-12-01T10:21:00Z">
                  <w:rPr>
                    <w:rFonts w:ascii="Times New Roman" w:hAnsi="Times New Roman" w:cs="Times New Roman"/>
                    <w:sz w:val="24"/>
                    <w:szCs w:val="24"/>
                  </w:rPr>
                </w:rPrChange>
              </w:rPr>
              <w:t>1</w:t>
            </w:r>
          </w:p>
        </w:tc>
        <w:tc>
          <w:tcPr>
            <w:tcW w:w="933" w:type="dxa"/>
            <w:tcPrChange w:id="1704"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705" w:author="David Gravett" w:date="2019-12-01T10:21:00Z">
                  <w:rPr>
                    <w:rFonts w:ascii="Times New Roman" w:hAnsi="Times New Roman" w:cs="Times New Roman"/>
                    <w:sz w:val="24"/>
                    <w:szCs w:val="24"/>
                  </w:rPr>
                </w:rPrChange>
              </w:rPr>
              <w:pPrChange w:id="1706" w:author="James Dwyer" w:date="2019-12-01T10:21:00Z">
                <w:pPr/>
              </w:pPrChange>
            </w:pPr>
            <w:r w:rsidRPr="00016618">
              <w:rPr>
                <w:rFonts w:ascii="Times New Roman" w:hAnsi="Times New Roman"/>
                <w:sz w:val="36"/>
                <w:rPrChange w:id="1707" w:author="David Gravett" w:date="2019-12-01T10:21:00Z">
                  <w:rPr>
                    <w:rFonts w:ascii="Times New Roman" w:hAnsi="Times New Roman" w:cs="Times New Roman"/>
                    <w:sz w:val="24"/>
                    <w:szCs w:val="24"/>
                  </w:rPr>
                </w:rPrChange>
              </w:rPr>
              <w:t>0</w:t>
            </w:r>
          </w:p>
        </w:tc>
        <w:tc>
          <w:tcPr>
            <w:tcW w:w="933" w:type="dxa"/>
            <w:tcPrChange w:id="1708"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709" w:author="David Gravett" w:date="2019-12-01T10:21:00Z">
                  <w:rPr>
                    <w:rFonts w:ascii="Times New Roman" w:hAnsi="Times New Roman" w:cs="Times New Roman"/>
                    <w:sz w:val="24"/>
                    <w:szCs w:val="24"/>
                  </w:rPr>
                </w:rPrChange>
              </w:rPr>
              <w:pPrChange w:id="1710" w:author="James Dwyer" w:date="2019-12-01T10:21:00Z">
                <w:pPr/>
              </w:pPrChange>
            </w:pPr>
            <w:ins w:id="1711" w:author="David Gravett" w:date="2019-12-01T10:21:00Z">
              <w:r w:rsidRPr="00016618">
                <w:rPr>
                  <w:rFonts w:ascii="Times New Roman" w:hAnsi="Times New Roman" w:cs="Times New Roman"/>
                  <w:sz w:val="36"/>
                  <w:szCs w:val="36"/>
                </w:rPr>
                <w:t>0</w:t>
              </w:r>
            </w:ins>
            <w:del w:id="1712" w:author="David Gravett" w:date="2019-12-01T10:21:00Z">
              <w:r w:rsidR="00280D7C">
                <w:rPr>
                  <w:rFonts w:ascii="Times New Roman" w:hAnsi="Times New Roman" w:cs="Times New Roman"/>
                  <w:sz w:val="24"/>
                  <w:szCs w:val="24"/>
                </w:rPr>
                <w:delText>1</w:delText>
              </w:r>
            </w:del>
          </w:p>
        </w:tc>
        <w:tc>
          <w:tcPr>
            <w:tcW w:w="933" w:type="dxa"/>
            <w:tcPrChange w:id="1713"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714" w:author="David Gravett" w:date="2019-12-01T10:21:00Z">
                  <w:rPr>
                    <w:rFonts w:ascii="Times New Roman" w:hAnsi="Times New Roman" w:cs="Times New Roman"/>
                    <w:sz w:val="24"/>
                    <w:szCs w:val="24"/>
                  </w:rPr>
                </w:rPrChange>
              </w:rPr>
              <w:pPrChange w:id="1715" w:author="James Dwyer" w:date="2019-12-01T10:21:00Z">
                <w:pPr/>
              </w:pPrChange>
            </w:pPr>
            <w:ins w:id="1716" w:author="David Gravett" w:date="2019-12-01T10:21:00Z">
              <w:r w:rsidRPr="00016618">
                <w:rPr>
                  <w:rFonts w:ascii="Times New Roman" w:hAnsi="Times New Roman" w:cs="Times New Roman"/>
                  <w:sz w:val="36"/>
                  <w:szCs w:val="36"/>
                </w:rPr>
                <w:t>0</w:t>
              </w:r>
            </w:ins>
            <w:del w:id="1717" w:author="David Gravett" w:date="2019-12-01T10:21:00Z">
              <w:r w:rsidR="00280D7C">
                <w:rPr>
                  <w:rFonts w:ascii="Times New Roman" w:hAnsi="Times New Roman" w:cs="Times New Roman"/>
                  <w:sz w:val="24"/>
                  <w:szCs w:val="24"/>
                </w:rPr>
                <w:delText>1</w:delText>
              </w:r>
            </w:del>
          </w:p>
        </w:tc>
        <w:tc>
          <w:tcPr>
            <w:tcW w:w="933" w:type="dxa"/>
            <w:tcPrChange w:id="1718"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719" w:author="David Gravett" w:date="2019-12-01T10:21:00Z">
                  <w:rPr>
                    <w:rFonts w:ascii="Times New Roman" w:hAnsi="Times New Roman" w:cs="Times New Roman"/>
                    <w:sz w:val="24"/>
                    <w:szCs w:val="24"/>
                  </w:rPr>
                </w:rPrChange>
              </w:rPr>
              <w:pPrChange w:id="1720" w:author="James Dwyer" w:date="2019-12-01T10:21:00Z">
                <w:pPr/>
              </w:pPrChange>
            </w:pPr>
            <w:ins w:id="1721" w:author="David Gravett" w:date="2019-12-01T10:21:00Z">
              <w:r w:rsidRPr="00016618">
                <w:rPr>
                  <w:rFonts w:ascii="Times New Roman" w:hAnsi="Times New Roman" w:cs="Times New Roman"/>
                  <w:sz w:val="36"/>
                  <w:szCs w:val="36"/>
                </w:rPr>
                <w:t>0</w:t>
              </w:r>
            </w:ins>
            <w:del w:id="1722"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23" w:author="David Gravett" w:date="2019-12-01T10:21:00Z">
            <w:trPr>
              <w:trHeight w:val="432"/>
            </w:trPr>
          </w:trPrChange>
        </w:trPr>
        <w:tc>
          <w:tcPr>
            <w:tcW w:w="933" w:type="dxa"/>
            <w:tcPrChange w:id="1724"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James Dwyer" w:date="2019-12-01T10:21:00Z">
                <w:pPr/>
              </w:pPrChange>
            </w:pPr>
            <w:r w:rsidRPr="00016618">
              <w:rPr>
                <w:rFonts w:ascii="Times New Roman" w:hAnsi="Times New Roman"/>
                <w:sz w:val="36"/>
                <w:rPrChange w:id="1727" w:author="David Gravett" w:date="2019-12-01T10:21:00Z">
                  <w:rPr>
                    <w:rFonts w:ascii="Times New Roman" w:hAnsi="Times New Roman" w:cs="Times New Roman"/>
                    <w:sz w:val="24"/>
                    <w:szCs w:val="24"/>
                  </w:rPr>
                </w:rPrChange>
              </w:rPr>
              <w:t>1</w:t>
            </w:r>
          </w:p>
        </w:tc>
        <w:tc>
          <w:tcPr>
            <w:tcW w:w="933" w:type="dxa"/>
            <w:tcPrChange w:id="1728"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29" w:author="David Gravett" w:date="2019-12-01T10:21:00Z">
                  <w:rPr>
                    <w:rFonts w:ascii="Times New Roman" w:hAnsi="Times New Roman" w:cs="Times New Roman"/>
                    <w:sz w:val="24"/>
                    <w:szCs w:val="24"/>
                  </w:rPr>
                </w:rPrChange>
              </w:rPr>
              <w:pPrChange w:id="1730" w:author="James Dwyer" w:date="2019-12-01T10:21:00Z">
                <w:pPr/>
              </w:pPrChange>
            </w:pPr>
            <w:r w:rsidRPr="00016618">
              <w:rPr>
                <w:rFonts w:ascii="Times New Roman" w:hAnsi="Times New Roman"/>
                <w:sz w:val="36"/>
                <w:rPrChange w:id="1731" w:author="David Gravett" w:date="2019-12-01T10:21:00Z">
                  <w:rPr>
                    <w:rFonts w:ascii="Times New Roman" w:hAnsi="Times New Roman" w:cs="Times New Roman"/>
                    <w:sz w:val="24"/>
                    <w:szCs w:val="24"/>
                  </w:rPr>
                </w:rPrChange>
              </w:rPr>
              <w:t>-1</w:t>
            </w:r>
          </w:p>
        </w:tc>
        <w:tc>
          <w:tcPr>
            <w:tcW w:w="933" w:type="dxa"/>
            <w:tcPrChange w:id="1732"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33" w:author="David Gravett" w:date="2019-12-01T10:21:00Z">
                  <w:rPr>
                    <w:rFonts w:ascii="Times New Roman" w:hAnsi="Times New Roman" w:cs="Times New Roman"/>
                    <w:sz w:val="24"/>
                    <w:szCs w:val="24"/>
                  </w:rPr>
                </w:rPrChange>
              </w:rPr>
              <w:pPrChange w:id="1734" w:author="James Dwyer" w:date="2019-12-01T10:21:00Z">
                <w:pPr/>
              </w:pPrChange>
            </w:pPr>
            <w:r w:rsidRPr="00016618">
              <w:rPr>
                <w:rFonts w:ascii="Times New Roman" w:hAnsi="Times New Roman"/>
                <w:sz w:val="36"/>
                <w:rPrChange w:id="1735" w:author="David Gravett" w:date="2019-12-01T10:21:00Z">
                  <w:rPr>
                    <w:rFonts w:ascii="Times New Roman" w:hAnsi="Times New Roman" w:cs="Times New Roman"/>
                    <w:sz w:val="24"/>
                    <w:szCs w:val="24"/>
                  </w:rPr>
                </w:rPrChange>
              </w:rPr>
              <w:t>-1</w:t>
            </w:r>
          </w:p>
        </w:tc>
        <w:tc>
          <w:tcPr>
            <w:tcW w:w="933" w:type="dxa"/>
            <w:tcPrChange w:id="1736"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37" w:author="David Gravett" w:date="2019-12-01T10:21:00Z">
                  <w:rPr>
                    <w:rFonts w:ascii="Times New Roman" w:hAnsi="Times New Roman" w:cs="Times New Roman"/>
                    <w:sz w:val="24"/>
                    <w:szCs w:val="24"/>
                  </w:rPr>
                </w:rPrChange>
              </w:rPr>
              <w:pPrChange w:id="1738" w:author="James Dwyer" w:date="2019-12-01T10:21:00Z">
                <w:pPr/>
              </w:pPrChange>
            </w:pPr>
            <w:r w:rsidRPr="00016618">
              <w:rPr>
                <w:rFonts w:ascii="Times New Roman" w:hAnsi="Times New Roman"/>
                <w:sz w:val="36"/>
                <w:rPrChange w:id="1739" w:author="David Gravett" w:date="2019-12-01T10:21:00Z">
                  <w:rPr>
                    <w:rFonts w:ascii="Times New Roman" w:hAnsi="Times New Roman" w:cs="Times New Roman"/>
                    <w:sz w:val="24"/>
                    <w:szCs w:val="24"/>
                  </w:rPr>
                </w:rPrChange>
              </w:rPr>
              <w:t>0</w:t>
            </w:r>
          </w:p>
        </w:tc>
        <w:tc>
          <w:tcPr>
            <w:tcW w:w="933" w:type="dxa"/>
            <w:tcPrChange w:id="1740"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41" w:author="David Gravett" w:date="2019-12-01T10:21:00Z">
                  <w:rPr>
                    <w:rFonts w:ascii="Times New Roman" w:hAnsi="Times New Roman" w:cs="Times New Roman"/>
                    <w:sz w:val="24"/>
                    <w:szCs w:val="24"/>
                  </w:rPr>
                </w:rPrChange>
              </w:rPr>
              <w:pPrChange w:id="1742" w:author="James Dwyer" w:date="2019-12-01T10:21:00Z">
                <w:pPr/>
              </w:pPrChange>
            </w:pPr>
            <w:ins w:id="1743" w:author="David Gravett" w:date="2019-12-01T10:21:00Z">
              <w:r w:rsidRPr="00016618">
                <w:rPr>
                  <w:rFonts w:ascii="Times New Roman" w:hAnsi="Times New Roman" w:cs="Times New Roman"/>
                  <w:sz w:val="36"/>
                  <w:szCs w:val="36"/>
                </w:rPr>
                <w:t>0</w:t>
              </w:r>
            </w:ins>
            <w:del w:id="1744" w:author="David Gravett" w:date="2019-12-01T10:21:00Z">
              <w:r w:rsidR="00280D7C">
                <w:rPr>
                  <w:rFonts w:ascii="Times New Roman" w:hAnsi="Times New Roman" w:cs="Times New Roman"/>
                  <w:sz w:val="24"/>
                  <w:szCs w:val="24"/>
                </w:rPr>
                <w:delText>-1</w:delText>
              </w:r>
            </w:del>
          </w:p>
        </w:tc>
        <w:tc>
          <w:tcPr>
            <w:tcW w:w="933" w:type="dxa"/>
            <w:tcPrChange w:id="1745"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46" w:author="David Gravett" w:date="2019-12-01T10:21:00Z">
                  <w:rPr>
                    <w:rFonts w:ascii="Times New Roman" w:hAnsi="Times New Roman" w:cs="Times New Roman"/>
                    <w:sz w:val="24"/>
                    <w:szCs w:val="24"/>
                  </w:rPr>
                </w:rPrChange>
              </w:rPr>
              <w:pPrChange w:id="1747" w:author="James Dwyer" w:date="2019-12-01T10:21:00Z">
                <w:pPr/>
              </w:pPrChange>
            </w:pPr>
            <w:ins w:id="1748" w:author="David Gravett" w:date="2019-12-01T10:21:00Z">
              <w:r w:rsidRPr="00016618">
                <w:rPr>
                  <w:rFonts w:ascii="Times New Roman" w:hAnsi="Times New Roman" w:cs="Times New Roman"/>
                  <w:sz w:val="36"/>
                  <w:szCs w:val="36"/>
                </w:rPr>
                <w:t>0</w:t>
              </w:r>
            </w:ins>
            <w:del w:id="1749" w:author="David Gravett" w:date="2019-12-01T10:21:00Z">
              <w:r w:rsidR="00280D7C">
                <w:rPr>
                  <w:rFonts w:ascii="Times New Roman" w:hAnsi="Times New Roman" w:cs="Times New Roman"/>
                  <w:sz w:val="24"/>
                  <w:szCs w:val="24"/>
                </w:rPr>
                <w:delText>-1</w:delText>
              </w:r>
            </w:del>
          </w:p>
        </w:tc>
        <w:tc>
          <w:tcPr>
            <w:tcW w:w="933" w:type="dxa"/>
            <w:tcPrChange w:id="1750"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51" w:author="David Gravett" w:date="2019-12-01T10:21:00Z">
                  <w:rPr>
                    <w:rFonts w:ascii="Times New Roman" w:hAnsi="Times New Roman" w:cs="Times New Roman"/>
                    <w:sz w:val="24"/>
                    <w:szCs w:val="24"/>
                  </w:rPr>
                </w:rPrChange>
              </w:rPr>
              <w:pPrChange w:id="1752" w:author="James Dwyer" w:date="2019-12-01T10:21:00Z">
                <w:pPr/>
              </w:pPrChange>
            </w:pPr>
            <w:ins w:id="1753" w:author="David Gravett" w:date="2019-12-01T10:21:00Z">
              <w:r w:rsidRPr="00016618">
                <w:rPr>
                  <w:rFonts w:ascii="Times New Roman" w:hAnsi="Times New Roman" w:cs="Times New Roman"/>
                  <w:sz w:val="36"/>
                  <w:szCs w:val="36"/>
                </w:rPr>
                <w:t>0</w:t>
              </w:r>
            </w:ins>
            <w:del w:id="1754"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55" w:author="David Gravett" w:date="2019-12-01T10:21:00Z">
            <w:trPr>
              <w:trHeight w:val="432"/>
            </w:trPr>
          </w:trPrChange>
        </w:trPr>
        <w:tc>
          <w:tcPr>
            <w:tcW w:w="933" w:type="dxa"/>
            <w:tcPrChange w:id="1756"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James Dwyer" w:date="2019-12-01T10:21:00Z">
                <w:pPr/>
              </w:pPrChange>
            </w:pPr>
            <w:r w:rsidRPr="00016618">
              <w:rPr>
                <w:rFonts w:ascii="Times New Roman" w:hAnsi="Times New Roman"/>
                <w:sz w:val="36"/>
                <w:rPrChange w:id="1759" w:author="David Gravett" w:date="2019-12-01T10:21:00Z">
                  <w:rPr>
                    <w:rFonts w:ascii="Times New Roman" w:hAnsi="Times New Roman" w:cs="Times New Roman"/>
                    <w:sz w:val="24"/>
                    <w:szCs w:val="24"/>
                  </w:rPr>
                </w:rPrChange>
              </w:rPr>
              <w:t>1</w:t>
            </w:r>
          </w:p>
        </w:tc>
        <w:tc>
          <w:tcPr>
            <w:tcW w:w="933" w:type="dxa"/>
            <w:tcPrChange w:id="1760"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61" w:author="David Gravett" w:date="2019-12-01T10:21:00Z">
                  <w:rPr>
                    <w:rFonts w:ascii="Times New Roman" w:hAnsi="Times New Roman" w:cs="Times New Roman"/>
                    <w:sz w:val="24"/>
                    <w:szCs w:val="24"/>
                  </w:rPr>
                </w:rPrChange>
              </w:rPr>
              <w:pPrChange w:id="1762" w:author="James Dwyer" w:date="2019-12-01T10:21:00Z">
                <w:pPr/>
              </w:pPrChange>
            </w:pPr>
            <w:r w:rsidRPr="00016618">
              <w:rPr>
                <w:rFonts w:ascii="Times New Roman" w:hAnsi="Times New Roman"/>
                <w:sz w:val="36"/>
                <w:rPrChange w:id="1763" w:author="David Gravett" w:date="2019-12-01T10:21:00Z">
                  <w:rPr>
                    <w:rFonts w:ascii="Times New Roman" w:hAnsi="Times New Roman" w:cs="Times New Roman"/>
                    <w:sz w:val="24"/>
                    <w:szCs w:val="24"/>
                  </w:rPr>
                </w:rPrChange>
              </w:rPr>
              <w:t>-1</w:t>
            </w:r>
          </w:p>
        </w:tc>
        <w:tc>
          <w:tcPr>
            <w:tcW w:w="933" w:type="dxa"/>
            <w:tcPrChange w:id="1764"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65" w:author="David Gravett" w:date="2019-12-01T10:21:00Z">
                  <w:rPr>
                    <w:rFonts w:ascii="Times New Roman" w:hAnsi="Times New Roman" w:cs="Times New Roman"/>
                    <w:sz w:val="24"/>
                    <w:szCs w:val="24"/>
                  </w:rPr>
                </w:rPrChange>
              </w:rPr>
              <w:pPrChange w:id="1766" w:author="James Dwyer" w:date="2019-12-01T10:21:00Z">
                <w:pPr/>
              </w:pPrChange>
            </w:pPr>
            <w:r w:rsidRPr="00016618">
              <w:rPr>
                <w:rFonts w:ascii="Times New Roman" w:hAnsi="Times New Roman"/>
                <w:sz w:val="36"/>
                <w:rPrChange w:id="1767" w:author="David Gravett" w:date="2019-12-01T10:21:00Z">
                  <w:rPr>
                    <w:rFonts w:ascii="Times New Roman" w:hAnsi="Times New Roman" w:cs="Times New Roman"/>
                    <w:sz w:val="24"/>
                    <w:szCs w:val="24"/>
                  </w:rPr>
                </w:rPrChange>
              </w:rPr>
              <w:t>-1</w:t>
            </w:r>
          </w:p>
        </w:tc>
        <w:tc>
          <w:tcPr>
            <w:tcW w:w="933" w:type="dxa"/>
            <w:tcPrChange w:id="1768"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69" w:author="David Gravett" w:date="2019-12-01T10:21:00Z">
                  <w:rPr>
                    <w:rFonts w:ascii="Times New Roman" w:hAnsi="Times New Roman" w:cs="Times New Roman"/>
                    <w:sz w:val="24"/>
                    <w:szCs w:val="24"/>
                  </w:rPr>
                </w:rPrChange>
              </w:rPr>
              <w:pPrChange w:id="1770" w:author="James Dwyer" w:date="2019-12-01T10:21:00Z">
                <w:pPr/>
              </w:pPrChange>
            </w:pPr>
            <w:r w:rsidRPr="00016618">
              <w:rPr>
                <w:rFonts w:ascii="Times New Roman" w:hAnsi="Times New Roman"/>
                <w:sz w:val="36"/>
                <w:rPrChange w:id="1771" w:author="David Gravett" w:date="2019-12-01T10:21:00Z">
                  <w:rPr>
                    <w:rFonts w:ascii="Times New Roman" w:hAnsi="Times New Roman" w:cs="Times New Roman"/>
                    <w:sz w:val="24"/>
                    <w:szCs w:val="24"/>
                  </w:rPr>
                </w:rPrChange>
              </w:rPr>
              <w:t>0</w:t>
            </w:r>
          </w:p>
        </w:tc>
        <w:tc>
          <w:tcPr>
            <w:tcW w:w="933" w:type="dxa"/>
            <w:tcPrChange w:id="1772"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73" w:author="David Gravett" w:date="2019-12-01T10:21:00Z">
                  <w:rPr>
                    <w:rFonts w:ascii="Times New Roman" w:hAnsi="Times New Roman" w:cs="Times New Roman"/>
                    <w:sz w:val="24"/>
                    <w:szCs w:val="24"/>
                  </w:rPr>
                </w:rPrChange>
              </w:rPr>
              <w:pPrChange w:id="1774" w:author="James Dwyer" w:date="2019-12-01T10:21:00Z">
                <w:pPr/>
              </w:pPrChange>
            </w:pPr>
            <w:ins w:id="1775" w:author="David Gravett" w:date="2019-12-01T10:21:00Z">
              <w:r w:rsidRPr="00016618">
                <w:rPr>
                  <w:rFonts w:ascii="Times New Roman" w:hAnsi="Times New Roman" w:cs="Times New Roman"/>
                  <w:sz w:val="36"/>
                  <w:szCs w:val="36"/>
                </w:rPr>
                <w:t>0</w:t>
              </w:r>
            </w:ins>
            <w:del w:id="1776" w:author="David Gravett" w:date="2019-12-01T10:21:00Z">
              <w:r w:rsidR="00280D7C">
                <w:rPr>
                  <w:rFonts w:ascii="Times New Roman" w:hAnsi="Times New Roman" w:cs="Times New Roman"/>
                  <w:sz w:val="24"/>
                  <w:szCs w:val="24"/>
                </w:rPr>
                <w:delText>-1</w:delText>
              </w:r>
            </w:del>
          </w:p>
        </w:tc>
        <w:tc>
          <w:tcPr>
            <w:tcW w:w="933" w:type="dxa"/>
            <w:tcPrChange w:id="1777"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78" w:author="David Gravett" w:date="2019-12-01T10:21:00Z">
                  <w:rPr>
                    <w:rFonts w:ascii="Times New Roman" w:hAnsi="Times New Roman" w:cs="Times New Roman"/>
                    <w:sz w:val="24"/>
                    <w:szCs w:val="24"/>
                  </w:rPr>
                </w:rPrChange>
              </w:rPr>
              <w:pPrChange w:id="1779" w:author="James Dwyer" w:date="2019-12-01T10:21:00Z">
                <w:pPr/>
              </w:pPrChange>
            </w:pPr>
            <w:ins w:id="1780" w:author="David Gravett" w:date="2019-12-01T10:21:00Z">
              <w:r w:rsidRPr="00016618">
                <w:rPr>
                  <w:rFonts w:ascii="Times New Roman" w:hAnsi="Times New Roman" w:cs="Times New Roman"/>
                  <w:sz w:val="36"/>
                  <w:szCs w:val="36"/>
                </w:rPr>
                <w:t>0</w:t>
              </w:r>
            </w:ins>
            <w:del w:id="1781" w:author="David Gravett" w:date="2019-12-01T10:21:00Z">
              <w:r w:rsidR="00280D7C">
                <w:rPr>
                  <w:rFonts w:ascii="Times New Roman" w:hAnsi="Times New Roman" w:cs="Times New Roman"/>
                  <w:sz w:val="24"/>
                  <w:szCs w:val="24"/>
                </w:rPr>
                <w:delText>-1</w:delText>
              </w:r>
            </w:del>
          </w:p>
        </w:tc>
        <w:tc>
          <w:tcPr>
            <w:tcW w:w="933" w:type="dxa"/>
            <w:tcPrChange w:id="1782"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83" w:author="David Gravett" w:date="2019-12-01T10:21:00Z">
                  <w:rPr>
                    <w:rFonts w:ascii="Times New Roman" w:hAnsi="Times New Roman" w:cs="Times New Roman"/>
                    <w:sz w:val="24"/>
                    <w:szCs w:val="24"/>
                  </w:rPr>
                </w:rPrChange>
              </w:rPr>
              <w:pPrChange w:id="1784" w:author="James Dwyer" w:date="2019-12-01T10:21:00Z">
                <w:pPr/>
              </w:pPrChange>
            </w:pPr>
            <w:ins w:id="1785" w:author="David Gravett" w:date="2019-12-01T10:21:00Z">
              <w:r w:rsidRPr="00016618">
                <w:rPr>
                  <w:rFonts w:ascii="Times New Roman" w:hAnsi="Times New Roman" w:cs="Times New Roman"/>
                  <w:sz w:val="36"/>
                  <w:szCs w:val="36"/>
                </w:rPr>
                <w:t>0</w:t>
              </w:r>
            </w:ins>
            <w:del w:id="1786"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87" w:author="David Gravett" w:date="2019-12-01T10:21:00Z">
            <w:trPr>
              <w:trHeight w:val="432"/>
            </w:trPr>
          </w:trPrChange>
        </w:trPr>
        <w:tc>
          <w:tcPr>
            <w:tcW w:w="933" w:type="dxa"/>
            <w:tcPrChange w:id="1788"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James Dwyer" w:date="2019-12-01T10:21:00Z">
                <w:pPr/>
              </w:pPrChange>
            </w:pPr>
            <w:r w:rsidRPr="00016618">
              <w:rPr>
                <w:rFonts w:ascii="Times New Roman" w:hAnsi="Times New Roman"/>
                <w:sz w:val="36"/>
                <w:rPrChange w:id="1791" w:author="David Gravett" w:date="2019-12-01T10:21:00Z">
                  <w:rPr>
                    <w:rFonts w:ascii="Times New Roman" w:hAnsi="Times New Roman" w:cs="Times New Roman"/>
                    <w:sz w:val="24"/>
                    <w:szCs w:val="24"/>
                  </w:rPr>
                </w:rPrChange>
              </w:rPr>
              <w:t>-1</w:t>
            </w:r>
          </w:p>
        </w:tc>
        <w:tc>
          <w:tcPr>
            <w:tcW w:w="933" w:type="dxa"/>
            <w:tcPrChange w:id="1792"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93" w:author="David Gravett" w:date="2019-12-01T10:21:00Z">
                  <w:rPr>
                    <w:rFonts w:ascii="Times New Roman" w:hAnsi="Times New Roman" w:cs="Times New Roman"/>
                    <w:sz w:val="24"/>
                    <w:szCs w:val="24"/>
                  </w:rPr>
                </w:rPrChange>
              </w:rPr>
              <w:pPrChange w:id="1794" w:author="James Dwyer" w:date="2019-12-01T10:21:00Z">
                <w:pPr/>
              </w:pPrChange>
            </w:pPr>
            <w:r w:rsidRPr="00016618">
              <w:rPr>
                <w:rFonts w:ascii="Times New Roman" w:hAnsi="Times New Roman"/>
                <w:sz w:val="36"/>
                <w:rPrChange w:id="1795" w:author="David Gravett" w:date="2019-12-01T10:21:00Z">
                  <w:rPr>
                    <w:rFonts w:ascii="Times New Roman" w:hAnsi="Times New Roman" w:cs="Times New Roman"/>
                    <w:sz w:val="24"/>
                    <w:szCs w:val="24"/>
                  </w:rPr>
                </w:rPrChange>
              </w:rPr>
              <w:t>1</w:t>
            </w:r>
          </w:p>
        </w:tc>
        <w:tc>
          <w:tcPr>
            <w:tcW w:w="933" w:type="dxa"/>
            <w:tcPrChange w:id="1796"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97" w:author="David Gravett" w:date="2019-12-01T10:21:00Z">
                  <w:rPr>
                    <w:rFonts w:ascii="Times New Roman" w:hAnsi="Times New Roman" w:cs="Times New Roman"/>
                    <w:sz w:val="24"/>
                    <w:szCs w:val="24"/>
                  </w:rPr>
                </w:rPrChange>
              </w:rPr>
              <w:pPrChange w:id="1798" w:author="James Dwyer" w:date="2019-12-01T10:21:00Z">
                <w:pPr/>
              </w:pPrChange>
            </w:pPr>
            <w:r w:rsidRPr="00016618">
              <w:rPr>
                <w:rFonts w:ascii="Times New Roman" w:hAnsi="Times New Roman"/>
                <w:sz w:val="36"/>
                <w:rPrChange w:id="1799" w:author="David Gravett" w:date="2019-12-01T10:21:00Z">
                  <w:rPr>
                    <w:rFonts w:ascii="Times New Roman" w:hAnsi="Times New Roman" w:cs="Times New Roman"/>
                    <w:sz w:val="24"/>
                    <w:szCs w:val="24"/>
                  </w:rPr>
                </w:rPrChange>
              </w:rPr>
              <w:t>1</w:t>
            </w:r>
          </w:p>
        </w:tc>
        <w:tc>
          <w:tcPr>
            <w:tcW w:w="933" w:type="dxa"/>
            <w:tcPrChange w:id="1800"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801" w:author="David Gravett" w:date="2019-12-01T10:21:00Z">
                  <w:rPr>
                    <w:rFonts w:ascii="Times New Roman" w:hAnsi="Times New Roman" w:cs="Times New Roman"/>
                    <w:sz w:val="24"/>
                    <w:szCs w:val="24"/>
                  </w:rPr>
                </w:rPrChange>
              </w:rPr>
              <w:pPrChange w:id="1802" w:author="James Dwyer" w:date="2019-12-01T10:21:00Z">
                <w:pPr/>
              </w:pPrChange>
            </w:pPr>
            <w:r w:rsidRPr="00016618">
              <w:rPr>
                <w:rFonts w:ascii="Times New Roman" w:hAnsi="Times New Roman"/>
                <w:sz w:val="36"/>
                <w:rPrChange w:id="1803" w:author="David Gravett" w:date="2019-12-01T10:21:00Z">
                  <w:rPr>
                    <w:rFonts w:ascii="Times New Roman" w:hAnsi="Times New Roman" w:cs="Times New Roman"/>
                    <w:sz w:val="24"/>
                    <w:szCs w:val="24"/>
                  </w:rPr>
                </w:rPrChange>
              </w:rPr>
              <w:t>0</w:t>
            </w:r>
          </w:p>
        </w:tc>
        <w:tc>
          <w:tcPr>
            <w:tcW w:w="933" w:type="dxa"/>
            <w:tcPrChange w:id="1804"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805" w:author="David Gravett" w:date="2019-12-01T10:21:00Z">
                  <w:rPr>
                    <w:rFonts w:ascii="Times New Roman" w:hAnsi="Times New Roman" w:cs="Times New Roman"/>
                    <w:sz w:val="24"/>
                    <w:szCs w:val="24"/>
                  </w:rPr>
                </w:rPrChange>
              </w:rPr>
              <w:pPrChange w:id="1806" w:author="James Dwyer" w:date="2019-12-01T10:21:00Z">
                <w:pPr/>
              </w:pPrChange>
            </w:pPr>
            <w:ins w:id="1807" w:author="David Gravett" w:date="2019-12-01T10:21:00Z">
              <w:r w:rsidRPr="00016618">
                <w:rPr>
                  <w:rFonts w:ascii="Times New Roman" w:hAnsi="Times New Roman" w:cs="Times New Roman"/>
                  <w:sz w:val="36"/>
                  <w:szCs w:val="36"/>
                </w:rPr>
                <w:t>0</w:t>
              </w:r>
            </w:ins>
            <w:del w:id="1808" w:author="David Gravett" w:date="2019-12-01T10:21:00Z">
              <w:r w:rsidR="00280D7C">
                <w:rPr>
                  <w:rFonts w:ascii="Times New Roman" w:hAnsi="Times New Roman" w:cs="Times New Roman"/>
                  <w:sz w:val="24"/>
                  <w:szCs w:val="24"/>
                </w:rPr>
                <w:delText>1</w:delText>
              </w:r>
            </w:del>
          </w:p>
        </w:tc>
        <w:tc>
          <w:tcPr>
            <w:tcW w:w="933" w:type="dxa"/>
            <w:tcPrChange w:id="1809"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810" w:author="David Gravett" w:date="2019-12-01T10:21:00Z">
                  <w:rPr>
                    <w:rFonts w:ascii="Times New Roman" w:hAnsi="Times New Roman" w:cs="Times New Roman"/>
                    <w:sz w:val="24"/>
                    <w:szCs w:val="24"/>
                  </w:rPr>
                </w:rPrChange>
              </w:rPr>
              <w:pPrChange w:id="1811" w:author="James Dwyer" w:date="2019-12-01T10:21:00Z">
                <w:pPr/>
              </w:pPrChange>
            </w:pPr>
            <w:ins w:id="1812" w:author="David Gravett" w:date="2019-12-01T10:21:00Z">
              <w:r w:rsidRPr="00016618">
                <w:rPr>
                  <w:rFonts w:ascii="Times New Roman" w:hAnsi="Times New Roman" w:cs="Times New Roman"/>
                  <w:sz w:val="36"/>
                  <w:szCs w:val="36"/>
                </w:rPr>
                <w:t>0</w:t>
              </w:r>
            </w:ins>
            <w:del w:id="1813" w:author="David Gravett" w:date="2019-12-01T10:21:00Z">
              <w:r w:rsidR="00280D7C">
                <w:rPr>
                  <w:rFonts w:ascii="Times New Roman" w:hAnsi="Times New Roman" w:cs="Times New Roman"/>
                  <w:sz w:val="24"/>
                  <w:szCs w:val="24"/>
                </w:rPr>
                <w:delText>1</w:delText>
              </w:r>
            </w:del>
          </w:p>
        </w:tc>
        <w:tc>
          <w:tcPr>
            <w:tcW w:w="933" w:type="dxa"/>
            <w:tcPrChange w:id="1814"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815" w:author="David Gravett" w:date="2019-12-01T10:21:00Z">
                  <w:rPr>
                    <w:rFonts w:ascii="Times New Roman" w:hAnsi="Times New Roman" w:cs="Times New Roman"/>
                    <w:sz w:val="24"/>
                    <w:szCs w:val="24"/>
                  </w:rPr>
                </w:rPrChange>
              </w:rPr>
              <w:pPrChange w:id="1816" w:author="James Dwyer" w:date="2019-12-01T10:21:00Z">
                <w:pPr/>
              </w:pPrChange>
            </w:pPr>
            <w:ins w:id="1817" w:author="David Gravett" w:date="2019-12-01T10:21:00Z">
              <w:r w:rsidRPr="00016618">
                <w:rPr>
                  <w:rFonts w:ascii="Times New Roman" w:hAnsi="Times New Roman" w:cs="Times New Roman"/>
                  <w:sz w:val="36"/>
                  <w:szCs w:val="36"/>
                </w:rPr>
                <w:t>0</w:t>
              </w:r>
            </w:ins>
            <w:del w:id="1818"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819" w:author="David Gravett" w:date="2019-12-01T10:21:00Z">
            <w:trPr>
              <w:trHeight w:val="432"/>
            </w:trPr>
          </w:trPrChange>
        </w:trPr>
        <w:tc>
          <w:tcPr>
            <w:tcW w:w="933" w:type="dxa"/>
            <w:tcPrChange w:id="1820"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James Dwyer" w:date="2019-12-01T10:21:00Z">
                <w:pPr/>
              </w:pPrChange>
            </w:pPr>
            <w:r w:rsidRPr="00016618">
              <w:rPr>
                <w:rFonts w:ascii="Times New Roman" w:hAnsi="Times New Roman"/>
                <w:sz w:val="36"/>
                <w:rPrChange w:id="1823" w:author="David Gravett" w:date="2019-12-01T10:21:00Z">
                  <w:rPr>
                    <w:rFonts w:ascii="Times New Roman" w:hAnsi="Times New Roman" w:cs="Times New Roman"/>
                    <w:sz w:val="24"/>
                    <w:szCs w:val="24"/>
                  </w:rPr>
                </w:rPrChange>
              </w:rPr>
              <w:t>1</w:t>
            </w:r>
          </w:p>
        </w:tc>
        <w:tc>
          <w:tcPr>
            <w:tcW w:w="933" w:type="dxa"/>
            <w:tcPrChange w:id="1824"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25" w:author="David Gravett" w:date="2019-12-01T10:21:00Z">
                  <w:rPr>
                    <w:rFonts w:ascii="Times New Roman" w:hAnsi="Times New Roman" w:cs="Times New Roman"/>
                    <w:sz w:val="24"/>
                    <w:szCs w:val="24"/>
                  </w:rPr>
                </w:rPrChange>
              </w:rPr>
              <w:pPrChange w:id="1826" w:author="James Dwyer" w:date="2019-12-01T10:21:00Z">
                <w:pPr/>
              </w:pPrChange>
            </w:pPr>
            <w:r w:rsidRPr="00016618">
              <w:rPr>
                <w:rFonts w:ascii="Times New Roman" w:hAnsi="Times New Roman"/>
                <w:sz w:val="36"/>
                <w:rPrChange w:id="1827" w:author="David Gravett" w:date="2019-12-01T10:21:00Z">
                  <w:rPr>
                    <w:rFonts w:ascii="Times New Roman" w:hAnsi="Times New Roman" w:cs="Times New Roman"/>
                    <w:sz w:val="24"/>
                    <w:szCs w:val="24"/>
                  </w:rPr>
                </w:rPrChange>
              </w:rPr>
              <w:t>-1</w:t>
            </w:r>
          </w:p>
        </w:tc>
        <w:tc>
          <w:tcPr>
            <w:tcW w:w="933" w:type="dxa"/>
            <w:tcPrChange w:id="1828"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29" w:author="David Gravett" w:date="2019-12-01T10:21:00Z">
                  <w:rPr>
                    <w:rFonts w:ascii="Times New Roman" w:hAnsi="Times New Roman" w:cs="Times New Roman"/>
                    <w:sz w:val="24"/>
                    <w:szCs w:val="24"/>
                  </w:rPr>
                </w:rPrChange>
              </w:rPr>
              <w:pPrChange w:id="1830" w:author="James Dwyer" w:date="2019-12-01T10:21:00Z">
                <w:pPr/>
              </w:pPrChange>
            </w:pPr>
            <w:r w:rsidRPr="00016618">
              <w:rPr>
                <w:rFonts w:ascii="Times New Roman" w:hAnsi="Times New Roman"/>
                <w:sz w:val="36"/>
                <w:rPrChange w:id="1831" w:author="David Gravett" w:date="2019-12-01T10:21:00Z">
                  <w:rPr>
                    <w:rFonts w:ascii="Times New Roman" w:hAnsi="Times New Roman" w:cs="Times New Roman"/>
                    <w:sz w:val="24"/>
                    <w:szCs w:val="24"/>
                  </w:rPr>
                </w:rPrChange>
              </w:rPr>
              <w:t>1</w:t>
            </w:r>
          </w:p>
        </w:tc>
        <w:tc>
          <w:tcPr>
            <w:tcW w:w="933" w:type="dxa"/>
            <w:tcPrChange w:id="1832"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33" w:author="David Gravett" w:date="2019-12-01T10:21:00Z">
                  <w:rPr>
                    <w:rFonts w:ascii="Times New Roman" w:hAnsi="Times New Roman" w:cs="Times New Roman"/>
                    <w:sz w:val="24"/>
                    <w:szCs w:val="24"/>
                  </w:rPr>
                </w:rPrChange>
              </w:rPr>
              <w:pPrChange w:id="1834" w:author="James Dwyer" w:date="2019-12-01T10:21:00Z">
                <w:pPr/>
              </w:pPrChange>
            </w:pPr>
            <w:r w:rsidRPr="00016618">
              <w:rPr>
                <w:rFonts w:ascii="Times New Roman" w:hAnsi="Times New Roman"/>
                <w:sz w:val="36"/>
                <w:rPrChange w:id="1835" w:author="David Gravett" w:date="2019-12-01T10:21:00Z">
                  <w:rPr>
                    <w:rFonts w:ascii="Times New Roman" w:hAnsi="Times New Roman" w:cs="Times New Roman"/>
                    <w:sz w:val="24"/>
                    <w:szCs w:val="24"/>
                  </w:rPr>
                </w:rPrChange>
              </w:rPr>
              <w:t>0</w:t>
            </w:r>
          </w:p>
        </w:tc>
        <w:tc>
          <w:tcPr>
            <w:tcW w:w="933" w:type="dxa"/>
            <w:tcPrChange w:id="1836"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37" w:author="David Gravett" w:date="2019-12-01T10:21:00Z">
                  <w:rPr>
                    <w:rFonts w:ascii="Times New Roman" w:hAnsi="Times New Roman" w:cs="Times New Roman"/>
                    <w:sz w:val="24"/>
                    <w:szCs w:val="24"/>
                  </w:rPr>
                </w:rPrChange>
              </w:rPr>
              <w:pPrChange w:id="1838" w:author="James Dwyer" w:date="2019-12-01T10:21:00Z">
                <w:pPr/>
              </w:pPrChange>
            </w:pPr>
            <w:ins w:id="1839" w:author="David Gravett" w:date="2019-12-01T10:21:00Z">
              <w:r w:rsidRPr="00016618">
                <w:rPr>
                  <w:rFonts w:ascii="Times New Roman" w:hAnsi="Times New Roman" w:cs="Times New Roman"/>
                  <w:sz w:val="36"/>
                  <w:szCs w:val="36"/>
                </w:rPr>
                <w:t>0</w:t>
              </w:r>
            </w:ins>
            <w:del w:id="1840" w:author="David Gravett" w:date="2019-12-01T10:21:00Z">
              <w:r w:rsidR="00280D7C">
                <w:rPr>
                  <w:rFonts w:ascii="Times New Roman" w:hAnsi="Times New Roman" w:cs="Times New Roman"/>
                  <w:sz w:val="24"/>
                  <w:szCs w:val="24"/>
                </w:rPr>
                <w:delText>1</w:delText>
              </w:r>
            </w:del>
          </w:p>
        </w:tc>
        <w:tc>
          <w:tcPr>
            <w:tcW w:w="933" w:type="dxa"/>
            <w:tcPrChange w:id="1841"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42" w:author="David Gravett" w:date="2019-12-01T10:21:00Z">
                  <w:rPr>
                    <w:rFonts w:ascii="Times New Roman" w:hAnsi="Times New Roman" w:cs="Times New Roman"/>
                    <w:sz w:val="24"/>
                    <w:szCs w:val="24"/>
                  </w:rPr>
                </w:rPrChange>
              </w:rPr>
              <w:pPrChange w:id="1843" w:author="James Dwyer" w:date="2019-12-01T10:21:00Z">
                <w:pPr/>
              </w:pPrChange>
            </w:pPr>
            <w:ins w:id="1844" w:author="David Gravett" w:date="2019-12-01T10:21:00Z">
              <w:r w:rsidRPr="00016618">
                <w:rPr>
                  <w:rFonts w:ascii="Times New Roman" w:hAnsi="Times New Roman" w:cs="Times New Roman"/>
                  <w:sz w:val="36"/>
                  <w:szCs w:val="36"/>
                </w:rPr>
                <w:t>0</w:t>
              </w:r>
            </w:ins>
            <w:del w:id="1845" w:author="David Gravett" w:date="2019-12-01T10:21:00Z">
              <w:r w:rsidR="00280D7C">
                <w:rPr>
                  <w:rFonts w:ascii="Times New Roman" w:hAnsi="Times New Roman" w:cs="Times New Roman"/>
                  <w:sz w:val="24"/>
                  <w:szCs w:val="24"/>
                </w:rPr>
                <w:delText>-1</w:delText>
              </w:r>
            </w:del>
          </w:p>
        </w:tc>
        <w:tc>
          <w:tcPr>
            <w:tcW w:w="933" w:type="dxa"/>
            <w:tcPrChange w:id="1846"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47" w:author="David Gravett" w:date="2019-12-01T10:21:00Z">
                  <w:rPr>
                    <w:rFonts w:ascii="Times New Roman" w:hAnsi="Times New Roman" w:cs="Times New Roman"/>
                    <w:sz w:val="24"/>
                    <w:szCs w:val="24"/>
                  </w:rPr>
                </w:rPrChange>
              </w:rPr>
              <w:pPrChange w:id="1848" w:author="James Dwyer" w:date="2019-12-01T10:21:00Z">
                <w:pPr/>
              </w:pPrChange>
            </w:pPr>
            <w:ins w:id="1849" w:author="David Gravett" w:date="2019-12-01T10:21:00Z">
              <w:r w:rsidRPr="00016618">
                <w:rPr>
                  <w:rFonts w:ascii="Times New Roman" w:hAnsi="Times New Roman" w:cs="Times New Roman"/>
                  <w:sz w:val="36"/>
                  <w:szCs w:val="36"/>
                </w:rPr>
                <w:t>0</w:t>
              </w:r>
            </w:ins>
            <w:del w:id="1850"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51" w:author="David Gravett" w:date="2019-12-01T10:21:00Z">
            <w:trPr>
              <w:trHeight w:val="432"/>
            </w:trPr>
          </w:trPrChange>
        </w:trPr>
        <w:tc>
          <w:tcPr>
            <w:tcW w:w="933" w:type="dxa"/>
            <w:tcPrChange w:id="1852"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53" w:author="David Gravett" w:date="2019-12-01T10:21:00Z">
                  <w:rPr>
                    <w:rFonts w:ascii="Times New Roman" w:hAnsi="Times New Roman" w:cs="Times New Roman"/>
                    <w:sz w:val="24"/>
                    <w:szCs w:val="24"/>
                  </w:rPr>
                </w:rPrChange>
              </w:rPr>
              <w:pPrChange w:id="1854" w:author="James Dwyer" w:date="2019-12-01T10:21:00Z">
                <w:pPr/>
              </w:pPrChange>
            </w:pPr>
            <w:r w:rsidRPr="00016618">
              <w:rPr>
                <w:rFonts w:ascii="Times New Roman" w:hAnsi="Times New Roman"/>
                <w:sz w:val="36"/>
                <w:rPrChange w:id="1855" w:author="David Gravett" w:date="2019-12-01T10:21:00Z">
                  <w:rPr>
                    <w:rFonts w:ascii="Times New Roman" w:hAnsi="Times New Roman" w:cs="Times New Roman"/>
                    <w:sz w:val="24"/>
                    <w:szCs w:val="24"/>
                  </w:rPr>
                </w:rPrChange>
              </w:rPr>
              <w:t>-1</w:t>
            </w:r>
          </w:p>
        </w:tc>
        <w:tc>
          <w:tcPr>
            <w:tcW w:w="933" w:type="dxa"/>
            <w:tcPrChange w:id="1856"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57" w:author="David Gravett" w:date="2019-12-01T10:21:00Z">
                  <w:rPr>
                    <w:rFonts w:ascii="Times New Roman" w:hAnsi="Times New Roman" w:cs="Times New Roman"/>
                    <w:sz w:val="24"/>
                    <w:szCs w:val="24"/>
                  </w:rPr>
                </w:rPrChange>
              </w:rPr>
              <w:pPrChange w:id="1858" w:author="James Dwyer" w:date="2019-12-01T10:21:00Z">
                <w:pPr/>
              </w:pPrChange>
            </w:pPr>
            <w:r w:rsidRPr="00016618">
              <w:rPr>
                <w:rFonts w:ascii="Times New Roman" w:hAnsi="Times New Roman"/>
                <w:sz w:val="36"/>
                <w:rPrChange w:id="1859" w:author="David Gravett" w:date="2019-12-01T10:21:00Z">
                  <w:rPr>
                    <w:rFonts w:ascii="Times New Roman" w:hAnsi="Times New Roman" w:cs="Times New Roman"/>
                    <w:sz w:val="24"/>
                    <w:szCs w:val="24"/>
                  </w:rPr>
                </w:rPrChange>
              </w:rPr>
              <w:t>1</w:t>
            </w:r>
          </w:p>
        </w:tc>
        <w:tc>
          <w:tcPr>
            <w:tcW w:w="933" w:type="dxa"/>
            <w:tcPrChange w:id="1860"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61" w:author="David Gravett" w:date="2019-12-01T10:21:00Z">
                  <w:rPr>
                    <w:rFonts w:ascii="Times New Roman" w:hAnsi="Times New Roman" w:cs="Times New Roman"/>
                    <w:sz w:val="24"/>
                    <w:szCs w:val="24"/>
                  </w:rPr>
                </w:rPrChange>
              </w:rPr>
              <w:pPrChange w:id="1862" w:author="James Dwyer" w:date="2019-12-01T10:21:00Z">
                <w:pPr/>
              </w:pPrChange>
            </w:pPr>
            <w:r w:rsidRPr="00016618">
              <w:rPr>
                <w:rFonts w:ascii="Times New Roman" w:hAnsi="Times New Roman"/>
                <w:sz w:val="36"/>
                <w:rPrChange w:id="1863" w:author="David Gravett" w:date="2019-12-01T10:21:00Z">
                  <w:rPr>
                    <w:rFonts w:ascii="Times New Roman" w:hAnsi="Times New Roman" w:cs="Times New Roman"/>
                    <w:sz w:val="24"/>
                    <w:szCs w:val="24"/>
                  </w:rPr>
                </w:rPrChange>
              </w:rPr>
              <w:t>-1</w:t>
            </w:r>
          </w:p>
        </w:tc>
        <w:tc>
          <w:tcPr>
            <w:tcW w:w="933" w:type="dxa"/>
            <w:tcPrChange w:id="1864"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65" w:author="David Gravett" w:date="2019-12-01T10:21:00Z">
                  <w:rPr>
                    <w:rFonts w:ascii="Times New Roman" w:hAnsi="Times New Roman" w:cs="Times New Roman"/>
                    <w:sz w:val="24"/>
                    <w:szCs w:val="24"/>
                  </w:rPr>
                </w:rPrChange>
              </w:rPr>
              <w:pPrChange w:id="1866" w:author="James Dwyer" w:date="2019-12-01T10:21:00Z">
                <w:pPr/>
              </w:pPrChange>
            </w:pPr>
            <w:r w:rsidRPr="00016618">
              <w:rPr>
                <w:rFonts w:ascii="Times New Roman" w:hAnsi="Times New Roman"/>
                <w:sz w:val="36"/>
                <w:rPrChange w:id="1867" w:author="David Gravett" w:date="2019-12-01T10:21:00Z">
                  <w:rPr>
                    <w:rFonts w:ascii="Times New Roman" w:hAnsi="Times New Roman" w:cs="Times New Roman"/>
                    <w:sz w:val="24"/>
                    <w:szCs w:val="24"/>
                  </w:rPr>
                </w:rPrChange>
              </w:rPr>
              <w:t>0</w:t>
            </w:r>
          </w:p>
        </w:tc>
        <w:tc>
          <w:tcPr>
            <w:tcW w:w="933" w:type="dxa"/>
            <w:tcPrChange w:id="1868"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69" w:author="David Gravett" w:date="2019-12-01T10:21:00Z">
                  <w:rPr>
                    <w:rFonts w:ascii="Times New Roman" w:hAnsi="Times New Roman" w:cs="Times New Roman"/>
                    <w:sz w:val="24"/>
                    <w:szCs w:val="24"/>
                  </w:rPr>
                </w:rPrChange>
              </w:rPr>
              <w:pPrChange w:id="1870" w:author="James Dwyer" w:date="2019-12-01T10:21:00Z">
                <w:pPr/>
              </w:pPrChange>
            </w:pPr>
            <w:ins w:id="1871" w:author="David Gravett" w:date="2019-12-01T10:21:00Z">
              <w:r w:rsidRPr="00016618">
                <w:rPr>
                  <w:rFonts w:ascii="Times New Roman" w:hAnsi="Times New Roman" w:cs="Times New Roman"/>
                  <w:sz w:val="36"/>
                  <w:szCs w:val="36"/>
                </w:rPr>
                <w:t>0</w:t>
              </w:r>
            </w:ins>
            <w:del w:id="1872" w:author="David Gravett" w:date="2019-12-01T10:21:00Z">
              <w:r w:rsidR="00280D7C">
                <w:rPr>
                  <w:rFonts w:ascii="Times New Roman" w:hAnsi="Times New Roman" w:cs="Times New Roman"/>
                  <w:sz w:val="24"/>
                  <w:szCs w:val="24"/>
                </w:rPr>
                <w:delText>-1</w:delText>
              </w:r>
            </w:del>
          </w:p>
        </w:tc>
        <w:tc>
          <w:tcPr>
            <w:tcW w:w="933" w:type="dxa"/>
            <w:tcPrChange w:id="1873"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74" w:author="David Gravett" w:date="2019-12-01T10:21:00Z">
                  <w:rPr>
                    <w:rFonts w:ascii="Times New Roman" w:hAnsi="Times New Roman" w:cs="Times New Roman"/>
                    <w:sz w:val="24"/>
                    <w:szCs w:val="24"/>
                  </w:rPr>
                </w:rPrChange>
              </w:rPr>
              <w:pPrChange w:id="1875" w:author="James Dwyer" w:date="2019-12-01T10:21:00Z">
                <w:pPr/>
              </w:pPrChange>
            </w:pPr>
            <w:ins w:id="1876" w:author="David Gravett" w:date="2019-12-01T10:21:00Z">
              <w:r w:rsidRPr="00016618">
                <w:rPr>
                  <w:rFonts w:ascii="Times New Roman" w:hAnsi="Times New Roman" w:cs="Times New Roman"/>
                  <w:sz w:val="36"/>
                  <w:szCs w:val="36"/>
                </w:rPr>
                <w:t>0</w:t>
              </w:r>
            </w:ins>
            <w:del w:id="1877" w:author="David Gravett" w:date="2019-12-01T10:21:00Z">
              <w:r w:rsidR="00280D7C">
                <w:rPr>
                  <w:rFonts w:ascii="Times New Roman" w:hAnsi="Times New Roman" w:cs="Times New Roman"/>
                  <w:sz w:val="24"/>
                  <w:szCs w:val="24"/>
                </w:rPr>
                <w:delText>1</w:delText>
              </w:r>
            </w:del>
          </w:p>
        </w:tc>
        <w:tc>
          <w:tcPr>
            <w:tcW w:w="933" w:type="dxa"/>
            <w:tcPrChange w:id="1878"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79" w:author="David Gravett" w:date="2019-12-01T10:21:00Z">
                  <w:rPr>
                    <w:rFonts w:ascii="Times New Roman" w:hAnsi="Times New Roman" w:cs="Times New Roman"/>
                    <w:sz w:val="24"/>
                    <w:szCs w:val="24"/>
                  </w:rPr>
                </w:rPrChange>
              </w:rPr>
              <w:pPrChange w:id="1880" w:author="James Dwyer" w:date="2019-12-01T10:21:00Z">
                <w:pPr/>
              </w:pPrChange>
            </w:pPr>
            <w:ins w:id="1881" w:author="David Gravett" w:date="2019-12-01T10:21:00Z">
              <w:r w:rsidRPr="00016618">
                <w:rPr>
                  <w:rFonts w:ascii="Times New Roman" w:hAnsi="Times New Roman" w:cs="Times New Roman"/>
                  <w:sz w:val="36"/>
                  <w:szCs w:val="36"/>
                </w:rPr>
                <w:t>0</w:t>
              </w:r>
            </w:ins>
            <w:del w:id="1882"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83" w:author="David Gravett" w:date="2019-12-01T10:21:00Z"/>
          <w:rFonts w:ascii="Times New Roman" w:hAnsi="Times New Roman" w:cs="Times New Roman"/>
          <w:sz w:val="24"/>
          <w:szCs w:val="24"/>
          <w:lang w:val="en-US"/>
        </w:rPr>
      </w:pPr>
      <w:ins w:id="1884"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825D74" w:rsidRPr="00D103E4" w:rsidRDefault="00825D74" w:rsidP="00016618">
                              <w:pPr>
                                <w:pStyle w:val="Caption"/>
                                <w:jc w:val="center"/>
                                <w:rPr>
                                  <w:ins w:id="1885" w:author="David Gravett" w:date="2019-12-01T10:21:00Z"/>
                                  <w:rFonts w:ascii="Arial" w:eastAsia="Arial" w:hAnsi="Arial" w:cs="Arial"/>
                                  <w:noProof/>
                                  <w:lang w:val="en"/>
                                </w:rPr>
                              </w:pPr>
                              <w:ins w:id="1886"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5"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stroked="f">
                  <v:textbox inset="0,0,0,0">
                    <w:txbxContent>
                      <w:p w14:paraId="67436AC8" w14:textId="22434653" w:rsidR="00825D74" w:rsidRPr="00D103E4" w:rsidRDefault="00825D74" w:rsidP="00016618">
                        <w:pPr>
                          <w:pStyle w:val="Caption"/>
                          <w:jc w:val="center"/>
                          <w:rPr>
                            <w:ins w:id="1887" w:author="David Gravett" w:date="2019-12-01T10:21:00Z"/>
                            <w:rFonts w:ascii="Arial" w:eastAsia="Arial" w:hAnsi="Arial" w:cs="Arial"/>
                            <w:noProof/>
                            <w:lang w:val="en"/>
                          </w:rPr>
                        </w:pPr>
                        <w:ins w:id="1888"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89"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90"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91"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92"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93"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94"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95"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96"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97"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98"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99"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900"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901"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902" w:author="David Gravett" w:date="2019-12-01T10:21:00Z"/>
          <w:rFonts w:asciiTheme="majorHAnsi" w:hAnsiTheme="majorHAnsi" w:cstheme="majorHAnsi"/>
          <w:color w:val="1F3864" w:themeColor="accent1" w:themeShade="80"/>
          <w:sz w:val="40"/>
          <w:szCs w:val="40"/>
        </w:rPr>
      </w:pPr>
      <w:ins w:id="190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904" w:author="David Gravett" w:date="2019-12-01T10:21:00Z"/>
          <w:rFonts w:ascii="Times New Roman" w:hAnsi="Times New Roman" w:cs="Times New Roman"/>
          <w:sz w:val="24"/>
          <w:szCs w:val="24"/>
          <w:lang w:val="en-US"/>
        </w:rPr>
      </w:pPr>
      <w:moveToRangeStart w:id="1905" w:author="David Gravett" w:date="2019-12-01T10:21:00Z" w:name="move26088129"/>
      <w:moveTo w:id="1906"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907" w:author="David Gravett" w:date="2019-12-01T10:21:00Z"/>
          <w:rFonts w:ascii="Times New Roman" w:hAnsi="Times New Roman" w:cs="Times New Roman"/>
          <w:sz w:val="24"/>
          <w:szCs w:val="24"/>
          <w:lang w:val="en-US"/>
        </w:rPr>
        <w:pPrChange w:id="1908"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909" w:author="David Gravett" w:date="2019-12-01T10:21:00Z"/>
        </w:trPr>
        <w:tc>
          <w:tcPr>
            <w:tcW w:w="933" w:type="dxa"/>
          </w:tcPr>
          <w:moveToRangeEnd w:id="1905"/>
          <w:p w14:paraId="5E09DDBD" w14:textId="683164EA"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20" w:author="David Gravett" w:date="2019-12-01T10:21:00Z"/>
                <w:rFonts w:ascii="Times New Roman" w:hAnsi="Times New Roman" w:cs="Times New Roman"/>
                <w:sz w:val="36"/>
                <w:szCs w:val="36"/>
              </w:rPr>
            </w:pPr>
            <w:ins w:id="1921"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22" w:author="David Gravett" w:date="2019-12-01T10:21:00Z"/>
                <w:rFonts w:ascii="Times New Roman" w:hAnsi="Times New Roman" w:cs="Times New Roman"/>
                <w:sz w:val="36"/>
                <w:szCs w:val="36"/>
              </w:rPr>
            </w:pPr>
            <w:ins w:id="1923"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24" w:author="David Gravett" w:date="2019-12-01T10:21:00Z"/>
        </w:trPr>
        <w:tc>
          <w:tcPr>
            <w:tcW w:w="933" w:type="dxa"/>
          </w:tcPr>
          <w:p w14:paraId="5C8EDE11" w14:textId="78876A50"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35" w:author="David Gravett" w:date="2019-12-01T10:21:00Z"/>
                <w:rFonts w:ascii="Times New Roman" w:hAnsi="Times New Roman" w:cs="Times New Roman"/>
                <w:sz w:val="36"/>
                <w:szCs w:val="36"/>
              </w:rPr>
            </w:pPr>
            <w:ins w:id="1936"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37" w:author="David Gravett" w:date="2019-12-01T10:21:00Z"/>
                <w:rFonts w:ascii="Times New Roman" w:hAnsi="Times New Roman" w:cs="Times New Roman"/>
                <w:sz w:val="36"/>
                <w:szCs w:val="36"/>
              </w:rPr>
            </w:pPr>
            <w:ins w:id="1938"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39" w:author="David Gravett" w:date="2019-12-01T10:21:00Z"/>
        </w:trPr>
        <w:tc>
          <w:tcPr>
            <w:tcW w:w="933" w:type="dxa"/>
          </w:tcPr>
          <w:p w14:paraId="4B7AB657" w14:textId="4522FF96"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50" w:author="David Gravett" w:date="2019-12-01T10:21:00Z"/>
                <w:rFonts w:ascii="Times New Roman" w:hAnsi="Times New Roman" w:cs="Times New Roman"/>
                <w:sz w:val="36"/>
                <w:szCs w:val="36"/>
              </w:rPr>
            </w:pPr>
            <w:ins w:id="1951"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52" w:author="David Gravett" w:date="2019-12-01T10:21:00Z"/>
                <w:rFonts w:ascii="Times New Roman" w:hAnsi="Times New Roman" w:cs="Times New Roman"/>
                <w:sz w:val="36"/>
                <w:szCs w:val="36"/>
              </w:rPr>
            </w:pPr>
            <w:ins w:id="1953"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54" w:author="David Gravett" w:date="2019-12-01T10:21:00Z"/>
        </w:trPr>
        <w:tc>
          <w:tcPr>
            <w:tcW w:w="933" w:type="dxa"/>
          </w:tcPr>
          <w:p w14:paraId="46AFC4C3" w14:textId="0DAD9825"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65" w:author="David Gravett" w:date="2019-12-01T10:21:00Z"/>
                <w:rFonts w:ascii="Times New Roman" w:hAnsi="Times New Roman" w:cs="Times New Roman"/>
                <w:sz w:val="36"/>
                <w:szCs w:val="36"/>
              </w:rPr>
            </w:pPr>
            <w:ins w:id="1966"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67" w:author="David Gravett" w:date="2019-12-01T10:21:00Z"/>
                <w:rFonts w:ascii="Times New Roman" w:hAnsi="Times New Roman" w:cs="Times New Roman"/>
                <w:sz w:val="36"/>
                <w:szCs w:val="36"/>
              </w:rPr>
            </w:pPr>
            <w:ins w:id="1968"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69" w:author="David Gravett" w:date="2019-12-01T10:21:00Z"/>
        </w:trPr>
        <w:tc>
          <w:tcPr>
            <w:tcW w:w="933" w:type="dxa"/>
          </w:tcPr>
          <w:p w14:paraId="401CE7A0" w14:textId="672FB890"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80" w:author="David Gravett" w:date="2019-12-01T10:21:00Z"/>
                <w:rFonts w:ascii="Times New Roman" w:hAnsi="Times New Roman" w:cs="Times New Roman"/>
                <w:sz w:val="36"/>
                <w:szCs w:val="36"/>
              </w:rPr>
            </w:pPr>
            <w:ins w:id="1981"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82" w:author="David Gravett" w:date="2019-12-01T10:21:00Z"/>
                <w:rFonts w:ascii="Times New Roman" w:hAnsi="Times New Roman" w:cs="Times New Roman"/>
                <w:sz w:val="36"/>
                <w:szCs w:val="36"/>
              </w:rPr>
            </w:pPr>
            <w:ins w:id="1983"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84" w:author="David Gravett" w:date="2019-12-01T10:21:00Z"/>
        </w:trPr>
        <w:tc>
          <w:tcPr>
            <w:tcW w:w="933" w:type="dxa"/>
          </w:tcPr>
          <w:p w14:paraId="749E3F07" w14:textId="071BE9E6" w:rsidR="00016618" w:rsidRPr="00016618" w:rsidRDefault="00016618" w:rsidP="00016618">
            <w:pPr>
              <w:jc w:val="center"/>
              <w:rPr>
                <w:ins w:id="1985" w:author="David Gravett" w:date="2019-12-01T10:21:00Z"/>
                <w:rFonts w:ascii="Times New Roman" w:hAnsi="Times New Roman" w:cs="Times New Roman"/>
                <w:sz w:val="36"/>
                <w:szCs w:val="36"/>
              </w:rPr>
            </w:pPr>
            <w:ins w:id="1986"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87" w:author="David Gravett" w:date="2019-12-01T10:21:00Z"/>
                <w:rFonts w:ascii="Times New Roman" w:hAnsi="Times New Roman" w:cs="Times New Roman"/>
                <w:sz w:val="36"/>
                <w:szCs w:val="36"/>
              </w:rPr>
            </w:pPr>
            <w:ins w:id="1988"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89" w:author="David Gravett" w:date="2019-12-01T10:21:00Z"/>
                <w:rFonts w:ascii="Times New Roman" w:hAnsi="Times New Roman" w:cs="Times New Roman"/>
                <w:sz w:val="36"/>
                <w:szCs w:val="36"/>
              </w:rPr>
            </w:pPr>
            <w:ins w:id="1990"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91" w:author="David Gravett" w:date="2019-12-01T10:21:00Z"/>
                <w:rFonts w:ascii="Times New Roman" w:hAnsi="Times New Roman" w:cs="Times New Roman"/>
                <w:sz w:val="36"/>
                <w:szCs w:val="36"/>
              </w:rPr>
            </w:pPr>
            <w:ins w:id="1992"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93" w:author="David Gravett" w:date="2019-12-01T10:21:00Z"/>
                <w:rFonts w:ascii="Times New Roman" w:hAnsi="Times New Roman" w:cs="Times New Roman"/>
                <w:sz w:val="36"/>
                <w:szCs w:val="36"/>
              </w:rPr>
            </w:pPr>
            <w:ins w:id="1994"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95" w:author="David Gravett" w:date="2019-12-01T10:21:00Z"/>
                <w:rFonts w:ascii="Times New Roman" w:hAnsi="Times New Roman" w:cs="Times New Roman"/>
                <w:sz w:val="36"/>
                <w:szCs w:val="36"/>
              </w:rPr>
            </w:pPr>
            <w:ins w:id="1996"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97" w:author="David Gravett" w:date="2019-12-01T10:21:00Z"/>
                <w:rFonts w:ascii="Times New Roman" w:hAnsi="Times New Roman" w:cs="Times New Roman"/>
                <w:sz w:val="36"/>
                <w:szCs w:val="36"/>
              </w:rPr>
            </w:pPr>
            <w:ins w:id="1998"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99" w:author="David Gravett" w:date="2019-12-01T10:21:00Z"/>
        </w:trPr>
        <w:tc>
          <w:tcPr>
            <w:tcW w:w="933" w:type="dxa"/>
          </w:tcPr>
          <w:p w14:paraId="49A688A2" w14:textId="7550DC8C" w:rsidR="00016618" w:rsidRPr="00016618" w:rsidRDefault="00016618" w:rsidP="00016618">
            <w:pPr>
              <w:jc w:val="center"/>
              <w:rPr>
                <w:ins w:id="2000" w:author="David Gravett" w:date="2019-12-01T10:21:00Z"/>
                <w:rFonts w:ascii="Times New Roman" w:hAnsi="Times New Roman" w:cs="Times New Roman"/>
                <w:sz w:val="36"/>
                <w:szCs w:val="36"/>
              </w:rPr>
            </w:pPr>
            <w:ins w:id="2001"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2002" w:author="David Gravett" w:date="2019-12-01T10:21:00Z"/>
                <w:rFonts w:ascii="Times New Roman" w:hAnsi="Times New Roman" w:cs="Times New Roman"/>
                <w:sz w:val="36"/>
                <w:szCs w:val="36"/>
              </w:rPr>
            </w:pPr>
            <w:ins w:id="2003"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2004" w:author="David Gravett" w:date="2019-12-01T10:21:00Z"/>
                <w:rFonts w:ascii="Times New Roman" w:hAnsi="Times New Roman" w:cs="Times New Roman"/>
                <w:sz w:val="36"/>
                <w:szCs w:val="36"/>
              </w:rPr>
            </w:pPr>
            <w:ins w:id="2005"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2006" w:author="David Gravett" w:date="2019-12-01T10:21:00Z"/>
                <w:rFonts w:ascii="Times New Roman" w:hAnsi="Times New Roman" w:cs="Times New Roman"/>
                <w:sz w:val="36"/>
                <w:szCs w:val="36"/>
              </w:rPr>
            </w:pPr>
            <w:ins w:id="2007"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2008" w:author="David Gravett" w:date="2019-12-01T10:21:00Z"/>
                <w:rFonts w:ascii="Times New Roman" w:hAnsi="Times New Roman" w:cs="Times New Roman"/>
                <w:sz w:val="36"/>
                <w:szCs w:val="36"/>
              </w:rPr>
            </w:pPr>
            <w:ins w:id="2009"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2010" w:author="David Gravett" w:date="2019-12-01T10:21:00Z"/>
                <w:rFonts w:ascii="Times New Roman" w:hAnsi="Times New Roman" w:cs="Times New Roman"/>
                <w:sz w:val="36"/>
                <w:szCs w:val="36"/>
              </w:rPr>
            </w:pPr>
            <w:ins w:id="2011"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2012" w:author="David Gravett" w:date="2019-12-01T10:21:00Z"/>
                <w:rFonts w:ascii="Times New Roman" w:hAnsi="Times New Roman" w:cs="Times New Roman"/>
                <w:sz w:val="36"/>
                <w:szCs w:val="36"/>
              </w:rPr>
            </w:pPr>
            <w:ins w:id="2013"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2014" w:author="David Gravett" w:date="2019-12-01T10:21:00Z"/>
          <w:rFonts w:ascii="Times New Roman" w:hAnsi="Times New Roman" w:cs="Times New Roman"/>
          <w:sz w:val="24"/>
          <w:szCs w:val="24"/>
          <w:lang w:val="en-US"/>
        </w:rPr>
      </w:pPr>
      <w:ins w:id="2015"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825D74" w:rsidRPr="00D103E4" w:rsidRDefault="00825D74" w:rsidP="00016618">
                              <w:pPr>
                                <w:pStyle w:val="Caption"/>
                                <w:jc w:val="center"/>
                                <w:rPr>
                                  <w:ins w:id="2016" w:author="David Gravett" w:date="2019-12-01T10:21:00Z"/>
                                  <w:rFonts w:ascii="Arial" w:eastAsia="Arial" w:hAnsi="Arial" w:cs="Arial"/>
                                  <w:noProof/>
                                  <w:lang w:val="en"/>
                                </w:rPr>
                              </w:pPr>
                              <w:ins w:id="2017"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6"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stroked="f">
                  <v:textbox inset="0,0,0,0">
                    <w:txbxContent>
                      <w:p w14:paraId="57E2E112" w14:textId="749E505A" w:rsidR="00825D74" w:rsidRPr="00D103E4" w:rsidRDefault="00825D74" w:rsidP="00016618">
                        <w:pPr>
                          <w:pStyle w:val="Caption"/>
                          <w:jc w:val="center"/>
                          <w:rPr>
                            <w:ins w:id="2018" w:author="David Gravett" w:date="2019-12-01T10:21:00Z"/>
                            <w:rFonts w:ascii="Arial" w:eastAsia="Arial" w:hAnsi="Arial" w:cs="Arial"/>
                            <w:noProof/>
                            <w:lang w:val="en"/>
                          </w:rPr>
                        </w:pPr>
                        <w:ins w:id="2019"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20"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21" w:author="David Gravett" w:date="2019-12-01T10:21:00Z"/>
          <w:rFonts w:asciiTheme="majorHAnsi" w:hAnsiTheme="majorHAnsi" w:cstheme="majorHAnsi"/>
          <w:color w:val="1F3864" w:themeColor="accent1" w:themeShade="80"/>
          <w:sz w:val="40"/>
          <w:szCs w:val="40"/>
        </w:rPr>
      </w:pPr>
      <w:ins w:id="2022"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23"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24"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25"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26"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27"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28"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29"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30" w:author="David Gravett" w:date="2019-12-01T10:21:00Z"/>
        </w:trPr>
        <w:tc>
          <w:tcPr>
            <w:tcW w:w="933" w:type="dxa"/>
          </w:tcPr>
          <w:p w14:paraId="759712E8" w14:textId="103BAA6B"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43" w:author="David Gravett" w:date="2019-12-01T10:21:00Z"/>
                <w:rFonts w:ascii="Times New Roman" w:hAnsi="Times New Roman" w:cs="Times New Roman"/>
                <w:sz w:val="36"/>
                <w:szCs w:val="36"/>
              </w:rPr>
            </w:pPr>
            <w:ins w:id="2044"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45" w:author="David Gravett" w:date="2019-12-01T10:21:00Z"/>
        </w:trPr>
        <w:tc>
          <w:tcPr>
            <w:tcW w:w="933" w:type="dxa"/>
          </w:tcPr>
          <w:p w14:paraId="2D7ACCE5" w14:textId="1A7962CB"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58" w:author="David Gravett" w:date="2019-12-01T10:21:00Z"/>
                <w:rFonts w:ascii="Times New Roman" w:hAnsi="Times New Roman" w:cs="Times New Roman"/>
                <w:sz w:val="36"/>
                <w:szCs w:val="36"/>
              </w:rPr>
            </w:pPr>
            <w:ins w:id="2059"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60" w:author="David Gravett" w:date="2019-12-01T10:21:00Z"/>
        </w:trPr>
        <w:tc>
          <w:tcPr>
            <w:tcW w:w="933" w:type="dxa"/>
          </w:tcPr>
          <w:p w14:paraId="06CEFF9E" w14:textId="2D5B1B9B"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73" w:author="David Gravett" w:date="2019-12-01T10:21:00Z"/>
                <w:rFonts w:ascii="Times New Roman" w:hAnsi="Times New Roman" w:cs="Times New Roman"/>
                <w:sz w:val="36"/>
                <w:szCs w:val="36"/>
              </w:rPr>
            </w:pPr>
            <w:ins w:id="2074"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75" w:author="David Gravett" w:date="2019-12-01T10:21:00Z"/>
        </w:trPr>
        <w:tc>
          <w:tcPr>
            <w:tcW w:w="933" w:type="dxa"/>
          </w:tcPr>
          <w:p w14:paraId="032CD004" w14:textId="38DE0894"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88" w:author="David Gravett" w:date="2019-12-01T10:21:00Z"/>
                <w:rFonts w:ascii="Times New Roman" w:hAnsi="Times New Roman" w:cs="Times New Roman"/>
                <w:sz w:val="36"/>
                <w:szCs w:val="36"/>
              </w:rPr>
            </w:pPr>
            <w:ins w:id="2089"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90" w:author="David Gravett" w:date="2019-12-01T10:21:00Z"/>
        </w:trPr>
        <w:tc>
          <w:tcPr>
            <w:tcW w:w="933" w:type="dxa"/>
          </w:tcPr>
          <w:p w14:paraId="19F9A8F3" w14:textId="3B98DB11"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103" w:author="David Gravett" w:date="2019-12-01T10:21:00Z"/>
                <w:rFonts w:ascii="Times New Roman" w:hAnsi="Times New Roman" w:cs="Times New Roman"/>
                <w:sz w:val="36"/>
                <w:szCs w:val="36"/>
              </w:rPr>
            </w:pPr>
            <w:ins w:id="2104"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105" w:author="David Gravett" w:date="2019-12-01T10:21:00Z"/>
        </w:trPr>
        <w:tc>
          <w:tcPr>
            <w:tcW w:w="933" w:type="dxa"/>
          </w:tcPr>
          <w:p w14:paraId="21569570" w14:textId="268208AC" w:rsidR="00016618" w:rsidRPr="00016618" w:rsidRDefault="00016618" w:rsidP="00016618">
            <w:pPr>
              <w:jc w:val="center"/>
              <w:rPr>
                <w:ins w:id="2106" w:author="David Gravett" w:date="2019-12-01T10:21:00Z"/>
                <w:rFonts w:ascii="Times New Roman" w:hAnsi="Times New Roman" w:cs="Times New Roman"/>
                <w:sz w:val="36"/>
                <w:szCs w:val="36"/>
              </w:rPr>
            </w:pPr>
            <w:ins w:id="2107"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108" w:author="David Gravett" w:date="2019-12-01T10:21:00Z"/>
                <w:rFonts w:ascii="Times New Roman" w:hAnsi="Times New Roman" w:cs="Times New Roman"/>
                <w:sz w:val="36"/>
                <w:szCs w:val="36"/>
              </w:rPr>
            </w:pPr>
            <w:ins w:id="2109"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110" w:author="David Gravett" w:date="2019-12-01T10:21:00Z"/>
                <w:rFonts w:ascii="Times New Roman" w:hAnsi="Times New Roman" w:cs="Times New Roman"/>
                <w:sz w:val="36"/>
                <w:szCs w:val="36"/>
              </w:rPr>
            </w:pPr>
            <w:ins w:id="2111"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112" w:author="David Gravett" w:date="2019-12-01T10:21:00Z"/>
                <w:rFonts w:ascii="Times New Roman" w:hAnsi="Times New Roman" w:cs="Times New Roman"/>
                <w:sz w:val="36"/>
                <w:szCs w:val="36"/>
              </w:rPr>
            </w:pPr>
            <w:ins w:id="2113"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114" w:author="David Gravett" w:date="2019-12-01T10:21:00Z"/>
                <w:rFonts w:ascii="Times New Roman" w:hAnsi="Times New Roman" w:cs="Times New Roman"/>
                <w:sz w:val="36"/>
                <w:szCs w:val="36"/>
              </w:rPr>
            </w:pPr>
            <w:ins w:id="2115"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116" w:author="David Gravett" w:date="2019-12-01T10:21:00Z"/>
                <w:rFonts w:ascii="Times New Roman" w:hAnsi="Times New Roman" w:cs="Times New Roman"/>
                <w:sz w:val="36"/>
                <w:szCs w:val="36"/>
              </w:rPr>
            </w:pPr>
            <w:ins w:id="2117"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18" w:author="David Gravett" w:date="2019-12-01T10:21:00Z"/>
                <w:rFonts w:ascii="Times New Roman" w:hAnsi="Times New Roman" w:cs="Times New Roman"/>
                <w:sz w:val="36"/>
                <w:szCs w:val="36"/>
              </w:rPr>
            </w:pPr>
            <w:ins w:id="2119"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20" w:author="David Gravett" w:date="2019-12-01T10:21:00Z"/>
        </w:trPr>
        <w:tc>
          <w:tcPr>
            <w:tcW w:w="933" w:type="dxa"/>
          </w:tcPr>
          <w:p w14:paraId="0079EC41" w14:textId="5BFE050B" w:rsidR="00016618" w:rsidRPr="00016618" w:rsidRDefault="00016618" w:rsidP="00016618">
            <w:pPr>
              <w:jc w:val="center"/>
              <w:rPr>
                <w:ins w:id="2121" w:author="David Gravett" w:date="2019-12-01T10:21:00Z"/>
                <w:rFonts w:ascii="Times New Roman" w:hAnsi="Times New Roman" w:cs="Times New Roman"/>
                <w:sz w:val="36"/>
                <w:szCs w:val="36"/>
              </w:rPr>
            </w:pPr>
            <w:ins w:id="2122"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23" w:author="David Gravett" w:date="2019-12-01T10:21:00Z"/>
                <w:rFonts w:ascii="Times New Roman" w:hAnsi="Times New Roman" w:cs="Times New Roman"/>
                <w:sz w:val="36"/>
                <w:szCs w:val="36"/>
              </w:rPr>
            </w:pPr>
            <w:ins w:id="2124"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25" w:author="David Gravett" w:date="2019-12-01T10:21:00Z"/>
                <w:rFonts w:ascii="Times New Roman" w:hAnsi="Times New Roman" w:cs="Times New Roman"/>
                <w:sz w:val="36"/>
                <w:szCs w:val="36"/>
              </w:rPr>
            </w:pPr>
            <w:ins w:id="2126"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27" w:author="David Gravett" w:date="2019-12-01T10:21:00Z"/>
                <w:rFonts w:ascii="Times New Roman" w:hAnsi="Times New Roman" w:cs="Times New Roman"/>
                <w:sz w:val="36"/>
                <w:szCs w:val="36"/>
              </w:rPr>
            </w:pPr>
            <w:ins w:id="2128"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29" w:author="David Gravett" w:date="2019-12-01T10:21:00Z"/>
                <w:rFonts w:ascii="Times New Roman" w:hAnsi="Times New Roman" w:cs="Times New Roman"/>
                <w:sz w:val="36"/>
                <w:szCs w:val="36"/>
              </w:rPr>
            </w:pPr>
            <w:ins w:id="2130"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31" w:author="David Gravett" w:date="2019-12-01T10:21:00Z"/>
                <w:rFonts w:ascii="Times New Roman" w:hAnsi="Times New Roman" w:cs="Times New Roman"/>
                <w:sz w:val="36"/>
                <w:szCs w:val="36"/>
              </w:rPr>
            </w:pPr>
            <w:ins w:id="2132"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33" w:author="David Gravett" w:date="2019-12-01T10:21:00Z"/>
                <w:rFonts w:ascii="Times New Roman" w:hAnsi="Times New Roman" w:cs="Times New Roman"/>
                <w:sz w:val="36"/>
                <w:szCs w:val="36"/>
              </w:rPr>
            </w:pPr>
            <w:ins w:id="2134"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35" w:author="David Gravett" w:date="2019-12-01T10:21:00Z"/>
          <w:rFonts w:ascii="Times New Roman" w:hAnsi="Times New Roman" w:cs="Times New Roman"/>
          <w:sz w:val="24"/>
          <w:szCs w:val="24"/>
          <w:lang w:val="en-US"/>
        </w:rPr>
      </w:pPr>
      <w:ins w:id="2136"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825D74" w:rsidRPr="00D103E4" w:rsidRDefault="00825D74" w:rsidP="00016618">
                              <w:pPr>
                                <w:pStyle w:val="Caption"/>
                                <w:jc w:val="center"/>
                                <w:rPr>
                                  <w:ins w:id="2137" w:author="David Gravett" w:date="2019-12-01T10:21:00Z"/>
                                  <w:rFonts w:ascii="Arial" w:eastAsia="Arial" w:hAnsi="Arial" w:cs="Arial"/>
                                  <w:noProof/>
                                  <w:lang w:val="en"/>
                                </w:rPr>
                              </w:pPr>
                              <w:ins w:id="2138"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67"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stroked="f">
                  <v:textbox inset="0,0,0,0">
                    <w:txbxContent>
                      <w:p w14:paraId="2114E0A9" w14:textId="714C3114" w:rsidR="00825D74" w:rsidRPr="00D103E4" w:rsidRDefault="00825D74" w:rsidP="00016618">
                        <w:pPr>
                          <w:pStyle w:val="Caption"/>
                          <w:jc w:val="center"/>
                          <w:rPr>
                            <w:ins w:id="2139" w:author="David Gravett" w:date="2019-12-01T10:21:00Z"/>
                            <w:rFonts w:ascii="Arial" w:eastAsia="Arial" w:hAnsi="Arial" w:cs="Arial"/>
                            <w:noProof/>
                            <w:lang w:val="en"/>
                          </w:rPr>
                        </w:pPr>
                        <w:ins w:id="2140"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41" w:author="David Gravett" w:date="2019-12-01T10:21:00Z"/>
        </w:trPr>
        <w:tc>
          <w:tcPr>
            <w:tcW w:w="432" w:type="dxa"/>
          </w:tcPr>
          <w:p w14:paraId="026908D7"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54" w:author="David Gravett" w:date="2019-12-01T10:21:00Z"/>
                <w:rFonts w:ascii="Times New Roman" w:hAnsi="Times New Roman" w:cs="Times New Roman"/>
                <w:sz w:val="24"/>
                <w:szCs w:val="24"/>
              </w:rPr>
            </w:pPr>
            <w:del w:id="2155"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56" w:author="David Gravett" w:date="2019-12-01T10:21:00Z"/>
        </w:trPr>
        <w:tc>
          <w:tcPr>
            <w:tcW w:w="432" w:type="dxa"/>
          </w:tcPr>
          <w:p w14:paraId="16619BAB"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69" w:author="David Gravett" w:date="2019-12-01T10:21:00Z"/>
                <w:rFonts w:ascii="Times New Roman" w:hAnsi="Times New Roman" w:cs="Times New Roman"/>
                <w:sz w:val="24"/>
                <w:szCs w:val="24"/>
              </w:rPr>
            </w:pPr>
            <w:del w:id="2170"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71" w:author="David Gravett" w:date="2019-12-01T10:21:00Z"/>
        </w:trPr>
        <w:tc>
          <w:tcPr>
            <w:tcW w:w="432" w:type="dxa"/>
          </w:tcPr>
          <w:p w14:paraId="37315917"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84" w:author="David Gravett" w:date="2019-12-01T10:21:00Z"/>
                <w:rFonts w:ascii="Times New Roman" w:hAnsi="Times New Roman" w:cs="Times New Roman"/>
                <w:sz w:val="24"/>
                <w:szCs w:val="24"/>
              </w:rPr>
            </w:pPr>
            <w:del w:id="2185"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86" w:author="David Gravett" w:date="2019-12-01T10:21:00Z"/>
        </w:trPr>
        <w:tc>
          <w:tcPr>
            <w:tcW w:w="432" w:type="dxa"/>
          </w:tcPr>
          <w:p w14:paraId="1D8F4D06"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99" w:author="David Gravett" w:date="2019-12-01T10:21:00Z"/>
                <w:rFonts w:ascii="Times New Roman" w:hAnsi="Times New Roman" w:cs="Times New Roman"/>
                <w:sz w:val="24"/>
                <w:szCs w:val="24"/>
              </w:rPr>
            </w:pPr>
            <w:del w:id="2200"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201" w:author="David Gravett" w:date="2019-12-01T10:21:00Z"/>
        </w:trPr>
        <w:tc>
          <w:tcPr>
            <w:tcW w:w="432" w:type="dxa"/>
          </w:tcPr>
          <w:p w14:paraId="7F27E8E1"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214" w:author="David Gravett" w:date="2019-12-01T10:21:00Z"/>
                <w:rFonts w:ascii="Times New Roman" w:hAnsi="Times New Roman" w:cs="Times New Roman"/>
                <w:sz w:val="24"/>
                <w:szCs w:val="24"/>
              </w:rPr>
            </w:pPr>
            <w:del w:id="2215"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16" w:author="David Gravett" w:date="2019-12-01T10:21:00Z"/>
        </w:trPr>
        <w:tc>
          <w:tcPr>
            <w:tcW w:w="432" w:type="dxa"/>
          </w:tcPr>
          <w:p w14:paraId="0D0130B9" w14:textId="77777777" w:rsidR="008C59CB" w:rsidRDefault="008C59CB" w:rsidP="003B3061">
            <w:pPr>
              <w:rPr>
                <w:del w:id="2217" w:author="David Gravett" w:date="2019-12-01T10:21:00Z"/>
                <w:rFonts w:ascii="Times New Roman" w:hAnsi="Times New Roman" w:cs="Times New Roman"/>
                <w:sz w:val="24"/>
                <w:szCs w:val="24"/>
              </w:rPr>
            </w:pPr>
            <w:del w:id="2218"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19" w:author="David Gravett" w:date="2019-12-01T10:21:00Z"/>
                <w:rFonts w:ascii="Times New Roman" w:hAnsi="Times New Roman" w:cs="Times New Roman"/>
                <w:sz w:val="24"/>
                <w:szCs w:val="24"/>
              </w:rPr>
            </w:pPr>
            <w:del w:id="2220"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21" w:author="David Gravett" w:date="2019-12-01T10:21:00Z"/>
                <w:rFonts w:ascii="Times New Roman" w:hAnsi="Times New Roman" w:cs="Times New Roman"/>
                <w:sz w:val="24"/>
                <w:szCs w:val="24"/>
              </w:rPr>
            </w:pPr>
            <w:del w:id="2222"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23" w:author="David Gravett" w:date="2019-12-01T10:21:00Z"/>
                <w:rFonts w:ascii="Times New Roman" w:hAnsi="Times New Roman" w:cs="Times New Roman"/>
                <w:sz w:val="24"/>
                <w:szCs w:val="24"/>
              </w:rPr>
            </w:pPr>
            <w:del w:id="2224"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25" w:author="David Gravett" w:date="2019-12-01T10:21:00Z"/>
                <w:rFonts w:ascii="Times New Roman" w:hAnsi="Times New Roman" w:cs="Times New Roman"/>
                <w:sz w:val="24"/>
                <w:szCs w:val="24"/>
              </w:rPr>
            </w:pPr>
            <w:del w:id="2226"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27" w:author="David Gravett" w:date="2019-12-01T10:21:00Z"/>
                <w:rFonts w:ascii="Times New Roman" w:hAnsi="Times New Roman" w:cs="Times New Roman"/>
                <w:sz w:val="24"/>
                <w:szCs w:val="24"/>
              </w:rPr>
            </w:pPr>
            <w:del w:id="2228"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29" w:author="David Gravett" w:date="2019-12-01T10:21:00Z"/>
                <w:rFonts w:ascii="Times New Roman" w:hAnsi="Times New Roman" w:cs="Times New Roman"/>
                <w:sz w:val="24"/>
                <w:szCs w:val="24"/>
              </w:rPr>
            </w:pPr>
            <w:del w:id="2230"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31" w:author="David Gravett" w:date="2019-12-01T10:21:00Z"/>
        </w:trPr>
        <w:tc>
          <w:tcPr>
            <w:tcW w:w="432" w:type="dxa"/>
          </w:tcPr>
          <w:p w14:paraId="5467121E" w14:textId="77777777" w:rsidR="008C59CB" w:rsidRDefault="008C59CB" w:rsidP="003B3061">
            <w:pPr>
              <w:rPr>
                <w:del w:id="2232" w:author="David Gravett" w:date="2019-12-01T10:21:00Z"/>
                <w:rFonts w:ascii="Times New Roman" w:hAnsi="Times New Roman" w:cs="Times New Roman"/>
                <w:sz w:val="24"/>
                <w:szCs w:val="24"/>
              </w:rPr>
            </w:pPr>
            <w:del w:id="2233"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34" w:author="David Gravett" w:date="2019-12-01T10:21:00Z"/>
                <w:rFonts w:ascii="Times New Roman" w:hAnsi="Times New Roman" w:cs="Times New Roman"/>
                <w:sz w:val="24"/>
                <w:szCs w:val="24"/>
              </w:rPr>
            </w:pPr>
            <w:del w:id="2235"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36" w:author="David Gravett" w:date="2019-12-01T10:21:00Z"/>
                <w:rFonts w:ascii="Times New Roman" w:hAnsi="Times New Roman" w:cs="Times New Roman"/>
                <w:sz w:val="24"/>
                <w:szCs w:val="24"/>
              </w:rPr>
            </w:pPr>
            <w:del w:id="2237"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38" w:author="David Gravett" w:date="2019-12-01T10:21:00Z"/>
                <w:rFonts w:ascii="Times New Roman" w:hAnsi="Times New Roman" w:cs="Times New Roman"/>
                <w:sz w:val="24"/>
                <w:szCs w:val="24"/>
              </w:rPr>
            </w:pPr>
            <w:del w:id="2239"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40" w:author="David Gravett" w:date="2019-12-01T10:21:00Z"/>
                <w:rFonts w:ascii="Times New Roman" w:hAnsi="Times New Roman" w:cs="Times New Roman"/>
                <w:sz w:val="24"/>
                <w:szCs w:val="24"/>
              </w:rPr>
            </w:pPr>
            <w:del w:id="2241"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42" w:author="David Gravett" w:date="2019-12-01T10:21:00Z"/>
                <w:rFonts w:ascii="Times New Roman" w:hAnsi="Times New Roman" w:cs="Times New Roman"/>
                <w:sz w:val="24"/>
                <w:szCs w:val="24"/>
              </w:rPr>
            </w:pPr>
            <w:del w:id="2243"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44" w:author="David Gravett" w:date="2019-12-01T10:21:00Z"/>
                <w:rFonts w:ascii="Times New Roman" w:hAnsi="Times New Roman" w:cs="Times New Roman"/>
                <w:sz w:val="24"/>
                <w:szCs w:val="24"/>
              </w:rPr>
            </w:pPr>
            <w:del w:id="2245"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46"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47"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48"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49"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50"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51"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52"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53" w:author="David Gravett" w:date="2019-12-01T10:21:00Z"/>
          <w:rFonts w:asciiTheme="majorHAnsi" w:hAnsiTheme="majorHAnsi" w:cstheme="majorHAnsi"/>
          <w:color w:val="1F3864" w:themeColor="accent1" w:themeShade="80"/>
          <w:sz w:val="24"/>
          <w:szCs w:val="24"/>
          <w:lang w:val="en-US"/>
        </w:rPr>
      </w:pPr>
      <w:ins w:id="225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55"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5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57">
          <w:tblGrid>
            <w:gridCol w:w="432"/>
            <w:gridCol w:w="432"/>
            <w:gridCol w:w="432"/>
            <w:gridCol w:w="432"/>
            <w:gridCol w:w="432"/>
            <w:gridCol w:w="432"/>
            <w:gridCol w:w="432"/>
          </w:tblGrid>
        </w:tblGridChange>
      </w:tblGrid>
      <w:tr w:rsidR="008C59CB" w14:paraId="5AEE013C" w14:textId="77777777" w:rsidTr="00BE50C5">
        <w:trPr>
          <w:trHeight w:val="869"/>
          <w:trPrChange w:id="2258" w:author="David Gravett" w:date="2019-12-01T10:21:00Z">
            <w:trPr>
              <w:trHeight w:val="432"/>
            </w:trPr>
          </w:trPrChange>
        </w:trPr>
        <w:tc>
          <w:tcPr>
            <w:tcW w:w="933" w:type="dxa"/>
            <w:tcPrChange w:id="2259"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60" w:author="David Gravett" w:date="2019-12-01T10:21:00Z">
                  <w:rPr>
                    <w:rFonts w:ascii="Times New Roman" w:hAnsi="Times New Roman" w:cs="Times New Roman"/>
                    <w:sz w:val="24"/>
                    <w:szCs w:val="24"/>
                  </w:rPr>
                </w:rPrChange>
              </w:rPr>
              <w:pPrChange w:id="2261" w:author="James Dwyer" w:date="2019-12-01T10:21:00Z">
                <w:pPr/>
              </w:pPrChange>
            </w:pPr>
            <w:r w:rsidRPr="00016618">
              <w:rPr>
                <w:rFonts w:ascii="Times New Roman" w:hAnsi="Times New Roman"/>
                <w:sz w:val="36"/>
                <w:rPrChange w:id="2262" w:author="David Gravett" w:date="2019-12-01T10:21:00Z">
                  <w:rPr>
                    <w:rFonts w:ascii="Times New Roman" w:hAnsi="Times New Roman" w:cs="Times New Roman"/>
                    <w:sz w:val="24"/>
                    <w:szCs w:val="24"/>
                  </w:rPr>
                </w:rPrChange>
              </w:rPr>
              <w:t>1</w:t>
            </w:r>
          </w:p>
        </w:tc>
        <w:tc>
          <w:tcPr>
            <w:tcW w:w="933" w:type="dxa"/>
            <w:tcPrChange w:id="2263"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64" w:author="David Gravett" w:date="2019-12-01T10:21:00Z">
                  <w:rPr>
                    <w:rFonts w:ascii="Times New Roman" w:hAnsi="Times New Roman" w:cs="Times New Roman"/>
                    <w:sz w:val="24"/>
                    <w:szCs w:val="24"/>
                  </w:rPr>
                </w:rPrChange>
              </w:rPr>
              <w:pPrChange w:id="2265" w:author="James Dwyer" w:date="2019-12-01T10:21:00Z">
                <w:pPr/>
              </w:pPrChange>
            </w:pPr>
            <w:r w:rsidRPr="00016618">
              <w:rPr>
                <w:rFonts w:ascii="Times New Roman" w:hAnsi="Times New Roman"/>
                <w:sz w:val="36"/>
                <w:rPrChange w:id="2266" w:author="David Gravett" w:date="2019-12-01T10:21:00Z">
                  <w:rPr>
                    <w:rFonts w:ascii="Times New Roman" w:hAnsi="Times New Roman" w:cs="Times New Roman"/>
                    <w:sz w:val="24"/>
                    <w:szCs w:val="24"/>
                  </w:rPr>
                </w:rPrChange>
              </w:rPr>
              <w:t>-1</w:t>
            </w:r>
          </w:p>
        </w:tc>
        <w:tc>
          <w:tcPr>
            <w:tcW w:w="933" w:type="dxa"/>
            <w:tcPrChange w:id="2267"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68" w:author="David Gravett" w:date="2019-12-01T10:21:00Z">
                  <w:rPr>
                    <w:rFonts w:ascii="Times New Roman" w:hAnsi="Times New Roman" w:cs="Times New Roman"/>
                    <w:sz w:val="24"/>
                    <w:szCs w:val="24"/>
                  </w:rPr>
                </w:rPrChange>
              </w:rPr>
              <w:pPrChange w:id="2269" w:author="James Dwyer" w:date="2019-12-01T10:21:00Z">
                <w:pPr/>
              </w:pPrChange>
            </w:pPr>
            <w:r w:rsidRPr="00016618">
              <w:rPr>
                <w:rFonts w:ascii="Times New Roman" w:hAnsi="Times New Roman"/>
                <w:sz w:val="36"/>
                <w:rPrChange w:id="2270" w:author="David Gravett" w:date="2019-12-01T10:21:00Z">
                  <w:rPr>
                    <w:rFonts w:ascii="Times New Roman" w:hAnsi="Times New Roman" w:cs="Times New Roman"/>
                    <w:sz w:val="24"/>
                    <w:szCs w:val="24"/>
                  </w:rPr>
                </w:rPrChange>
              </w:rPr>
              <w:t>1</w:t>
            </w:r>
          </w:p>
        </w:tc>
        <w:tc>
          <w:tcPr>
            <w:tcW w:w="933" w:type="dxa"/>
            <w:tcPrChange w:id="2271"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72" w:author="David Gravett" w:date="2019-12-01T10:21:00Z">
                  <w:rPr>
                    <w:rFonts w:ascii="Times New Roman" w:hAnsi="Times New Roman" w:cs="Times New Roman"/>
                    <w:sz w:val="24"/>
                    <w:szCs w:val="24"/>
                  </w:rPr>
                </w:rPrChange>
              </w:rPr>
              <w:pPrChange w:id="2273" w:author="James Dwyer" w:date="2019-12-01T10:21:00Z">
                <w:pPr/>
              </w:pPrChange>
            </w:pPr>
            <w:r w:rsidRPr="00016618">
              <w:rPr>
                <w:rFonts w:ascii="Times New Roman" w:hAnsi="Times New Roman"/>
                <w:sz w:val="36"/>
                <w:rPrChange w:id="2274" w:author="David Gravett" w:date="2019-12-01T10:21:00Z">
                  <w:rPr>
                    <w:rFonts w:ascii="Times New Roman" w:hAnsi="Times New Roman" w:cs="Times New Roman"/>
                    <w:sz w:val="24"/>
                    <w:szCs w:val="24"/>
                  </w:rPr>
                </w:rPrChange>
              </w:rPr>
              <w:t>1</w:t>
            </w:r>
          </w:p>
        </w:tc>
        <w:tc>
          <w:tcPr>
            <w:tcW w:w="933" w:type="dxa"/>
            <w:tcPrChange w:id="2275"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76" w:author="David Gravett" w:date="2019-12-01T10:21:00Z">
                  <w:rPr>
                    <w:rFonts w:ascii="Times New Roman" w:hAnsi="Times New Roman" w:cs="Times New Roman"/>
                    <w:sz w:val="24"/>
                    <w:szCs w:val="24"/>
                  </w:rPr>
                </w:rPrChange>
              </w:rPr>
              <w:pPrChange w:id="2277" w:author="James Dwyer" w:date="2019-12-01T10:21:00Z">
                <w:pPr/>
              </w:pPrChange>
            </w:pPr>
            <w:r w:rsidRPr="00016618">
              <w:rPr>
                <w:rFonts w:ascii="Times New Roman" w:hAnsi="Times New Roman"/>
                <w:sz w:val="36"/>
                <w:rPrChange w:id="2278" w:author="David Gravett" w:date="2019-12-01T10:21:00Z">
                  <w:rPr>
                    <w:rFonts w:ascii="Times New Roman" w:hAnsi="Times New Roman" w:cs="Times New Roman"/>
                    <w:sz w:val="24"/>
                    <w:szCs w:val="24"/>
                  </w:rPr>
                </w:rPrChange>
              </w:rPr>
              <w:t>1</w:t>
            </w:r>
          </w:p>
        </w:tc>
        <w:tc>
          <w:tcPr>
            <w:tcW w:w="933" w:type="dxa"/>
            <w:tcPrChange w:id="2279"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80" w:author="David Gravett" w:date="2019-12-01T10:21:00Z">
                  <w:rPr>
                    <w:rFonts w:ascii="Times New Roman" w:hAnsi="Times New Roman" w:cs="Times New Roman"/>
                    <w:sz w:val="24"/>
                    <w:szCs w:val="24"/>
                  </w:rPr>
                </w:rPrChange>
              </w:rPr>
              <w:pPrChange w:id="2281" w:author="James Dwyer" w:date="2019-12-01T10:21:00Z">
                <w:pPr/>
              </w:pPrChange>
            </w:pPr>
            <w:r w:rsidRPr="00016618">
              <w:rPr>
                <w:rFonts w:ascii="Times New Roman" w:hAnsi="Times New Roman"/>
                <w:sz w:val="36"/>
                <w:rPrChange w:id="2282" w:author="David Gravett" w:date="2019-12-01T10:21:00Z">
                  <w:rPr>
                    <w:rFonts w:ascii="Times New Roman" w:hAnsi="Times New Roman" w:cs="Times New Roman"/>
                    <w:sz w:val="24"/>
                    <w:szCs w:val="24"/>
                  </w:rPr>
                </w:rPrChange>
              </w:rPr>
              <w:t>-1</w:t>
            </w:r>
          </w:p>
        </w:tc>
        <w:tc>
          <w:tcPr>
            <w:tcW w:w="933" w:type="dxa"/>
            <w:tcPrChange w:id="2283"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84" w:author="David Gravett" w:date="2019-12-01T10:21:00Z">
                  <w:rPr>
                    <w:rFonts w:ascii="Times New Roman" w:hAnsi="Times New Roman" w:cs="Times New Roman"/>
                    <w:sz w:val="24"/>
                    <w:szCs w:val="24"/>
                  </w:rPr>
                </w:rPrChange>
              </w:rPr>
              <w:pPrChange w:id="2285" w:author="James Dwyer" w:date="2019-12-01T10:21:00Z">
                <w:pPr/>
              </w:pPrChange>
            </w:pPr>
            <w:r w:rsidRPr="00016618">
              <w:rPr>
                <w:rFonts w:ascii="Times New Roman" w:hAnsi="Times New Roman"/>
                <w:sz w:val="36"/>
                <w:rPrChange w:id="2286"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87" w:author="David Gravett" w:date="2019-12-01T10:21:00Z">
            <w:trPr>
              <w:trHeight w:val="432"/>
            </w:trPr>
          </w:trPrChange>
        </w:trPr>
        <w:tc>
          <w:tcPr>
            <w:tcW w:w="933" w:type="dxa"/>
            <w:tcPrChange w:id="2288"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89" w:author="David Gravett" w:date="2019-12-01T10:21:00Z">
                  <w:rPr>
                    <w:rFonts w:ascii="Times New Roman" w:hAnsi="Times New Roman" w:cs="Times New Roman"/>
                    <w:sz w:val="24"/>
                    <w:szCs w:val="24"/>
                  </w:rPr>
                </w:rPrChange>
              </w:rPr>
              <w:pPrChange w:id="2290" w:author="James Dwyer" w:date="2019-12-01T10:21:00Z">
                <w:pPr/>
              </w:pPrChange>
            </w:pPr>
            <w:r w:rsidRPr="00016618">
              <w:rPr>
                <w:rFonts w:ascii="Times New Roman" w:hAnsi="Times New Roman"/>
                <w:sz w:val="36"/>
                <w:rPrChange w:id="2291" w:author="David Gravett" w:date="2019-12-01T10:21:00Z">
                  <w:rPr>
                    <w:rFonts w:ascii="Times New Roman" w:hAnsi="Times New Roman" w:cs="Times New Roman"/>
                    <w:sz w:val="24"/>
                    <w:szCs w:val="24"/>
                  </w:rPr>
                </w:rPrChange>
              </w:rPr>
              <w:t>-1</w:t>
            </w:r>
          </w:p>
        </w:tc>
        <w:tc>
          <w:tcPr>
            <w:tcW w:w="933" w:type="dxa"/>
            <w:tcPrChange w:id="2292"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93" w:author="David Gravett" w:date="2019-12-01T10:21:00Z">
                  <w:rPr>
                    <w:rFonts w:ascii="Times New Roman" w:hAnsi="Times New Roman" w:cs="Times New Roman"/>
                    <w:sz w:val="24"/>
                    <w:szCs w:val="24"/>
                  </w:rPr>
                </w:rPrChange>
              </w:rPr>
              <w:pPrChange w:id="2294" w:author="James Dwyer" w:date="2019-12-01T10:21:00Z">
                <w:pPr/>
              </w:pPrChange>
            </w:pPr>
            <w:r w:rsidRPr="00016618">
              <w:rPr>
                <w:rFonts w:ascii="Times New Roman" w:hAnsi="Times New Roman"/>
                <w:sz w:val="36"/>
                <w:rPrChange w:id="2295" w:author="David Gravett" w:date="2019-12-01T10:21:00Z">
                  <w:rPr>
                    <w:rFonts w:ascii="Times New Roman" w:hAnsi="Times New Roman" w:cs="Times New Roman"/>
                    <w:sz w:val="24"/>
                    <w:szCs w:val="24"/>
                  </w:rPr>
                </w:rPrChange>
              </w:rPr>
              <w:t>1</w:t>
            </w:r>
          </w:p>
        </w:tc>
        <w:tc>
          <w:tcPr>
            <w:tcW w:w="933" w:type="dxa"/>
            <w:tcPrChange w:id="2296"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97" w:author="David Gravett" w:date="2019-12-01T10:21:00Z">
                  <w:rPr>
                    <w:rFonts w:ascii="Times New Roman" w:hAnsi="Times New Roman" w:cs="Times New Roman"/>
                    <w:sz w:val="24"/>
                    <w:szCs w:val="24"/>
                  </w:rPr>
                </w:rPrChange>
              </w:rPr>
              <w:pPrChange w:id="2298" w:author="James Dwyer" w:date="2019-12-01T10:21:00Z">
                <w:pPr/>
              </w:pPrChange>
            </w:pPr>
            <w:r w:rsidRPr="00016618">
              <w:rPr>
                <w:rFonts w:ascii="Times New Roman" w:hAnsi="Times New Roman"/>
                <w:sz w:val="36"/>
                <w:rPrChange w:id="2299" w:author="David Gravett" w:date="2019-12-01T10:21:00Z">
                  <w:rPr>
                    <w:rFonts w:ascii="Times New Roman" w:hAnsi="Times New Roman" w:cs="Times New Roman"/>
                    <w:sz w:val="24"/>
                    <w:szCs w:val="24"/>
                  </w:rPr>
                </w:rPrChange>
              </w:rPr>
              <w:t>1</w:t>
            </w:r>
          </w:p>
        </w:tc>
        <w:tc>
          <w:tcPr>
            <w:tcW w:w="933" w:type="dxa"/>
            <w:tcPrChange w:id="2300"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301" w:author="David Gravett" w:date="2019-12-01T10:21:00Z">
                  <w:rPr>
                    <w:rFonts w:ascii="Times New Roman" w:hAnsi="Times New Roman" w:cs="Times New Roman"/>
                    <w:sz w:val="24"/>
                    <w:szCs w:val="24"/>
                  </w:rPr>
                </w:rPrChange>
              </w:rPr>
              <w:pPrChange w:id="2302" w:author="James Dwyer" w:date="2019-12-01T10:21:00Z">
                <w:pPr/>
              </w:pPrChange>
            </w:pPr>
            <w:r w:rsidRPr="00016618">
              <w:rPr>
                <w:rFonts w:ascii="Times New Roman" w:hAnsi="Times New Roman"/>
                <w:sz w:val="36"/>
                <w:rPrChange w:id="2303" w:author="David Gravett" w:date="2019-12-01T10:21:00Z">
                  <w:rPr>
                    <w:rFonts w:ascii="Times New Roman" w:hAnsi="Times New Roman" w:cs="Times New Roman"/>
                    <w:sz w:val="24"/>
                    <w:szCs w:val="24"/>
                  </w:rPr>
                </w:rPrChange>
              </w:rPr>
              <w:t>-1</w:t>
            </w:r>
          </w:p>
        </w:tc>
        <w:tc>
          <w:tcPr>
            <w:tcW w:w="933" w:type="dxa"/>
            <w:tcPrChange w:id="2304"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305" w:author="David Gravett" w:date="2019-12-01T10:21:00Z">
                  <w:rPr>
                    <w:rFonts w:ascii="Times New Roman" w:hAnsi="Times New Roman" w:cs="Times New Roman"/>
                    <w:sz w:val="24"/>
                    <w:szCs w:val="24"/>
                  </w:rPr>
                </w:rPrChange>
              </w:rPr>
              <w:pPrChange w:id="2306" w:author="James Dwyer" w:date="2019-12-01T10:21:00Z">
                <w:pPr/>
              </w:pPrChange>
            </w:pPr>
            <w:r w:rsidRPr="00016618">
              <w:rPr>
                <w:rFonts w:ascii="Times New Roman" w:hAnsi="Times New Roman"/>
                <w:sz w:val="36"/>
                <w:rPrChange w:id="2307" w:author="David Gravett" w:date="2019-12-01T10:21:00Z">
                  <w:rPr>
                    <w:rFonts w:ascii="Times New Roman" w:hAnsi="Times New Roman" w:cs="Times New Roman"/>
                    <w:sz w:val="24"/>
                    <w:szCs w:val="24"/>
                  </w:rPr>
                </w:rPrChange>
              </w:rPr>
              <w:t>1</w:t>
            </w:r>
          </w:p>
        </w:tc>
        <w:tc>
          <w:tcPr>
            <w:tcW w:w="933" w:type="dxa"/>
            <w:tcPrChange w:id="2308"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309" w:author="David Gravett" w:date="2019-12-01T10:21:00Z">
                  <w:rPr>
                    <w:rFonts w:ascii="Times New Roman" w:hAnsi="Times New Roman" w:cs="Times New Roman"/>
                    <w:sz w:val="24"/>
                    <w:szCs w:val="24"/>
                  </w:rPr>
                </w:rPrChange>
              </w:rPr>
              <w:pPrChange w:id="2310" w:author="James Dwyer" w:date="2019-12-01T10:21:00Z">
                <w:pPr/>
              </w:pPrChange>
            </w:pPr>
            <w:r w:rsidRPr="00016618">
              <w:rPr>
                <w:rFonts w:ascii="Times New Roman" w:hAnsi="Times New Roman"/>
                <w:sz w:val="36"/>
                <w:rPrChange w:id="2311" w:author="David Gravett" w:date="2019-12-01T10:21:00Z">
                  <w:rPr>
                    <w:rFonts w:ascii="Times New Roman" w:hAnsi="Times New Roman" w:cs="Times New Roman"/>
                    <w:sz w:val="24"/>
                    <w:szCs w:val="24"/>
                  </w:rPr>
                </w:rPrChange>
              </w:rPr>
              <w:t>1</w:t>
            </w:r>
          </w:p>
        </w:tc>
        <w:tc>
          <w:tcPr>
            <w:tcW w:w="933" w:type="dxa"/>
            <w:tcPrChange w:id="2312"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313" w:author="David Gravett" w:date="2019-12-01T10:21:00Z">
                  <w:rPr>
                    <w:rFonts w:ascii="Times New Roman" w:hAnsi="Times New Roman" w:cs="Times New Roman"/>
                    <w:sz w:val="24"/>
                    <w:szCs w:val="24"/>
                  </w:rPr>
                </w:rPrChange>
              </w:rPr>
              <w:pPrChange w:id="2314" w:author="James Dwyer" w:date="2019-12-01T10:21:00Z">
                <w:pPr/>
              </w:pPrChange>
            </w:pPr>
            <w:r w:rsidRPr="00016618">
              <w:rPr>
                <w:rFonts w:ascii="Times New Roman" w:hAnsi="Times New Roman"/>
                <w:sz w:val="36"/>
                <w:rPrChange w:id="2315"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16" w:author="David Gravett" w:date="2019-12-01T10:21:00Z">
            <w:trPr>
              <w:trHeight w:val="432"/>
            </w:trPr>
          </w:trPrChange>
        </w:trPr>
        <w:tc>
          <w:tcPr>
            <w:tcW w:w="933" w:type="dxa"/>
            <w:tcPrChange w:id="2317"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18" w:author="David Gravett" w:date="2019-12-01T10:21:00Z">
                  <w:rPr>
                    <w:rFonts w:ascii="Times New Roman" w:hAnsi="Times New Roman" w:cs="Times New Roman"/>
                    <w:sz w:val="24"/>
                    <w:szCs w:val="24"/>
                  </w:rPr>
                </w:rPrChange>
              </w:rPr>
              <w:pPrChange w:id="2319" w:author="James Dwyer" w:date="2019-12-01T10:21:00Z">
                <w:pPr/>
              </w:pPrChange>
            </w:pPr>
            <w:r w:rsidRPr="00016618">
              <w:rPr>
                <w:rFonts w:ascii="Times New Roman" w:hAnsi="Times New Roman"/>
                <w:sz w:val="36"/>
                <w:rPrChange w:id="2320" w:author="David Gravett" w:date="2019-12-01T10:21:00Z">
                  <w:rPr>
                    <w:rFonts w:ascii="Times New Roman" w:hAnsi="Times New Roman" w:cs="Times New Roman"/>
                    <w:sz w:val="24"/>
                    <w:szCs w:val="24"/>
                  </w:rPr>
                </w:rPrChange>
              </w:rPr>
              <w:t>1</w:t>
            </w:r>
          </w:p>
        </w:tc>
        <w:tc>
          <w:tcPr>
            <w:tcW w:w="933" w:type="dxa"/>
            <w:tcPrChange w:id="2321"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22" w:author="David Gravett" w:date="2019-12-01T10:21:00Z">
                  <w:rPr>
                    <w:rFonts w:ascii="Times New Roman" w:hAnsi="Times New Roman" w:cs="Times New Roman"/>
                    <w:sz w:val="24"/>
                    <w:szCs w:val="24"/>
                  </w:rPr>
                </w:rPrChange>
              </w:rPr>
              <w:pPrChange w:id="2323" w:author="James Dwyer" w:date="2019-12-01T10:21:00Z">
                <w:pPr/>
              </w:pPrChange>
            </w:pPr>
            <w:r w:rsidRPr="00016618">
              <w:rPr>
                <w:rFonts w:ascii="Times New Roman" w:hAnsi="Times New Roman"/>
                <w:sz w:val="36"/>
                <w:rPrChange w:id="2324" w:author="David Gravett" w:date="2019-12-01T10:21:00Z">
                  <w:rPr>
                    <w:rFonts w:ascii="Times New Roman" w:hAnsi="Times New Roman" w:cs="Times New Roman"/>
                    <w:sz w:val="24"/>
                    <w:szCs w:val="24"/>
                  </w:rPr>
                </w:rPrChange>
              </w:rPr>
              <w:t>-1</w:t>
            </w:r>
          </w:p>
        </w:tc>
        <w:tc>
          <w:tcPr>
            <w:tcW w:w="933" w:type="dxa"/>
            <w:tcPrChange w:id="2325"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26" w:author="David Gravett" w:date="2019-12-01T10:21:00Z">
                  <w:rPr>
                    <w:rFonts w:ascii="Times New Roman" w:hAnsi="Times New Roman" w:cs="Times New Roman"/>
                    <w:sz w:val="24"/>
                    <w:szCs w:val="24"/>
                  </w:rPr>
                </w:rPrChange>
              </w:rPr>
              <w:pPrChange w:id="2327" w:author="James Dwyer" w:date="2019-12-01T10:21:00Z">
                <w:pPr/>
              </w:pPrChange>
            </w:pPr>
            <w:r w:rsidRPr="00016618">
              <w:rPr>
                <w:rFonts w:ascii="Times New Roman" w:hAnsi="Times New Roman"/>
                <w:sz w:val="36"/>
                <w:rPrChange w:id="2328" w:author="David Gravett" w:date="2019-12-01T10:21:00Z">
                  <w:rPr>
                    <w:rFonts w:ascii="Times New Roman" w:hAnsi="Times New Roman" w:cs="Times New Roman"/>
                    <w:sz w:val="24"/>
                    <w:szCs w:val="24"/>
                  </w:rPr>
                </w:rPrChange>
              </w:rPr>
              <w:t>-1</w:t>
            </w:r>
          </w:p>
        </w:tc>
        <w:tc>
          <w:tcPr>
            <w:tcW w:w="933" w:type="dxa"/>
            <w:tcPrChange w:id="2329"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30" w:author="David Gravett" w:date="2019-12-01T10:21:00Z">
                  <w:rPr>
                    <w:rFonts w:ascii="Times New Roman" w:hAnsi="Times New Roman" w:cs="Times New Roman"/>
                    <w:sz w:val="24"/>
                    <w:szCs w:val="24"/>
                  </w:rPr>
                </w:rPrChange>
              </w:rPr>
              <w:pPrChange w:id="2331" w:author="James Dwyer" w:date="2019-12-01T10:21:00Z">
                <w:pPr/>
              </w:pPrChange>
            </w:pPr>
            <w:r w:rsidRPr="00016618">
              <w:rPr>
                <w:rFonts w:ascii="Times New Roman" w:hAnsi="Times New Roman"/>
                <w:sz w:val="36"/>
                <w:rPrChange w:id="2332" w:author="David Gravett" w:date="2019-12-01T10:21:00Z">
                  <w:rPr>
                    <w:rFonts w:ascii="Times New Roman" w:hAnsi="Times New Roman" w:cs="Times New Roman"/>
                    <w:sz w:val="24"/>
                    <w:szCs w:val="24"/>
                  </w:rPr>
                </w:rPrChange>
              </w:rPr>
              <w:t>-1</w:t>
            </w:r>
          </w:p>
        </w:tc>
        <w:tc>
          <w:tcPr>
            <w:tcW w:w="933" w:type="dxa"/>
            <w:tcPrChange w:id="2333"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34" w:author="David Gravett" w:date="2019-12-01T10:21:00Z">
                  <w:rPr>
                    <w:rFonts w:ascii="Times New Roman" w:hAnsi="Times New Roman" w:cs="Times New Roman"/>
                    <w:sz w:val="24"/>
                    <w:szCs w:val="24"/>
                  </w:rPr>
                </w:rPrChange>
              </w:rPr>
              <w:pPrChange w:id="2335" w:author="James Dwyer" w:date="2019-12-01T10:21:00Z">
                <w:pPr/>
              </w:pPrChange>
            </w:pPr>
            <w:r w:rsidRPr="00016618">
              <w:rPr>
                <w:rFonts w:ascii="Times New Roman" w:hAnsi="Times New Roman"/>
                <w:sz w:val="36"/>
                <w:rPrChange w:id="2336" w:author="David Gravett" w:date="2019-12-01T10:21:00Z">
                  <w:rPr>
                    <w:rFonts w:ascii="Times New Roman" w:hAnsi="Times New Roman" w:cs="Times New Roman"/>
                    <w:sz w:val="24"/>
                    <w:szCs w:val="24"/>
                  </w:rPr>
                </w:rPrChange>
              </w:rPr>
              <w:t>-1</w:t>
            </w:r>
          </w:p>
        </w:tc>
        <w:tc>
          <w:tcPr>
            <w:tcW w:w="933" w:type="dxa"/>
            <w:tcPrChange w:id="2337"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38" w:author="David Gravett" w:date="2019-12-01T10:21:00Z">
                  <w:rPr>
                    <w:rFonts w:ascii="Times New Roman" w:hAnsi="Times New Roman" w:cs="Times New Roman"/>
                    <w:sz w:val="24"/>
                    <w:szCs w:val="24"/>
                  </w:rPr>
                </w:rPrChange>
              </w:rPr>
              <w:pPrChange w:id="2339" w:author="James Dwyer" w:date="2019-12-01T10:21:00Z">
                <w:pPr/>
              </w:pPrChange>
            </w:pPr>
            <w:r w:rsidRPr="00016618">
              <w:rPr>
                <w:rFonts w:ascii="Times New Roman" w:hAnsi="Times New Roman"/>
                <w:sz w:val="36"/>
                <w:rPrChange w:id="2340" w:author="David Gravett" w:date="2019-12-01T10:21:00Z">
                  <w:rPr>
                    <w:rFonts w:ascii="Times New Roman" w:hAnsi="Times New Roman" w:cs="Times New Roman"/>
                    <w:sz w:val="24"/>
                    <w:szCs w:val="24"/>
                  </w:rPr>
                </w:rPrChange>
              </w:rPr>
              <w:t>-1</w:t>
            </w:r>
          </w:p>
        </w:tc>
        <w:tc>
          <w:tcPr>
            <w:tcW w:w="933" w:type="dxa"/>
            <w:tcPrChange w:id="2341"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42" w:author="David Gravett" w:date="2019-12-01T10:21:00Z">
                  <w:rPr>
                    <w:rFonts w:ascii="Times New Roman" w:hAnsi="Times New Roman" w:cs="Times New Roman"/>
                    <w:sz w:val="24"/>
                    <w:szCs w:val="24"/>
                  </w:rPr>
                </w:rPrChange>
              </w:rPr>
              <w:pPrChange w:id="2343" w:author="James Dwyer" w:date="2019-12-01T10:21:00Z">
                <w:pPr/>
              </w:pPrChange>
            </w:pPr>
            <w:r w:rsidRPr="00016618">
              <w:rPr>
                <w:rFonts w:ascii="Times New Roman" w:hAnsi="Times New Roman"/>
                <w:sz w:val="36"/>
                <w:rPrChange w:id="2344"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45" w:author="David Gravett" w:date="2019-12-01T10:21:00Z">
            <w:trPr>
              <w:trHeight w:val="432"/>
            </w:trPr>
          </w:trPrChange>
        </w:trPr>
        <w:tc>
          <w:tcPr>
            <w:tcW w:w="933" w:type="dxa"/>
            <w:tcPrChange w:id="2346"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47" w:author="David Gravett" w:date="2019-12-01T10:21:00Z">
                  <w:rPr>
                    <w:rFonts w:ascii="Times New Roman" w:hAnsi="Times New Roman" w:cs="Times New Roman"/>
                    <w:sz w:val="24"/>
                    <w:szCs w:val="24"/>
                  </w:rPr>
                </w:rPrChange>
              </w:rPr>
              <w:pPrChange w:id="2348" w:author="James Dwyer" w:date="2019-12-01T10:21:00Z">
                <w:pPr/>
              </w:pPrChange>
            </w:pPr>
            <w:r w:rsidRPr="00016618">
              <w:rPr>
                <w:rFonts w:ascii="Times New Roman" w:hAnsi="Times New Roman"/>
                <w:sz w:val="36"/>
                <w:rPrChange w:id="2349" w:author="David Gravett" w:date="2019-12-01T10:21:00Z">
                  <w:rPr>
                    <w:rFonts w:ascii="Times New Roman" w:hAnsi="Times New Roman" w:cs="Times New Roman"/>
                    <w:sz w:val="24"/>
                    <w:szCs w:val="24"/>
                  </w:rPr>
                </w:rPrChange>
              </w:rPr>
              <w:t>1</w:t>
            </w:r>
          </w:p>
        </w:tc>
        <w:tc>
          <w:tcPr>
            <w:tcW w:w="933" w:type="dxa"/>
            <w:tcPrChange w:id="2350"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51" w:author="David Gravett" w:date="2019-12-01T10:21:00Z">
                  <w:rPr>
                    <w:rFonts w:ascii="Times New Roman" w:hAnsi="Times New Roman" w:cs="Times New Roman"/>
                    <w:sz w:val="24"/>
                    <w:szCs w:val="24"/>
                  </w:rPr>
                </w:rPrChange>
              </w:rPr>
              <w:pPrChange w:id="2352" w:author="James Dwyer" w:date="2019-12-01T10:21:00Z">
                <w:pPr/>
              </w:pPrChange>
            </w:pPr>
            <w:r w:rsidRPr="00016618">
              <w:rPr>
                <w:rFonts w:ascii="Times New Roman" w:hAnsi="Times New Roman"/>
                <w:sz w:val="36"/>
                <w:rPrChange w:id="2353" w:author="David Gravett" w:date="2019-12-01T10:21:00Z">
                  <w:rPr>
                    <w:rFonts w:ascii="Times New Roman" w:hAnsi="Times New Roman" w:cs="Times New Roman"/>
                    <w:sz w:val="24"/>
                    <w:szCs w:val="24"/>
                  </w:rPr>
                </w:rPrChange>
              </w:rPr>
              <w:t>-1</w:t>
            </w:r>
          </w:p>
        </w:tc>
        <w:tc>
          <w:tcPr>
            <w:tcW w:w="933" w:type="dxa"/>
            <w:tcPrChange w:id="2354"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55" w:author="David Gravett" w:date="2019-12-01T10:21:00Z">
                  <w:rPr>
                    <w:rFonts w:ascii="Times New Roman" w:hAnsi="Times New Roman" w:cs="Times New Roman"/>
                    <w:sz w:val="24"/>
                    <w:szCs w:val="24"/>
                  </w:rPr>
                </w:rPrChange>
              </w:rPr>
              <w:pPrChange w:id="2356" w:author="James Dwyer" w:date="2019-12-01T10:21:00Z">
                <w:pPr/>
              </w:pPrChange>
            </w:pPr>
            <w:r w:rsidRPr="00016618">
              <w:rPr>
                <w:rFonts w:ascii="Times New Roman" w:hAnsi="Times New Roman"/>
                <w:sz w:val="36"/>
                <w:rPrChange w:id="2357" w:author="David Gravett" w:date="2019-12-01T10:21:00Z">
                  <w:rPr>
                    <w:rFonts w:ascii="Times New Roman" w:hAnsi="Times New Roman" w:cs="Times New Roman"/>
                    <w:sz w:val="24"/>
                    <w:szCs w:val="24"/>
                  </w:rPr>
                </w:rPrChange>
              </w:rPr>
              <w:t>-1</w:t>
            </w:r>
          </w:p>
        </w:tc>
        <w:tc>
          <w:tcPr>
            <w:tcW w:w="933" w:type="dxa"/>
            <w:tcPrChange w:id="2358"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59" w:author="David Gravett" w:date="2019-12-01T10:21:00Z">
                  <w:rPr>
                    <w:rFonts w:ascii="Times New Roman" w:hAnsi="Times New Roman" w:cs="Times New Roman"/>
                    <w:sz w:val="24"/>
                    <w:szCs w:val="24"/>
                  </w:rPr>
                </w:rPrChange>
              </w:rPr>
              <w:pPrChange w:id="2360" w:author="James Dwyer" w:date="2019-12-01T10:21:00Z">
                <w:pPr/>
              </w:pPrChange>
            </w:pPr>
            <w:r w:rsidRPr="00016618">
              <w:rPr>
                <w:rFonts w:ascii="Times New Roman" w:hAnsi="Times New Roman"/>
                <w:sz w:val="36"/>
                <w:rPrChange w:id="2361" w:author="David Gravett" w:date="2019-12-01T10:21:00Z">
                  <w:rPr>
                    <w:rFonts w:ascii="Times New Roman" w:hAnsi="Times New Roman" w:cs="Times New Roman"/>
                    <w:sz w:val="24"/>
                    <w:szCs w:val="24"/>
                  </w:rPr>
                </w:rPrChange>
              </w:rPr>
              <w:t>-1</w:t>
            </w:r>
          </w:p>
        </w:tc>
        <w:tc>
          <w:tcPr>
            <w:tcW w:w="933" w:type="dxa"/>
            <w:tcPrChange w:id="2362"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63" w:author="David Gravett" w:date="2019-12-01T10:21:00Z">
                  <w:rPr>
                    <w:rFonts w:ascii="Times New Roman" w:hAnsi="Times New Roman" w:cs="Times New Roman"/>
                    <w:sz w:val="24"/>
                    <w:szCs w:val="24"/>
                  </w:rPr>
                </w:rPrChange>
              </w:rPr>
              <w:pPrChange w:id="2364" w:author="James Dwyer" w:date="2019-12-01T10:21:00Z">
                <w:pPr/>
              </w:pPrChange>
            </w:pPr>
            <w:r w:rsidRPr="00016618">
              <w:rPr>
                <w:rFonts w:ascii="Times New Roman" w:hAnsi="Times New Roman"/>
                <w:sz w:val="36"/>
                <w:rPrChange w:id="2365" w:author="David Gravett" w:date="2019-12-01T10:21:00Z">
                  <w:rPr>
                    <w:rFonts w:ascii="Times New Roman" w:hAnsi="Times New Roman" w:cs="Times New Roman"/>
                    <w:sz w:val="24"/>
                    <w:szCs w:val="24"/>
                  </w:rPr>
                </w:rPrChange>
              </w:rPr>
              <w:t>-1</w:t>
            </w:r>
          </w:p>
        </w:tc>
        <w:tc>
          <w:tcPr>
            <w:tcW w:w="933" w:type="dxa"/>
            <w:tcPrChange w:id="2366"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67" w:author="David Gravett" w:date="2019-12-01T10:21:00Z">
                  <w:rPr>
                    <w:rFonts w:ascii="Times New Roman" w:hAnsi="Times New Roman" w:cs="Times New Roman"/>
                    <w:sz w:val="24"/>
                    <w:szCs w:val="24"/>
                  </w:rPr>
                </w:rPrChange>
              </w:rPr>
              <w:pPrChange w:id="2368" w:author="James Dwyer" w:date="2019-12-01T10:21:00Z">
                <w:pPr/>
              </w:pPrChange>
            </w:pPr>
            <w:r w:rsidRPr="00016618">
              <w:rPr>
                <w:rFonts w:ascii="Times New Roman" w:hAnsi="Times New Roman"/>
                <w:sz w:val="36"/>
                <w:rPrChange w:id="2369" w:author="David Gravett" w:date="2019-12-01T10:21:00Z">
                  <w:rPr>
                    <w:rFonts w:ascii="Times New Roman" w:hAnsi="Times New Roman" w:cs="Times New Roman"/>
                    <w:sz w:val="24"/>
                    <w:szCs w:val="24"/>
                  </w:rPr>
                </w:rPrChange>
              </w:rPr>
              <w:t>-1</w:t>
            </w:r>
          </w:p>
        </w:tc>
        <w:tc>
          <w:tcPr>
            <w:tcW w:w="933" w:type="dxa"/>
            <w:tcPrChange w:id="2370"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71" w:author="David Gravett" w:date="2019-12-01T10:21:00Z">
                  <w:rPr>
                    <w:rFonts w:ascii="Times New Roman" w:hAnsi="Times New Roman" w:cs="Times New Roman"/>
                    <w:sz w:val="24"/>
                    <w:szCs w:val="24"/>
                  </w:rPr>
                </w:rPrChange>
              </w:rPr>
              <w:pPrChange w:id="2372" w:author="James Dwyer" w:date="2019-12-01T10:21:00Z">
                <w:pPr/>
              </w:pPrChange>
            </w:pPr>
            <w:r w:rsidRPr="00016618">
              <w:rPr>
                <w:rFonts w:ascii="Times New Roman" w:hAnsi="Times New Roman"/>
                <w:sz w:val="36"/>
                <w:rPrChange w:id="2373"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74" w:author="David Gravett" w:date="2019-12-01T10:21:00Z">
            <w:trPr>
              <w:trHeight w:val="432"/>
            </w:trPr>
          </w:trPrChange>
        </w:trPr>
        <w:tc>
          <w:tcPr>
            <w:tcW w:w="933" w:type="dxa"/>
            <w:tcPrChange w:id="2375"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76" w:author="David Gravett" w:date="2019-12-01T10:21:00Z">
                  <w:rPr>
                    <w:rFonts w:ascii="Times New Roman" w:hAnsi="Times New Roman" w:cs="Times New Roman"/>
                    <w:sz w:val="24"/>
                    <w:szCs w:val="24"/>
                  </w:rPr>
                </w:rPrChange>
              </w:rPr>
              <w:pPrChange w:id="2377" w:author="James Dwyer" w:date="2019-12-01T10:21:00Z">
                <w:pPr/>
              </w:pPrChange>
            </w:pPr>
            <w:r w:rsidRPr="00016618">
              <w:rPr>
                <w:rFonts w:ascii="Times New Roman" w:hAnsi="Times New Roman"/>
                <w:sz w:val="36"/>
                <w:rPrChange w:id="2378" w:author="David Gravett" w:date="2019-12-01T10:21:00Z">
                  <w:rPr>
                    <w:rFonts w:ascii="Times New Roman" w:hAnsi="Times New Roman" w:cs="Times New Roman"/>
                    <w:sz w:val="24"/>
                    <w:szCs w:val="24"/>
                  </w:rPr>
                </w:rPrChange>
              </w:rPr>
              <w:t>-1</w:t>
            </w:r>
          </w:p>
        </w:tc>
        <w:tc>
          <w:tcPr>
            <w:tcW w:w="933" w:type="dxa"/>
            <w:tcPrChange w:id="2379"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80" w:author="David Gravett" w:date="2019-12-01T10:21:00Z">
                  <w:rPr>
                    <w:rFonts w:ascii="Times New Roman" w:hAnsi="Times New Roman" w:cs="Times New Roman"/>
                    <w:sz w:val="24"/>
                    <w:szCs w:val="24"/>
                  </w:rPr>
                </w:rPrChange>
              </w:rPr>
              <w:pPrChange w:id="2381" w:author="James Dwyer" w:date="2019-12-01T10:21:00Z">
                <w:pPr/>
              </w:pPrChange>
            </w:pPr>
            <w:r w:rsidRPr="00016618">
              <w:rPr>
                <w:rFonts w:ascii="Times New Roman" w:hAnsi="Times New Roman"/>
                <w:sz w:val="36"/>
                <w:rPrChange w:id="2382" w:author="David Gravett" w:date="2019-12-01T10:21:00Z">
                  <w:rPr>
                    <w:rFonts w:ascii="Times New Roman" w:hAnsi="Times New Roman" w:cs="Times New Roman"/>
                    <w:sz w:val="24"/>
                    <w:szCs w:val="24"/>
                  </w:rPr>
                </w:rPrChange>
              </w:rPr>
              <w:t>1</w:t>
            </w:r>
          </w:p>
        </w:tc>
        <w:tc>
          <w:tcPr>
            <w:tcW w:w="933" w:type="dxa"/>
            <w:tcPrChange w:id="2383"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84" w:author="David Gravett" w:date="2019-12-01T10:21:00Z">
                  <w:rPr>
                    <w:rFonts w:ascii="Times New Roman" w:hAnsi="Times New Roman" w:cs="Times New Roman"/>
                    <w:sz w:val="24"/>
                    <w:szCs w:val="24"/>
                  </w:rPr>
                </w:rPrChange>
              </w:rPr>
              <w:pPrChange w:id="2385" w:author="James Dwyer" w:date="2019-12-01T10:21:00Z">
                <w:pPr/>
              </w:pPrChange>
            </w:pPr>
            <w:r w:rsidRPr="00016618">
              <w:rPr>
                <w:rFonts w:ascii="Times New Roman" w:hAnsi="Times New Roman"/>
                <w:sz w:val="36"/>
                <w:rPrChange w:id="2386" w:author="David Gravett" w:date="2019-12-01T10:21:00Z">
                  <w:rPr>
                    <w:rFonts w:ascii="Times New Roman" w:hAnsi="Times New Roman" w:cs="Times New Roman"/>
                    <w:sz w:val="24"/>
                    <w:szCs w:val="24"/>
                  </w:rPr>
                </w:rPrChange>
              </w:rPr>
              <w:t>1</w:t>
            </w:r>
          </w:p>
        </w:tc>
        <w:tc>
          <w:tcPr>
            <w:tcW w:w="933" w:type="dxa"/>
            <w:tcPrChange w:id="2387"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88" w:author="David Gravett" w:date="2019-12-01T10:21:00Z">
                  <w:rPr>
                    <w:rFonts w:ascii="Times New Roman" w:hAnsi="Times New Roman" w:cs="Times New Roman"/>
                    <w:sz w:val="24"/>
                    <w:szCs w:val="24"/>
                  </w:rPr>
                </w:rPrChange>
              </w:rPr>
              <w:pPrChange w:id="2389" w:author="James Dwyer" w:date="2019-12-01T10:21:00Z">
                <w:pPr/>
              </w:pPrChange>
            </w:pPr>
            <w:r w:rsidRPr="00016618">
              <w:rPr>
                <w:rFonts w:ascii="Times New Roman" w:hAnsi="Times New Roman"/>
                <w:sz w:val="36"/>
                <w:rPrChange w:id="2390" w:author="David Gravett" w:date="2019-12-01T10:21:00Z">
                  <w:rPr>
                    <w:rFonts w:ascii="Times New Roman" w:hAnsi="Times New Roman" w:cs="Times New Roman"/>
                    <w:sz w:val="24"/>
                    <w:szCs w:val="24"/>
                  </w:rPr>
                </w:rPrChange>
              </w:rPr>
              <w:t>1</w:t>
            </w:r>
          </w:p>
        </w:tc>
        <w:tc>
          <w:tcPr>
            <w:tcW w:w="933" w:type="dxa"/>
            <w:tcPrChange w:id="2391"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92" w:author="David Gravett" w:date="2019-12-01T10:21:00Z">
                  <w:rPr>
                    <w:rFonts w:ascii="Times New Roman" w:hAnsi="Times New Roman" w:cs="Times New Roman"/>
                    <w:sz w:val="24"/>
                    <w:szCs w:val="24"/>
                  </w:rPr>
                </w:rPrChange>
              </w:rPr>
              <w:pPrChange w:id="2393" w:author="James Dwyer" w:date="2019-12-01T10:21:00Z">
                <w:pPr/>
              </w:pPrChange>
            </w:pPr>
            <w:r w:rsidRPr="00016618">
              <w:rPr>
                <w:rFonts w:ascii="Times New Roman" w:hAnsi="Times New Roman"/>
                <w:sz w:val="36"/>
                <w:rPrChange w:id="2394" w:author="David Gravett" w:date="2019-12-01T10:21:00Z">
                  <w:rPr>
                    <w:rFonts w:ascii="Times New Roman" w:hAnsi="Times New Roman" w:cs="Times New Roman"/>
                    <w:sz w:val="24"/>
                    <w:szCs w:val="24"/>
                  </w:rPr>
                </w:rPrChange>
              </w:rPr>
              <w:t>1</w:t>
            </w:r>
          </w:p>
        </w:tc>
        <w:tc>
          <w:tcPr>
            <w:tcW w:w="933" w:type="dxa"/>
            <w:tcPrChange w:id="2395"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96" w:author="David Gravett" w:date="2019-12-01T10:21:00Z">
                  <w:rPr>
                    <w:rFonts w:ascii="Times New Roman" w:hAnsi="Times New Roman" w:cs="Times New Roman"/>
                    <w:sz w:val="24"/>
                    <w:szCs w:val="24"/>
                  </w:rPr>
                </w:rPrChange>
              </w:rPr>
              <w:pPrChange w:id="2397" w:author="James Dwyer" w:date="2019-12-01T10:21:00Z">
                <w:pPr/>
              </w:pPrChange>
            </w:pPr>
            <w:r w:rsidRPr="00016618">
              <w:rPr>
                <w:rFonts w:ascii="Times New Roman" w:hAnsi="Times New Roman"/>
                <w:sz w:val="36"/>
                <w:rPrChange w:id="2398" w:author="David Gravett" w:date="2019-12-01T10:21:00Z">
                  <w:rPr>
                    <w:rFonts w:ascii="Times New Roman" w:hAnsi="Times New Roman" w:cs="Times New Roman"/>
                    <w:sz w:val="24"/>
                    <w:szCs w:val="24"/>
                  </w:rPr>
                </w:rPrChange>
              </w:rPr>
              <w:t>1</w:t>
            </w:r>
          </w:p>
        </w:tc>
        <w:tc>
          <w:tcPr>
            <w:tcW w:w="933" w:type="dxa"/>
            <w:tcPrChange w:id="2399"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400" w:author="David Gravett" w:date="2019-12-01T10:21:00Z">
                  <w:rPr>
                    <w:rFonts w:ascii="Times New Roman" w:hAnsi="Times New Roman" w:cs="Times New Roman"/>
                    <w:sz w:val="24"/>
                    <w:szCs w:val="24"/>
                  </w:rPr>
                </w:rPrChange>
              </w:rPr>
              <w:pPrChange w:id="2401" w:author="James Dwyer" w:date="2019-12-01T10:21:00Z">
                <w:pPr/>
              </w:pPrChange>
            </w:pPr>
            <w:r w:rsidRPr="00016618">
              <w:rPr>
                <w:rFonts w:ascii="Times New Roman" w:hAnsi="Times New Roman"/>
                <w:sz w:val="36"/>
                <w:rPrChange w:id="2402"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403" w:author="David Gravett" w:date="2019-12-01T10:21:00Z">
            <w:trPr>
              <w:trHeight w:val="432"/>
            </w:trPr>
          </w:trPrChange>
        </w:trPr>
        <w:tc>
          <w:tcPr>
            <w:tcW w:w="933" w:type="dxa"/>
            <w:tcPrChange w:id="2404"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405" w:author="David Gravett" w:date="2019-12-01T10:21:00Z">
                  <w:rPr>
                    <w:rFonts w:ascii="Times New Roman" w:hAnsi="Times New Roman" w:cs="Times New Roman"/>
                    <w:sz w:val="24"/>
                    <w:szCs w:val="24"/>
                  </w:rPr>
                </w:rPrChange>
              </w:rPr>
              <w:pPrChange w:id="2406" w:author="James Dwyer" w:date="2019-12-01T10:21:00Z">
                <w:pPr/>
              </w:pPrChange>
            </w:pPr>
            <w:r w:rsidRPr="00016618">
              <w:rPr>
                <w:rFonts w:ascii="Times New Roman" w:hAnsi="Times New Roman"/>
                <w:sz w:val="36"/>
                <w:rPrChange w:id="2407" w:author="David Gravett" w:date="2019-12-01T10:21:00Z">
                  <w:rPr>
                    <w:rFonts w:ascii="Times New Roman" w:hAnsi="Times New Roman" w:cs="Times New Roman"/>
                    <w:sz w:val="24"/>
                    <w:szCs w:val="24"/>
                  </w:rPr>
                </w:rPrChange>
              </w:rPr>
              <w:t>1</w:t>
            </w:r>
          </w:p>
        </w:tc>
        <w:tc>
          <w:tcPr>
            <w:tcW w:w="933" w:type="dxa"/>
            <w:tcPrChange w:id="2408"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409" w:author="David Gravett" w:date="2019-12-01T10:21:00Z">
                  <w:rPr>
                    <w:rFonts w:ascii="Times New Roman" w:hAnsi="Times New Roman" w:cs="Times New Roman"/>
                    <w:sz w:val="24"/>
                    <w:szCs w:val="24"/>
                  </w:rPr>
                </w:rPrChange>
              </w:rPr>
              <w:pPrChange w:id="2410" w:author="James Dwyer" w:date="2019-12-01T10:21:00Z">
                <w:pPr/>
              </w:pPrChange>
            </w:pPr>
            <w:r w:rsidRPr="00016618">
              <w:rPr>
                <w:rFonts w:ascii="Times New Roman" w:hAnsi="Times New Roman"/>
                <w:sz w:val="36"/>
                <w:rPrChange w:id="2411" w:author="David Gravett" w:date="2019-12-01T10:21:00Z">
                  <w:rPr>
                    <w:rFonts w:ascii="Times New Roman" w:hAnsi="Times New Roman" w:cs="Times New Roman"/>
                    <w:sz w:val="24"/>
                    <w:szCs w:val="24"/>
                  </w:rPr>
                </w:rPrChange>
              </w:rPr>
              <w:t>-1</w:t>
            </w:r>
          </w:p>
        </w:tc>
        <w:tc>
          <w:tcPr>
            <w:tcW w:w="933" w:type="dxa"/>
            <w:tcPrChange w:id="2412"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413" w:author="David Gravett" w:date="2019-12-01T10:21:00Z">
                  <w:rPr>
                    <w:rFonts w:ascii="Times New Roman" w:hAnsi="Times New Roman" w:cs="Times New Roman"/>
                    <w:sz w:val="24"/>
                    <w:szCs w:val="24"/>
                  </w:rPr>
                </w:rPrChange>
              </w:rPr>
              <w:pPrChange w:id="2414" w:author="James Dwyer" w:date="2019-12-01T10:21:00Z">
                <w:pPr/>
              </w:pPrChange>
            </w:pPr>
            <w:r w:rsidRPr="00016618">
              <w:rPr>
                <w:rFonts w:ascii="Times New Roman" w:hAnsi="Times New Roman"/>
                <w:sz w:val="36"/>
                <w:rPrChange w:id="2415" w:author="David Gravett" w:date="2019-12-01T10:21:00Z">
                  <w:rPr>
                    <w:rFonts w:ascii="Times New Roman" w:hAnsi="Times New Roman" w:cs="Times New Roman"/>
                    <w:sz w:val="24"/>
                    <w:szCs w:val="24"/>
                  </w:rPr>
                </w:rPrChange>
              </w:rPr>
              <w:t>1</w:t>
            </w:r>
          </w:p>
        </w:tc>
        <w:tc>
          <w:tcPr>
            <w:tcW w:w="933" w:type="dxa"/>
            <w:tcPrChange w:id="2416"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17" w:author="David Gravett" w:date="2019-12-01T10:21:00Z">
                  <w:rPr>
                    <w:rFonts w:ascii="Times New Roman" w:hAnsi="Times New Roman" w:cs="Times New Roman"/>
                    <w:sz w:val="24"/>
                    <w:szCs w:val="24"/>
                  </w:rPr>
                </w:rPrChange>
              </w:rPr>
              <w:pPrChange w:id="2418" w:author="James Dwyer" w:date="2019-12-01T10:21:00Z">
                <w:pPr/>
              </w:pPrChange>
            </w:pPr>
            <w:r w:rsidRPr="00016618">
              <w:rPr>
                <w:rFonts w:ascii="Times New Roman" w:hAnsi="Times New Roman"/>
                <w:sz w:val="36"/>
                <w:rPrChange w:id="2419" w:author="David Gravett" w:date="2019-12-01T10:21:00Z">
                  <w:rPr>
                    <w:rFonts w:ascii="Times New Roman" w:hAnsi="Times New Roman" w:cs="Times New Roman"/>
                    <w:sz w:val="24"/>
                    <w:szCs w:val="24"/>
                  </w:rPr>
                </w:rPrChange>
              </w:rPr>
              <w:t>1</w:t>
            </w:r>
          </w:p>
        </w:tc>
        <w:tc>
          <w:tcPr>
            <w:tcW w:w="933" w:type="dxa"/>
            <w:tcPrChange w:id="2420"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21" w:author="David Gravett" w:date="2019-12-01T10:21:00Z">
                  <w:rPr>
                    <w:rFonts w:ascii="Times New Roman" w:hAnsi="Times New Roman" w:cs="Times New Roman"/>
                    <w:sz w:val="24"/>
                    <w:szCs w:val="24"/>
                  </w:rPr>
                </w:rPrChange>
              </w:rPr>
              <w:pPrChange w:id="2422" w:author="James Dwyer" w:date="2019-12-01T10:21:00Z">
                <w:pPr/>
              </w:pPrChange>
            </w:pPr>
            <w:r w:rsidRPr="00016618">
              <w:rPr>
                <w:rFonts w:ascii="Times New Roman" w:hAnsi="Times New Roman"/>
                <w:sz w:val="36"/>
                <w:rPrChange w:id="2423" w:author="David Gravett" w:date="2019-12-01T10:21:00Z">
                  <w:rPr>
                    <w:rFonts w:ascii="Times New Roman" w:hAnsi="Times New Roman" w:cs="Times New Roman"/>
                    <w:sz w:val="24"/>
                    <w:szCs w:val="24"/>
                  </w:rPr>
                </w:rPrChange>
              </w:rPr>
              <w:t>1</w:t>
            </w:r>
          </w:p>
        </w:tc>
        <w:tc>
          <w:tcPr>
            <w:tcW w:w="933" w:type="dxa"/>
            <w:tcPrChange w:id="2424"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25" w:author="David Gravett" w:date="2019-12-01T10:21:00Z">
                  <w:rPr>
                    <w:rFonts w:ascii="Times New Roman" w:hAnsi="Times New Roman" w:cs="Times New Roman"/>
                    <w:sz w:val="24"/>
                    <w:szCs w:val="24"/>
                  </w:rPr>
                </w:rPrChange>
              </w:rPr>
              <w:pPrChange w:id="2426" w:author="James Dwyer" w:date="2019-12-01T10:21:00Z">
                <w:pPr/>
              </w:pPrChange>
            </w:pPr>
            <w:r w:rsidRPr="00016618">
              <w:rPr>
                <w:rFonts w:ascii="Times New Roman" w:hAnsi="Times New Roman"/>
                <w:sz w:val="36"/>
                <w:rPrChange w:id="2427" w:author="David Gravett" w:date="2019-12-01T10:21:00Z">
                  <w:rPr>
                    <w:rFonts w:ascii="Times New Roman" w:hAnsi="Times New Roman" w:cs="Times New Roman"/>
                    <w:sz w:val="24"/>
                    <w:szCs w:val="24"/>
                  </w:rPr>
                </w:rPrChange>
              </w:rPr>
              <w:t>-1</w:t>
            </w:r>
          </w:p>
        </w:tc>
        <w:tc>
          <w:tcPr>
            <w:tcW w:w="933" w:type="dxa"/>
            <w:tcPrChange w:id="2428"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29" w:author="David Gravett" w:date="2019-12-01T10:21:00Z">
                  <w:rPr>
                    <w:rFonts w:ascii="Times New Roman" w:hAnsi="Times New Roman" w:cs="Times New Roman"/>
                    <w:sz w:val="24"/>
                    <w:szCs w:val="24"/>
                  </w:rPr>
                </w:rPrChange>
              </w:rPr>
              <w:pPrChange w:id="2430" w:author="James Dwyer" w:date="2019-12-01T10:21:00Z">
                <w:pPr/>
              </w:pPrChange>
            </w:pPr>
            <w:r w:rsidRPr="00016618">
              <w:rPr>
                <w:rFonts w:ascii="Times New Roman" w:hAnsi="Times New Roman"/>
                <w:sz w:val="36"/>
                <w:rPrChange w:id="2431"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32" w:author="David Gravett" w:date="2019-12-01T10:21:00Z">
            <w:trPr>
              <w:trHeight w:val="432"/>
            </w:trPr>
          </w:trPrChange>
        </w:trPr>
        <w:tc>
          <w:tcPr>
            <w:tcW w:w="933" w:type="dxa"/>
            <w:tcPrChange w:id="2433"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34" w:author="David Gravett" w:date="2019-12-01T10:21:00Z">
                  <w:rPr>
                    <w:rFonts w:ascii="Times New Roman" w:hAnsi="Times New Roman" w:cs="Times New Roman"/>
                    <w:sz w:val="24"/>
                    <w:szCs w:val="24"/>
                  </w:rPr>
                </w:rPrChange>
              </w:rPr>
              <w:pPrChange w:id="2435" w:author="James Dwyer" w:date="2019-12-01T10:21:00Z">
                <w:pPr/>
              </w:pPrChange>
            </w:pPr>
            <w:r w:rsidRPr="00016618">
              <w:rPr>
                <w:rFonts w:ascii="Times New Roman" w:hAnsi="Times New Roman"/>
                <w:sz w:val="36"/>
                <w:rPrChange w:id="2436" w:author="David Gravett" w:date="2019-12-01T10:21:00Z">
                  <w:rPr>
                    <w:rFonts w:ascii="Times New Roman" w:hAnsi="Times New Roman" w:cs="Times New Roman"/>
                    <w:sz w:val="24"/>
                    <w:szCs w:val="24"/>
                  </w:rPr>
                </w:rPrChange>
              </w:rPr>
              <w:t>-1</w:t>
            </w:r>
          </w:p>
        </w:tc>
        <w:tc>
          <w:tcPr>
            <w:tcW w:w="933" w:type="dxa"/>
            <w:tcPrChange w:id="2437"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38" w:author="David Gravett" w:date="2019-12-01T10:21:00Z">
                  <w:rPr>
                    <w:rFonts w:ascii="Times New Roman" w:hAnsi="Times New Roman" w:cs="Times New Roman"/>
                    <w:sz w:val="24"/>
                    <w:szCs w:val="24"/>
                  </w:rPr>
                </w:rPrChange>
              </w:rPr>
              <w:pPrChange w:id="2439" w:author="James Dwyer" w:date="2019-12-01T10:21:00Z">
                <w:pPr/>
              </w:pPrChange>
            </w:pPr>
            <w:r w:rsidRPr="00016618">
              <w:rPr>
                <w:rFonts w:ascii="Times New Roman" w:hAnsi="Times New Roman"/>
                <w:sz w:val="36"/>
                <w:rPrChange w:id="2440" w:author="David Gravett" w:date="2019-12-01T10:21:00Z">
                  <w:rPr>
                    <w:rFonts w:ascii="Times New Roman" w:hAnsi="Times New Roman" w:cs="Times New Roman"/>
                    <w:sz w:val="24"/>
                    <w:szCs w:val="24"/>
                  </w:rPr>
                </w:rPrChange>
              </w:rPr>
              <w:t>1</w:t>
            </w:r>
          </w:p>
        </w:tc>
        <w:tc>
          <w:tcPr>
            <w:tcW w:w="933" w:type="dxa"/>
            <w:tcPrChange w:id="2441"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42" w:author="David Gravett" w:date="2019-12-01T10:21:00Z">
                  <w:rPr>
                    <w:rFonts w:ascii="Times New Roman" w:hAnsi="Times New Roman" w:cs="Times New Roman"/>
                    <w:sz w:val="24"/>
                    <w:szCs w:val="24"/>
                  </w:rPr>
                </w:rPrChange>
              </w:rPr>
              <w:pPrChange w:id="2443" w:author="James Dwyer" w:date="2019-12-01T10:21:00Z">
                <w:pPr/>
              </w:pPrChange>
            </w:pPr>
            <w:r w:rsidRPr="00016618">
              <w:rPr>
                <w:rFonts w:ascii="Times New Roman" w:hAnsi="Times New Roman"/>
                <w:sz w:val="36"/>
                <w:rPrChange w:id="2444" w:author="David Gravett" w:date="2019-12-01T10:21:00Z">
                  <w:rPr>
                    <w:rFonts w:ascii="Times New Roman" w:hAnsi="Times New Roman" w:cs="Times New Roman"/>
                    <w:sz w:val="24"/>
                    <w:szCs w:val="24"/>
                  </w:rPr>
                </w:rPrChange>
              </w:rPr>
              <w:t>-1</w:t>
            </w:r>
          </w:p>
        </w:tc>
        <w:tc>
          <w:tcPr>
            <w:tcW w:w="933" w:type="dxa"/>
            <w:tcPrChange w:id="2445"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46" w:author="David Gravett" w:date="2019-12-01T10:21:00Z">
                  <w:rPr>
                    <w:rFonts w:ascii="Times New Roman" w:hAnsi="Times New Roman" w:cs="Times New Roman"/>
                    <w:sz w:val="24"/>
                    <w:szCs w:val="24"/>
                  </w:rPr>
                </w:rPrChange>
              </w:rPr>
              <w:pPrChange w:id="2447" w:author="James Dwyer" w:date="2019-12-01T10:21:00Z">
                <w:pPr/>
              </w:pPrChange>
            </w:pPr>
            <w:r w:rsidRPr="00016618">
              <w:rPr>
                <w:rFonts w:ascii="Times New Roman" w:hAnsi="Times New Roman"/>
                <w:sz w:val="36"/>
                <w:rPrChange w:id="2448" w:author="David Gravett" w:date="2019-12-01T10:21:00Z">
                  <w:rPr>
                    <w:rFonts w:ascii="Times New Roman" w:hAnsi="Times New Roman" w:cs="Times New Roman"/>
                    <w:sz w:val="24"/>
                    <w:szCs w:val="24"/>
                  </w:rPr>
                </w:rPrChange>
              </w:rPr>
              <w:t>-1</w:t>
            </w:r>
          </w:p>
        </w:tc>
        <w:tc>
          <w:tcPr>
            <w:tcW w:w="933" w:type="dxa"/>
            <w:tcPrChange w:id="2449"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50" w:author="David Gravett" w:date="2019-12-01T10:21:00Z">
                  <w:rPr>
                    <w:rFonts w:ascii="Times New Roman" w:hAnsi="Times New Roman" w:cs="Times New Roman"/>
                    <w:sz w:val="24"/>
                    <w:szCs w:val="24"/>
                  </w:rPr>
                </w:rPrChange>
              </w:rPr>
              <w:pPrChange w:id="2451" w:author="James Dwyer" w:date="2019-12-01T10:21:00Z">
                <w:pPr/>
              </w:pPrChange>
            </w:pPr>
            <w:r w:rsidRPr="00016618">
              <w:rPr>
                <w:rFonts w:ascii="Times New Roman" w:hAnsi="Times New Roman"/>
                <w:sz w:val="36"/>
                <w:rPrChange w:id="2452" w:author="David Gravett" w:date="2019-12-01T10:21:00Z">
                  <w:rPr>
                    <w:rFonts w:ascii="Times New Roman" w:hAnsi="Times New Roman" w:cs="Times New Roman"/>
                    <w:sz w:val="24"/>
                    <w:szCs w:val="24"/>
                  </w:rPr>
                </w:rPrChange>
              </w:rPr>
              <w:t>-1</w:t>
            </w:r>
          </w:p>
        </w:tc>
        <w:tc>
          <w:tcPr>
            <w:tcW w:w="933" w:type="dxa"/>
            <w:tcPrChange w:id="2453"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54" w:author="David Gravett" w:date="2019-12-01T10:21:00Z">
                  <w:rPr>
                    <w:rFonts w:ascii="Times New Roman" w:hAnsi="Times New Roman" w:cs="Times New Roman"/>
                    <w:sz w:val="24"/>
                    <w:szCs w:val="24"/>
                  </w:rPr>
                </w:rPrChange>
              </w:rPr>
              <w:pPrChange w:id="2455" w:author="James Dwyer" w:date="2019-12-01T10:21:00Z">
                <w:pPr/>
              </w:pPrChange>
            </w:pPr>
            <w:r w:rsidRPr="00016618">
              <w:rPr>
                <w:rFonts w:ascii="Times New Roman" w:hAnsi="Times New Roman"/>
                <w:sz w:val="36"/>
                <w:rPrChange w:id="2456" w:author="David Gravett" w:date="2019-12-01T10:21:00Z">
                  <w:rPr>
                    <w:rFonts w:ascii="Times New Roman" w:hAnsi="Times New Roman" w:cs="Times New Roman"/>
                    <w:sz w:val="24"/>
                    <w:szCs w:val="24"/>
                  </w:rPr>
                </w:rPrChange>
              </w:rPr>
              <w:t>1</w:t>
            </w:r>
          </w:p>
        </w:tc>
        <w:tc>
          <w:tcPr>
            <w:tcW w:w="933" w:type="dxa"/>
            <w:tcPrChange w:id="2457"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58" w:author="David Gravett" w:date="2019-12-01T10:21:00Z">
                  <w:rPr>
                    <w:rFonts w:ascii="Times New Roman" w:hAnsi="Times New Roman" w:cs="Times New Roman"/>
                    <w:sz w:val="24"/>
                    <w:szCs w:val="24"/>
                  </w:rPr>
                </w:rPrChange>
              </w:rPr>
              <w:pPrChange w:id="2459" w:author="James Dwyer" w:date="2019-12-01T10:21:00Z">
                <w:pPr/>
              </w:pPrChange>
            </w:pPr>
            <w:r w:rsidRPr="00016618">
              <w:rPr>
                <w:rFonts w:ascii="Times New Roman" w:hAnsi="Times New Roman"/>
                <w:sz w:val="36"/>
                <w:rPrChange w:id="2460"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61" w:author="David Gravett" w:date="2019-12-01T10:21:00Z"/>
          <w:rFonts w:ascii="Times New Roman" w:hAnsi="Times New Roman" w:cs="Times New Roman"/>
          <w:sz w:val="24"/>
          <w:szCs w:val="24"/>
          <w:lang w:val="en-US"/>
        </w:rPr>
      </w:pPr>
      <w:ins w:id="2462"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825D74" w:rsidRPr="00D103E4" w:rsidRDefault="00825D74" w:rsidP="00016618">
                              <w:pPr>
                                <w:pStyle w:val="Caption"/>
                                <w:jc w:val="center"/>
                                <w:rPr>
                                  <w:ins w:id="2463" w:author="David Gravett" w:date="2019-12-01T10:21:00Z"/>
                                  <w:rFonts w:ascii="Arial" w:eastAsia="Arial" w:hAnsi="Arial" w:cs="Arial"/>
                                  <w:noProof/>
                                  <w:lang w:val="en"/>
                                </w:rPr>
                              </w:pPr>
                              <w:ins w:id="2464"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68"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stroked="f">
                  <v:textbox inset="0,0,0,0">
                    <w:txbxContent>
                      <w:p w14:paraId="1BE2D97A" w14:textId="32D29068" w:rsidR="00825D74" w:rsidRPr="00D103E4" w:rsidRDefault="00825D74" w:rsidP="00016618">
                        <w:pPr>
                          <w:pStyle w:val="Caption"/>
                          <w:jc w:val="center"/>
                          <w:rPr>
                            <w:ins w:id="2465" w:author="David Gravett" w:date="2019-12-01T10:21:00Z"/>
                            <w:rFonts w:ascii="Arial" w:eastAsia="Arial" w:hAnsi="Arial" w:cs="Arial"/>
                            <w:noProof/>
                            <w:lang w:val="en"/>
                          </w:rPr>
                        </w:pPr>
                        <w:ins w:id="2466"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67"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68" w:author="David Gravett" w:date="2019-12-01T10:21:00Z"/>
          <w:sz w:val="40"/>
          <w:szCs w:val="40"/>
        </w:rPr>
      </w:pPr>
    </w:p>
    <w:p w14:paraId="7A9ECF50" w14:textId="39842B52" w:rsidR="00016618" w:rsidRDefault="00016618" w:rsidP="00C6241B">
      <w:pPr>
        <w:pStyle w:val="TOCHeading"/>
        <w:rPr>
          <w:ins w:id="2469" w:author="David Gravett" w:date="2019-12-01T10:21:00Z"/>
          <w:sz w:val="40"/>
          <w:szCs w:val="40"/>
        </w:rPr>
      </w:pPr>
    </w:p>
    <w:p w14:paraId="1E7EBAFD" w14:textId="7ED83959" w:rsidR="00016618" w:rsidRDefault="00016618" w:rsidP="00016618">
      <w:pPr>
        <w:rPr>
          <w:ins w:id="2470" w:author="David Gravett" w:date="2019-12-01T10:21:00Z"/>
          <w:lang w:val="en-US"/>
        </w:rPr>
      </w:pPr>
    </w:p>
    <w:p w14:paraId="481D0970" w14:textId="77777777" w:rsidR="00016618" w:rsidRPr="00016618" w:rsidRDefault="00016618" w:rsidP="00016618">
      <w:pPr>
        <w:rPr>
          <w:ins w:id="2471"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72" w:author="David Gravett" w:date="2019-12-01T10:21:00Z"/>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8434" cy="3156418"/>
                    </a:xfrm>
                    <a:prstGeom prst="rect">
                      <a:avLst/>
                    </a:prstGeom>
                  </pic:spPr>
                </pic:pic>
              </a:graphicData>
            </a:graphic>
          </wp:inline>
        </w:drawing>
      </w:r>
    </w:p>
    <w:p w14:paraId="3B60586F" w14:textId="15B8551A" w:rsidR="00016618" w:rsidRDefault="00016618" w:rsidP="00F62130">
      <w:pPr>
        <w:spacing w:line="288" w:lineRule="auto"/>
        <w:rPr>
          <w:ins w:id="2473" w:author="David Gravett" w:date="2019-12-01T10:21:00Z"/>
          <w:rFonts w:ascii="Times New Roman" w:hAnsi="Times New Roman" w:cs="Times New Roman"/>
          <w:sz w:val="24"/>
          <w:szCs w:val="24"/>
          <w:lang w:val="en-US"/>
        </w:rPr>
      </w:pPr>
      <w:ins w:id="2474"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825D74" w:rsidRPr="00D103E4" w:rsidRDefault="00825D74" w:rsidP="00016618">
                              <w:pPr>
                                <w:pStyle w:val="Caption"/>
                                <w:jc w:val="center"/>
                                <w:rPr>
                                  <w:ins w:id="2475" w:author="David Gravett" w:date="2019-12-01T10:21:00Z"/>
                                  <w:rFonts w:ascii="Arial" w:eastAsia="Arial" w:hAnsi="Arial" w:cs="Arial"/>
                                  <w:noProof/>
                                  <w:lang w:val="en"/>
                                </w:rPr>
                              </w:pPr>
                              <w:ins w:id="2476" w:author="David Gravett" w:date="2019-12-01T10:21:00Z">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69"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stroked="f">
                  <v:textbox inset="0,0,0,0">
                    <w:txbxContent>
                      <w:p w14:paraId="0CB9937C" w14:textId="0B1B1C81" w:rsidR="00825D74" w:rsidRPr="00D103E4" w:rsidRDefault="00825D74" w:rsidP="00016618">
                        <w:pPr>
                          <w:pStyle w:val="Caption"/>
                          <w:jc w:val="center"/>
                          <w:rPr>
                            <w:ins w:id="2477" w:author="David Gravett" w:date="2019-12-01T10:21:00Z"/>
                            <w:rFonts w:ascii="Arial" w:eastAsia="Arial" w:hAnsi="Arial" w:cs="Arial"/>
                            <w:noProof/>
                            <w:lang w:val="en"/>
                          </w:rPr>
                        </w:pPr>
                        <w:ins w:id="2478" w:author="David Gravett" w:date="2019-12-01T10:21:00Z">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825D74" w:rsidRPr="00D103E4" w:rsidRDefault="00825D74" w:rsidP="00016618">
                              <w:pPr>
                                <w:pStyle w:val="Caption"/>
                                <w:jc w:val="center"/>
                                <w:rPr>
                                  <w:ins w:id="2479" w:author="David Gravett" w:date="2019-12-01T10:21:00Z"/>
                                  <w:rFonts w:ascii="Arial" w:eastAsia="Arial" w:hAnsi="Arial" w:cs="Arial"/>
                                  <w:noProof/>
                                  <w:lang w:val="en"/>
                                </w:rPr>
                              </w:pPr>
                              <w:ins w:id="2480" w:author="David Gravett" w:date="2019-12-01T10:21:00Z">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0"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stroked="f">
                  <v:textbox inset="0,0,0,0">
                    <w:txbxContent>
                      <w:p w14:paraId="0FF31258" w14:textId="3148F49E" w:rsidR="00825D74" w:rsidRPr="00D103E4" w:rsidRDefault="00825D74" w:rsidP="00016618">
                        <w:pPr>
                          <w:pStyle w:val="Caption"/>
                          <w:jc w:val="center"/>
                          <w:rPr>
                            <w:ins w:id="2481" w:author="David Gravett" w:date="2019-12-01T10:21:00Z"/>
                            <w:rFonts w:ascii="Arial" w:eastAsia="Arial" w:hAnsi="Arial" w:cs="Arial"/>
                            <w:noProof/>
                            <w:lang w:val="en"/>
                          </w:rPr>
                        </w:pPr>
                        <w:ins w:id="2482" w:author="David Gravett" w:date="2019-12-01T10:21:00Z">
                          <w:r>
                            <w:t>Figure 5: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705" cy="3138508"/>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83"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825D74" w:rsidRPr="00D103E4" w:rsidRDefault="00825D74" w:rsidP="00016618">
                              <w:pPr>
                                <w:pStyle w:val="Caption"/>
                                <w:jc w:val="center"/>
                                <w:rPr>
                                  <w:ins w:id="2484" w:author="David Gravett" w:date="2019-12-01T10:21:00Z"/>
                                  <w:rFonts w:ascii="Arial" w:eastAsia="Arial" w:hAnsi="Arial" w:cs="Arial"/>
                                  <w:noProof/>
                                  <w:lang w:val="en"/>
                                </w:rPr>
                              </w:pPr>
                              <w:ins w:id="2485" w:author="David Gravett" w:date="2019-12-01T10:21:00Z">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1"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stroked="f">
                  <v:textbox inset="0,0,0,0">
                    <w:txbxContent>
                      <w:p w14:paraId="3E71E462" w14:textId="1BE51667" w:rsidR="00825D74" w:rsidRPr="00D103E4" w:rsidRDefault="00825D74" w:rsidP="00016618">
                        <w:pPr>
                          <w:pStyle w:val="Caption"/>
                          <w:jc w:val="center"/>
                          <w:rPr>
                            <w:ins w:id="2486" w:author="David Gravett" w:date="2019-12-01T10:21:00Z"/>
                            <w:rFonts w:ascii="Arial" w:eastAsia="Arial" w:hAnsi="Arial" w:cs="Arial"/>
                            <w:noProof/>
                            <w:lang w:val="en"/>
                          </w:rPr>
                        </w:pPr>
                        <w:ins w:id="2487" w:author="David Gravett" w:date="2019-12-01T10:21:00Z">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825D74" w:rsidRPr="00D103E4" w:rsidRDefault="00825D74" w:rsidP="00016618">
                              <w:pPr>
                                <w:pStyle w:val="Caption"/>
                                <w:jc w:val="center"/>
                                <w:rPr>
                                  <w:ins w:id="2488" w:author="David Gravett" w:date="2019-12-01T10:21:00Z"/>
                                  <w:rFonts w:ascii="Arial" w:eastAsia="Arial" w:hAnsi="Arial" w:cs="Arial"/>
                                  <w:noProof/>
                                  <w:lang w:val="en"/>
                                </w:rPr>
                              </w:pPr>
                              <w:ins w:id="2489" w:author="David Gravett" w:date="2019-12-01T10:21:00Z">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2"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stroked="f">
                  <v:textbox inset="0,0,0,0">
                    <w:txbxContent>
                      <w:p w14:paraId="1896D95B" w14:textId="495AEAE9" w:rsidR="00825D74" w:rsidRPr="00D103E4" w:rsidRDefault="00825D74" w:rsidP="00016618">
                        <w:pPr>
                          <w:pStyle w:val="Caption"/>
                          <w:jc w:val="center"/>
                          <w:rPr>
                            <w:ins w:id="2490" w:author="David Gravett" w:date="2019-12-01T10:21:00Z"/>
                            <w:rFonts w:ascii="Arial" w:eastAsia="Arial" w:hAnsi="Arial" w:cs="Arial"/>
                            <w:noProof/>
                            <w:lang w:val="en"/>
                          </w:rPr>
                        </w:pPr>
                        <w:ins w:id="2491" w:author="David Gravett" w:date="2019-12-01T10:21:00Z">
                          <w:r>
                            <w:t>Figure 6: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92"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93"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1482" cy="3051239"/>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94"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825D74" w:rsidRPr="00D103E4" w:rsidRDefault="00825D74" w:rsidP="00016618">
                              <w:pPr>
                                <w:pStyle w:val="Caption"/>
                                <w:jc w:val="center"/>
                                <w:rPr>
                                  <w:ins w:id="2495" w:author="David Gravett" w:date="2019-12-01T10:21:00Z"/>
                                  <w:rFonts w:ascii="Arial" w:eastAsia="Arial" w:hAnsi="Arial" w:cs="Arial"/>
                                  <w:noProof/>
                                  <w:lang w:val="en"/>
                                </w:rPr>
                              </w:pPr>
                              <w:ins w:id="2496" w:author="David Gravett" w:date="2019-12-01T10:21:00Z">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3"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stroked="f">
                  <v:textbox inset="0,0,0,0">
                    <w:txbxContent>
                      <w:p w14:paraId="5BFCB5A8" w14:textId="4569C0A0" w:rsidR="00825D74" w:rsidRPr="00D103E4" w:rsidRDefault="00825D74" w:rsidP="00016618">
                        <w:pPr>
                          <w:pStyle w:val="Caption"/>
                          <w:jc w:val="center"/>
                          <w:rPr>
                            <w:ins w:id="2497" w:author="David Gravett" w:date="2019-12-01T10:21:00Z"/>
                            <w:rFonts w:ascii="Arial" w:eastAsia="Arial" w:hAnsi="Arial" w:cs="Arial"/>
                            <w:noProof/>
                            <w:lang w:val="en"/>
                          </w:rPr>
                        </w:pPr>
                        <w:ins w:id="2498" w:author="David Gravett" w:date="2019-12-01T10:21:00Z">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825D74" w:rsidRPr="00D103E4" w:rsidRDefault="00825D74" w:rsidP="00016618">
                              <w:pPr>
                                <w:pStyle w:val="Caption"/>
                                <w:jc w:val="center"/>
                                <w:rPr>
                                  <w:ins w:id="2499" w:author="David Gravett" w:date="2019-12-01T10:21:00Z"/>
                                  <w:rFonts w:ascii="Arial" w:eastAsia="Arial" w:hAnsi="Arial" w:cs="Arial"/>
                                  <w:noProof/>
                                  <w:lang w:val="en"/>
                                </w:rPr>
                              </w:pPr>
                              <w:ins w:id="2500" w:author="David Gravett" w:date="2019-12-01T10:21:00Z">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4"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stroked="f">
                  <v:textbox inset="0,0,0,0">
                    <w:txbxContent>
                      <w:p w14:paraId="028EF38A" w14:textId="6AC18A6D" w:rsidR="00825D74" w:rsidRPr="00D103E4" w:rsidRDefault="00825D74" w:rsidP="00016618">
                        <w:pPr>
                          <w:pStyle w:val="Caption"/>
                          <w:jc w:val="center"/>
                          <w:rPr>
                            <w:ins w:id="2501" w:author="David Gravett" w:date="2019-12-01T10:21:00Z"/>
                            <w:rFonts w:ascii="Arial" w:eastAsia="Arial" w:hAnsi="Arial" w:cs="Arial"/>
                            <w:noProof/>
                            <w:lang w:val="en"/>
                          </w:rPr>
                        </w:pPr>
                        <w:ins w:id="2502" w:author="David Gravett" w:date="2019-12-01T10:21:00Z">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3"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825D74" w:rsidRPr="00D103E4" w:rsidRDefault="00825D74" w:rsidP="00016618">
                              <w:pPr>
                                <w:pStyle w:val="Caption"/>
                                <w:jc w:val="center"/>
                                <w:rPr>
                                  <w:ins w:id="2504" w:author="David Gravett" w:date="2019-12-01T10:21:00Z"/>
                                  <w:rFonts w:ascii="Arial" w:eastAsia="Arial" w:hAnsi="Arial" w:cs="Arial"/>
                                  <w:noProof/>
                                  <w:lang w:val="en"/>
                                </w:rPr>
                              </w:pPr>
                              <w:ins w:id="2505" w:author="David Gravett" w:date="2019-12-01T10:21:00Z">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stroked="f">
                  <v:textbox inset="0,0,0,0">
                    <w:txbxContent>
                      <w:p w14:paraId="071FEFDD" w14:textId="28A31A10" w:rsidR="00825D74" w:rsidRPr="00D103E4" w:rsidRDefault="00825D74" w:rsidP="00016618">
                        <w:pPr>
                          <w:pStyle w:val="Caption"/>
                          <w:jc w:val="center"/>
                          <w:rPr>
                            <w:ins w:id="2506" w:author="David Gravett" w:date="2019-12-01T10:21:00Z"/>
                            <w:rFonts w:ascii="Arial" w:eastAsia="Arial" w:hAnsi="Arial" w:cs="Arial"/>
                            <w:noProof/>
                            <w:lang w:val="en"/>
                          </w:rPr>
                        </w:pPr>
                        <w:ins w:id="2507" w:author="David Gravett" w:date="2019-12-01T10:21:00Z">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825D74" w:rsidRPr="00D103E4" w:rsidRDefault="00825D74" w:rsidP="00016618">
                              <w:pPr>
                                <w:pStyle w:val="Caption"/>
                                <w:jc w:val="center"/>
                                <w:rPr>
                                  <w:ins w:id="2508" w:author="David Gravett" w:date="2019-12-01T10:21:00Z"/>
                                  <w:rFonts w:ascii="Arial" w:eastAsia="Arial" w:hAnsi="Arial" w:cs="Arial"/>
                                  <w:noProof/>
                                  <w:lang w:val="en"/>
                                </w:rPr>
                              </w:pPr>
                              <w:ins w:id="2509" w:author="David Gravett" w:date="2019-12-01T10:21:00Z">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6"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stroked="f">
                  <v:textbox inset="0,0,0,0">
                    <w:txbxContent>
                      <w:p w14:paraId="660680AE" w14:textId="51EBA61E" w:rsidR="00825D74" w:rsidRPr="00D103E4" w:rsidRDefault="00825D74" w:rsidP="00016618">
                        <w:pPr>
                          <w:pStyle w:val="Caption"/>
                          <w:jc w:val="center"/>
                          <w:rPr>
                            <w:ins w:id="2510" w:author="David Gravett" w:date="2019-12-01T10:21:00Z"/>
                            <w:rFonts w:ascii="Arial" w:eastAsia="Arial" w:hAnsi="Arial" w:cs="Arial"/>
                            <w:noProof/>
                            <w:lang w:val="en"/>
                          </w:rPr>
                        </w:pPr>
                        <w:ins w:id="2511" w:author="David Gravett" w:date="2019-12-01T10:21:00Z">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681345"/>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2"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825D74" w:rsidRPr="00D103E4" w:rsidRDefault="00825D74" w:rsidP="00016618">
                              <w:pPr>
                                <w:pStyle w:val="Caption"/>
                                <w:jc w:val="center"/>
                                <w:rPr>
                                  <w:ins w:id="2513" w:author="David Gravett" w:date="2019-12-01T10:21:00Z"/>
                                  <w:rFonts w:ascii="Arial" w:eastAsia="Arial" w:hAnsi="Arial" w:cs="Arial"/>
                                  <w:noProof/>
                                  <w:lang w:val="en"/>
                                </w:rPr>
                              </w:pPr>
                              <w:ins w:id="2514" w:author="David Gravett" w:date="2019-12-01T10:21:00Z">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stroked="f">
                  <v:textbox inset="0,0,0,0">
                    <w:txbxContent>
                      <w:p w14:paraId="237A4ED1" w14:textId="0B29B584" w:rsidR="00825D74" w:rsidRPr="00D103E4" w:rsidRDefault="00825D74" w:rsidP="00016618">
                        <w:pPr>
                          <w:pStyle w:val="Caption"/>
                          <w:jc w:val="center"/>
                          <w:rPr>
                            <w:ins w:id="2515" w:author="David Gravett" w:date="2019-12-01T10:21:00Z"/>
                            <w:rFonts w:ascii="Arial" w:eastAsia="Arial" w:hAnsi="Arial" w:cs="Arial"/>
                            <w:noProof/>
                            <w:lang w:val="en"/>
                          </w:rPr>
                        </w:pPr>
                        <w:ins w:id="2516" w:author="David Gravett" w:date="2019-12-01T10:21:00Z">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17"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1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19">
          <w:tblGrid>
            <w:gridCol w:w="432"/>
            <w:gridCol w:w="432"/>
            <w:gridCol w:w="432"/>
            <w:gridCol w:w="432"/>
            <w:gridCol w:w="432"/>
            <w:gridCol w:w="432"/>
            <w:gridCol w:w="432"/>
          </w:tblGrid>
        </w:tblGridChange>
      </w:tblGrid>
      <w:tr w:rsidR="000E7F10" w14:paraId="624BF2ED" w14:textId="77777777" w:rsidTr="00BE50C5">
        <w:trPr>
          <w:trHeight w:val="869"/>
          <w:trPrChange w:id="2520" w:author="David Gravett" w:date="2019-12-01T10:21:00Z">
            <w:trPr>
              <w:trHeight w:val="432"/>
            </w:trPr>
          </w:trPrChange>
        </w:trPr>
        <w:tc>
          <w:tcPr>
            <w:tcW w:w="933" w:type="dxa"/>
            <w:tcPrChange w:id="2521"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2" w:author="David Gravett" w:date="2019-12-01T10:21:00Z">
                  <w:rPr>
                    <w:rFonts w:ascii="Times New Roman" w:hAnsi="Times New Roman" w:cs="Times New Roman"/>
                    <w:sz w:val="24"/>
                    <w:szCs w:val="24"/>
                  </w:rPr>
                </w:rPrChange>
              </w:rPr>
              <w:pPrChange w:id="2523" w:author="James Dwyer" w:date="2019-12-01T10:21:00Z">
                <w:pPr/>
              </w:pPrChange>
            </w:pPr>
            <w:r w:rsidRPr="00016618">
              <w:rPr>
                <w:rFonts w:ascii="Times New Roman" w:hAnsi="Times New Roman"/>
                <w:sz w:val="36"/>
                <w:rPrChange w:id="2524" w:author="David Gravett" w:date="2019-12-01T10:21:00Z">
                  <w:rPr>
                    <w:rFonts w:ascii="Times New Roman" w:hAnsi="Times New Roman" w:cs="Times New Roman"/>
                    <w:sz w:val="24"/>
                    <w:szCs w:val="24"/>
                  </w:rPr>
                </w:rPrChange>
              </w:rPr>
              <w:t>2</w:t>
            </w:r>
          </w:p>
        </w:tc>
        <w:tc>
          <w:tcPr>
            <w:tcW w:w="933" w:type="dxa"/>
            <w:tcPrChange w:id="2525"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26" w:author="David Gravett" w:date="2019-12-01T10:21:00Z">
                  <w:rPr>
                    <w:rFonts w:ascii="Times New Roman" w:hAnsi="Times New Roman" w:cs="Times New Roman"/>
                    <w:sz w:val="24"/>
                    <w:szCs w:val="24"/>
                  </w:rPr>
                </w:rPrChange>
              </w:rPr>
              <w:pPrChange w:id="2527" w:author="James Dwyer" w:date="2019-12-01T10:21:00Z">
                <w:pPr/>
              </w:pPrChange>
            </w:pPr>
            <w:r w:rsidRPr="00016618">
              <w:rPr>
                <w:rFonts w:ascii="Times New Roman" w:hAnsi="Times New Roman"/>
                <w:sz w:val="36"/>
                <w:rPrChange w:id="2528" w:author="David Gravett" w:date="2019-12-01T10:21:00Z">
                  <w:rPr>
                    <w:rFonts w:ascii="Times New Roman" w:hAnsi="Times New Roman" w:cs="Times New Roman"/>
                    <w:sz w:val="24"/>
                    <w:szCs w:val="24"/>
                  </w:rPr>
                </w:rPrChange>
              </w:rPr>
              <w:t>-1</w:t>
            </w:r>
          </w:p>
        </w:tc>
        <w:tc>
          <w:tcPr>
            <w:tcW w:w="933" w:type="dxa"/>
            <w:tcPrChange w:id="2529"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30" w:author="David Gravett" w:date="2019-12-01T10:21:00Z">
                  <w:rPr>
                    <w:rFonts w:ascii="Times New Roman" w:hAnsi="Times New Roman" w:cs="Times New Roman"/>
                    <w:sz w:val="24"/>
                    <w:szCs w:val="24"/>
                  </w:rPr>
                </w:rPrChange>
              </w:rPr>
              <w:pPrChange w:id="2531" w:author="James Dwyer" w:date="2019-12-01T10:21:00Z">
                <w:pPr/>
              </w:pPrChange>
            </w:pPr>
            <w:r w:rsidRPr="00016618">
              <w:rPr>
                <w:rFonts w:ascii="Times New Roman" w:hAnsi="Times New Roman"/>
                <w:sz w:val="36"/>
                <w:rPrChange w:id="2532" w:author="David Gravett" w:date="2019-12-01T10:21:00Z">
                  <w:rPr>
                    <w:rFonts w:ascii="Times New Roman" w:hAnsi="Times New Roman" w:cs="Times New Roman"/>
                    <w:sz w:val="24"/>
                    <w:szCs w:val="24"/>
                  </w:rPr>
                </w:rPrChange>
              </w:rPr>
              <w:t>1</w:t>
            </w:r>
          </w:p>
        </w:tc>
        <w:tc>
          <w:tcPr>
            <w:tcW w:w="933" w:type="dxa"/>
            <w:tcPrChange w:id="2533"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4" w:author="David Gravett" w:date="2019-12-01T10:21:00Z">
                  <w:rPr>
                    <w:rFonts w:ascii="Times New Roman" w:hAnsi="Times New Roman" w:cs="Times New Roman"/>
                    <w:sz w:val="24"/>
                    <w:szCs w:val="24"/>
                  </w:rPr>
                </w:rPrChange>
              </w:rPr>
              <w:pPrChange w:id="2535" w:author="James Dwyer" w:date="2019-12-01T10:21:00Z">
                <w:pPr/>
              </w:pPrChange>
            </w:pPr>
            <w:r w:rsidRPr="00016618">
              <w:rPr>
                <w:rFonts w:ascii="Times New Roman" w:hAnsi="Times New Roman"/>
                <w:sz w:val="36"/>
                <w:rPrChange w:id="2536" w:author="David Gravett" w:date="2019-12-01T10:21:00Z">
                  <w:rPr>
                    <w:rFonts w:ascii="Times New Roman" w:hAnsi="Times New Roman" w:cs="Times New Roman"/>
                    <w:sz w:val="24"/>
                    <w:szCs w:val="24"/>
                  </w:rPr>
                </w:rPrChange>
              </w:rPr>
              <w:t>1</w:t>
            </w:r>
          </w:p>
        </w:tc>
        <w:tc>
          <w:tcPr>
            <w:tcW w:w="933" w:type="dxa"/>
            <w:tcPrChange w:id="2537"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38" w:author="David Gravett" w:date="2019-12-01T10:21:00Z">
                  <w:rPr>
                    <w:rFonts w:ascii="Times New Roman" w:hAnsi="Times New Roman" w:cs="Times New Roman"/>
                    <w:sz w:val="24"/>
                    <w:szCs w:val="24"/>
                  </w:rPr>
                </w:rPrChange>
              </w:rPr>
              <w:pPrChange w:id="2539" w:author="James Dwyer" w:date="2019-12-01T10:21:00Z">
                <w:pPr/>
              </w:pPrChange>
            </w:pPr>
            <w:r w:rsidRPr="00016618">
              <w:rPr>
                <w:rFonts w:ascii="Times New Roman" w:hAnsi="Times New Roman"/>
                <w:sz w:val="36"/>
                <w:rPrChange w:id="2540" w:author="David Gravett" w:date="2019-12-01T10:21:00Z">
                  <w:rPr>
                    <w:rFonts w:ascii="Times New Roman" w:hAnsi="Times New Roman" w:cs="Times New Roman"/>
                    <w:sz w:val="24"/>
                    <w:szCs w:val="24"/>
                  </w:rPr>
                </w:rPrChange>
              </w:rPr>
              <w:t>1</w:t>
            </w:r>
          </w:p>
        </w:tc>
        <w:tc>
          <w:tcPr>
            <w:tcW w:w="933" w:type="dxa"/>
            <w:tcPrChange w:id="2541"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2" w:author="David Gravett" w:date="2019-12-01T10:21:00Z">
                  <w:rPr>
                    <w:rFonts w:ascii="Times New Roman" w:hAnsi="Times New Roman" w:cs="Times New Roman"/>
                    <w:sz w:val="24"/>
                    <w:szCs w:val="24"/>
                  </w:rPr>
                </w:rPrChange>
              </w:rPr>
              <w:pPrChange w:id="2543" w:author="James Dwyer" w:date="2019-12-01T10:21:00Z">
                <w:pPr/>
              </w:pPrChange>
            </w:pPr>
            <w:r w:rsidRPr="00016618">
              <w:rPr>
                <w:rFonts w:ascii="Times New Roman" w:hAnsi="Times New Roman"/>
                <w:sz w:val="36"/>
                <w:rPrChange w:id="2544" w:author="David Gravett" w:date="2019-12-01T10:21:00Z">
                  <w:rPr>
                    <w:rFonts w:ascii="Times New Roman" w:hAnsi="Times New Roman" w:cs="Times New Roman"/>
                    <w:sz w:val="24"/>
                    <w:szCs w:val="24"/>
                  </w:rPr>
                </w:rPrChange>
              </w:rPr>
              <w:t>-1</w:t>
            </w:r>
          </w:p>
        </w:tc>
        <w:tc>
          <w:tcPr>
            <w:tcW w:w="933" w:type="dxa"/>
            <w:tcPrChange w:id="2545"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46" w:author="David Gravett" w:date="2019-12-01T10:21:00Z">
                  <w:rPr>
                    <w:rFonts w:ascii="Times New Roman" w:hAnsi="Times New Roman" w:cs="Times New Roman"/>
                    <w:sz w:val="24"/>
                    <w:szCs w:val="24"/>
                  </w:rPr>
                </w:rPrChange>
              </w:rPr>
              <w:pPrChange w:id="2547" w:author="James Dwyer" w:date="2019-12-01T10:21:00Z">
                <w:pPr/>
              </w:pPrChange>
            </w:pPr>
            <w:r w:rsidRPr="00016618">
              <w:rPr>
                <w:rFonts w:ascii="Times New Roman" w:hAnsi="Times New Roman"/>
                <w:sz w:val="36"/>
                <w:rPrChange w:id="2548"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49" w:author="David Gravett" w:date="2019-12-01T10:21:00Z">
            <w:trPr>
              <w:trHeight w:val="432"/>
            </w:trPr>
          </w:trPrChange>
        </w:trPr>
        <w:tc>
          <w:tcPr>
            <w:tcW w:w="933" w:type="dxa"/>
            <w:tcPrChange w:id="2550"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1" w:author="David Gravett" w:date="2019-12-01T10:21:00Z">
                  <w:rPr>
                    <w:rFonts w:ascii="Times New Roman" w:hAnsi="Times New Roman" w:cs="Times New Roman"/>
                    <w:sz w:val="24"/>
                    <w:szCs w:val="24"/>
                  </w:rPr>
                </w:rPrChange>
              </w:rPr>
              <w:pPrChange w:id="2552" w:author="James Dwyer" w:date="2019-12-01T10:21:00Z">
                <w:pPr/>
              </w:pPrChange>
            </w:pPr>
            <w:r w:rsidRPr="00016618">
              <w:rPr>
                <w:rFonts w:ascii="Times New Roman" w:hAnsi="Times New Roman"/>
                <w:sz w:val="36"/>
                <w:rPrChange w:id="2553" w:author="David Gravett" w:date="2019-12-01T10:21:00Z">
                  <w:rPr>
                    <w:rFonts w:ascii="Times New Roman" w:hAnsi="Times New Roman" w:cs="Times New Roman"/>
                    <w:sz w:val="24"/>
                    <w:szCs w:val="24"/>
                  </w:rPr>
                </w:rPrChange>
              </w:rPr>
              <w:t>-1</w:t>
            </w:r>
          </w:p>
        </w:tc>
        <w:tc>
          <w:tcPr>
            <w:tcW w:w="933" w:type="dxa"/>
            <w:tcPrChange w:id="2554"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55" w:author="David Gravett" w:date="2019-12-01T10:21:00Z">
                  <w:rPr>
                    <w:rFonts w:ascii="Times New Roman" w:hAnsi="Times New Roman" w:cs="Times New Roman"/>
                    <w:sz w:val="24"/>
                    <w:szCs w:val="24"/>
                  </w:rPr>
                </w:rPrChange>
              </w:rPr>
              <w:pPrChange w:id="2556" w:author="James Dwyer" w:date="2019-12-01T10:21:00Z">
                <w:pPr/>
              </w:pPrChange>
            </w:pPr>
            <w:r w:rsidRPr="00016618">
              <w:rPr>
                <w:rFonts w:ascii="Times New Roman" w:hAnsi="Times New Roman"/>
                <w:sz w:val="36"/>
                <w:rPrChange w:id="2557" w:author="David Gravett" w:date="2019-12-01T10:21:00Z">
                  <w:rPr>
                    <w:rFonts w:ascii="Times New Roman" w:hAnsi="Times New Roman" w:cs="Times New Roman"/>
                    <w:sz w:val="24"/>
                    <w:szCs w:val="24"/>
                  </w:rPr>
                </w:rPrChange>
              </w:rPr>
              <w:t>1</w:t>
            </w:r>
          </w:p>
        </w:tc>
        <w:tc>
          <w:tcPr>
            <w:tcW w:w="933" w:type="dxa"/>
            <w:tcPrChange w:id="2558"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59" w:author="David Gravett" w:date="2019-12-01T10:21:00Z">
                  <w:rPr>
                    <w:rFonts w:ascii="Times New Roman" w:hAnsi="Times New Roman" w:cs="Times New Roman"/>
                    <w:sz w:val="24"/>
                    <w:szCs w:val="24"/>
                  </w:rPr>
                </w:rPrChange>
              </w:rPr>
              <w:pPrChange w:id="2560" w:author="James Dwyer" w:date="2019-12-01T10:21:00Z">
                <w:pPr/>
              </w:pPrChange>
            </w:pPr>
            <w:r w:rsidRPr="00016618">
              <w:rPr>
                <w:rFonts w:ascii="Times New Roman" w:hAnsi="Times New Roman"/>
                <w:sz w:val="36"/>
                <w:rPrChange w:id="2561" w:author="David Gravett" w:date="2019-12-01T10:21:00Z">
                  <w:rPr>
                    <w:rFonts w:ascii="Times New Roman" w:hAnsi="Times New Roman" w:cs="Times New Roman"/>
                    <w:sz w:val="24"/>
                    <w:szCs w:val="24"/>
                  </w:rPr>
                </w:rPrChange>
              </w:rPr>
              <w:t>3</w:t>
            </w:r>
          </w:p>
        </w:tc>
        <w:tc>
          <w:tcPr>
            <w:tcW w:w="933" w:type="dxa"/>
            <w:tcPrChange w:id="2562"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3" w:author="David Gravett" w:date="2019-12-01T10:21:00Z">
                  <w:rPr>
                    <w:rFonts w:ascii="Times New Roman" w:hAnsi="Times New Roman" w:cs="Times New Roman"/>
                    <w:sz w:val="24"/>
                    <w:szCs w:val="24"/>
                  </w:rPr>
                </w:rPrChange>
              </w:rPr>
              <w:pPrChange w:id="2564" w:author="James Dwyer" w:date="2019-12-01T10:21:00Z">
                <w:pPr/>
              </w:pPrChange>
            </w:pPr>
            <w:r w:rsidRPr="00016618">
              <w:rPr>
                <w:rFonts w:ascii="Times New Roman" w:hAnsi="Times New Roman"/>
                <w:sz w:val="36"/>
                <w:rPrChange w:id="2565" w:author="David Gravett" w:date="2019-12-01T10:21:00Z">
                  <w:rPr>
                    <w:rFonts w:ascii="Times New Roman" w:hAnsi="Times New Roman" w:cs="Times New Roman"/>
                    <w:sz w:val="24"/>
                    <w:szCs w:val="24"/>
                  </w:rPr>
                </w:rPrChange>
              </w:rPr>
              <w:t>-1</w:t>
            </w:r>
          </w:p>
        </w:tc>
        <w:tc>
          <w:tcPr>
            <w:tcW w:w="933" w:type="dxa"/>
            <w:tcPrChange w:id="2566"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67" w:author="David Gravett" w:date="2019-12-01T10:21:00Z">
                  <w:rPr>
                    <w:rFonts w:ascii="Times New Roman" w:hAnsi="Times New Roman" w:cs="Times New Roman"/>
                    <w:sz w:val="24"/>
                    <w:szCs w:val="24"/>
                  </w:rPr>
                </w:rPrChange>
              </w:rPr>
              <w:pPrChange w:id="2568" w:author="James Dwyer" w:date="2019-12-01T10:21:00Z">
                <w:pPr/>
              </w:pPrChange>
            </w:pPr>
            <w:r w:rsidRPr="00016618">
              <w:rPr>
                <w:rFonts w:ascii="Times New Roman" w:hAnsi="Times New Roman"/>
                <w:sz w:val="36"/>
                <w:rPrChange w:id="2569" w:author="David Gravett" w:date="2019-12-01T10:21:00Z">
                  <w:rPr>
                    <w:rFonts w:ascii="Times New Roman" w:hAnsi="Times New Roman" w:cs="Times New Roman"/>
                    <w:sz w:val="24"/>
                    <w:szCs w:val="24"/>
                  </w:rPr>
                </w:rPrChange>
              </w:rPr>
              <w:t>3</w:t>
            </w:r>
          </w:p>
        </w:tc>
        <w:tc>
          <w:tcPr>
            <w:tcW w:w="933" w:type="dxa"/>
            <w:tcPrChange w:id="2570"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1" w:author="David Gravett" w:date="2019-12-01T10:21:00Z">
                  <w:rPr>
                    <w:rFonts w:ascii="Times New Roman" w:hAnsi="Times New Roman" w:cs="Times New Roman"/>
                    <w:sz w:val="24"/>
                    <w:szCs w:val="24"/>
                  </w:rPr>
                </w:rPrChange>
              </w:rPr>
              <w:pPrChange w:id="2572" w:author="James Dwyer" w:date="2019-12-01T10:21:00Z">
                <w:pPr/>
              </w:pPrChange>
            </w:pPr>
            <w:r w:rsidRPr="00016618">
              <w:rPr>
                <w:rFonts w:ascii="Times New Roman" w:hAnsi="Times New Roman"/>
                <w:sz w:val="36"/>
                <w:rPrChange w:id="2573" w:author="David Gravett" w:date="2019-12-01T10:21:00Z">
                  <w:rPr>
                    <w:rFonts w:ascii="Times New Roman" w:hAnsi="Times New Roman" w:cs="Times New Roman"/>
                    <w:sz w:val="24"/>
                    <w:szCs w:val="24"/>
                  </w:rPr>
                </w:rPrChange>
              </w:rPr>
              <w:t>1</w:t>
            </w:r>
          </w:p>
        </w:tc>
        <w:tc>
          <w:tcPr>
            <w:tcW w:w="933" w:type="dxa"/>
            <w:tcPrChange w:id="2574"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75" w:author="David Gravett" w:date="2019-12-01T10:21:00Z">
                  <w:rPr>
                    <w:rFonts w:ascii="Times New Roman" w:hAnsi="Times New Roman" w:cs="Times New Roman"/>
                    <w:sz w:val="24"/>
                    <w:szCs w:val="24"/>
                  </w:rPr>
                </w:rPrChange>
              </w:rPr>
              <w:pPrChange w:id="2576" w:author="James Dwyer" w:date="2019-12-01T10:21:00Z">
                <w:pPr/>
              </w:pPrChange>
            </w:pPr>
            <w:r w:rsidRPr="00016618">
              <w:rPr>
                <w:rFonts w:ascii="Times New Roman" w:hAnsi="Times New Roman"/>
                <w:sz w:val="36"/>
                <w:rPrChange w:id="2577"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78" w:author="David Gravett" w:date="2019-12-01T10:21:00Z">
            <w:trPr>
              <w:trHeight w:val="432"/>
            </w:trPr>
          </w:trPrChange>
        </w:trPr>
        <w:tc>
          <w:tcPr>
            <w:tcW w:w="933" w:type="dxa"/>
            <w:tcPrChange w:id="2579"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80" w:author="David Gravett" w:date="2019-12-01T10:21:00Z">
                  <w:rPr>
                    <w:rFonts w:ascii="Times New Roman" w:hAnsi="Times New Roman" w:cs="Times New Roman"/>
                    <w:sz w:val="24"/>
                    <w:szCs w:val="24"/>
                  </w:rPr>
                </w:rPrChange>
              </w:rPr>
              <w:pPrChange w:id="2581" w:author="James Dwyer" w:date="2019-12-01T10:21:00Z">
                <w:pPr/>
              </w:pPrChange>
            </w:pPr>
            <w:r w:rsidRPr="00016618">
              <w:rPr>
                <w:rFonts w:ascii="Times New Roman" w:hAnsi="Times New Roman"/>
                <w:sz w:val="36"/>
                <w:rPrChange w:id="2582" w:author="David Gravett" w:date="2019-12-01T10:21:00Z">
                  <w:rPr>
                    <w:rFonts w:ascii="Times New Roman" w:hAnsi="Times New Roman" w:cs="Times New Roman"/>
                    <w:sz w:val="24"/>
                    <w:szCs w:val="24"/>
                  </w:rPr>
                </w:rPrChange>
              </w:rPr>
              <w:t>1</w:t>
            </w:r>
          </w:p>
        </w:tc>
        <w:tc>
          <w:tcPr>
            <w:tcW w:w="933" w:type="dxa"/>
            <w:tcPrChange w:id="2583"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4" w:author="David Gravett" w:date="2019-12-01T10:21:00Z">
                  <w:rPr>
                    <w:rFonts w:ascii="Times New Roman" w:hAnsi="Times New Roman" w:cs="Times New Roman"/>
                    <w:sz w:val="24"/>
                    <w:szCs w:val="24"/>
                  </w:rPr>
                </w:rPrChange>
              </w:rPr>
              <w:pPrChange w:id="2585" w:author="James Dwyer" w:date="2019-12-01T10:21:00Z">
                <w:pPr/>
              </w:pPrChange>
            </w:pPr>
            <w:r w:rsidRPr="00016618">
              <w:rPr>
                <w:rFonts w:ascii="Times New Roman" w:hAnsi="Times New Roman"/>
                <w:sz w:val="36"/>
                <w:rPrChange w:id="2586" w:author="David Gravett" w:date="2019-12-01T10:21:00Z">
                  <w:rPr>
                    <w:rFonts w:ascii="Times New Roman" w:hAnsi="Times New Roman" w:cs="Times New Roman"/>
                    <w:sz w:val="24"/>
                    <w:szCs w:val="24"/>
                  </w:rPr>
                </w:rPrChange>
              </w:rPr>
              <w:t>-1</w:t>
            </w:r>
          </w:p>
        </w:tc>
        <w:tc>
          <w:tcPr>
            <w:tcW w:w="933" w:type="dxa"/>
            <w:tcPrChange w:id="2587"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88" w:author="David Gravett" w:date="2019-12-01T10:21:00Z">
                  <w:rPr>
                    <w:rFonts w:ascii="Times New Roman" w:hAnsi="Times New Roman" w:cs="Times New Roman"/>
                    <w:sz w:val="24"/>
                    <w:szCs w:val="24"/>
                  </w:rPr>
                </w:rPrChange>
              </w:rPr>
              <w:pPrChange w:id="2589" w:author="James Dwyer" w:date="2019-12-01T10:21:00Z">
                <w:pPr/>
              </w:pPrChange>
            </w:pPr>
            <w:r w:rsidRPr="00016618">
              <w:rPr>
                <w:rFonts w:ascii="Times New Roman" w:hAnsi="Times New Roman"/>
                <w:sz w:val="36"/>
                <w:rPrChange w:id="2590" w:author="David Gravett" w:date="2019-12-01T10:21:00Z">
                  <w:rPr>
                    <w:rFonts w:ascii="Times New Roman" w:hAnsi="Times New Roman" w:cs="Times New Roman"/>
                    <w:sz w:val="24"/>
                    <w:szCs w:val="24"/>
                  </w:rPr>
                </w:rPrChange>
              </w:rPr>
              <w:t>-1</w:t>
            </w:r>
          </w:p>
        </w:tc>
        <w:tc>
          <w:tcPr>
            <w:tcW w:w="933" w:type="dxa"/>
            <w:tcPrChange w:id="2591"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2" w:author="David Gravett" w:date="2019-12-01T10:21:00Z">
                  <w:rPr>
                    <w:rFonts w:ascii="Times New Roman" w:hAnsi="Times New Roman" w:cs="Times New Roman"/>
                    <w:sz w:val="24"/>
                    <w:szCs w:val="24"/>
                  </w:rPr>
                </w:rPrChange>
              </w:rPr>
              <w:pPrChange w:id="2593" w:author="James Dwyer" w:date="2019-12-01T10:21:00Z">
                <w:pPr/>
              </w:pPrChange>
            </w:pPr>
            <w:r w:rsidRPr="00016618">
              <w:rPr>
                <w:rFonts w:ascii="Times New Roman" w:hAnsi="Times New Roman"/>
                <w:sz w:val="36"/>
                <w:rPrChange w:id="2594" w:author="David Gravett" w:date="2019-12-01T10:21:00Z">
                  <w:rPr>
                    <w:rFonts w:ascii="Times New Roman" w:hAnsi="Times New Roman" w:cs="Times New Roman"/>
                    <w:sz w:val="24"/>
                    <w:szCs w:val="24"/>
                  </w:rPr>
                </w:rPrChange>
              </w:rPr>
              <w:t>-1</w:t>
            </w:r>
          </w:p>
        </w:tc>
        <w:tc>
          <w:tcPr>
            <w:tcW w:w="933" w:type="dxa"/>
            <w:tcPrChange w:id="2595"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96" w:author="David Gravett" w:date="2019-12-01T10:21:00Z">
                  <w:rPr>
                    <w:rFonts w:ascii="Times New Roman" w:hAnsi="Times New Roman" w:cs="Times New Roman"/>
                    <w:sz w:val="24"/>
                    <w:szCs w:val="24"/>
                  </w:rPr>
                </w:rPrChange>
              </w:rPr>
              <w:pPrChange w:id="2597" w:author="James Dwyer" w:date="2019-12-01T10:21:00Z">
                <w:pPr/>
              </w:pPrChange>
            </w:pPr>
            <w:r w:rsidRPr="00016618">
              <w:rPr>
                <w:rFonts w:ascii="Times New Roman" w:hAnsi="Times New Roman"/>
                <w:sz w:val="36"/>
                <w:rPrChange w:id="2598" w:author="David Gravett" w:date="2019-12-01T10:21:00Z">
                  <w:rPr>
                    <w:rFonts w:ascii="Times New Roman" w:hAnsi="Times New Roman" w:cs="Times New Roman"/>
                    <w:sz w:val="24"/>
                    <w:szCs w:val="24"/>
                  </w:rPr>
                </w:rPrChange>
              </w:rPr>
              <w:t>-1</w:t>
            </w:r>
          </w:p>
        </w:tc>
        <w:tc>
          <w:tcPr>
            <w:tcW w:w="933" w:type="dxa"/>
            <w:tcPrChange w:id="2599"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600" w:author="David Gravett" w:date="2019-12-01T10:21:00Z">
                  <w:rPr>
                    <w:rFonts w:ascii="Times New Roman" w:hAnsi="Times New Roman" w:cs="Times New Roman"/>
                    <w:sz w:val="24"/>
                    <w:szCs w:val="24"/>
                  </w:rPr>
                </w:rPrChange>
              </w:rPr>
              <w:pPrChange w:id="2601" w:author="James Dwyer" w:date="2019-12-01T10:21:00Z">
                <w:pPr/>
              </w:pPrChange>
            </w:pPr>
            <w:r w:rsidRPr="00016618">
              <w:rPr>
                <w:rFonts w:ascii="Times New Roman" w:hAnsi="Times New Roman"/>
                <w:sz w:val="36"/>
                <w:rPrChange w:id="2602" w:author="David Gravett" w:date="2019-12-01T10:21:00Z">
                  <w:rPr>
                    <w:rFonts w:ascii="Times New Roman" w:hAnsi="Times New Roman" w:cs="Times New Roman"/>
                    <w:sz w:val="24"/>
                    <w:szCs w:val="24"/>
                  </w:rPr>
                </w:rPrChange>
              </w:rPr>
              <w:t>-1</w:t>
            </w:r>
          </w:p>
        </w:tc>
        <w:tc>
          <w:tcPr>
            <w:tcW w:w="933" w:type="dxa"/>
            <w:tcPrChange w:id="2603"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4" w:author="David Gravett" w:date="2019-12-01T10:21:00Z">
                  <w:rPr>
                    <w:rFonts w:ascii="Times New Roman" w:hAnsi="Times New Roman" w:cs="Times New Roman"/>
                    <w:sz w:val="24"/>
                    <w:szCs w:val="24"/>
                  </w:rPr>
                </w:rPrChange>
              </w:rPr>
              <w:pPrChange w:id="2605" w:author="James Dwyer" w:date="2019-12-01T10:21:00Z">
                <w:pPr/>
              </w:pPrChange>
            </w:pPr>
            <w:r w:rsidRPr="00016618">
              <w:rPr>
                <w:rFonts w:ascii="Times New Roman" w:hAnsi="Times New Roman"/>
                <w:sz w:val="36"/>
                <w:rPrChange w:id="2606"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07" w:author="David Gravett" w:date="2019-12-01T10:21:00Z">
            <w:trPr>
              <w:trHeight w:val="432"/>
            </w:trPr>
          </w:trPrChange>
        </w:trPr>
        <w:tc>
          <w:tcPr>
            <w:tcW w:w="933" w:type="dxa"/>
            <w:tcPrChange w:id="2608"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09" w:author="David Gravett" w:date="2019-12-01T10:21:00Z">
                  <w:rPr>
                    <w:rFonts w:ascii="Times New Roman" w:hAnsi="Times New Roman" w:cs="Times New Roman"/>
                    <w:sz w:val="24"/>
                    <w:szCs w:val="24"/>
                  </w:rPr>
                </w:rPrChange>
              </w:rPr>
              <w:pPrChange w:id="2610" w:author="James Dwyer" w:date="2019-12-01T10:21:00Z">
                <w:pPr/>
              </w:pPrChange>
            </w:pPr>
            <w:r w:rsidRPr="00016618">
              <w:rPr>
                <w:rFonts w:ascii="Times New Roman" w:hAnsi="Times New Roman"/>
                <w:sz w:val="36"/>
                <w:rPrChange w:id="2611" w:author="David Gravett" w:date="2019-12-01T10:21:00Z">
                  <w:rPr>
                    <w:rFonts w:ascii="Times New Roman" w:hAnsi="Times New Roman" w:cs="Times New Roman"/>
                    <w:sz w:val="24"/>
                    <w:szCs w:val="24"/>
                  </w:rPr>
                </w:rPrChange>
              </w:rPr>
              <w:t>1</w:t>
            </w:r>
          </w:p>
        </w:tc>
        <w:tc>
          <w:tcPr>
            <w:tcW w:w="933" w:type="dxa"/>
            <w:tcPrChange w:id="2612"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3" w:author="David Gravett" w:date="2019-12-01T10:21:00Z">
                  <w:rPr>
                    <w:rFonts w:ascii="Times New Roman" w:hAnsi="Times New Roman" w:cs="Times New Roman"/>
                    <w:sz w:val="24"/>
                    <w:szCs w:val="24"/>
                  </w:rPr>
                </w:rPrChange>
              </w:rPr>
              <w:pPrChange w:id="2614" w:author="James Dwyer" w:date="2019-12-01T10:21:00Z">
                <w:pPr/>
              </w:pPrChange>
            </w:pPr>
            <w:r w:rsidRPr="00016618">
              <w:rPr>
                <w:rFonts w:ascii="Times New Roman" w:hAnsi="Times New Roman"/>
                <w:sz w:val="36"/>
                <w:rPrChange w:id="2615" w:author="David Gravett" w:date="2019-12-01T10:21:00Z">
                  <w:rPr>
                    <w:rFonts w:ascii="Times New Roman" w:hAnsi="Times New Roman" w:cs="Times New Roman"/>
                    <w:sz w:val="24"/>
                    <w:szCs w:val="24"/>
                  </w:rPr>
                </w:rPrChange>
              </w:rPr>
              <w:t>-1</w:t>
            </w:r>
          </w:p>
        </w:tc>
        <w:tc>
          <w:tcPr>
            <w:tcW w:w="933" w:type="dxa"/>
            <w:tcPrChange w:id="2616"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17" w:author="David Gravett" w:date="2019-12-01T10:21:00Z">
                  <w:rPr>
                    <w:rFonts w:ascii="Times New Roman" w:hAnsi="Times New Roman" w:cs="Times New Roman"/>
                    <w:sz w:val="24"/>
                    <w:szCs w:val="24"/>
                  </w:rPr>
                </w:rPrChange>
              </w:rPr>
              <w:pPrChange w:id="2618" w:author="James Dwyer" w:date="2019-12-01T10:21:00Z">
                <w:pPr/>
              </w:pPrChange>
            </w:pPr>
            <w:r w:rsidRPr="00016618">
              <w:rPr>
                <w:rFonts w:ascii="Times New Roman" w:hAnsi="Times New Roman"/>
                <w:sz w:val="36"/>
                <w:rPrChange w:id="2619" w:author="David Gravett" w:date="2019-12-01T10:21:00Z">
                  <w:rPr>
                    <w:rFonts w:ascii="Times New Roman" w:hAnsi="Times New Roman" w:cs="Times New Roman"/>
                    <w:sz w:val="24"/>
                    <w:szCs w:val="24"/>
                  </w:rPr>
                </w:rPrChange>
              </w:rPr>
              <w:t>-1</w:t>
            </w:r>
          </w:p>
        </w:tc>
        <w:tc>
          <w:tcPr>
            <w:tcW w:w="933" w:type="dxa"/>
            <w:tcPrChange w:id="2620"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1" w:author="David Gravett" w:date="2019-12-01T10:21:00Z">
                  <w:rPr>
                    <w:rFonts w:ascii="Times New Roman" w:hAnsi="Times New Roman" w:cs="Times New Roman"/>
                    <w:sz w:val="24"/>
                    <w:szCs w:val="24"/>
                  </w:rPr>
                </w:rPrChange>
              </w:rPr>
              <w:pPrChange w:id="2622" w:author="James Dwyer" w:date="2019-12-01T10:21:00Z">
                <w:pPr/>
              </w:pPrChange>
            </w:pPr>
            <w:r w:rsidRPr="00016618">
              <w:rPr>
                <w:rFonts w:ascii="Times New Roman" w:hAnsi="Times New Roman"/>
                <w:sz w:val="36"/>
                <w:rPrChange w:id="2623" w:author="David Gravett" w:date="2019-12-01T10:21:00Z">
                  <w:rPr>
                    <w:rFonts w:ascii="Times New Roman" w:hAnsi="Times New Roman" w:cs="Times New Roman"/>
                    <w:sz w:val="24"/>
                    <w:szCs w:val="24"/>
                  </w:rPr>
                </w:rPrChange>
              </w:rPr>
              <w:t>-1</w:t>
            </w:r>
          </w:p>
        </w:tc>
        <w:tc>
          <w:tcPr>
            <w:tcW w:w="933" w:type="dxa"/>
            <w:tcPrChange w:id="2624"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25" w:author="David Gravett" w:date="2019-12-01T10:21:00Z">
                  <w:rPr>
                    <w:rFonts w:ascii="Times New Roman" w:hAnsi="Times New Roman" w:cs="Times New Roman"/>
                    <w:sz w:val="24"/>
                    <w:szCs w:val="24"/>
                  </w:rPr>
                </w:rPrChange>
              </w:rPr>
              <w:pPrChange w:id="2626" w:author="James Dwyer" w:date="2019-12-01T10:21:00Z">
                <w:pPr/>
              </w:pPrChange>
            </w:pPr>
            <w:r w:rsidRPr="00016618">
              <w:rPr>
                <w:rFonts w:ascii="Times New Roman" w:hAnsi="Times New Roman"/>
                <w:sz w:val="36"/>
                <w:rPrChange w:id="2627" w:author="David Gravett" w:date="2019-12-01T10:21:00Z">
                  <w:rPr>
                    <w:rFonts w:ascii="Times New Roman" w:hAnsi="Times New Roman" w:cs="Times New Roman"/>
                    <w:sz w:val="24"/>
                    <w:szCs w:val="24"/>
                  </w:rPr>
                </w:rPrChange>
              </w:rPr>
              <w:t>-1</w:t>
            </w:r>
          </w:p>
        </w:tc>
        <w:tc>
          <w:tcPr>
            <w:tcW w:w="933" w:type="dxa"/>
            <w:tcPrChange w:id="2628"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29" w:author="David Gravett" w:date="2019-12-01T10:21:00Z">
                  <w:rPr>
                    <w:rFonts w:ascii="Times New Roman" w:hAnsi="Times New Roman" w:cs="Times New Roman"/>
                    <w:sz w:val="24"/>
                    <w:szCs w:val="24"/>
                  </w:rPr>
                </w:rPrChange>
              </w:rPr>
              <w:pPrChange w:id="2630" w:author="James Dwyer" w:date="2019-12-01T10:21:00Z">
                <w:pPr/>
              </w:pPrChange>
            </w:pPr>
            <w:r w:rsidRPr="00016618">
              <w:rPr>
                <w:rFonts w:ascii="Times New Roman" w:hAnsi="Times New Roman"/>
                <w:sz w:val="36"/>
                <w:rPrChange w:id="2631" w:author="David Gravett" w:date="2019-12-01T10:21:00Z">
                  <w:rPr>
                    <w:rFonts w:ascii="Times New Roman" w:hAnsi="Times New Roman" w:cs="Times New Roman"/>
                    <w:sz w:val="24"/>
                    <w:szCs w:val="24"/>
                  </w:rPr>
                </w:rPrChange>
              </w:rPr>
              <w:t>-1</w:t>
            </w:r>
          </w:p>
        </w:tc>
        <w:tc>
          <w:tcPr>
            <w:tcW w:w="933" w:type="dxa"/>
            <w:tcPrChange w:id="2632"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3" w:author="David Gravett" w:date="2019-12-01T10:21:00Z">
                  <w:rPr>
                    <w:rFonts w:ascii="Times New Roman" w:hAnsi="Times New Roman" w:cs="Times New Roman"/>
                    <w:sz w:val="24"/>
                    <w:szCs w:val="24"/>
                  </w:rPr>
                </w:rPrChange>
              </w:rPr>
              <w:pPrChange w:id="2634" w:author="James Dwyer" w:date="2019-12-01T10:21:00Z">
                <w:pPr/>
              </w:pPrChange>
            </w:pPr>
            <w:r w:rsidRPr="00016618">
              <w:rPr>
                <w:rFonts w:ascii="Times New Roman" w:hAnsi="Times New Roman"/>
                <w:sz w:val="36"/>
                <w:rPrChange w:id="2635"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36" w:author="David Gravett" w:date="2019-12-01T10:21:00Z">
            <w:trPr>
              <w:trHeight w:val="432"/>
            </w:trPr>
          </w:trPrChange>
        </w:trPr>
        <w:tc>
          <w:tcPr>
            <w:tcW w:w="933" w:type="dxa"/>
            <w:tcPrChange w:id="2637"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38" w:author="David Gravett" w:date="2019-12-01T10:21:00Z">
                  <w:rPr>
                    <w:rFonts w:ascii="Times New Roman" w:hAnsi="Times New Roman" w:cs="Times New Roman"/>
                    <w:sz w:val="24"/>
                    <w:szCs w:val="24"/>
                  </w:rPr>
                </w:rPrChange>
              </w:rPr>
              <w:pPrChange w:id="2639" w:author="James Dwyer" w:date="2019-12-01T10:21:00Z">
                <w:pPr/>
              </w:pPrChange>
            </w:pPr>
            <w:r w:rsidRPr="00016618">
              <w:rPr>
                <w:rFonts w:ascii="Times New Roman" w:hAnsi="Times New Roman"/>
                <w:sz w:val="36"/>
                <w:rPrChange w:id="2640" w:author="David Gravett" w:date="2019-12-01T10:21:00Z">
                  <w:rPr>
                    <w:rFonts w:ascii="Times New Roman" w:hAnsi="Times New Roman" w:cs="Times New Roman"/>
                    <w:sz w:val="24"/>
                    <w:szCs w:val="24"/>
                  </w:rPr>
                </w:rPrChange>
              </w:rPr>
              <w:t>-1</w:t>
            </w:r>
          </w:p>
        </w:tc>
        <w:tc>
          <w:tcPr>
            <w:tcW w:w="933" w:type="dxa"/>
            <w:tcPrChange w:id="2641"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2" w:author="David Gravett" w:date="2019-12-01T10:21:00Z">
                  <w:rPr>
                    <w:rFonts w:ascii="Times New Roman" w:hAnsi="Times New Roman" w:cs="Times New Roman"/>
                    <w:sz w:val="24"/>
                    <w:szCs w:val="24"/>
                  </w:rPr>
                </w:rPrChange>
              </w:rPr>
              <w:pPrChange w:id="2643" w:author="James Dwyer" w:date="2019-12-01T10:21:00Z">
                <w:pPr/>
              </w:pPrChange>
            </w:pPr>
            <w:r w:rsidRPr="00016618">
              <w:rPr>
                <w:rFonts w:ascii="Times New Roman" w:hAnsi="Times New Roman"/>
                <w:sz w:val="36"/>
                <w:rPrChange w:id="2644" w:author="David Gravett" w:date="2019-12-01T10:21:00Z">
                  <w:rPr>
                    <w:rFonts w:ascii="Times New Roman" w:hAnsi="Times New Roman" w:cs="Times New Roman"/>
                    <w:sz w:val="24"/>
                    <w:szCs w:val="24"/>
                  </w:rPr>
                </w:rPrChange>
              </w:rPr>
              <w:t>1</w:t>
            </w:r>
          </w:p>
        </w:tc>
        <w:tc>
          <w:tcPr>
            <w:tcW w:w="933" w:type="dxa"/>
            <w:tcPrChange w:id="2645"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46" w:author="David Gravett" w:date="2019-12-01T10:21:00Z">
                  <w:rPr>
                    <w:rFonts w:ascii="Times New Roman" w:hAnsi="Times New Roman" w:cs="Times New Roman"/>
                    <w:sz w:val="24"/>
                    <w:szCs w:val="24"/>
                  </w:rPr>
                </w:rPrChange>
              </w:rPr>
              <w:pPrChange w:id="2647" w:author="James Dwyer" w:date="2019-12-01T10:21:00Z">
                <w:pPr/>
              </w:pPrChange>
            </w:pPr>
            <w:r w:rsidRPr="00016618">
              <w:rPr>
                <w:rFonts w:ascii="Times New Roman" w:hAnsi="Times New Roman"/>
                <w:sz w:val="36"/>
                <w:rPrChange w:id="2648" w:author="David Gravett" w:date="2019-12-01T10:21:00Z">
                  <w:rPr>
                    <w:rFonts w:ascii="Times New Roman" w:hAnsi="Times New Roman" w:cs="Times New Roman"/>
                    <w:sz w:val="24"/>
                    <w:szCs w:val="24"/>
                  </w:rPr>
                </w:rPrChange>
              </w:rPr>
              <w:t>2</w:t>
            </w:r>
          </w:p>
        </w:tc>
        <w:tc>
          <w:tcPr>
            <w:tcW w:w="933" w:type="dxa"/>
            <w:tcPrChange w:id="2649"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50" w:author="David Gravett" w:date="2019-12-01T10:21:00Z">
                  <w:rPr>
                    <w:rFonts w:ascii="Times New Roman" w:hAnsi="Times New Roman" w:cs="Times New Roman"/>
                    <w:sz w:val="24"/>
                    <w:szCs w:val="24"/>
                  </w:rPr>
                </w:rPrChange>
              </w:rPr>
              <w:pPrChange w:id="2651" w:author="James Dwyer" w:date="2019-12-01T10:21:00Z">
                <w:pPr/>
              </w:pPrChange>
            </w:pPr>
            <w:r w:rsidRPr="00016618">
              <w:rPr>
                <w:rFonts w:ascii="Times New Roman" w:hAnsi="Times New Roman"/>
                <w:sz w:val="36"/>
                <w:rPrChange w:id="2652" w:author="David Gravett" w:date="2019-12-01T10:21:00Z">
                  <w:rPr>
                    <w:rFonts w:ascii="Times New Roman" w:hAnsi="Times New Roman" w:cs="Times New Roman"/>
                    <w:sz w:val="24"/>
                    <w:szCs w:val="24"/>
                  </w:rPr>
                </w:rPrChange>
              </w:rPr>
              <w:t>1</w:t>
            </w:r>
          </w:p>
        </w:tc>
        <w:tc>
          <w:tcPr>
            <w:tcW w:w="933" w:type="dxa"/>
            <w:tcPrChange w:id="2653"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4" w:author="David Gravett" w:date="2019-12-01T10:21:00Z">
                  <w:rPr>
                    <w:rFonts w:ascii="Times New Roman" w:hAnsi="Times New Roman" w:cs="Times New Roman"/>
                    <w:sz w:val="24"/>
                    <w:szCs w:val="24"/>
                  </w:rPr>
                </w:rPrChange>
              </w:rPr>
              <w:pPrChange w:id="2655" w:author="James Dwyer" w:date="2019-12-01T10:21:00Z">
                <w:pPr/>
              </w:pPrChange>
            </w:pPr>
            <w:r w:rsidRPr="00016618">
              <w:rPr>
                <w:rFonts w:ascii="Times New Roman" w:hAnsi="Times New Roman"/>
                <w:sz w:val="36"/>
                <w:rPrChange w:id="2656" w:author="David Gravett" w:date="2019-12-01T10:21:00Z">
                  <w:rPr>
                    <w:rFonts w:ascii="Times New Roman" w:hAnsi="Times New Roman" w:cs="Times New Roman"/>
                    <w:sz w:val="24"/>
                    <w:szCs w:val="24"/>
                  </w:rPr>
                </w:rPrChange>
              </w:rPr>
              <w:t>2</w:t>
            </w:r>
          </w:p>
        </w:tc>
        <w:tc>
          <w:tcPr>
            <w:tcW w:w="933" w:type="dxa"/>
            <w:tcPrChange w:id="2657"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58" w:author="David Gravett" w:date="2019-12-01T10:21:00Z">
                  <w:rPr>
                    <w:rFonts w:ascii="Times New Roman" w:hAnsi="Times New Roman" w:cs="Times New Roman"/>
                    <w:sz w:val="24"/>
                    <w:szCs w:val="24"/>
                  </w:rPr>
                </w:rPrChange>
              </w:rPr>
              <w:pPrChange w:id="2659" w:author="James Dwyer" w:date="2019-12-01T10:21:00Z">
                <w:pPr/>
              </w:pPrChange>
            </w:pPr>
            <w:r w:rsidRPr="00016618">
              <w:rPr>
                <w:rFonts w:ascii="Times New Roman" w:hAnsi="Times New Roman"/>
                <w:sz w:val="36"/>
                <w:rPrChange w:id="2660" w:author="David Gravett" w:date="2019-12-01T10:21:00Z">
                  <w:rPr>
                    <w:rFonts w:ascii="Times New Roman" w:hAnsi="Times New Roman" w:cs="Times New Roman"/>
                    <w:sz w:val="24"/>
                    <w:szCs w:val="24"/>
                  </w:rPr>
                </w:rPrChange>
              </w:rPr>
              <w:t>1</w:t>
            </w:r>
          </w:p>
        </w:tc>
        <w:tc>
          <w:tcPr>
            <w:tcW w:w="933" w:type="dxa"/>
            <w:tcPrChange w:id="2661"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2" w:author="David Gravett" w:date="2019-12-01T10:21:00Z">
                  <w:rPr>
                    <w:rFonts w:ascii="Times New Roman" w:hAnsi="Times New Roman" w:cs="Times New Roman"/>
                    <w:sz w:val="24"/>
                    <w:szCs w:val="24"/>
                  </w:rPr>
                </w:rPrChange>
              </w:rPr>
              <w:pPrChange w:id="2663" w:author="James Dwyer" w:date="2019-12-01T10:21:00Z">
                <w:pPr/>
              </w:pPrChange>
            </w:pPr>
            <w:r w:rsidRPr="00016618">
              <w:rPr>
                <w:rFonts w:ascii="Times New Roman" w:hAnsi="Times New Roman"/>
                <w:sz w:val="36"/>
                <w:rPrChange w:id="2664"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65" w:author="David Gravett" w:date="2019-12-01T10:21:00Z">
            <w:trPr>
              <w:trHeight w:val="432"/>
            </w:trPr>
          </w:trPrChange>
        </w:trPr>
        <w:tc>
          <w:tcPr>
            <w:tcW w:w="933" w:type="dxa"/>
            <w:tcPrChange w:id="2666"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67" w:author="David Gravett" w:date="2019-12-01T10:21:00Z">
                  <w:rPr>
                    <w:rFonts w:ascii="Times New Roman" w:hAnsi="Times New Roman" w:cs="Times New Roman"/>
                    <w:sz w:val="24"/>
                    <w:szCs w:val="24"/>
                  </w:rPr>
                </w:rPrChange>
              </w:rPr>
              <w:pPrChange w:id="2668" w:author="James Dwyer" w:date="2019-12-01T10:21:00Z">
                <w:pPr/>
              </w:pPrChange>
            </w:pPr>
            <w:r w:rsidRPr="00016618">
              <w:rPr>
                <w:rFonts w:ascii="Times New Roman" w:hAnsi="Times New Roman"/>
                <w:sz w:val="36"/>
                <w:rPrChange w:id="2669" w:author="David Gravett" w:date="2019-12-01T10:21:00Z">
                  <w:rPr>
                    <w:rFonts w:ascii="Times New Roman" w:hAnsi="Times New Roman" w:cs="Times New Roman"/>
                    <w:sz w:val="24"/>
                    <w:szCs w:val="24"/>
                  </w:rPr>
                </w:rPrChange>
              </w:rPr>
              <w:t>1</w:t>
            </w:r>
          </w:p>
        </w:tc>
        <w:tc>
          <w:tcPr>
            <w:tcW w:w="933" w:type="dxa"/>
            <w:tcPrChange w:id="2670"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1" w:author="David Gravett" w:date="2019-12-01T10:21:00Z">
                  <w:rPr>
                    <w:rFonts w:ascii="Times New Roman" w:hAnsi="Times New Roman" w:cs="Times New Roman"/>
                    <w:sz w:val="24"/>
                    <w:szCs w:val="24"/>
                  </w:rPr>
                </w:rPrChange>
              </w:rPr>
              <w:pPrChange w:id="2672" w:author="James Dwyer" w:date="2019-12-01T10:21:00Z">
                <w:pPr/>
              </w:pPrChange>
            </w:pPr>
            <w:r w:rsidRPr="00016618">
              <w:rPr>
                <w:rFonts w:ascii="Times New Roman" w:hAnsi="Times New Roman"/>
                <w:sz w:val="36"/>
                <w:rPrChange w:id="2673" w:author="David Gravett" w:date="2019-12-01T10:21:00Z">
                  <w:rPr>
                    <w:rFonts w:ascii="Times New Roman" w:hAnsi="Times New Roman" w:cs="Times New Roman"/>
                    <w:sz w:val="24"/>
                    <w:szCs w:val="24"/>
                  </w:rPr>
                </w:rPrChange>
              </w:rPr>
              <w:t>-1</w:t>
            </w:r>
          </w:p>
        </w:tc>
        <w:tc>
          <w:tcPr>
            <w:tcW w:w="933" w:type="dxa"/>
            <w:tcPrChange w:id="2674"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75" w:author="David Gravett" w:date="2019-12-01T10:21:00Z">
                  <w:rPr>
                    <w:rFonts w:ascii="Times New Roman" w:hAnsi="Times New Roman" w:cs="Times New Roman"/>
                    <w:sz w:val="24"/>
                    <w:szCs w:val="24"/>
                  </w:rPr>
                </w:rPrChange>
              </w:rPr>
              <w:pPrChange w:id="2676" w:author="James Dwyer" w:date="2019-12-01T10:21:00Z">
                <w:pPr/>
              </w:pPrChange>
            </w:pPr>
            <w:r w:rsidRPr="00016618">
              <w:rPr>
                <w:rFonts w:ascii="Times New Roman" w:hAnsi="Times New Roman"/>
                <w:sz w:val="36"/>
                <w:rPrChange w:id="2677" w:author="David Gravett" w:date="2019-12-01T10:21:00Z">
                  <w:rPr>
                    <w:rFonts w:ascii="Times New Roman" w:hAnsi="Times New Roman" w:cs="Times New Roman"/>
                    <w:sz w:val="24"/>
                    <w:szCs w:val="24"/>
                  </w:rPr>
                </w:rPrChange>
              </w:rPr>
              <w:t>1</w:t>
            </w:r>
          </w:p>
        </w:tc>
        <w:tc>
          <w:tcPr>
            <w:tcW w:w="933" w:type="dxa"/>
            <w:tcPrChange w:id="2678"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79" w:author="David Gravett" w:date="2019-12-01T10:21:00Z">
                  <w:rPr>
                    <w:rFonts w:ascii="Times New Roman" w:hAnsi="Times New Roman" w:cs="Times New Roman"/>
                    <w:sz w:val="24"/>
                    <w:szCs w:val="24"/>
                  </w:rPr>
                </w:rPrChange>
              </w:rPr>
              <w:pPrChange w:id="2680" w:author="James Dwyer" w:date="2019-12-01T10:21:00Z">
                <w:pPr/>
              </w:pPrChange>
            </w:pPr>
            <w:r w:rsidRPr="00016618">
              <w:rPr>
                <w:rFonts w:ascii="Times New Roman" w:hAnsi="Times New Roman"/>
                <w:sz w:val="36"/>
                <w:rPrChange w:id="2681" w:author="David Gravett" w:date="2019-12-01T10:21:00Z">
                  <w:rPr>
                    <w:rFonts w:ascii="Times New Roman" w:hAnsi="Times New Roman" w:cs="Times New Roman"/>
                    <w:sz w:val="24"/>
                    <w:szCs w:val="24"/>
                  </w:rPr>
                </w:rPrChange>
              </w:rPr>
              <w:t>3</w:t>
            </w:r>
          </w:p>
        </w:tc>
        <w:tc>
          <w:tcPr>
            <w:tcW w:w="933" w:type="dxa"/>
            <w:tcPrChange w:id="2682"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3" w:author="David Gravett" w:date="2019-12-01T10:21:00Z">
                  <w:rPr>
                    <w:rFonts w:ascii="Times New Roman" w:hAnsi="Times New Roman" w:cs="Times New Roman"/>
                    <w:sz w:val="24"/>
                    <w:szCs w:val="24"/>
                  </w:rPr>
                </w:rPrChange>
              </w:rPr>
              <w:pPrChange w:id="2684" w:author="James Dwyer" w:date="2019-12-01T10:21:00Z">
                <w:pPr/>
              </w:pPrChange>
            </w:pPr>
            <w:r w:rsidRPr="00016618">
              <w:rPr>
                <w:rFonts w:ascii="Times New Roman" w:hAnsi="Times New Roman"/>
                <w:sz w:val="36"/>
                <w:rPrChange w:id="2685" w:author="David Gravett" w:date="2019-12-01T10:21:00Z">
                  <w:rPr>
                    <w:rFonts w:ascii="Times New Roman" w:hAnsi="Times New Roman" w:cs="Times New Roman"/>
                    <w:sz w:val="24"/>
                    <w:szCs w:val="24"/>
                  </w:rPr>
                </w:rPrChange>
              </w:rPr>
              <w:t>1</w:t>
            </w:r>
          </w:p>
        </w:tc>
        <w:tc>
          <w:tcPr>
            <w:tcW w:w="933" w:type="dxa"/>
            <w:tcPrChange w:id="2686"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87" w:author="David Gravett" w:date="2019-12-01T10:21:00Z">
                  <w:rPr>
                    <w:rFonts w:ascii="Times New Roman" w:hAnsi="Times New Roman" w:cs="Times New Roman"/>
                    <w:sz w:val="24"/>
                    <w:szCs w:val="24"/>
                  </w:rPr>
                </w:rPrChange>
              </w:rPr>
              <w:pPrChange w:id="2688" w:author="James Dwyer" w:date="2019-12-01T10:21:00Z">
                <w:pPr/>
              </w:pPrChange>
            </w:pPr>
            <w:r w:rsidRPr="00016618">
              <w:rPr>
                <w:rFonts w:ascii="Times New Roman" w:hAnsi="Times New Roman"/>
                <w:sz w:val="36"/>
                <w:rPrChange w:id="2689" w:author="David Gravett" w:date="2019-12-01T10:21:00Z">
                  <w:rPr>
                    <w:rFonts w:ascii="Times New Roman" w:hAnsi="Times New Roman" w:cs="Times New Roman"/>
                    <w:sz w:val="24"/>
                    <w:szCs w:val="24"/>
                  </w:rPr>
                </w:rPrChange>
              </w:rPr>
              <w:t>-1</w:t>
            </w:r>
          </w:p>
        </w:tc>
        <w:tc>
          <w:tcPr>
            <w:tcW w:w="933" w:type="dxa"/>
            <w:tcPrChange w:id="2690"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1" w:author="David Gravett" w:date="2019-12-01T10:21:00Z">
                  <w:rPr>
                    <w:rFonts w:ascii="Times New Roman" w:hAnsi="Times New Roman" w:cs="Times New Roman"/>
                    <w:sz w:val="24"/>
                    <w:szCs w:val="24"/>
                  </w:rPr>
                </w:rPrChange>
              </w:rPr>
              <w:pPrChange w:id="2692" w:author="James Dwyer" w:date="2019-12-01T10:21:00Z">
                <w:pPr/>
              </w:pPrChange>
            </w:pPr>
            <w:r w:rsidRPr="00016618">
              <w:rPr>
                <w:rFonts w:ascii="Times New Roman" w:hAnsi="Times New Roman"/>
                <w:sz w:val="36"/>
                <w:rPrChange w:id="2693"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4" w:author="David Gravett" w:date="2019-12-01T10:21:00Z">
            <w:trPr>
              <w:trHeight w:val="432"/>
            </w:trPr>
          </w:trPrChange>
        </w:trPr>
        <w:tc>
          <w:tcPr>
            <w:tcW w:w="933" w:type="dxa"/>
            <w:tcPrChange w:id="2695"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96" w:author="David Gravett" w:date="2019-12-01T10:21:00Z">
                  <w:rPr>
                    <w:rFonts w:ascii="Times New Roman" w:hAnsi="Times New Roman" w:cs="Times New Roman"/>
                    <w:sz w:val="24"/>
                    <w:szCs w:val="24"/>
                  </w:rPr>
                </w:rPrChange>
              </w:rPr>
              <w:pPrChange w:id="2697" w:author="James Dwyer" w:date="2019-12-01T10:21:00Z">
                <w:pPr/>
              </w:pPrChange>
            </w:pPr>
            <w:r w:rsidRPr="00016618">
              <w:rPr>
                <w:rFonts w:ascii="Times New Roman" w:hAnsi="Times New Roman"/>
                <w:sz w:val="36"/>
                <w:rPrChange w:id="2698" w:author="David Gravett" w:date="2019-12-01T10:21:00Z">
                  <w:rPr>
                    <w:rFonts w:ascii="Times New Roman" w:hAnsi="Times New Roman" w:cs="Times New Roman"/>
                    <w:sz w:val="24"/>
                    <w:szCs w:val="24"/>
                  </w:rPr>
                </w:rPrChange>
              </w:rPr>
              <w:t>-1</w:t>
            </w:r>
          </w:p>
        </w:tc>
        <w:tc>
          <w:tcPr>
            <w:tcW w:w="933" w:type="dxa"/>
            <w:tcPrChange w:id="2699"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700" w:author="David Gravett" w:date="2019-12-01T10:21:00Z">
                  <w:rPr>
                    <w:rFonts w:ascii="Times New Roman" w:hAnsi="Times New Roman" w:cs="Times New Roman"/>
                    <w:sz w:val="24"/>
                    <w:szCs w:val="24"/>
                  </w:rPr>
                </w:rPrChange>
              </w:rPr>
              <w:pPrChange w:id="2701" w:author="James Dwyer" w:date="2019-12-01T10:21:00Z">
                <w:pPr/>
              </w:pPrChange>
            </w:pPr>
            <w:r w:rsidRPr="00016618">
              <w:rPr>
                <w:rFonts w:ascii="Times New Roman" w:hAnsi="Times New Roman"/>
                <w:sz w:val="36"/>
                <w:rPrChange w:id="2702" w:author="David Gravett" w:date="2019-12-01T10:21:00Z">
                  <w:rPr>
                    <w:rFonts w:ascii="Times New Roman" w:hAnsi="Times New Roman" w:cs="Times New Roman"/>
                    <w:sz w:val="24"/>
                    <w:szCs w:val="24"/>
                  </w:rPr>
                </w:rPrChange>
              </w:rPr>
              <w:t>3</w:t>
            </w:r>
          </w:p>
        </w:tc>
        <w:tc>
          <w:tcPr>
            <w:tcW w:w="933" w:type="dxa"/>
            <w:tcPrChange w:id="2703"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4" w:author="David Gravett" w:date="2019-12-01T10:21:00Z">
                  <w:rPr>
                    <w:rFonts w:ascii="Times New Roman" w:hAnsi="Times New Roman" w:cs="Times New Roman"/>
                    <w:sz w:val="24"/>
                    <w:szCs w:val="24"/>
                  </w:rPr>
                </w:rPrChange>
              </w:rPr>
              <w:pPrChange w:id="2705" w:author="James Dwyer" w:date="2019-12-01T10:21:00Z">
                <w:pPr/>
              </w:pPrChange>
            </w:pPr>
            <w:r w:rsidRPr="00016618">
              <w:rPr>
                <w:rFonts w:ascii="Times New Roman" w:hAnsi="Times New Roman"/>
                <w:sz w:val="36"/>
                <w:rPrChange w:id="2706" w:author="David Gravett" w:date="2019-12-01T10:21:00Z">
                  <w:rPr>
                    <w:rFonts w:ascii="Times New Roman" w:hAnsi="Times New Roman" w:cs="Times New Roman"/>
                    <w:sz w:val="24"/>
                    <w:szCs w:val="24"/>
                  </w:rPr>
                </w:rPrChange>
              </w:rPr>
              <w:t>-1</w:t>
            </w:r>
          </w:p>
        </w:tc>
        <w:tc>
          <w:tcPr>
            <w:tcW w:w="933" w:type="dxa"/>
            <w:tcPrChange w:id="2707"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08" w:author="David Gravett" w:date="2019-12-01T10:21:00Z">
                  <w:rPr>
                    <w:rFonts w:ascii="Times New Roman" w:hAnsi="Times New Roman" w:cs="Times New Roman"/>
                    <w:sz w:val="24"/>
                    <w:szCs w:val="24"/>
                  </w:rPr>
                </w:rPrChange>
              </w:rPr>
              <w:pPrChange w:id="2709" w:author="James Dwyer" w:date="2019-12-01T10:21:00Z">
                <w:pPr/>
              </w:pPrChange>
            </w:pPr>
            <w:r w:rsidRPr="00016618">
              <w:rPr>
                <w:rFonts w:ascii="Times New Roman" w:hAnsi="Times New Roman"/>
                <w:sz w:val="36"/>
                <w:rPrChange w:id="2710" w:author="David Gravett" w:date="2019-12-01T10:21:00Z">
                  <w:rPr>
                    <w:rFonts w:ascii="Times New Roman" w:hAnsi="Times New Roman" w:cs="Times New Roman"/>
                    <w:sz w:val="24"/>
                    <w:szCs w:val="24"/>
                  </w:rPr>
                </w:rPrChange>
              </w:rPr>
              <w:t>-1</w:t>
            </w:r>
          </w:p>
        </w:tc>
        <w:tc>
          <w:tcPr>
            <w:tcW w:w="933" w:type="dxa"/>
            <w:tcPrChange w:id="2711"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2" w:author="David Gravett" w:date="2019-12-01T10:21:00Z">
                  <w:rPr>
                    <w:rFonts w:ascii="Times New Roman" w:hAnsi="Times New Roman" w:cs="Times New Roman"/>
                    <w:sz w:val="24"/>
                    <w:szCs w:val="24"/>
                  </w:rPr>
                </w:rPrChange>
              </w:rPr>
              <w:pPrChange w:id="2713" w:author="James Dwyer" w:date="2019-12-01T10:21:00Z">
                <w:pPr/>
              </w:pPrChange>
            </w:pPr>
            <w:r w:rsidRPr="00016618">
              <w:rPr>
                <w:rFonts w:ascii="Times New Roman" w:hAnsi="Times New Roman"/>
                <w:sz w:val="36"/>
                <w:rPrChange w:id="2714" w:author="David Gravett" w:date="2019-12-01T10:21:00Z">
                  <w:rPr>
                    <w:rFonts w:ascii="Times New Roman" w:hAnsi="Times New Roman" w:cs="Times New Roman"/>
                    <w:sz w:val="24"/>
                    <w:szCs w:val="24"/>
                  </w:rPr>
                </w:rPrChange>
              </w:rPr>
              <w:t>-1</w:t>
            </w:r>
          </w:p>
        </w:tc>
        <w:tc>
          <w:tcPr>
            <w:tcW w:w="933" w:type="dxa"/>
            <w:tcPrChange w:id="2715"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16" w:author="David Gravett" w:date="2019-12-01T10:21:00Z">
                  <w:rPr>
                    <w:rFonts w:ascii="Times New Roman" w:hAnsi="Times New Roman" w:cs="Times New Roman"/>
                    <w:sz w:val="24"/>
                    <w:szCs w:val="24"/>
                  </w:rPr>
                </w:rPrChange>
              </w:rPr>
              <w:pPrChange w:id="2717" w:author="James Dwyer" w:date="2019-12-01T10:21:00Z">
                <w:pPr/>
              </w:pPrChange>
            </w:pPr>
            <w:r w:rsidRPr="00016618">
              <w:rPr>
                <w:rFonts w:ascii="Times New Roman" w:hAnsi="Times New Roman"/>
                <w:sz w:val="36"/>
                <w:rPrChange w:id="2718" w:author="David Gravett" w:date="2019-12-01T10:21:00Z">
                  <w:rPr>
                    <w:rFonts w:ascii="Times New Roman" w:hAnsi="Times New Roman" w:cs="Times New Roman"/>
                    <w:sz w:val="24"/>
                    <w:szCs w:val="24"/>
                  </w:rPr>
                </w:rPrChange>
              </w:rPr>
              <w:t>3</w:t>
            </w:r>
          </w:p>
        </w:tc>
        <w:tc>
          <w:tcPr>
            <w:tcW w:w="933" w:type="dxa"/>
            <w:tcPrChange w:id="2719"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20" w:author="David Gravett" w:date="2019-12-01T10:21:00Z">
                  <w:rPr>
                    <w:rFonts w:ascii="Times New Roman" w:hAnsi="Times New Roman" w:cs="Times New Roman"/>
                    <w:sz w:val="24"/>
                    <w:szCs w:val="24"/>
                  </w:rPr>
                </w:rPrChange>
              </w:rPr>
              <w:pPrChange w:id="2721" w:author="James Dwyer" w:date="2019-12-01T10:21:00Z">
                <w:pPr/>
              </w:pPrChange>
            </w:pPr>
            <w:r w:rsidRPr="00016618">
              <w:rPr>
                <w:rFonts w:ascii="Times New Roman" w:hAnsi="Times New Roman"/>
                <w:sz w:val="36"/>
                <w:rPrChange w:id="2722"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3" w:author="David Gravett" w:date="2019-12-01T10:21:00Z">
          <w:pPr>
            <w:spacing w:line="288" w:lineRule="auto"/>
            <w:ind w:firstLine="720"/>
          </w:pPr>
        </w:pPrChange>
      </w:pPr>
      <w:ins w:id="2724"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825D74" w:rsidRPr="00D103E4" w:rsidRDefault="00825D74" w:rsidP="00016618">
                              <w:pPr>
                                <w:pStyle w:val="Caption"/>
                                <w:jc w:val="center"/>
                                <w:rPr>
                                  <w:ins w:id="2725" w:author="David Gravett" w:date="2019-12-01T10:21:00Z"/>
                                  <w:rFonts w:ascii="Arial" w:eastAsia="Arial" w:hAnsi="Arial" w:cs="Arial"/>
                                  <w:noProof/>
                                  <w:lang w:val="en"/>
                                </w:rPr>
                              </w:pPr>
                              <w:ins w:id="2726"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stroked="f">
                  <v:textbox inset="0,0,0,0">
                    <w:txbxContent>
                      <w:p w14:paraId="0F2C5EBE" w14:textId="5B97BF11" w:rsidR="00825D74" w:rsidRPr="00D103E4" w:rsidRDefault="00825D74" w:rsidP="00016618">
                        <w:pPr>
                          <w:pStyle w:val="Caption"/>
                          <w:jc w:val="center"/>
                          <w:rPr>
                            <w:ins w:id="2727" w:author="David Gravett" w:date="2019-12-01T10:21:00Z"/>
                            <w:rFonts w:ascii="Arial" w:eastAsia="Arial" w:hAnsi="Arial" w:cs="Arial"/>
                            <w:noProof/>
                            <w:lang w:val="en"/>
                          </w:rPr>
                        </w:pPr>
                        <w:ins w:id="2728"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29"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30"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1"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2"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33"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34"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35"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36"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37"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38"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39"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825D74" w:rsidRPr="00D103E4" w:rsidRDefault="00825D74" w:rsidP="00016618">
                              <w:pPr>
                                <w:pStyle w:val="Caption"/>
                                <w:jc w:val="center"/>
                                <w:rPr>
                                  <w:ins w:id="2740" w:author="David Gravett" w:date="2019-12-01T10:21:00Z"/>
                                  <w:rFonts w:ascii="Arial" w:eastAsia="Arial" w:hAnsi="Arial" w:cs="Arial"/>
                                  <w:noProof/>
                                  <w:lang w:val="en"/>
                                </w:rPr>
                              </w:pPr>
                              <w:ins w:id="2741" w:author="David Gravett" w:date="2019-12-01T10:21:00Z">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stroked="f">
                  <v:textbox inset="0,0,0,0">
                    <w:txbxContent>
                      <w:p w14:paraId="2047E367" w14:textId="6E924D54" w:rsidR="00825D74" w:rsidRPr="00D103E4" w:rsidRDefault="00825D74" w:rsidP="00016618">
                        <w:pPr>
                          <w:pStyle w:val="Caption"/>
                          <w:jc w:val="center"/>
                          <w:rPr>
                            <w:ins w:id="2742" w:author="David Gravett" w:date="2019-12-01T10:21:00Z"/>
                            <w:rFonts w:ascii="Arial" w:eastAsia="Arial" w:hAnsi="Arial" w:cs="Arial"/>
                            <w:noProof/>
                            <w:lang w:val="en"/>
                          </w:rPr>
                        </w:pPr>
                        <w:ins w:id="2743" w:author="David Gravett" w:date="2019-12-01T10:21:00Z">
                          <w:r>
                            <w:t>Figure 13: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825D74"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825D74"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ins w:id="2744" w:author="David Gravett" w:date="2019-12-01T10:21:00Z">
        <w:r w:rsidR="00016618">
          <w:t>14</w:t>
        </w:r>
        <w:r>
          <w:rPr>
            <w:noProof/>
          </w:rPr>
          <w:t>:</w:t>
        </w:r>
      </w:ins>
      <w:del w:id="2745"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46"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825D74" w:rsidRPr="00D103E4" w:rsidRDefault="00825D74" w:rsidP="00016618">
                              <w:pPr>
                                <w:pStyle w:val="Caption"/>
                                <w:jc w:val="center"/>
                                <w:rPr>
                                  <w:ins w:id="2747" w:author="David Gravett" w:date="2019-12-01T10:21:00Z"/>
                                  <w:rFonts w:ascii="Arial" w:eastAsia="Arial" w:hAnsi="Arial" w:cs="Arial"/>
                                  <w:noProof/>
                                  <w:lang w:val="en"/>
                                </w:rPr>
                              </w:pPr>
                              <w:ins w:id="2748" w:author="David Gravett" w:date="2019-12-01T10:21:00Z">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stroked="f">
                  <v:textbox inset="0,0,0,0">
                    <w:txbxContent>
                      <w:p w14:paraId="7DAD9329" w14:textId="123051EA" w:rsidR="00825D74" w:rsidRPr="00D103E4" w:rsidRDefault="00825D74" w:rsidP="00016618">
                        <w:pPr>
                          <w:pStyle w:val="Caption"/>
                          <w:jc w:val="center"/>
                          <w:rPr>
                            <w:ins w:id="2749" w:author="David Gravett" w:date="2019-12-01T10:21:00Z"/>
                            <w:rFonts w:ascii="Arial" w:eastAsia="Arial" w:hAnsi="Arial" w:cs="Arial"/>
                            <w:noProof/>
                            <w:lang w:val="en"/>
                          </w:rPr>
                        </w:pPr>
                        <w:ins w:id="2750" w:author="David Gravett" w:date="2019-12-01T10:21:00Z">
                          <w:r>
                            <w:t>Figure 15: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51"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825D74" w:rsidRPr="00D103E4" w:rsidRDefault="00825D74" w:rsidP="00016618">
                              <w:pPr>
                                <w:pStyle w:val="Caption"/>
                                <w:jc w:val="center"/>
                                <w:rPr>
                                  <w:ins w:id="2752" w:author="David Gravett" w:date="2019-12-01T10:21:00Z"/>
                                  <w:rFonts w:ascii="Arial" w:eastAsia="Arial" w:hAnsi="Arial" w:cs="Arial"/>
                                  <w:noProof/>
                                  <w:lang w:val="en"/>
                                </w:rPr>
                              </w:pPr>
                              <w:ins w:id="2753" w:author="David Gravett" w:date="2019-12-01T10:21:00Z">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stroked="f">
                  <v:textbox inset="0,0,0,0">
                    <w:txbxContent>
                      <w:p w14:paraId="4E9F6B04" w14:textId="1CE69393" w:rsidR="00825D74" w:rsidRPr="00D103E4" w:rsidRDefault="00825D74" w:rsidP="00016618">
                        <w:pPr>
                          <w:pStyle w:val="Caption"/>
                          <w:jc w:val="center"/>
                          <w:rPr>
                            <w:ins w:id="2754" w:author="David Gravett" w:date="2019-12-01T10:21:00Z"/>
                            <w:rFonts w:ascii="Arial" w:eastAsia="Arial" w:hAnsi="Arial" w:cs="Arial"/>
                            <w:noProof/>
                            <w:lang w:val="en"/>
                          </w:rPr>
                        </w:pPr>
                        <w:ins w:id="2755" w:author="David Gravett" w:date="2019-12-01T10:21:00Z">
                          <w:r>
                            <w:t>Figure 16: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56"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57"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825D74" w:rsidRPr="00D103E4" w:rsidRDefault="00825D74" w:rsidP="00016618">
                              <w:pPr>
                                <w:pStyle w:val="Caption"/>
                                <w:jc w:val="center"/>
                                <w:rPr>
                                  <w:ins w:id="2758" w:author="David Gravett" w:date="2019-12-01T10:21:00Z"/>
                                  <w:rFonts w:ascii="Arial" w:eastAsia="Arial" w:hAnsi="Arial" w:cs="Arial"/>
                                  <w:noProof/>
                                  <w:lang w:val="en"/>
                                </w:rPr>
                              </w:pPr>
                              <w:ins w:id="2759" w:author="David Gravett" w:date="2019-12-01T10:21:00Z">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stroked="f">
                  <v:textbox inset="0,0,0,0">
                    <w:txbxContent>
                      <w:p w14:paraId="54B83AAE" w14:textId="6F3DF00B" w:rsidR="00825D74" w:rsidRPr="00D103E4" w:rsidRDefault="00825D74" w:rsidP="00016618">
                        <w:pPr>
                          <w:pStyle w:val="Caption"/>
                          <w:jc w:val="center"/>
                          <w:rPr>
                            <w:ins w:id="2760" w:author="David Gravett" w:date="2019-12-01T10:21:00Z"/>
                            <w:rFonts w:ascii="Arial" w:eastAsia="Arial" w:hAnsi="Arial" w:cs="Arial"/>
                            <w:noProof/>
                            <w:lang w:val="en"/>
                          </w:rPr>
                        </w:pPr>
                        <w:ins w:id="2761" w:author="David Gravett" w:date="2019-12-01T10:21:00Z">
                          <w:r>
                            <w:t>Figure 17: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39EE218A" w14:textId="77777777" w:rsidR="00016618" w:rsidRDefault="00016618" w:rsidP="7C8C8381">
      <w:pPr>
        <w:spacing w:before="240" w:line="256" w:lineRule="auto"/>
        <w:outlineLvl w:val="0"/>
        <w:rPr>
          <w:ins w:id="2762" w:author="David Gravett" w:date="2019-12-01T10:21:00Z"/>
          <w:rFonts w:ascii="Calibri Light" w:eastAsia="Times New Roman" w:hAnsi="Calibri Light" w:cs="Times New Roman"/>
          <w:color w:val="2F5496" w:themeColor="accent1" w:themeShade="BF"/>
          <w:sz w:val="40"/>
          <w:szCs w:val="40"/>
          <w:lang w:val="en-US"/>
        </w:rPr>
      </w:pPr>
    </w:p>
    <w:p w14:paraId="58690584" w14:textId="77777777" w:rsidR="00016618" w:rsidRDefault="00016618" w:rsidP="7C8C8381">
      <w:pPr>
        <w:spacing w:before="240" w:line="256" w:lineRule="auto"/>
        <w:outlineLvl w:val="0"/>
        <w:rPr>
          <w:ins w:id="2763" w:author="David Gravett" w:date="2019-12-01T10:21:00Z"/>
          <w:rFonts w:ascii="Calibri Light" w:eastAsia="Times New Roman" w:hAnsi="Calibri Light" w:cs="Times New Roman"/>
          <w:color w:val="2F5496" w:themeColor="accent1" w:themeShade="BF"/>
          <w:sz w:val="40"/>
          <w:szCs w:val="40"/>
          <w:lang w:val="en-US"/>
        </w:rPr>
      </w:pPr>
    </w:p>
    <w:p w14:paraId="0083F436" w14:textId="4629DEA4" w:rsidR="00016618" w:rsidRDefault="00016618"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3E5FDE2" w14:textId="3D99014E" w:rsidR="00121219" w:rsidRDefault="00121219" w:rsidP="00121219">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60678D8B" w14:textId="50D4BDAF" w:rsidR="00121219" w:rsidRDefault="00121219" w:rsidP="00121219">
      <w:pPr>
        <w:pStyle w:val="Heading1"/>
        <w:rPr>
          <w:rFonts w:asciiTheme="majorHAnsi" w:hAnsiTheme="majorHAnsi" w:cstheme="majorHAnsi"/>
          <w:sz w:val="32"/>
          <w:szCs w:val="32"/>
        </w:rPr>
      </w:pPr>
      <w:r>
        <w:rPr>
          <w:rFonts w:asciiTheme="majorHAnsi" w:hAnsiTheme="majorHAnsi" w:cstheme="majorHAnsi"/>
          <w:sz w:val="32"/>
          <w:szCs w:val="32"/>
        </w:rPr>
        <w:t>Description</w:t>
      </w:r>
    </w:p>
    <w:p w14:paraId="67DCE1E6" w14:textId="0317DE17" w:rsidR="00F865D8" w:rsidRDefault="00121219" w:rsidP="00121219">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14:paraId="45AFD379" w14:textId="0550AEDE" w:rsidR="00BD3CF6" w:rsidRDefault="00BD3CF6" w:rsidP="00121219">
      <w:pPr>
        <w:rPr>
          <w:rFonts w:ascii="Times New Roman" w:hAnsi="Times New Roman" w:cs="Times New Roman"/>
          <w:sz w:val="24"/>
          <w:szCs w:val="24"/>
        </w:rPr>
      </w:pPr>
    </w:p>
    <w:p w14:paraId="03511FF7" w14:textId="2EC1BD3A" w:rsidR="00BD3CF6" w:rsidRPr="00BD3CF6" w:rsidRDefault="00BD3CF6" w:rsidP="00121219">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training off a completed game, instead of the Agent deciding on an Action and sending it to the Environment, it will just observe the Action that was taken that turn and the result of that action. This information will then be used to train the Agent.</w:t>
      </w:r>
    </w:p>
    <w:p w14:paraId="226ECB23" w14:textId="77777777" w:rsidR="00BD3CF6" w:rsidRPr="00121219" w:rsidRDefault="00BD3CF6" w:rsidP="00BD3CF6">
      <w:pPr>
        <w:rPr>
          <w:rFonts w:ascii="Times New Roman" w:hAnsi="Times New Roman" w:cs="Times New Roman"/>
          <w:sz w:val="24"/>
          <w:szCs w:val="24"/>
        </w:rPr>
      </w:pPr>
      <w:r>
        <w:rPr>
          <w:noProof/>
        </w:rPr>
        <w:drawing>
          <wp:inline distT="0" distB="0" distL="0" distR="0" wp14:anchorId="64A3937F" wp14:editId="725E5CD4">
            <wp:extent cx="5943600" cy="2292350"/>
            <wp:effectExtent l="0" t="0" r="0" b="0"/>
            <wp:docPr id="2032687826" name="Picture 2032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7F54C4EE" w14:textId="77777777" w:rsidR="00F865D8" w:rsidRDefault="00F865D8" w:rsidP="00121219">
      <w:pPr>
        <w:rPr>
          <w:rFonts w:ascii="Times New Roman" w:hAnsi="Times New Roman" w:cs="Times New Roman"/>
          <w:sz w:val="24"/>
          <w:szCs w:val="24"/>
        </w:rPr>
      </w:pPr>
    </w:p>
    <w:p w14:paraId="13F3E79A" w14:textId="5315D3C3"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14:paraId="0769BC4E" w14:textId="77777777" w:rsidR="00C0694D" w:rsidRDefault="00C0694D" w:rsidP="00121219">
      <w:pPr>
        <w:rPr>
          <w:rFonts w:ascii="Times New Roman" w:hAnsi="Times New Roman" w:cs="Times New Roman"/>
          <w:sz w:val="24"/>
          <w:szCs w:val="24"/>
        </w:rPr>
      </w:pPr>
    </w:p>
    <w:p w14:paraId="03D20268" w14:textId="77777777" w:rsidR="00BD3CF6" w:rsidRDefault="00BD3CF6" w:rsidP="00121219">
      <w:pPr>
        <w:rPr>
          <w:rFonts w:ascii="Times New Roman" w:hAnsi="Times New Roman" w:cs="Times New Roman"/>
          <w:sz w:val="24"/>
          <w:szCs w:val="24"/>
        </w:rPr>
      </w:pPr>
    </w:p>
    <w:p w14:paraId="6D41B19D"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30C76A31" w14:textId="77777777" w:rsidR="00BD3CF6" w:rsidRDefault="00BD3CF6" w:rsidP="00121219">
      <w:pPr>
        <w:rPr>
          <w:rFonts w:ascii="Times New Roman" w:hAnsi="Times New Roman" w:cs="Times New Roman"/>
          <w:sz w:val="24"/>
          <w:szCs w:val="24"/>
        </w:rPr>
      </w:pPr>
    </w:p>
    <w:p w14:paraId="4AD8FD5B" w14:textId="2AB304AF" w:rsidR="00C0694D" w:rsidRDefault="00C0694D" w:rsidP="00121219">
      <w:pPr>
        <w:rPr>
          <w:rFonts w:ascii="Times New Roman" w:hAnsi="Times New Roman" w:cs="Times New Roman"/>
          <w:sz w:val="24"/>
          <w:szCs w:val="24"/>
        </w:rPr>
      </w:pPr>
      <w:r>
        <w:rPr>
          <w:noProof/>
        </w:rPr>
        <w:drawing>
          <wp:inline distT="0" distB="0" distL="0" distR="0" wp14:anchorId="07FA00D2" wp14:editId="545B7149">
            <wp:extent cx="5943600" cy="3343910"/>
            <wp:effectExtent l="0" t="0" r="0" b="8890"/>
            <wp:docPr id="2032687828" name="Picture 20326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97A08F" w14:textId="3FF776ED" w:rsidR="00F865D8" w:rsidRDefault="00F865D8" w:rsidP="00121219">
      <w:pPr>
        <w:rPr>
          <w:rFonts w:ascii="Times New Roman" w:hAnsi="Times New Roman" w:cs="Times New Roman"/>
          <w:sz w:val="24"/>
          <w:szCs w:val="24"/>
        </w:rPr>
      </w:pPr>
    </w:p>
    <w:p w14:paraId="139A27EF" w14:textId="2763A98E"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14:paraId="356C7677" w14:textId="1D0990D2" w:rsidR="005E1B21" w:rsidRDefault="005E1B21" w:rsidP="00121219">
      <w:pPr>
        <w:rPr>
          <w:rFonts w:ascii="Times New Roman" w:hAnsi="Times New Roman" w:cs="Times New Roman"/>
          <w:sz w:val="24"/>
          <w:szCs w:val="24"/>
        </w:rPr>
      </w:pPr>
    </w:p>
    <w:p w14:paraId="130576BF" w14:textId="7E69B55A" w:rsidR="005E1B21" w:rsidRDefault="00C0694D" w:rsidP="00121219">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14:paraId="385F46AA" w14:textId="77777777" w:rsidR="00C0694D" w:rsidRDefault="00C0694D" w:rsidP="00121219">
      <w:pPr>
        <w:rPr>
          <w:rFonts w:ascii="Times New Roman" w:hAnsi="Times New Roman" w:cs="Times New Roman"/>
          <w:sz w:val="24"/>
          <w:szCs w:val="24"/>
        </w:rPr>
      </w:pPr>
    </w:p>
    <w:p w14:paraId="39F981AB" w14:textId="77777777" w:rsidR="00BD3CF6" w:rsidRDefault="00BD3CF6" w:rsidP="00121219">
      <w:pPr>
        <w:rPr>
          <w:rFonts w:ascii="Times New Roman" w:hAnsi="Times New Roman" w:cs="Times New Roman"/>
          <w:sz w:val="24"/>
          <w:szCs w:val="24"/>
        </w:rPr>
      </w:pPr>
    </w:p>
    <w:p w14:paraId="240EA685" w14:textId="77777777" w:rsidR="00BD3CF6" w:rsidRDefault="00BD3CF6" w:rsidP="00121219">
      <w:pPr>
        <w:rPr>
          <w:rFonts w:ascii="Times New Roman" w:hAnsi="Times New Roman" w:cs="Times New Roman"/>
          <w:sz w:val="24"/>
          <w:szCs w:val="24"/>
        </w:rPr>
      </w:pPr>
    </w:p>
    <w:p w14:paraId="48D76676" w14:textId="77777777" w:rsidR="00BD3CF6" w:rsidRDefault="00BD3CF6" w:rsidP="00121219">
      <w:pPr>
        <w:rPr>
          <w:rFonts w:ascii="Times New Roman" w:hAnsi="Times New Roman" w:cs="Times New Roman"/>
          <w:sz w:val="24"/>
          <w:szCs w:val="24"/>
        </w:rPr>
      </w:pPr>
    </w:p>
    <w:p w14:paraId="03C987D8"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4D3BA22D" w14:textId="77777777" w:rsidR="00BD3CF6" w:rsidRDefault="00BD3CF6" w:rsidP="00121219">
      <w:pPr>
        <w:rPr>
          <w:rFonts w:ascii="Times New Roman" w:hAnsi="Times New Roman" w:cs="Times New Roman"/>
          <w:sz w:val="24"/>
          <w:szCs w:val="24"/>
        </w:rPr>
      </w:pPr>
    </w:p>
    <w:p w14:paraId="56D670DF" w14:textId="0A828BD8" w:rsidR="005E1B21" w:rsidRDefault="005E1B21" w:rsidP="00121219">
      <w:pPr>
        <w:rPr>
          <w:rFonts w:ascii="Times New Roman" w:hAnsi="Times New Roman" w:cs="Times New Roman"/>
          <w:sz w:val="24"/>
          <w:szCs w:val="24"/>
        </w:rPr>
      </w:pPr>
      <w:r>
        <w:rPr>
          <w:noProof/>
        </w:rPr>
        <w:drawing>
          <wp:inline distT="0" distB="0" distL="0" distR="0" wp14:anchorId="39EC5D36" wp14:editId="5C32E40D">
            <wp:extent cx="5943600" cy="3341369"/>
            <wp:effectExtent l="0" t="0" r="0" b="0"/>
            <wp:docPr id="2032687827" name="Picture 203268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9604" cy="3378475"/>
                    </a:xfrm>
                    <a:prstGeom prst="rect">
                      <a:avLst/>
                    </a:prstGeom>
                    <a:noFill/>
                    <a:ln>
                      <a:noFill/>
                    </a:ln>
                  </pic:spPr>
                </pic:pic>
              </a:graphicData>
            </a:graphic>
          </wp:inline>
        </w:drawing>
      </w:r>
    </w:p>
    <w:p w14:paraId="703903B1" w14:textId="564F8CB8" w:rsidR="00C0694D" w:rsidRDefault="00C0694D" w:rsidP="00121219">
      <w:pPr>
        <w:rPr>
          <w:rFonts w:ascii="Times New Roman" w:hAnsi="Times New Roman" w:cs="Times New Roman"/>
          <w:sz w:val="24"/>
          <w:szCs w:val="24"/>
        </w:rPr>
      </w:pPr>
    </w:p>
    <w:p w14:paraId="44D64C94" w14:textId="3B385A17" w:rsidR="00C0694D" w:rsidRDefault="00C0694D" w:rsidP="00121219">
      <w:pPr>
        <w:rPr>
          <w:rFonts w:ascii="Times New Roman" w:hAnsi="Times New Roman" w:cs="Times New Roman"/>
          <w:sz w:val="24"/>
          <w:szCs w:val="24"/>
        </w:rPr>
      </w:pPr>
      <w:r>
        <w:rPr>
          <w:rFonts w:ascii="Times New Roman" w:hAnsi="Times New Roman" w:cs="Times New Roman"/>
          <w:sz w:val="24"/>
          <w:szCs w:val="24"/>
        </w:rPr>
        <w:t>Including this new feature could help speed up the training process for AI Agents and give the ability to train off completed games which could help some Agents train in ways that they previously could not.</w:t>
      </w:r>
    </w:p>
    <w:p w14:paraId="6CF95CBF" w14:textId="35680273" w:rsidR="00C0694D" w:rsidRDefault="00C0694D" w:rsidP="00121219">
      <w:pPr>
        <w:rPr>
          <w:rFonts w:ascii="Times New Roman" w:hAnsi="Times New Roman" w:cs="Times New Roman"/>
          <w:sz w:val="24"/>
          <w:szCs w:val="24"/>
        </w:rPr>
      </w:pPr>
    </w:p>
    <w:p w14:paraId="7232C161" w14:textId="1CFB7C20" w:rsidR="00C0694D" w:rsidRDefault="00C0694D" w:rsidP="00121219">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The Everglades game is intended to be used as a learning tool for people to learn and practice using Reinforcement Learning. The game will be used for senior design projects in future semesters and possible at different schools than just UCF. Having this new support fore Reinforcement Learning could help provide a starting point for programming the training portion of other student’s Agents or just give them another way to train their agents.</w:t>
      </w:r>
    </w:p>
    <w:p w14:paraId="5B780778" w14:textId="26C37B2F" w:rsidR="00121219" w:rsidRPr="00F865D8" w:rsidRDefault="00121219" w:rsidP="00121219">
      <w:pPr>
        <w:rPr>
          <w:rFonts w:ascii="Times New Roman" w:eastAsia="Times New Roman" w:hAnsi="Times New Roman" w:cs="Times New Roman"/>
          <w:color w:val="2F5496" w:themeColor="accent1" w:themeShade="BF"/>
          <w:sz w:val="24"/>
          <w:szCs w:val="24"/>
          <w:lang w:val="en-US"/>
        </w:rPr>
      </w:pPr>
    </w:p>
    <w:p w14:paraId="345985D4" w14:textId="696FE1FE" w:rsidR="00121219" w:rsidRDefault="00121219" w:rsidP="00121219">
      <w:pPr>
        <w:rPr>
          <w:rFonts w:ascii="Calibri Light" w:eastAsia="Times New Roman" w:hAnsi="Calibri Light" w:cs="Times New Roman"/>
          <w:color w:val="2F5496" w:themeColor="accent1" w:themeShade="BF"/>
          <w:sz w:val="40"/>
          <w:szCs w:val="40"/>
          <w:lang w:val="en-US"/>
        </w:rPr>
      </w:pPr>
    </w:p>
    <w:p w14:paraId="043DAE29" w14:textId="4D4F090D" w:rsidR="00121219" w:rsidRDefault="00121219" w:rsidP="00121219">
      <w:pPr>
        <w:rPr>
          <w:rFonts w:ascii="Calibri Light" w:eastAsia="Times New Roman" w:hAnsi="Calibri Light" w:cs="Times New Roman"/>
          <w:color w:val="2F5496" w:themeColor="accent1" w:themeShade="BF"/>
          <w:sz w:val="40"/>
          <w:szCs w:val="40"/>
          <w:lang w:val="en-US"/>
        </w:rPr>
      </w:pPr>
    </w:p>
    <w:p w14:paraId="6C1B0D5D" w14:textId="64DC9A3A" w:rsidR="00121219" w:rsidRDefault="00121219" w:rsidP="00121219">
      <w:pPr>
        <w:rPr>
          <w:rFonts w:ascii="Calibri Light" w:eastAsia="Times New Roman" w:hAnsi="Calibri Light" w:cs="Times New Roman"/>
          <w:color w:val="2F5496" w:themeColor="accent1" w:themeShade="BF"/>
          <w:sz w:val="40"/>
          <w:szCs w:val="40"/>
          <w:lang w:val="en-US"/>
        </w:rPr>
      </w:pPr>
    </w:p>
    <w:p w14:paraId="7E157D35" w14:textId="197147CD" w:rsidR="00121219" w:rsidRDefault="00121219" w:rsidP="00121219">
      <w:pPr>
        <w:rPr>
          <w:rFonts w:ascii="Calibri Light" w:eastAsia="Times New Roman" w:hAnsi="Calibri Light" w:cs="Times New Roman"/>
          <w:color w:val="2F5496" w:themeColor="accent1" w:themeShade="BF"/>
          <w:sz w:val="40"/>
          <w:szCs w:val="40"/>
          <w:lang w:val="en-US"/>
        </w:rPr>
      </w:pPr>
    </w:p>
    <w:p w14:paraId="29DC4C88" w14:textId="0370B4B5" w:rsidR="00121219" w:rsidRDefault="00121219" w:rsidP="00121219">
      <w:pPr>
        <w:rPr>
          <w:rFonts w:ascii="Calibri Light" w:eastAsia="Times New Roman" w:hAnsi="Calibri Light" w:cs="Times New Roman"/>
          <w:color w:val="2F5496" w:themeColor="accent1" w:themeShade="BF"/>
          <w:sz w:val="40"/>
          <w:szCs w:val="40"/>
          <w:lang w:val="en-US"/>
        </w:rPr>
      </w:pPr>
    </w:p>
    <w:p w14:paraId="50B1BCD8" w14:textId="279A2EF7" w:rsidR="7C8C8381" w:rsidRDefault="00BD3CF6" w:rsidP="7C8C8381">
      <w:pPr>
        <w:spacing w:before="240" w:line="256" w:lineRule="auto"/>
        <w:outlineLvl w:val="0"/>
      </w:pPr>
      <w:r>
        <w:rPr>
          <w:rFonts w:ascii="Calibri Light" w:eastAsia="Times New Roman" w:hAnsi="Calibri Light" w:cs="Times New Roman"/>
          <w:color w:val="2F5496" w:themeColor="accent1" w:themeShade="BF"/>
          <w:sz w:val="40"/>
          <w:szCs w:val="40"/>
          <w:lang w:val="en-US"/>
        </w:rPr>
        <w:lastRenderedPageBreak/>
        <w:t>D</w:t>
      </w:r>
      <w:r w:rsidR="7C8C8381" w:rsidRPr="7C8C8381">
        <w:rPr>
          <w:rFonts w:ascii="Calibri Light" w:eastAsia="Times New Roman" w:hAnsi="Calibri Light" w:cs="Times New Roman"/>
          <w:color w:val="2F5496" w:themeColor="accent1" w:themeShade="BF"/>
          <w:sz w:val="40"/>
          <w:szCs w:val="40"/>
          <w:lang w:val="en-US"/>
        </w:rPr>
        <w:t>rone Death Animation</w:t>
      </w:r>
      <w:r w:rsidR="7C8C8381">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lastRenderedPageBreak/>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lastRenderedPageBreak/>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lastRenderedPageBreak/>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lastRenderedPageBreak/>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2AA0024E" w14:textId="77777777" w:rsidR="00825D74" w:rsidRDefault="00825D74" w:rsidP="00825D74">
      <w:pPr>
        <w:keepNext/>
        <w:keepLines/>
        <w:spacing w:line="254" w:lineRule="auto"/>
        <w:outlineLvl w:val="0"/>
        <w:rPr>
          <w:rFonts w:ascii="Calibri Light" w:eastAsia="Times New Roman" w:hAnsi="Calibri Light" w:cs="Times New Roman"/>
          <w:color w:val="2F5496" w:themeColor="accent1" w:themeShade="BF"/>
          <w:sz w:val="40"/>
          <w:szCs w:val="40"/>
        </w:rPr>
      </w:pPr>
      <w:bookmarkStart w:id="2764" w:name="_Hlk25845810"/>
      <w:r>
        <w:rPr>
          <w:rFonts w:ascii="Calibri Light" w:eastAsia="Times New Roman" w:hAnsi="Calibri Light" w:cs="Times New Roman"/>
          <w:color w:val="2F5496" w:themeColor="accent1" w:themeShade="BF"/>
          <w:sz w:val="40"/>
          <w:szCs w:val="40"/>
        </w:rPr>
        <w:t>Unit with Sensor</w:t>
      </w:r>
    </w:p>
    <w:p w14:paraId="578539D5" w14:textId="77777777" w:rsidR="00825D74" w:rsidRPr="00AF0554"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2D0895D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3D6A384B" w14:textId="77777777" w:rsidR="00825D74" w:rsidRDefault="00825D74" w:rsidP="00825D74">
      <w:pPr>
        <w:spacing w:line="254" w:lineRule="auto"/>
        <w:jc w:val="both"/>
        <w:rPr>
          <w:rFonts w:ascii="Times New Roman" w:eastAsia="Calibri" w:hAnsi="Times New Roman" w:cs="Times New Roman"/>
          <w:sz w:val="24"/>
          <w:szCs w:val="24"/>
        </w:rPr>
      </w:pPr>
    </w:p>
    <w:p w14:paraId="2EFE7C80"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73FAF983" w14:textId="77777777" w:rsidR="00825D74" w:rsidRDefault="00825D74" w:rsidP="00825D74">
      <w:pPr>
        <w:spacing w:line="254" w:lineRule="auto"/>
        <w:jc w:val="both"/>
        <w:rPr>
          <w:rFonts w:ascii="Times New Roman" w:eastAsia="Calibri" w:hAnsi="Times New Roman" w:cs="Times New Roman"/>
          <w:sz w:val="24"/>
          <w:szCs w:val="24"/>
        </w:rPr>
      </w:pPr>
    </w:p>
    <w:p w14:paraId="7E430D93" w14:textId="77777777" w:rsidR="00825D74" w:rsidRPr="00AF0554"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6D6CAB5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7CF570C8"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6EF49C91" w14:textId="77777777" w:rsidR="00825D74" w:rsidRDefault="00825D74" w:rsidP="00825D74">
      <w:pPr>
        <w:pStyle w:val="Heading2"/>
        <w:rPr>
          <w:rFonts w:eastAsia="Calibri"/>
        </w:rPr>
      </w:pPr>
      <w:r>
        <w:rPr>
          <w:rFonts w:eastAsia="Calibri"/>
        </w:rPr>
        <w:t>Infrared</w:t>
      </w:r>
    </w:p>
    <w:p w14:paraId="392766E1"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37A2977C" w14:textId="77777777" w:rsidR="00825D74" w:rsidRDefault="00825D74" w:rsidP="00825D74">
      <w:pPr>
        <w:spacing w:line="254" w:lineRule="auto"/>
        <w:jc w:val="both"/>
        <w:rPr>
          <w:rFonts w:ascii="Times New Roman" w:eastAsia="Calibri" w:hAnsi="Times New Roman" w:cs="Times New Roman"/>
          <w:sz w:val="24"/>
          <w:szCs w:val="24"/>
        </w:rPr>
      </w:pPr>
    </w:p>
    <w:p w14:paraId="739A5067"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020B6FE4"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BD023AC" w14:textId="77777777" w:rsidR="00825D74" w:rsidRDefault="00825D74" w:rsidP="00825D74">
      <w:pPr>
        <w:keepNext/>
        <w:spacing w:line="254" w:lineRule="auto"/>
        <w:jc w:val="center"/>
        <w:rPr>
          <w:rFonts w:ascii="Calibri" w:eastAsia="Calibri" w:hAnsi="Calibri" w:cs="Times New Roman"/>
        </w:rPr>
      </w:pPr>
      <w:r>
        <w:rPr>
          <w:rFonts w:eastAsia="Calibri"/>
          <w:noProof/>
        </w:rPr>
        <w:lastRenderedPageBreak/>
        <w:drawing>
          <wp:inline distT="0" distB="0" distL="0" distR="0" wp14:anchorId="4653046F" wp14:editId="79DDFEB2">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4AF5268C" w14:textId="77777777" w:rsidR="00825D74" w:rsidRPr="00616748" w:rsidRDefault="00825D74" w:rsidP="00825D7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15358BEF" w14:textId="77777777" w:rsidR="00825D74" w:rsidRDefault="00825D74" w:rsidP="00825D74">
      <w:pPr>
        <w:spacing w:line="254" w:lineRule="auto"/>
        <w:rPr>
          <w:rFonts w:ascii="Times New Roman" w:eastAsia="Calibri" w:hAnsi="Times New Roman" w:cs="Times New Roman"/>
          <w:sz w:val="24"/>
          <w:szCs w:val="24"/>
        </w:rPr>
      </w:pPr>
    </w:p>
    <w:p w14:paraId="39D4A802" w14:textId="340093DE" w:rsidR="00825D74" w:rsidRDefault="00825D74" w:rsidP="00825D7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2E3E3982" w14:textId="77777777" w:rsidR="00825D74" w:rsidRDefault="00825D74" w:rsidP="00825D74">
      <w:pPr>
        <w:spacing w:line="254" w:lineRule="auto"/>
        <w:jc w:val="both"/>
        <w:rPr>
          <w:rFonts w:ascii="Times New Roman" w:eastAsia="Calibri" w:hAnsi="Times New Roman" w:cs="Times New Roman"/>
          <w:sz w:val="24"/>
          <w:szCs w:val="24"/>
        </w:rPr>
      </w:pPr>
    </w:p>
    <w:p w14:paraId="2430EF78"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45F8DC3" w14:textId="77777777" w:rsidR="00825D74" w:rsidRDefault="00825D74" w:rsidP="00825D74">
      <w:pPr>
        <w:spacing w:line="254" w:lineRule="auto"/>
        <w:jc w:val="both"/>
        <w:rPr>
          <w:rFonts w:ascii="Times New Roman" w:eastAsia="Calibri" w:hAnsi="Times New Roman" w:cs="Times New Roman"/>
          <w:sz w:val="24"/>
          <w:szCs w:val="24"/>
        </w:rPr>
      </w:pPr>
    </w:p>
    <w:p w14:paraId="60CE2A0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02F7DF3" w14:textId="77777777" w:rsidR="00825D74" w:rsidRDefault="00825D74" w:rsidP="00825D74">
      <w:pPr>
        <w:spacing w:line="254" w:lineRule="auto"/>
        <w:jc w:val="both"/>
        <w:rPr>
          <w:rFonts w:ascii="Times New Roman" w:eastAsia="Calibri" w:hAnsi="Times New Roman" w:cs="Times New Roman"/>
          <w:sz w:val="24"/>
          <w:szCs w:val="24"/>
        </w:rPr>
      </w:pPr>
    </w:p>
    <w:p w14:paraId="18FFB59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4E5FAF5" w14:textId="77777777" w:rsidR="00825D74" w:rsidRDefault="00825D74" w:rsidP="00825D74">
      <w:pPr>
        <w:spacing w:line="254" w:lineRule="auto"/>
        <w:jc w:val="both"/>
        <w:rPr>
          <w:rFonts w:ascii="Times New Roman" w:eastAsia="Calibri" w:hAnsi="Times New Roman" w:cs="Times New Roman"/>
          <w:sz w:val="24"/>
          <w:szCs w:val="24"/>
        </w:rPr>
      </w:pPr>
    </w:p>
    <w:p w14:paraId="25D95D1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1ED4741A" w14:textId="77777777" w:rsidR="00825D74" w:rsidRDefault="00825D74" w:rsidP="00825D74">
      <w:pPr>
        <w:spacing w:line="254" w:lineRule="auto"/>
        <w:jc w:val="both"/>
        <w:rPr>
          <w:rFonts w:eastAsia="Calibri"/>
        </w:rPr>
      </w:pPr>
      <w:r>
        <w:rPr>
          <w:noProof/>
        </w:rPr>
        <w:lastRenderedPageBreak/>
        <mc:AlternateContent>
          <mc:Choice Requires="wps">
            <w:drawing>
              <wp:anchor distT="0" distB="0" distL="114300" distR="114300" simplePos="0" relativeHeight="251744768" behindDoc="0" locked="0" layoutInCell="1" allowOverlap="1" wp14:anchorId="5480F3D7" wp14:editId="72175EA3">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7AFF1D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Active and Passive sensors</w:t>
                            </w:r>
                          </w:p>
                          <w:p w14:paraId="33DD07E4" w14:textId="77777777" w:rsidR="00825D74" w:rsidRDefault="00825D74" w:rsidP="00825D7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80F3D7" id="Text Box 193" o:spid="_x0000_s1083"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Hy7VCZCAgAAhQQA&#10;AA4AAAAAAAAAAAAAAAAALgIAAGRycy9lMm9Eb2MueG1sUEsBAi0AFAAGAAgAAAAhAOD+XrveAAAA&#10;CAEAAA8AAAAAAAAAAAAAAAAAnAQAAGRycy9kb3ducmV2LnhtbFBLBQYAAAAABAAEAPMAAACnBQAA&#10;AAA=&#10;" stroked="f">
                <v:textbox inset="0,0,0,0">
                  <w:txbxContent>
                    <w:p w14:paraId="77AFF1D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Active and Passive sensors</w:t>
                      </w:r>
                    </w:p>
                    <w:p w14:paraId="33DD07E4" w14:textId="77777777" w:rsidR="00825D74" w:rsidRDefault="00825D74" w:rsidP="00825D74">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059683C3" wp14:editId="7A497CB8">
            <wp:simplePos x="0" y="0"/>
            <wp:positionH relativeFrom="margin">
              <wp:posOffset>1019175</wp:posOffset>
            </wp:positionH>
            <wp:positionV relativeFrom="paragraph">
              <wp:posOffset>254000</wp:posOffset>
            </wp:positionV>
            <wp:extent cx="3600450" cy="3230880"/>
            <wp:effectExtent l="0" t="0" r="0" b="7620"/>
            <wp:wrapTopAndBottom/>
            <wp:docPr id="2032687822" name="Picture 203268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76C6E3" w14:textId="77777777" w:rsidR="00825D74" w:rsidRPr="00791257" w:rsidRDefault="00825D74" w:rsidP="00825D74">
      <w:pPr>
        <w:keepNext/>
        <w:keepLines/>
        <w:spacing w:line="254" w:lineRule="auto"/>
        <w:outlineLvl w:val="2"/>
        <w:rPr>
          <w:rFonts w:ascii="Calibri Light" w:eastAsia="Times New Roman" w:hAnsi="Calibri Light" w:cs="Times New Roman"/>
          <w:color w:val="1F3763" w:themeColor="accent1" w:themeShade="7F"/>
          <w:sz w:val="24"/>
          <w:szCs w:val="24"/>
        </w:rPr>
      </w:pPr>
    </w:p>
    <w:p w14:paraId="02B8CA36" w14:textId="77777777" w:rsidR="00825D74" w:rsidRDefault="00825D74" w:rsidP="00825D74">
      <w:pPr>
        <w:spacing w:line="254" w:lineRule="auto"/>
        <w:jc w:val="both"/>
        <w:rPr>
          <w:rFonts w:ascii="Times New Roman" w:eastAsia="Calibri" w:hAnsi="Times New Roman" w:cs="Times New Roman"/>
          <w:sz w:val="24"/>
          <w:szCs w:val="24"/>
        </w:rPr>
      </w:pPr>
    </w:p>
    <w:p w14:paraId="063221A2" w14:textId="77777777" w:rsidR="00825D74" w:rsidRPr="001F43D7" w:rsidRDefault="00825D74" w:rsidP="00825D74">
      <w:pPr>
        <w:pStyle w:val="Heading2"/>
        <w:rPr>
          <w:rFonts w:ascii="Times New Roman" w:eastAsia="Calibri" w:hAnsi="Times New Roman" w:cs="Times New Roman"/>
          <w:sz w:val="24"/>
          <w:szCs w:val="24"/>
        </w:rPr>
      </w:pPr>
    </w:p>
    <w:p w14:paraId="4C40F72E" w14:textId="77777777" w:rsidR="00825D74" w:rsidRDefault="00825D74" w:rsidP="00825D74">
      <w:pPr>
        <w:pStyle w:val="Heading2"/>
        <w:rPr>
          <w:rFonts w:eastAsia="Calibri"/>
        </w:rPr>
      </w:pPr>
      <w:r>
        <w:rPr>
          <w:rFonts w:eastAsia="Calibri"/>
        </w:rPr>
        <w:t>Electro-Optical</w:t>
      </w:r>
    </w:p>
    <w:p w14:paraId="73577A70"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7E010A54"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8F62B3C" w14:textId="77777777" w:rsidR="00825D74" w:rsidRDefault="00825D74" w:rsidP="00825D74">
      <w:pPr>
        <w:pStyle w:val="Heading2"/>
        <w:rPr>
          <w:rFonts w:eastAsia="Calibri"/>
        </w:rPr>
      </w:pPr>
      <w:r>
        <w:rPr>
          <w:rFonts w:eastAsia="Calibri"/>
        </w:rPr>
        <w:t>Synthetic Aperture Radar</w:t>
      </w:r>
    </w:p>
    <w:p w14:paraId="66E553D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6CF58E6"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5B921C96" w14:textId="77777777" w:rsidR="00825D74" w:rsidRDefault="00825D74" w:rsidP="00825D74">
      <w:pPr>
        <w:keepNext/>
        <w:spacing w:line="254" w:lineRule="auto"/>
        <w:jc w:val="center"/>
        <w:rPr>
          <w:rFonts w:ascii="Calibri" w:eastAsia="Calibri" w:hAnsi="Calibri" w:cs="Times New Roman"/>
        </w:rPr>
      </w:pPr>
      <w:r>
        <w:rPr>
          <w:rFonts w:eastAsia="Calibri"/>
          <w:noProof/>
        </w:rPr>
        <w:lastRenderedPageBreak/>
        <w:drawing>
          <wp:inline distT="0" distB="0" distL="0" distR="0" wp14:anchorId="7042977A" wp14:editId="45BA0E3E">
            <wp:extent cx="5486400" cy="3657600"/>
            <wp:effectExtent l="0" t="0" r="0" b="0"/>
            <wp:docPr id="2032687823" name="Picture 20326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F5F86B4"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5EBF638E" w14:textId="77777777" w:rsidR="00825D74" w:rsidRDefault="00825D74" w:rsidP="00825D74">
      <w:pPr>
        <w:spacing w:line="254" w:lineRule="auto"/>
        <w:jc w:val="center"/>
        <w:rPr>
          <w:rFonts w:eastAsia="Calibri"/>
        </w:rPr>
      </w:pPr>
    </w:p>
    <w:p w14:paraId="6F5B3951"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19B2C680" w14:textId="77777777" w:rsidR="00825D74" w:rsidRDefault="00825D74" w:rsidP="00825D74">
      <w:pPr>
        <w:spacing w:line="254" w:lineRule="auto"/>
        <w:jc w:val="both"/>
        <w:rPr>
          <w:rFonts w:eastAsia="Calibri"/>
        </w:rPr>
      </w:pPr>
      <w:r>
        <w:rPr>
          <w:noProof/>
        </w:rPr>
        <w:lastRenderedPageBreak/>
        <w:drawing>
          <wp:anchor distT="0" distB="0" distL="114300" distR="114300" simplePos="0" relativeHeight="251741696" behindDoc="0" locked="0" layoutInCell="1" allowOverlap="1" wp14:anchorId="0DC14229" wp14:editId="4A13C6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720" behindDoc="0" locked="0" layoutInCell="1" allowOverlap="1" wp14:anchorId="73A00D85" wp14:editId="5E339C81">
                <wp:simplePos x="0" y="0"/>
                <wp:positionH relativeFrom="column">
                  <wp:posOffset>942975</wp:posOffset>
                </wp:positionH>
                <wp:positionV relativeFrom="paragraph">
                  <wp:posOffset>3451225</wp:posOffset>
                </wp:positionV>
                <wp:extent cx="2397125" cy="276225"/>
                <wp:effectExtent l="0" t="0" r="3175" b="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276225"/>
                        </a:xfrm>
                        <a:prstGeom prst="rect">
                          <a:avLst/>
                        </a:prstGeom>
                        <a:solidFill>
                          <a:prstClr val="white"/>
                        </a:solidFill>
                        <a:ln>
                          <a:noFill/>
                        </a:ln>
                      </wps:spPr>
                      <wps:txbx>
                        <w:txbxContent>
                          <w:p w14:paraId="4184806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Synthetic Aperture Radar</w:t>
                            </w:r>
                          </w:p>
                          <w:p w14:paraId="133DFF2E" w14:textId="77777777" w:rsidR="00825D74" w:rsidRDefault="00825D74" w:rsidP="00825D7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A00D85" id="Text Box 31" o:spid="_x0000_s1084" type="#_x0000_t202" style="position:absolute;left:0;text-align:left;margin-left:74.25pt;margin-top:271.75pt;width:188.75pt;height:21.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" stroked="f">
                <v:textbox style="mso-fit-shape-to-text:t" inset="0,0,0,0">
                  <w:txbxContent>
                    <w:p w14:paraId="41848062" w14:textId="77777777" w:rsidR="00825D74" w:rsidRDefault="00825D74" w:rsidP="00825D7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10</w:t>
                      </w:r>
                      <w:r>
                        <w:rPr>
                          <w:noProof/>
                        </w:rPr>
                        <w:fldChar w:fldCharType="end"/>
                      </w:r>
                      <w:r>
                        <w:t>: Synthetic Aperture Radar</w:t>
                      </w:r>
                    </w:p>
                    <w:p w14:paraId="133DFF2E" w14:textId="77777777" w:rsidR="00825D74" w:rsidRDefault="00825D74" w:rsidP="00825D74">
                      <w:pPr>
                        <w:rPr>
                          <w:noProof/>
                        </w:rPr>
                      </w:pPr>
                    </w:p>
                  </w:txbxContent>
                </v:textbox>
                <w10:wrap type="topAndBottom"/>
              </v:shape>
            </w:pict>
          </mc:Fallback>
        </mc:AlternateContent>
      </w:r>
    </w:p>
    <w:p w14:paraId="7A75C987" w14:textId="77777777" w:rsidR="00825D74" w:rsidRDefault="00825D74" w:rsidP="00825D74">
      <w:pPr>
        <w:spacing w:line="254" w:lineRule="auto"/>
        <w:jc w:val="both"/>
        <w:rPr>
          <w:rFonts w:eastAsia="Calibri"/>
        </w:rPr>
      </w:pPr>
    </w:p>
    <w:p w14:paraId="13C1469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78BED790"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4C60AA0B" w14:textId="77777777" w:rsidR="00825D74" w:rsidRPr="00AF0554"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3685637"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44C05D3D"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22C5BE29"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171CEBEF"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4B93FCC6"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75526AD" w14:textId="77777777" w:rsidR="00825D74" w:rsidRDefault="00825D74" w:rsidP="00825D74">
      <w:pPr>
        <w:spacing w:line="254" w:lineRule="auto"/>
        <w:jc w:val="both"/>
        <w:rPr>
          <w:rFonts w:ascii="Times New Roman" w:eastAsia="Calibri" w:hAnsi="Times New Roman" w:cs="Times New Roman"/>
          <w:sz w:val="24"/>
          <w:szCs w:val="24"/>
        </w:rPr>
      </w:pPr>
    </w:p>
    <w:p w14:paraId="68B98027" w14:textId="77777777" w:rsidR="00825D74" w:rsidRPr="0020116B" w:rsidRDefault="00825D74" w:rsidP="00825D74">
      <w:pPr>
        <w:keepNext/>
        <w:keepLines/>
        <w:spacing w:line="254" w:lineRule="auto"/>
        <w:outlineLvl w:val="1"/>
        <w:rPr>
          <w:rFonts w:ascii="Calibri Light" w:eastAsia="Times New Roman" w:hAnsi="Calibri Light" w:cs="Times New Roman"/>
          <w:color w:val="2F5496" w:themeColor="accent1" w:themeShade="BF"/>
          <w:sz w:val="32"/>
          <w:szCs w:val="32"/>
        </w:rPr>
      </w:pPr>
      <w:r w:rsidRPr="0020116B">
        <w:rPr>
          <w:rFonts w:ascii="Calibri Light" w:eastAsia="Times New Roman" w:hAnsi="Calibri Light" w:cs="Times New Roman"/>
          <w:color w:val="2F5496" w:themeColor="accent1" w:themeShade="BF"/>
          <w:sz w:val="32"/>
          <w:szCs w:val="32"/>
        </w:rPr>
        <w:lastRenderedPageBreak/>
        <w:t>New Unit Class</w:t>
      </w:r>
      <w:r>
        <w:rPr>
          <w:rFonts w:ascii="Calibri Light" w:eastAsia="Times New Roman" w:hAnsi="Calibri Light" w:cs="Times New Roman"/>
          <w:color w:val="2F5496" w:themeColor="accent1" w:themeShade="BF"/>
          <w:sz w:val="32"/>
          <w:szCs w:val="32"/>
        </w:rPr>
        <w:t xml:space="preserve"> Implementation</w:t>
      </w:r>
    </w:p>
    <w:p w14:paraId="2F76590C" w14:textId="77777777" w:rsidR="00825D74" w:rsidRDefault="00825D74" w:rsidP="00825D7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C++ code.</w:t>
      </w:r>
    </w:p>
    <w:p w14:paraId="6A42E504" w14:textId="77777777" w:rsidR="00825D74" w:rsidRDefault="00825D74" w:rsidP="00825D74">
      <w:pPr>
        <w:spacing w:line="254" w:lineRule="auto"/>
        <w:jc w:val="both"/>
        <w:rPr>
          <w:rFonts w:ascii="Times New Roman" w:eastAsia="Calibri" w:hAnsi="Times New Roman" w:cs="Times New Roman"/>
          <w:sz w:val="24"/>
          <w:szCs w:val="24"/>
        </w:rPr>
      </w:pPr>
    </w:p>
    <w:p w14:paraId="2358CB7B"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2082FF48" w14:textId="77777777" w:rsidR="00825D74" w:rsidRDefault="00825D74" w:rsidP="00825D74">
      <w:pPr>
        <w:spacing w:line="254" w:lineRule="auto"/>
        <w:jc w:val="both"/>
        <w:rPr>
          <w:rFonts w:ascii="Times New Roman" w:eastAsia="Calibri" w:hAnsi="Times New Roman" w:cs="Times New Roman"/>
          <w:sz w:val="24"/>
          <w:szCs w:val="24"/>
        </w:rPr>
      </w:pPr>
    </w:p>
    <w:p w14:paraId="5C883F9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Example programs will have to be developed to demonstrate this front-end functionality because they will not work with the current Everglades iteration due to the post-processed nature of the graphics.</w:t>
      </w:r>
    </w:p>
    <w:p w14:paraId="71FBE31C" w14:textId="77777777" w:rsidR="00825D74" w:rsidRDefault="00825D74" w:rsidP="00825D74">
      <w:pPr>
        <w:spacing w:line="254" w:lineRule="auto"/>
        <w:jc w:val="both"/>
        <w:rPr>
          <w:rFonts w:ascii="Times New Roman" w:eastAsia="Calibri" w:hAnsi="Times New Roman" w:cs="Times New Roman"/>
          <w:sz w:val="24"/>
          <w:szCs w:val="24"/>
        </w:rPr>
      </w:pPr>
    </w:p>
    <w:p w14:paraId="67449AE9" w14:textId="77777777" w:rsidR="00825D74" w:rsidRDefault="00825D74" w:rsidP="00825D74">
      <w:pPr>
        <w:pStyle w:val="Heading1"/>
      </w:pPr>
      <w:r>
        <w:t>Back-end Functionality</w:t>
      </w:r>
    </w:p>
    <w:p w14:paraId="4DF7D2A8"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37595418" w14:textId="77777777" w:rsidR="00825D74" w:rsidRDefault="00825D74" w:rsidP="00825D74">
      <w:pPr>
        <w:spacing w:line="254" w:lineRule="auto"/>
        <w:jc w:val="both"/>
        <w:rPr>
          <w:rFonts w:ascii="Times New Roman" w:eastAsia="Calibri" w:hAnsi="Times New Roman" w:cs="Times New Roman"/>
          <w:sz w:val="24"/>
          <w:szCs w:val="24"/>
        </w:rPr>
      </w:pPr>
    </w:p>
    <w:p w14:paraId="78FBE71F"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2DE7842" w14:textId="77777777" w:rsidR="00825D74" w:rsidRDefault="00825D74" w:rsidP="00825D74">
      <w:pPr>
        <w:spacing w:line="254" w:lineRule="auto"/>
        <w:jc w:val="both"/>
        <w:rPr>
          <w:rFonts w:ascii="Times New Roman" w:eastAsia="Calibri" w:hAnsi="Times New Roman" w:cs="Times New Roman"/>
          <w:sz w:val="24"/>
          <w:szCs w:val="24"/>
        </w:rPr>
      </w:pPr>
    </w:p>
    <w:p w14:paraId="5BB880AC"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502D3AB3" w14:textId="77777777" w:rsidR="00825D74" w:rsidRDefault="00825D74" w:rsidP="00825D74">
      <w:pPr>
        <w:spacing w:line="254" w:lineRule="auto"/>
        <w:jc w:val="both"/>
        <w:rPr>
          <w:rFonts w:ascii="Times New Roman" w:eastAsia="Calibri" w:hAnsi="Times New Roman" w:cs="Times New Roman"/>
          <w:sz w:val="24"/>
          <w:szCs w:val="24"/>
        </w:rPr>
      </w:pPr>
    </w:p>
    <w:p w14:paraId="7231B44C"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77DECE8D" w14:textId="77777777" w:rsidR="00825D74" w:rsidRDefault="00825D74" w:rsidP="00825D74">
      <w:pPr>
        <w:spacing w:line="254" w:lineRule="auto"/>
        <w:jc w:val="both"/>
        <w:rPr>
          <w:rFonts w:eastAsia="Calibri"/>
        </w:rPr>
      </w:pPr>
    </w:p>
    <w:bookmarkStart w:id="2765" w:name="_MON_1636442456"/>
    <w:bookmarkEnd w:id="2765"/>
    <w:p w14:paraId="39A6FCAC" w14:textId="77777777" w:rsidR="00825D74" w:rsidRPr="00643319" w:rsidRDefault="00825D74" w:rsidP="00825D7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1FC582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05pt;height:330.65pt" o:ole="">
            <v:imagedata r:id="rId55" o:title="" cropbottom="148f" cropright="35865f"/>
          </v:shape>
          <o:OLEObject Type="Embed" ProgID="Word.OpenDocumentText.12" ShapeID="_x0000_i1027" DrawAspect="Content" ObjectID="_1636878044" r:id="rId56"/>
        </w:object>
      </w:r>
    </w:p>
    <w:p w14:paraId="5638194A" w14:textId="77777777" w:rsidR="00825D74" w:rsidRDefault="00825D74" w:rsidP="00825D7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412F1EAC" w14:textId="77777777" w:rsidR="00825D74" w:rsidRDefault="00825D74" w:rsidP="00825D74">
      <w:pPr>
        <w:spacing w:line="254" w:lineRule="auto"/>
        <w:rPr>
          <w:rFonts w:ascii="Times New Roman" w:eastAsia="Calibri" w:hAnsi="Times New Roman" w:cs="Times New Roman"/>
          <w:sz w:val="24"/>
          <w:szCs w:val="24"/>
        </w:rPr>
      </w:pPr>
    </w:p>
    <w:p w14:paraId="47B890D0" w14:textId="77777777" w:rsidR="00825D74" w:rsidRDefault="00825D74" w:rsidP="00825D74">
      <w:pPr>
        <w:spacing w:line="254" w:lineRule="auto"/>
        <w:rPr>
          <w:rFonts w:ascii="Times New Roman" w:eastAsia="Calibri" w:hAnsi="Times New Roman" w:cs="Times New Roman"/>
          <w:sz w:val="24"/>
          <w:szCs w:val="24"/>
        </w:rPr>
      </w:pPr>
    </w:p>
    <w:bookmarkStart w:id="2766" w:name="_MON_1636872363"/>
    <w:bookmarkEnd w:id="2766"/>
    <w:p w14:paraId="0E985DB9" w14:textId="77777777" w:rsidR="00825D74" w:rsidRDefault="00825D74" w:rsidP="00825D74">
      <w:pPr>
        <w:keepNext/>
        <w:spacing w:line="254" w:lineRule="auto"/>
        <w:jc w:val="center"/>
      </w:pPr>
      <w:r>
        <w:rPr>
          <w:rFonts w:ascii="Consolas" w:eastAsia="Calibri" w:hAnsi="Consolas" w:cs="Consolas"/>
          <w:color w:val="000000"/>
          <w:sz w:val="19"/>
          <w:szCs w:val="19"/>
        </w:rPr>
        <w:object w:dxaOrig="9360" w:dyaOrig="1773" w14:anchorId="773642DC">
          <v:shape id="_x0000_i1028" type="#_x0000_t75" style="width:205pt;height:88.45pt" o:ole="">
            <v:imagedata r:id="rId57" o:title="" cropbottom="148f" cropright="35865f"/>
          </v:shape>
          <o:OLEObject Type="Embed" ProgID="Word.OpenDocumentText.12" ShapeID="_x0000_i1028" DrawAspect="Content" ObjectID="_1636878045" r:id="rId58"/>
        </w:object>
      </w:r>
    </w:p>
    <w:p w14:paraId="065033BD" w14:textId="77777777" w:rsidR="00825D74" w:rsidRDefault="00825D74" w:rsidP="00825D74">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12</w:t>
      </w:r>
      <w:r>
        <w:fldChar w:fldCharType="end"/>
      </w:r>
      <w:r>
        <w:t>: Recon unit possible stats</w:t>
      </w:r>
    </w:p>
    <w:p w14:paraId="4DDD8F9C" w14:textId="77777777" w:rsidR="00825D74" w:rsidRDefault="00825D74" w:rsidP="00825D74">
      <w:pPr>
        <w:spacing w:line="254" w:lineRule="auto"/>
        <w:rPr>
          <w:rFonts w:ascii="Times New Roman" w:eastAsia="Calibri" w:hAnsi="Times New Roman" w:cs="Times New Roman"/>
          <w:sz w:val="24"/>
          <w:szCs w:val="24"/>
        </w:rPr>
      </w:pPr>
    </w:p>
    <w:p w14:paraId="47DB251E" w14:textId="77777777" w:rsidR="00825D74" w:rsidRDefault="00825D74" w:rsidP="00825D74">
      <w:pPr>
        <w:pStyle w:val="Heading1"/>
        <w:spacing w:before="0"/>
        <w:rPr>
          <w:rFonts w:eastAsia="Calibri"/>
        </w:rPr>
      </w:pPr>
      <w:r>
        <w:t>Front-End Functionality</w:t>
      </w:r>
    </w:p>
    <w:p w14:paraId="3D2BDABF" w14:textId="77777777" w:rsidR="00825D74" w:rsidRDefault="00825D74" w:rsidP="00825D74">
      <w:pPr>
        <w:pStyle w:val="Heading2"/>
        <w:spacing w:before="0"/>
      </w:pPr>
      <w:r>
        <w:t>Line and Shape Trace</w:t>
      </w:r>
    </w:p>
    <w:p w14:paraId="5673ABF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2E996073" w14:textId="77777777" w:rsidR="00825D74" w:rsidRDefault="00825D74" w:rsidP="00825D74">
      <w:pPr>
        <w:spacing w:line="254" w:lineRule="auto"/>
        <w:jc w:val="both"/>
        <w:rPr>
          <w:rFonts w:ascii="Times New Roman" w:eastAsia="Calibri" w:hAnsi="Times New Roman" w:cs="Times New Roman"/>
          <w:sz w:val="24"/>
          <w:szCs w:val="24"/>
        </w:rPr>
      </w:pPr>
    </w:p>
    <w:p w14:paraId="4D15F252"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w:t>
      </w:r>
      <w:r>
        <w:rPr>
          <w:rFonts w:ascii="Times New Roman" w:eastAsia="Calibri" w:hAnsi="Times New Roman" w:cs="Times New Roman"/>
          <w:sz w:val="24"/>
          <w:szCs w:val="24"/>
        </w:rPr>
        <w:lastRenderedPageBreak/>
        <w:t>the first object hit. This can be useful for finding the name of the object (see figure 11) but can also be used to find that object’s thermal property or reflectance.</w:t>
      </w:r>
    </w:p>
    <w:p w14:paraId="5DFE05C2"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752FD8BD"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7D07DDFF" wp14:editId="31DC7760">
            <wp:extent cx="5486400" cy="2769870"/>
            <wp:effectExtent l="0" t="0" r="0" b="0"/>
            <wp:docPr id="2032687829" name="Picture 203268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79AAEC4" w14:textId="77777777" w:rsidR="00825D74" w:rsidRDefault="00825D74" w:rsidP="00825D7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1DC5B8A" wp14:editId="2DB0A9C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4C733771" w14:textId="77777777" w:rsidR="00825D74" w:rsidRDefault="00825D74" w:rsidP="00825D7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Line trace showing the name and distance of first hit object.</w:t>
                            </w:r>
                          </w:p>
                          <w:p w14:paraId="7B22B893" w14:textId="77777777" w:rsidR="00825D74" w:rsidRDefault="00825D74" w:rsidP="00825D7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DC5B8A" id="Text Box 24" o:spid="_x0000_s1085"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EUVf+9AAgAAgwQAAA4A&#10;AAAAAAAAAAAAAAAALgIAAGRycy9lMm9Eb2MueG1sUEsBAi0AFAAGAAgAAAAhAE2fZYjdAAAABgEA&#10;AA8AAAAAAAAAAAAAAAAAmgQAAGRycy9kb3ducmV2LnhtbFBLBQYAAAAABAAEAPMAAACkBQAAAAA=&#10;" stroked="f">
                <v:textbox inset="0,0,0,0">
                  <w:txbxContent>
                    <w:p w14:paraId="4C733771" w14:textId="77777777" w:rsidR="00825D74" w:rsidRDefault="00825D74" w:rsidP="00825D7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Line trace showing the name and distance of first hit object.</w:t>
                      </w:r>
                    </w:p>
                    <w:p w14:paraId="7B22B893" w14:textId="77777777" w:rsidR="00825D74" w:rsidRDefault="00825D74" w:rsidP="00825D74">
                      <w:pPr>
                        <w:rPr>
                          <w:rFonts w:ascii="Times New Roman" w:hAnsi="Times New Roman"/>
                          <w:noProof/>
                          <w:sz w:val="24"/>
                          <w:szCs w:val="24"/>
                        </w:rPr>
                      </w:pPr>
                    </w:p>
                  </w:txbxContent>
                </v:textbox>
                <w10:wrap type="topAndBottom" anchorx="margin"/>
              </v:shape>
            </w:pict>
          </mc:Fallback>
        </mc:AlternateContent>
      </w:r>
    </w:p>
    <w:p w14:paraId="142F6275" w14:textId="77777777" w:rsidR="00825D74" w:rsidRDefault="00825D74" w:rsidP="00825D74">
      <w:pPr>
        <w:spacing w:line="254" w:lineRule="auto"/>
        <w:jc w:val="both"/>
        <w:rPr>
          <w:rFonts w:ascii="Times New Roman" w:eastAsia="Calibri" w:hAnsi="Times New Roman" w:cs="Times New Roman"/>
          <w:sz w:val="24"/>
          <w:szCs w:val="24"/>
        </w:rPr>
      </w:pPr>
    </w:p>
    <w:p w14:paraId="78E0E064" w14:textId="77777777" w:rsidR="00825D74" w:rsidRDefault="00825D74" w:rsidP="00825D7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660D5DE1" w14:textId="77777777" w:rsidR="00825D74" w:rsidRDefault="00825D74" w:rsidP="00825D74">
      <w:pPr>
        <w:spacing w:line="254" w:lineRule="auto"/>
        <w:jc w:val="both"/>
        <w:rPr>
          <w:rFonts w:ascii="Times New Roman" w:eastAsia="Calibri" w:hAnsi="Times New Roman" w:cs="Times New Roman"/>
          <w:sz w:val="24"/>
          <w:szCs w:val="24"/>
        </w:rPr>
      </w:pPr>
    </w:p>
    <w:p w14:paraId="29D75CD4"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4610ED8F"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127657CD" w14:textId="77777777" w:rsidR="00825D74" w:rsidRDefault="00825D74" w:rsidP="00825D7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6D6E1FD1" wp14:editId="34C77DAD">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61130692"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31F00A99" w14:textId="77777777" w:rsidR="00825D74" w:rsidRDefault="00825D74" w:rsidP="00825D74">
      <w:pPr>
        <w:spacing w:line="254" w:lineRule="auto"/>
        <w:jc w:val="both"/>
        <w:rPr>
          <w:rFonts w:ascii="Times New Roman" w:eastAsia="Calibri" w:hAnsi="Times New Roman" w:cs="Times New Roman"/>
          <w:sz w:val="24"/>
          <w:szCs w:val="24"/>
        </w:rPr>
      </w:pPr>
    </w:p>
    <w:p w14:paraId="60D3573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26C5A556" w14:textId="77777777" w:rsidR="00825D74" w:rsidRDefault="00825D74" w:rsidP="00825D74">
      <w:pPr>
        <w:spacing w:line="254" w:lineRule="auto"/>
        <w:jc w:val="both"/>
        <w:rPr>
          <w:rFonts w:ascii="Times New Roman" w:eastAsia="Calibri" w:hAnsi="Times New Roman" w:cs="Times New Roman"/>
          <w:sz w:val="24"/>
          <w:szCs w:val="24"/>
        </w:rPr>
      </w:pPr>
    </w:p>
    <w:p w14:paraId="07648B3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373E8970" w14:textId="77777777" w:rsidR="00825D74" w:rsidRDefault="00825D74" w:rsidP="00825D74">
      <w:pPr>
        <w:spacing w:line="254" w:lineRule="auto"/>
        <w:jc w:val="both"/>
        <w:rPr>
          <w:rFonts w:ascii="Times New Roman" w:eastAsia="Calibri" w:hAnsi="Times New Roman" w:cs="Times New Roman"/>
          <w:sz w:val="24"/>
          <w:szCs w:val="24"/>
        </w:rPr>
      </w:pPr>
    </w:p>
    <w:p w14:paraId="752B653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(see figure 13) or creating an invisible polygon attached to each drone. These methods will be explored as further work on the project is completed.</w:t>
      </w:r>
    </w:p>
    <w:p w14:paraId="1CD65BBA" w14:textId="77777777" w:rsidR="00825D74" w:rsidRDefault="00825D74" w:rsidP="00825D74">
      <w:pPr>
        <w:spacing w:line="254" w:lineRule="auto"/>
        <w:jc w:val="both"/>
        <w:rPr>
          <w:rFonts w:ascii="Times New Roman" w:eastAsia="Calibri" w:hAnsi="Times New Roman" w:cs="Times New Roman"/>
          <w:sz w:val="24"/>
          <w:szCs w:val="24"/>
        </w:rPr>
      </w:pPr>
    </w:p>
    <w:p w14:paraId="6689AE55" w14:textId="77777777" w:rsidR="00825D74" w:rsidRDefault="00825D74" w:rsidP="00825D7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642D2D49" wp14:editId="342F48C0">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4AF1E2D2" w14:textId="77777777" w:rsidR="00825D74" w:rsidRDefault="00825D74" w:rsidP="00825D7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C977A5D" w14:textId="77777777" w:rsidR="00825D74" w:rsidRPr="002373AB" w:rsidRDefault="00825D74" w:rsidP="00825D74"/>
    <w:p w14:paraId="1A3E2717" w14:textId="77777777" w:rsidR="00825D74" w:rsidRDefault="00825D74" w:rsidP="00825D74">
      <w:pPr>
        <w:pStyle w:val="Heading2"/>
      </w:pPr>
      <w:r>
        <w:t>Simulating Thermal Data</w:t>
      </w:r>
    </w:p>
    <w:p w14:paraId="5D6E6702"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6F72A6C5" w14:textId="77777777" w:rsidR="00825D74" w:rsidRDefault="00825D74" w:rsidP="00825D74">
      <w:pPr>
        <w:spacing w:line="254" w:lineRule="auto"/>
        <w:jc w:val="both"/>
        <w:rPr>
          <w:rFonts w:ascii="Times New Roman" w:eastAsia="Calibri" w:hAnsi="Times New Roman" w:cs="Times New Roman"/>
          <w:sz w:val="24"/>
          <w:szCs w:val="24"/>
        </w:rPr>
      </w:pPr>
    </w:p>
    <w:p w14:paraId="1C74B4C0"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4446F3DB"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0BC2B37D" w14:textId="564223C9" w:rsidR="00825D74" w:rsidRDefault="00825D74" w:rsidP="00825D74">
      <w:pPr>
        <w:spacing w:line="254" w:lineRule="auto"/>
        <w:rPr>
          <w:rFonts w:eastAsia="Calibri"/>
        </w:rPr>
      </w:pPr>
      <w:r>
        <w:rPr>
          <w:noProof/>
        </w:rPr>
        <mc:AlternateContent>
          <mc:Choice Requires="wps">
            <w:drawing>
              <wp:anchor distT="45720" distB="45720" distL="114300" distR="114300" simplePos="0" relativeHeight="251739648" behindDoc="0" locked="0" layoutInCell="1" allowOverlap="1" wp14:anchorId="1506B190" wp14:editId="3CD6A38D">
                <wp:simplePos x="0" y="0"/>
                <wp:positionH relativeFrom="page">
                  <wp:posOffset>3190875</wp:posOffset>
                </wp:positionH>
                <wp:positionV relativeFrom="paragraph">
                  <wp:posOffset>0</wp:posOffset>
                </wp:positionV>
                <wp:extent cx="1647825" cy="533400"/>
                <wp:effectExtent l="0" t="0" r="952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7E0FC706" w14:textId="77777777" w:rsidR="00825D74" w:rsidRDefault="00825D74" w:rsidP="00825D7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E53397A" w14:textId="77777777" w:rsidR="00825D74" w:rsidRDefault="00825D74" w:rsidP="00825D7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B190" id="Text Box 30" o:spid="_x0000_s1086" type="#_x0000_t202" style="position:absolute;margin-left:251.25pt;margin-top:0;width:129.75pt;height:42pt;z-index:251739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j0Iw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" stroked="f">
                <v:textbox>
                  <w:txbxContent>
                    <w:p w14:paraId="7E0FC706" w14:textId="77777777" w:rsidR="00825D74" w:rsidRDefault="00825D74" w:rsidP="00825D7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E53397A" w14:textId="77777777" w:rsidR="00825D74" w:rsidRDefault="00825D74" w:rsidP="00825D74">
                      <w:pPr>
                        <w:rPr>
                          <w:sz w:val="32"/>
                          <w:szCs w:val="32"/>
                        </w:rPr>
                      </w:pPr>
                    </w:p>
                  </w:txbxContent>
                </v:textbox>
                <w10:wrap type="square" anchorx="page"/>
              </v:shape>
            </w:pict>
          </mc:Fallback>
        </mc:AlternateContent>
      </w:r>
    </w:p>
    <w:p w14:paraId="4263A6CB" w14:textId="77777777" w:rsidR="00825D74" w:rsidRDefault="00825D74" w:rsidP="00825D74">
      <w:pPr>
        <w:spacing w:line="254" w:lineRule="auto"/>
        <w:rPr>
          <w:rFonts w:eastAsia="Calibri"/>
        </w:rPr>
      </w:pPr>
    </w:p>
    <w:p w14:paraId="476C8180" w14:textId="77777777" w:rsidR="00825D74" w:rsidRDefault="00825D74" w:rsidP="00825D74">
      <w:pPr>
        <w:spacing w:line="254" w:lineRule="auto"/>
        <w:rPr>
          <w:rFonts w:eastAsia="Calibri"/>
        </w:rPr>
      </w:pPr>
      <w:r>
        <w:rPr>
          <w:noProof/>
        </w:rPr>
        <mc:AlternateContent>
          <mc:Choice Requires="wps">
            <w:drawing>
              <wp:anchor distT="0" distB="0" distL="114300" distR="114300" simplePos="0" relativeHeight="251740672" behindDoc="0" locked="0" layoutInCell="1" allowOverlap="1" wp14:anchorId="114D2195" wp14:editId="570DFDEF">
                <wp:simplePos x="0" y="0"/>
                <wp:positionH relativeFrom="column">
                  <wp:posOffset>1809750</wp:posOffset>
                </wp:positionH>
                <wp:positionV relativeFrom="paragraph">
                  <wp:posOffset>144780</wp:posOffset>
                </wp:positionV>
                <wp:extent cx="2194560" cy="1905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19D0C062" w14:textId="77777777" w:rsidR="00825D74" w:rsidRDefault="00825D74" w:rsidP="00825D7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13</w:t>
                            </w:r>
                            <w:r>
                              <w:rPr>
                                <w:rFonts w:ascii="Arial" w:hAnsi="Arial" w:cs="Arial"/>
                              </w:rPr>
                              <w:fldChar w:fldCharType="end"/>
                            </w:r>
                            <w:r>
                              <w:rPr>
                                <w:rFonts w:ascii="Arial" w:hAnsi="Arial" w:cs="Arial"/>
                              </w:rPr>
                              <w:t>: Wien's Displacement Law</w:t>
                            </w:r>
                          </w:p>
                          <w:p w14:paraId="787138E1" w14:textId="77777777" w:rsidR="00825D74" w:rsidRDefault="00825D74" w:rsidP="00825D7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4D2195" id="Text Box 29" o:spid="_x0000_s1087" type="#_x0000_t202" style="position:absolute;margin-left:142.5pt;margin-top:11.4pt;width:172.8pt;height: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" stroked="f">
                <v:textbox inset="0,0,0,0">
                  <w:txbxContent>
                    <w:p w14:paraId="19D0C062" w14:textId="77777777" w:rsidR="00825D74" w:rsidRDefault="00825D74" w:rsidP="00825D7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13</w:t>
                      </w:r>
                      <w:r>
                        <w:rPr>
                          <w:rFonts w:ascii="Arial" w:hAnsi="Arial" w:cs="Arial"/>
                        </w:rPr>
                        <w:fldChar w:fldCharType="end"/>
                      </w:r>
                      <w:r>
                        <w:rPr>
                          <w:rFonts w:ascii="Arial" w:hAnsi="Arial" w:cs="Arial"/>
                        </w:rPr>
                        <w:t>: Wien's Displacement Law</w:t>
                      </w:r>
                    </w:p>
                    <w:p w14:paraId="787138E1" w14:textId="77777777" w:rsidR="00825D74" w:rsidRDefault="00825D74" w:rsidP="00825D74">
                      <w:pPr>
                        <w:rPr>
                          <w:noProof/>
                        </w:rPr>
                      </w:pPr>
                    </w:p>
                  </w:txbxContent>
                </v:textbox>
                <w10:wrap type="square"/>
              </v:shape>
            </w:pict>
          </mc:Fallback>
        </mc:AlternateContent>
      </w:r>
    </w:p>
    <w:p w14:paraId="28B0E318" w14:textId="77777777" w:rsidR="00825D74" w:rsidRDefault="00825D74" w:rsidP="00825D74">
      <w:pPr>
        <w:spacing w:line="254" w:lineRule="auto"/>
        <w:jc w:val="both"/>
        <w:rPr>
          <w:rFonts w:eastAsia="Times New Roman"/>
          <w:color w:val="1F3763" w:themeColor="accent1" w:themeShade="7F"/>
          <w:sz w:val="24"/>
          <w:szCs w:val="24"/>
        </w:rPr>
      </w:pPr>
    </w:p>
    <w:p w14:paraId="2504D029" w14:textId="77777777" w:rsidR="00825D74" w:rsidRDefault="00825D74" w:rsidP="00825D74">
      <w:pPr>
        <w:spacing w:line="254" w:lineRule="auto"/>
        <w:jc w:val="both"/>
        <w:rPr>
          <w:rFonts w:ascii="Times New Roman" w:eastAsia="Calibri" w:hAnsi="Times New Roman" w:cs="Times New Roman"/>
          <w:sz w:val="24"/>
          <w:szCs w:val="24"/>
        </w:rPr>
      </w:pPr>
    </w:p>
    <w:p w14:paraId="44B2707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microns. Thus, only object temperatures need to be researched to determine their infrared wavelength.</w:t>
      </w:r>
    </w:p>
    <w:p w14:paraId="0C914838" w14:textId="77777777" w:rsidR="00825D74" w:rsidRDefault="00825D74" w:rsidP="00825D74">
      <w:pPr>
        <w:spacing w:line="254" w:lineRule="auto"/>
        <w:jc w:val="both"/>
        <w:rPr>
          <w:rFonts w:ascii="Times New Roman" w:eastAsia="Calibri" w:hAnsi="Times New Roman" w:cs="Times New Roman"/>
          <w:sz w:val="24"/>
          <w:szCs w:val="24"/>
        </w:rPr>
      </w:pPr>
    </w:p>
    <w:p w14:paraId="3C8C4EA8" w14:textId="77777777" w:rsidR="00825D74" w:rsidRPr="00CE290F" w:rsidRDefault="00825D74" w:rsidP="00825D74">
      <w:pPr>
        <w:pStyle w:val="Heading2"/>
      </w:pPr>
      <w:bookmarkStart w:id="2767" w:name="_Hlk26184573"/>
      <w:r>
        <w:t>Simulating Reflectance</w:t>
      </w:r>
    </w:p>
    <w:p w14:paraId="6DB2535A"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IR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 </w:t>
      </w:r>
      <w:proofErr w:type="spellStart"/>
      <w:r w:rsidRPr="00B42772">
        <w:rPr>
          <w:rFonts w:ascii="Times New Roman" w:eastAsia="Calibri" w:hAnsi="Times New Roman" w:cs="Times New Roman"/>
          <w:i/>
          <w:sz w:val="24"/>
          <w:szCs w:val="24"/>
        </w:rPr>
        <w:t>dict</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6D34991B" w14:textId="77777777" w:rsidR="00825D74" w:rsidRDefault="00825D74" w:rsidP="00825D74">
      <w:pPr>
        <w:spacing w:line="254" w:lineRule="auto"/>
        <w:jc w:val="both"/>
        <w:rPr>
          <w:rFonts w:ascii="Times New Roman" w:eastAsia="Calibri" w:hAnsi="Times New Roman" w:cs="Times New Roman"/>
          <w:sz w:val="24"/>
          <w:szCs w:val="24"/>
        </w:rPr>
      </w:pPr>
    </w:p>
    <w:p w14:paraId="15E292ED"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Despite the trove of data that it contained, some objects in Everglades need to have approximations, as the exact data could not be found.</w:t>
      </w:r>
    </w:p>
    <w:p w14:paraId="302B5A27" w14:textId="77777777" w:rsidR="00825D74" w:rsidRDefault="00825D74" w:rsidP="00825D74">
      <w:pPr>
        <w:spacing w:line="254" w:lineRule="auto"/>
        <w:jc w:val="both"/>
        <w:rPr>
          <w:rFonts w:ascii="Times New Roman" w:eastAsia="Calibri" w:hAnsi="Times New Roman" w:cs="Times New Roman"/>
          <w:sz w:val="24"/>
          <w:szCs w:val="24"/>
        </w:rPr>
      </w:pPr>
    </w:p>
    <w:p w14:paraId="0A2E4BA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2D193C6E" w14:textId="77777777" w:rsidR="00825D74" w:rsidRDefault="00825D74" w:rsidP="00825D74">
      <w:pPr>
        <w:spacing w:line="254" w:lineRule="auto"/>
        <w:jc w:val="both"/>
        <w:rPr>
          <w:rFonts w:ascii="Times New Roman" w:eastAsia="Calibri" w:hAnsi="Times New Roman" w:cs="Times New Roman"/>
          <w:sz w:val="24"/>
          <w:szCs w:val="24"/>
        </w:rPr>
      </w:pPr>
    </w:p>
    <w:p w14:paraId="3C301DFB" w14:textId="77777777" w:rsidR="00825D74" w:rsidRPr="00643319"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proofErr w:type="spellStart"/>
      <w:r>
        <w:rPr>
          <w:rFonts w:ascii="Times New Roman" w:eastAsia="Calibri" w:hAnsi="Times New Roman" w:cs="Times New Roman"/>
          <w:i/>
          <w:sz w:val="24"/>
          <w:szCs w:val="24"/>
        </w:rPr>
        <w:t>Sata</w:t>
      </w:r>
      <w:proofErr w:type="spellEnd"/>
      <w:r>
        <w:rPr>
          <w:rFonts w:ascii="Times New Roman" w:eastAsia="Calibri" w:hAnsi="Times New Roman" w:cs="Times New Roman"/>
          <w:i/>
          <w:sz w:val="24"/>
          <w:szCs w:val="24"/>
        </w:rPr>
        <w:t xml:space="preserve"> Rita purple prickly pear cactus</w:t>
      </w:r>
      <w:r>
        <w:rPr>
          <w:rFonts w:ascii="Times New Roman" w:eastAsia="Calibri" w:hAnsi="Times New Roman" w:cs="Times New Roman"/>
          <w:sz w:val="24"/>
          <w:szCs w:val="24"/>
        </w:rPr>
        <w:t>, which these do not resemble, but should be a close enough approximation.</w:t>
      </w:r>
    </w:p>
    <w:p w14:paraId="1CFAEDBE" w14:textId="77777777" w:rsidR="00825D74" w:rsidRDefault="00825D74" w:rsidP="00825D74">
      <w:pPr>
        <w:spacing w:line="254" w:lineRule="auto"/>
        <w:jc w:val="both"/>
        <w:rPr>
          <w:rFonts w:ascii="Times New Roman" w:eastAsia="Calibri" w:hAnsi="Times New Roman" w:cs="Times New Roman"/>
          <w:sz w:val="24"/>
          <w:szCs w:val="24"/>
        </w:rPr>
      </w:pPr>
    </w:p>
    <w:p w14:paraId="617F5768" w14:textId="77777777" w:rsidR="00825D74" w:rsidRDefault="00825D74" w:rsidP="00825D74">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4ED3AB7D" wp14:editId="2966C94E">
            <wp:extent cx="3015835" cy="1695360"/>
            <wp:effectExtent l="0" t="0" r="0" b="635"/>
            <wp:docPr id="2032687830" name="Picture 203268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62">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67458894" wp14:editId="71958E66">
            <wp:extent cx="2171700" cy="1699657"/>
            <wp:effectExtent l="0" t="0" r="0" b="0"/>
            <wp:docPr id="2032687831" name="Picture 203268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6D491243"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14</w:t>
      </w:r>
      <w:r>
        <w:rPr>
          <w:noProof/>
        </w:rPr>
        <w:fldChar w:fldCharType="end"/>
      </w:r>
      <w:r>
        <w:t>: In-game cacti and associated reflectance plot from spectral library</w:t>
      </w:r>
    </w:p>
    <w:p w14:paraId="274E7A3F"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08B47791" w14:textId="77777777" w:rsidR="00825D74" w:rsidRPr="00447CC2" w:rsidRDefault="00825D74" w:rsidP="00825D74">
      <w:pPr>
        <w:spacing w:line="254" w:lineRule="auto"/>
        <w:jc w:val="both"/>
        <w:rPr>
          <w:rFonts w:ascii="Times New Roman" w:eastAsia="Calibri" w:hAnsi="Times New Roman" w:cs="Times New Roman"/>
          <w:sz w:val="24"/>
          <w:szCs w:val="24"/>
        </w:rPr>
      </w:pPr>
    </w:p>
    <w:p w14:paraId="0E5B9D64"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1184C9D5" wp14:editId="2E3F9DB6">
            <wp:extent cx="3048000" cy="1708502"/>
            <wp:effectExtent l="0" t="0" r="0" b="6350"/>
            <wp:docPr id="2032687832" name="Picture 203268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64">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99224D5" wp14:editId="569BF7CA">
            <wp:extent cx="2181740" cy="1707515"/>
            <wp:effectExtent l="0" t="0" r="9525" b="6985"/>
            <wp:docPr id="2032687833" name="Picture 203268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6BB1C324"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15</w:t>
      </w:r>
      <w:r>
        <w:rPr>
          <w:noProof/>
        </w:rPr>
        <w:fldChar w:fldCharType="end"/>
      </w:r>
      <w:r>
        <w:t>: In-game short grass and associated reflectance plot from spectral library</w:t>
      </w:r>
    </w:p>
    <w:p w14:paraId="1D9836AA"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7375D186" w14:textId="77777777" w:rsidR="00825D74" w:rsidRPr="00447CC2" w:rsidRDefault="00825D74" w:rsidP="00825D74">
      <w:pPr>
        <w:spacing w:line="254" w:lineRule="auto"/>
        <w:jc w:val="both"/>
        <w:rPr>
          <w:rFonts w:ascii="Times New Roman" w:eastAsia="Calibri" w:hAnsi="Times New Roman" w:cs="Times New Roman"/>
          <w:sz w:val="24"/>
          <w:szCs w:val="24"/>
        </w:rPr>
      </w:pPr>
    </w:p>
    <w:p w14:paraId="09F4039C"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387DD640" wp14:editId="4E91353C">
            <wp:extent cx="3044850" cy="1704975"/>
            <wp:effectExtent l="0" t="0" r="3175" b="0"/>
            <wp:docPr id="2032687834" name="Picture 203268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66">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3B40C6C" wp14:editId="1D4D6BF8">
            <wp:extent cx="2171700" cy="1699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713B29F2"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16</w:t>
      </w:r>
      <w:r>
        <w:rPr>
          <w:noProof/>
        </w:rPr>
        <w:fldChar w:fldCharType="end"/>
      </w:r>
      <w:r>
        <w:t>: In-game tall grass/bush and associated reflectance plot from spectral library</w:t>
      </w:r>
    </w:p>
    <w:p w14:paraId="05C5248D"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7717DD9B" w14:textId="77777777" w:rsidR="00825D74" w:rsidRDefault="00825D74" w:rsidP="00825D74">
      <w:pPr>
        <w:spacing w:line="254" w:lineRule="auto"/>
        <w:jc w:val="both"/>
        <w:rPr>
          <w:rFonts w:ascii="Times New Roman" w:eastAsia="Calibri" w:hAnsi="Times New Roman" w:cs="Times New Roman"/>
          <w:sz w:val="24"/>
          <w:szCs w:val="24"/>
        </w:rPr>
      </w:pPr>
    </w:p>
    <w:p w14:paraId="699D7FD6" w14:textId="77777777" w:rsidR="00825D74" w:rsidRDefault="00825D74" w:rsidP="00825D74">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3E33CFAD" wp14:editId="64B2FDBB">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68">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1BCDFA0" wp14:editId="05DBDE29">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69"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5A3E30BF"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17</w:t>
      </w:r>
      <w:r>
        <w:rPr>
          <w:noProof/>
        </w:rPr>
        <w:fldChar w:fldCharType="end"/>
      </w:r>
      <w:r>
        <w:t>: First in-game bush and associated reflectance plot from spectral library</w:t>
      </w:r>
    </w:p>
    <w:p w14:paraId="1EE100D5"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38E99F01" w14:textId="77777777" w:rsidR="00825D74" w:rsidRDefault="00825D74" w:rsidP="00825D74">
      <w:pPr>
        <w:spacing w:line="254" w:lineRule="auto"/>
        <w:jc w:val="both"/>
        <w:rPr>
          <w:rFonts w:ascii="Times New Roman" w:eastAsia="Calibri" w:hAnsi="Times New Roman" w:cs="Times New Roman"/>
          <w:sz w:val="24"/>
          <w:szCs w:val="24"/>
        </w:rPr>
      </w:pPr>
    </w:p>
    <w:p w14:paraId="7585C8F8"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5EE686FC" wp14:editId="4CD56550">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70">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19C79E4" wp14:editId="5AFCF2C6">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287BC99B"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18</w:t>
      </w:r>
      <w:r>
        <w:rPr>
          <w:noProof/>
        </w:rPr>
        <w:fldChar w:fldCharType="end"/>
      </w:r>
      <w:r>
        <w:t>: Second in-game bush and associated reflectance plot from spectral library</w:t>
      </w:r>
    </w:p>
    <w:p w14:paraId="2FF20E5C"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741DAB19" w14:textId="77777777" w:rsidR="00825D74" w:rsidRDefault="00825D74" w:rsidP="00825D74">
      <w:pPr>
        <w:spacing w:line="254" w:lineRule="auto"/>
        <w:jc w:val="both"/>
        <w:rPr>
          <w:rFonts w:ascii="Times New Roman" w:eastAsia="Calibri" w:hAnsi="Times New Roman" w:cs="Times New Roman"/>
          <w:sz w:val="24"/>
          <w:szCs w:val="24"/>
        </w:rPr>
      </w:pPr>
    </w:p>
    <w:p w14:paraId="3139C975"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34FA72B1" wp14:editId="070EC533">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72">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CAFE149" wp14:editId="62628A5B">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10F24C39"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19</w:t>
      </w:r>
      <w:r>
        <w:rPr>
          <w:noProof/>
        </w:rPr>
        <w:fldChar w:fldCharType="end"/>
      </w:r>
      <w:r>
        <w:t>: In-game flowers and associated reflectance plot from spectral library</w:t>
      </w:r>
    </w:p>
    <w:p w14:paraId="3A62DB75" w14:textId="77777777" w:rsidR="00825D74" w:rsidRDefault="00825D74" w:rsidP="00825D74">
      <w:pPr>
        <w:spacing w:line="254" w:lineRule="auto"/>
        <w:jc w:val="both"/>
        <w:rPr>
          <w:rFonts w:ascii="Times New Roman" w:eastAsia="Calibri" w:hAnsi="Times New Roman" w:cs="Times New Roman"/>
          <w:sz w:val="24"/>
          <w:szCs w:val="24"/>
        </w:rPr>
      </w:pPr>
    </w:p>
    <w:p w14:paraId="7D89EC8B" w14:textId="77777777" w:rsidR="00825D74" w:rsidRDefault="00825D74" w:rsidP="00825D74">
      <w:pPr>
        <w:spacing w:line="254" w:lineRule="auto"/>
        <w:jc w:val="both"/>
        <w:rPr>
          <w:rFonts w:ascii="Times New Roman" w:eastAsia="Calibri" w:hAnsi="Times New Roman" w:cs="Times New Roman"/>
          <w:sz w:val="24"/>
          <w:szCs w:val="24"/>
        </w:rPr>
      </w:pPr>
    </w:p>
    <w:p w14:paraId="2F4496EB"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xml:space="preserve">, which is not included in the library, unfortunately. In fact, there is no tree in the library that comes close to </w:t>
      </w:r>
      <w:r>
        <w:rPr>
          <w:rFonts w:ascii="Times New Roman" w:eastAsia="Calibri" w:hAnsi="Times New Roman" w:cs="Times New Roman"/>
          <w:sz w:val="24"/>
          <w:szCs w:val="24"/>
        </w:rPr>
        <w:lastRenderedPageBreak/>
        <w:t>that. Therefore, both trees will use the same reflectance data, since it will not interfere with the game. They have approximately the same size, should they be used as an obstacle in future Everglades iterations.</w:t>
      </w:r>
    </w:p>
    <w:p w14:paraId="755E8A1D" w14:textId="77777777" w:rsidR="00825D74" w:rsidRDefault="00825D74" w:rsidP="00825D74">
      <w:pPr>
        <w:spacing w:line="254" w:lineRule="auto"/>
        <w:jc w:val="both"/>
        <w:rPr>
          <w:rFonts w:ascii="Times New Roman" w:eastAsia="Calibri" w:hAnsi="Times New Roman" w:cs="Times New Roman"/>
          <w:sz w:val="24"/>
          <w:szCs w:val="24"/>
        </w:rPr>
      </w:pPr>
    </w:p>
    <w:p w14:paraId="46E56515"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7962A0EB" wp14:editId="57C44BBC">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09A4896" wp14:editId="59DF5B70">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6963BBDB" w14:textId="77777777" w:rsidR="00825D74" w:rsidRDefault="00825D74" w:rsidP="00825D74">
      <w:pPr>
        <w:keepNext/>
        <w:spacing w:line="254" w:lineRule="auto"/>
        <w:jc w:val="center"/>
      </w:pPr>
      <w:r>
        <w:rPr>
          <w:rFonts w:ascii="Times New Roman" w:eastAsia="Calibri" w:hAnsi="Times New Roman" w:cs="Times New Roman"/>
          <w:noProof/>
          <w:sz w:val="24"/>
          <w:szCs w:val="24"/>
        </w:rPr>
        <w:drawing>
          <wp:inline distT="0" distB="0" distL="0" distR="0" wp14:anchorId="68C3B353" wp14:editId="36C3569D">
            <wp:extent cx="3009900" cy="23556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15749" cy="2360243"/>
                    </a:xfrm>
                    <a:prstGeom prst="rect">
                      <a:avLst/>
                    </a:prstGeom>
                  </pic:spPr>
                </pic:pic>
              </a:graphicData>
            </a:graphic>
          </wp:inline>
        </w:drawing>
      </w:r>
    </w:p>
    <w:p w14:paraId="322AA99C" w14:textId="77777777" w:rsidR="00825D74" w:rsidRPr="00477E77" w:rsidRDefault="00825D74" w:rsidP="00825D74">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20</w:t>
      </w:r>
      <w:r>
        <w:rPr>
          <w:noProof/>
        </w:rPr>
        <w:fldChar w:fldCharType="end"/>
      </w:r>
      <w:r>
        <w:t>: In-game trees and associated reflectance plot from the spectral library</w:t>
      </w:r>
    </w:p>
    <w:p w14:paraId="29B9927A"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4F350CC4" w14:textId="77777777" w:rsidR="00825D74" w:rsidRDefault="00825D74" w:rsidP="00825D74">
      <w:pPr>
        <w:spacing w:line="254" w:lineRule="auto"/>
        <w:jc w:val="both"/>
        <w:rPr>
          <w:rFonts w:eastAsia="Calibri"/>
        </w:rPr>
      </w:pPr>
    </w:p>
    <w:p w14:paraId="413788C1" w14:textId="77777777" w:rsidR="00825D74" w:rsidRDefault="00825D74" w:rsidP="00825D74">
      <w:pPr>
        <w:keepNext/>
        <w:spacing w:line="254" w:lineRule="auto"/>
        <w:jc w:val="both"/>
      </w:pPr>
      <w:r>
        <w:rPr>
          <w:rFonts w:eastAsia="Calibri"/>
          <w:noProof/>
        </w:rPr>
        <w:drawing>
          <wp:inline distT="0" distB="0" distL="0" distR="0" wp14:anchorId="7EDE883E" wp14:editId="3A1DB01B">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77">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1FF9BFC5" wp14:editId="4B3EB8BD">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0A862DE2"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21</w:t>
      </w:r>
      <w:r>
        <w:rPr>
          <w:noProof/>
        </w:rPr>
        <w:fldChar w:fldCharType="end"/>
      </w:r>
      <w:r>
        <w:t>: In-game ground and associated reflectance plot from the spectral library</w:t>
      </w:r>
    </w:p>
    <w:p w14:paraId="589ADB71" w14:textId="77777777" w:rsidR="00825D74" w:rsidRDefault="00825D74" w:rsidP="00825D74">
      <w:pPr>
        <w:spacing w:line="254" w:lineRule="auto"/>
        <w:jc w:val="both"/>
        <w:rPr>
          <w:rFonts w:eastAsia="Calibri"/>
        </w:rPr>
      </w:pPr>
    </w:p>
    <w:p w14:paraId="47E15B90" w14:textId="77777777" w:rsidR="00825D74" w:rsidRDefault="00825D74" w:rsidP="00825D74">
      <w:pPr>
        <w:spacing w:line="254" w:lineRule="auto"/>
        <w:jc w:val="both"/>
        <w:rPr>
          <w:rFonts w:eastAsia="Calibri"/>
        </w:rPr>
      </w:pPr>
    </w:p>
    <w:p w14:paraId="2B82712A"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lastRenderedPageBreak/>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463C2788" w14:textId="77777777" w:rsidR="00825D74" w:rsidRDefault="00825D74" w:rsidP="00825D74">
      <w:pPr>
        <w:spacing w:line="254" w:lineRule="auto"/>
        <w:jc w:val="both"/>
        <w:rPr>
          <w:rFonts w:eastAsia="Calibri"/>
        </w:rPr>
      </w:pPr>
    </w:p>
    <w:p w14:paraId="0CC56CFE" w14:textId="77777777" w:rsidR="00825D74" w:rsidRDefault="00825D74" w:rsidP="00825D74">
      <w:pPr>
        <w:keepNext/>
        <w:spacing w:line="254" w:lineRule="auto"/>
        <w:jc w:val="both"/>
      </w:pPr>
      <w:r>
        <w:rPr>
          <w:rFonts w:eastAsia="Calibri"/>
          <w:noProof/>
        </w:rPr>
        <w:drawing>
          <wp:inline distT="0" distB="0" distL="0" distR="0" wp14:anchorId="40421223" wp14:editId="41BE9CA2">
            <wp:extent cx="3109602" cy="17487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79">
                      <a:extLst>
                        <a:ext uri="{28A0092B-C50C-407E-A947-70E740481C1C}">
                          <a14:useLocalDpi xmlns:a14="http://schemas.microsoft.com/office/drawing/2010/main" val="0"/>
                        </a:ext>
                      </a:extLst>
                    </a:blip>
                    <a:stretch>
                      <a:fillRect/>
                    </a:stretch>
                  </pic:blipFill>
                  <pic:spPr>
                    <a:xfrm>
                      <a:off x="0" y="0"/>
                      <a:ext cx="3156779" cy="1775322"/>
                    </a:xfrm>
                    <a:prstGeom prst="rect">
                      <a:avLst/>
                    </a:prstGeom>
                  </pic:spPr>
                </pic:pic>
              </a:graphicData>
            </a:graphic>
          </wp:inline>
        </w:drawing>
      </w:r>
      <w:r>
        <w:rPr>
          <w:rFonts w:eastAsia="Calibri"/>
          <w:noProof/>
        </w:rPr>
        <w:drawing>
          <wp:inline distT="0" distB="0" distL="0" distR="0" wp14:anchorId="488BDD79" wp14:editId="38BC5701">
            <wp:extent cx="2243405" cy="1755775"/>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61654" cy="1770057"/>
                    </a:xfrm>
                    <a:prstGeom prst="rect">
                      <a:avLst/>
                    </a:prstGeom>
                  </pic:spPr>
                </pic:pic>
              </a:graphicData>
            </a:graphic>
          </wp:inline>
        </w:drawing>
      </w:r>
    </w:p>
    <w:p w14:paraId="0CF304EC"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22</w:t>
      </w:r>
      <w:r>
        <w:rPr>
          <w:noProof/>
        </w:rPr>
        <w:fldChar w:fldCharType="end"/>
      </w:r>
      <w:r>
        <w:t xml:space="preserve">: In-game pillar and associated reflectance plot from spectral </w:t>
      </w:r>
      <w:proofErr w:type="spellStart"/>
      <w:r>
        <w:t>libarary</w:t>
      </w:r>
      <w:proofErr w:type="spellEnd"/>
    </w:p>
    <w:p w14:paraId="6210917F" w14:textId="77777777" w:rsidR="00825D74" w:rsidRDefault="00825D74" w:rsidP="00825D74">
      <w:pPr>
        <w:spacing w:line="254" w:lineRule="auto"/>
        <w:jc w:val="both"/>
        <w:rPr>
          <w:rFonts w:eastAsia="Calibri"/>
        </w:rPr>
      </w:pPr>
    </w:p>
    <w:p w14:paraId="30AAA515"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1D8BD858" w14:textId="77777777" w:rsidR="00825D74" w:rsidRDefault="00825D74" w:rsidP="00825D74">
      <w:pPr>
        <w:spacing w:line="254" w:lineRule="auto"/>
        <w:jc w:val="both"/>
        <w:rPr>
          <w:rFonts w:eastAsia="Calibri"/>
        </w:rPr>
      </w:pPr>
    </w:p>
    <w:p w14:paraId="18F766E9" w14:textId="77777777" w:rsidR="00825D74" w:rsidRDefault="00825D74" w:rsidP="00825D74">
      <w:pPr>
        <w:keepNext/>
        <w:spacing w:line="254" w:lineRule="auto"/>
        <w:jc w:val="both"/>
      </w:pPr>
      <w:r>
        <w:rPr>
          <w:rFonts w:eastAsia="Calibri"/>
          <w:noProof/>
        </w:rPr>
        <w:drawing>
          <wp:inline distT="0" distB="0" distL="0" distR="0" wp14:anchorId="2C62985B" wp14:editId="5D7BB07A">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81">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6D2E14DB" wp14:editId="1BE2FBEA">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6633C24C"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23</w:t>
      </w:r>
      <w:r>
        <w:rPr>
          <w:noProof/>
        </w:rPr>
        <w:fldChar w:fldCharType="end"/>
      </w:r>
      <w:r>
        <w:t>: In-game water and associated reflectance plot from spectral library</w:t>
      </w:r>
    </w:p>
    <w:p w14:paraId="6AB1CCA7" w14:textId="77777777" w:rsidR="00825D74" w:rsidRPr="00421EEB" w:rsidRDefault="00825D74" w:rsidP="00825D74">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420503DA" w14:textId="77777777" w:rsidR="00825D74" w:rsidRDefault="00825D74" w:rsidP="00825D74">
      <w:pPr>
        <w:spacing w:line="254" w:lineRule="auto"/>
        <w:jc w:val="both"/>
        <w:rPr>
          <w:rFonts w:eastAsia="Calibri"/>
        </w:rPr>
      </w:pPr>
    </w:p>
    <w:p w14:paraId="55718C39" w14:textId="77777777" w:rsidR="00825D74" w:rsidRDefault="00825D74" w:rsidP="00825D74">
      <w:pPr>
        <w:keepNext/>
        <w:spacing w:line="254" w:lineRule="auto"/>
        <w:jc w:val="both"/>
      </w:pPr>
      <w:r>
        <w:rPr>
          <w:rFonts w:eastAsia="Calibri"/>
          <w:noProof/>
        </w:rPr>
        <w:drawing>
          <wp:inline distT="0" distB="0" distL="0" distR="0" wp14:anchorId="6DE6F847" wp14:editId="50CFA571">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83">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490ABE63" wp14:editId="3C36A9BE">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001D523C"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24</w:t>
      </w:r>
      <w:r>
        <w:rPr>
          <w:noProof/>
        </w:rPr>
        <w:fldChar w:fldCharType="end"/>
      </w:r>
      <w:r>
        <w:t>: In-game node and associated reflectance plot from spectral library</w:t>
      </w:r>
    </w:p>
    <w:p w14:paraId="7FE86E02" w14:textId="77777777" w:rsidR="00825D74" w:rsidRDefault="00825D74" w:rsidP="00825D74">
      <w:pPr>
        <w:spacing w:line="254" w:lineRule="auto"/>
        <w:jc w:val="both"/>
        <w:rPr>
          <w:rFonts w:eastAsia="Calibri"/>
        </w:rPr>
      </w:pPr>
    </w:p>
    <w:p w14:paraId="12D134FF"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7EEADCA5" w14:textId="77777777" w:rsidR="00825D74" w:rsidRPr="001408D5" w:rsidRDefault="00825D74" w:rsidP="00825D74">
      <w:pPr>
        <w:spacing w:line="254" w:lineRule="auto"/>
        <w:jc w:val="both"/>
        <w:rPr>
          <w:rFonts w:ascii="Times New Roman" w:eastAsia="Calibri" w:hAnsi="Times New Roman" w:cs="Times New Roman"/>
          <w:sz w:val="24"/>
          <w:szCs w:val="24"/>
        </w:rPr>
      </w:pPr>
    </w:p>
    <w:p w14:paraId="131FA71F"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405B096F" w14:textId="77777777" w:rsidR="00825D74" w:rsidRDefault="00825D74" w:rsidP="00825D74">
      <w:pPr>
        <w:spacing w:line="254" w:lineRule="auto"/>
        <w:jc w:val="both"/>
        <w:rPr>
          <w:rFonts w:eastAsia="Calibri"/>
        </w:rPr>
      </w:pPr>
    </w:p>
    <w:p w14:paraId="7F85B180" w14:textId="77777777" w:rsidR="00825D74" w:rsidRDefault="00825D74" w:rsidP="00825D74">
      <w:pPr>
        <w:keepNext/>
        <w:spacing w:line="254" w:lineRule="auto"/>
        <w:jc w:val="both"/>
      </w:pPr>
      <w:r>
        <w:rPr>
          <w:rFonts w:eastAsia="Calibri"/>
          <w:noProof/>
        </w:rPr>
        <w:drawing>
          <wp:inline distT="0" distB="0" distL="0" distR="0" wp14:anchorId="181AA655" wp14:editId="516BC938">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85">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2F1347FB" wp14:editId="11BD2B79">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46F774F5"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25</w:t>
      </w:r>
      <w:r>
        <w:rPr>
          <w:noProof/>
        </w:rPr>
        <w:fldChar w:fldCharType="end"/>
      </w:r>
      <w:r>
        <w:t>: Striker unit and associated reflectance plot from spectral library</w:t>
      </w:r>
    </w:p>
    <w:p w14:paraId="1E4EC5C7" w14:textId="77777777" w:rsidR="00825D74" w:rsidRDefault="00825D74" w:rsidP="00825D74">
      <w:pPr>
        <w:spacing w:line="254" w:lineRule="auto"/>
        <w:jc w:val="both"/>
        <w:rPr>
          <w:rFonts w:eastAsia="Calibri"/>
        </w:rPr>
      </w:pPr>
    </w:p>
    <w:p w14:paraId="4F0636EA"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3C757DC2" w14:textId="77777777" w:rsidR="00825D74" w:rsidRDefault="00825D74" w:rsidP="00825D74">
      <w:pPr>
        <w:spacing w:line="254" w:lineRule="auto"/>
        <w:jc w:val="both"/>
        <w:rPr>
          <w:rFonts w:eastAsia="Calibri"/>
        </w:rPr>
      </w:pPr>
    </w:p>
    <w:p w14:paraId="026651A6" w14:textId="77777777" w:rsidR="00825D74" w:rsidRDefault="00825D74" w:rsidP="00825D74">
      <w:pPr>
        <w:keepNext/>
        <w:spacing w:line="254" w:lineRule="auto"/>
        <w:jc w:val="both"/>
      </w:pPr>
      <w:r>
        <w:rPr>
          <w:rFonts w:eastAsia="Calibri"/>
          <w:noProof/>
        </w:rPr>
        <w:drawing>
          <wp:inline distT="0" distB="0" distL="0" distR="0" wp14:anchorId="213978C8" wp14:editId="34DB507F">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87">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5CABE8AF" wp14:editId="4A0A6587">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2A56FC70"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26</w:t>
      </w:r>
      <w:r>
        <w:rPr>
          <w:noProof/>
        </w:rPr>
        <w:fldChar w:fldCharType="end"/>
      </w:r>
      <w:r>
        <w:t>: Controller unit and associated reflectance plot from spectral library</w:t>
      </w:r>
    </w:p>
    <w:p w14:paraId="661F11D4" w14:textId="77777777" w:rsidR="00825D74" w:rsidRDefault="00825D74" w:rsidP="00825D74">
      <w:pPr>
        <w:spacing w:line="254" w:lineRule="auto"/>
        <w:jc w:val="both"/>
        <w:rPr>
          <w:rFonts w:eastAsia="Calibri"/>
        </w:rPr>
      </w:pPr>
    </w:p>
    <w:p w14:paraId="50FBEB40" w14:textId="77777777" w:rsidR="00825D74" w:rsidRPr="001408D5" w:rsidRDefault="00825D74" w:rsidP="00825D74">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6B7CCC0A" w14:textId="77777777" w:rsidR="00825D74" w:rsidRDefault="00825D74" w:rsidP="00825D74">
      <w:pPr>
        <w:spacing w:line="254" w:lineRule="auto"/>
        <w:jc w:val="both"/>
        <w:rPr>
          <w:rFonts w:eastAsia="Calibri"/>
        </w:rPr>
      </w:pPr>
    </w:p>
    <w:p w14:paraId="2DAC9B03" w14:textId="77777777" w:rsidR="00825D74" w:rsidRDefault="00825D74" w:rsidP="00825D74">
      <w:pPr>
        <w:keepNext/>
        <w:spacing w:line="254" w:lineRule="auto"/>
        <w:jc w:val="both"/>
      </w:pPr>
      <w:r>
        <w:rPr>
          <w:rFonts w:eastAsia="Calibri"/>
          <w:noProof/>
        </w:rPr>
        <w:lastRenderedPageBreak/>
        <w:drawing>
          <wp:inline distT="0" distB="0" distL="0" distR="0" wp14:anchorId="0BE5D1B9" wp14:editId="0AAB6C58">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89">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6D68200B" wp14:editId="4EA2290D">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51C393D6"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27</w:t>
      </w:r>
      <w:r>
        <w:rPr>
          <w:noProof/>
        </w:rPr>
        <w:fldChar w:fldCharType="end"/>
      </w:r>
      <w:r>
        <w:t>: Tank unit and associated reflectance plot from spectral library</w:t>
      </w:r>
    </w:p>
    <w:p w14:paraId="570B5919"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6966048C" w14:textId="77777777" w:rsidR="00825D74" w:rsidRDefault="00825D74" w:rsidP="00825D74">
      <w:pPr>
        <w:spacing w:line="254" w:lineRule="auto"/>
        <w:jc w:val="both"/>
        <w:rPr>
          <w:rFonts w:ascii="Times New Roman" w:eastAsia="Calibri" w:hAnsi="Times New Roman" w:cs="Times New Roman"/>
          <w:sz w:val="24"/>
          <w:szCs w:val="24"/>
        </w:rPr>
      </w:pPr>
    </w:p>
    <w:p w14:paraId="09C9615A" w14:textId="77777777" w:rsidR="00825D74" w:rsidRDefault="00825D74" w:rsidP="00825D74">
      <w:pPr>
        <w:keepNext/>
        <w:spacing w:line="254" w:lineRule="auto"/>
        <w:jc w:val="center"/>
      </w:pPr>
      <w:r>
        <w:rPr>
          <w:rFonts w:ascii="Times New Roman" w:eastAsia="Calibri" w:hAnsi="Times New Roman" w:cs="Times New Roman"/>
          <w:noProof/>
          <w:sz w:val="24"/>
          <w:szCs w:val="24"/>
        </w:rPr>
        <w:drawing>
          <wp:inline distT="0" distB="0" distL="0" distR="0" wp14:anchorId="3E0DB6A8" wp14:editId="2F252A31">
            <wp:extent cx="2531436" cy="19812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ib07a_Plastic_PVC_GDS338_White_ASDFRa_AREF.g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94204" cy="2030325"/>
                    </a:xfrm>
                    <a:prstGeom prst="rect">
                      <a:avLst/>
                    </a:prstGeom>
                  </pic:spPr>
                </pic:pic>
              </a:graphicData>
            </a:graphic>
          </wp:inline>
        </w:drawing>
      </w:r>
    </w:p>
    <w:p w14:paraId="0DA88228" w14:textId="77777777" w:rsidR="00825D74" w:rsidRPr="00EB55A3" w:rsidRDefault="00825D74" w:rsidP="00825D74">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28</w:t>
      </w:r>
      <w:r>
        <w:rPr>
          <w:noProof/>
        </w:rPr>
        <w:fldChar w:fldCharType="end"/>
      </w:r>
      <w:r>
        <w:t>: Recon unit's associated reflectance plot from spectral library</w:t>
      </w:r>
    </w:p>
    <w:bookmarkEnd w:id="2767"/>
    <w:p w14:paraId="1495DE73" w14:textId="77777777" w:rsidR="00825D74" w:rsidRDefault="00825D74" w:rsidP="00825D74">
      <w:pPr>
        <w:spacing w:line="254" w:lineRule="auto"/>
        <w:jc w:val="both"/>
        <w:rPr>
          <w:rFonts w:eastAsia="Calibri"/>
        </w:rPr>
      </w:pPr>
    </w:p>
    <w:p w14:paraId="548391CE" w14:textId="77777777" w:rsidR="00825D74" w:rsidRDefault="00825D74" w:rsidP="00825D74">
      <w:pPr>
        <w:spacing w:line="254" w:lineRule="auto"/>
        <w:jc w:val="both"/>
        <w:rPr>
          <w:rFonts w:eastAsia="Calibri"/>
        </w:rPr>
      </w:pPr>
    </w:p>
    <w:p w14:paraId="567D763C" w14:textId="77777777" w:rsidR="00825D74" w:rsidRDefault="00825D74" w:rsidP="00825D74">
      <w:pPr>
        <w:pStyle w:val="Heading2"/>
      </w:pPr>
      <w:r>
        <w:t>Thermal Image</w:t>
      </w:r>
    </w:p>
    <w:p w14:paraId="262DB2F1"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4236848B" w14:textId="77777777" w:rsidR="00825D74" w:rsidRDefault="00825D74" w:rsidP="00825D74">
      <w:pPr>
        <w:spacing w:line="254" w:lineRule="auto"/>
        <w:jc w:val="both"/>
        <w:rPr>
          <w:rFonts w:ascii="Times New Roman" w:eastAsia="Calibri" w:hAnsi="Times New Roman" w:cs="Times New Roman"/>
          <w:sz w:val="24"/>
          <w:szCs w:val="24"/>
        </w:rPr>
      </w:pPr>
    </w:p>
    <w:p w14:paraId="40879CCA"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2D96D87C" w14:textId="77777777" w:rsidR="00825D74" w:rsidRDefault="00825D74" w:rsidP="00825D74">
      <w:pPr>
        <w:spacing w:line="254" w:lineRule="auto"/>
        <w:jc w:val="both"/>
        <w:rPr>
          <w:rFonts w:ascii="Times New Roman" w:eastAsia="Calibri" w:hAnsi="Times New Roman" w:cs="Times New Roman"/>
          <w:sz w:val="24"/>
          <w:szCs w:val="24"/>
        </w:rPr>
      </w:pPr>
    </w:p>
    <w:p w14:paraId="0EFBE47E"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70796846"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7CA22F9A"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75090F9E" w14:textId="77777777" w:rsidR="00825D74" w:rsidRDefault="00825D74" w:rsidP="00825D7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3FD06780" wp14:editId="391F8134">
            <wp:extent cx="3119120" cy="342900"/>
            <wp:effectExtent l="0" t="0" r="5080" b="0"/>
            <wp:docPr id="2032687835" name="Picture 203268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92">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77A91728"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29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2CEA55FD" w14:textId="77777777" w:rsidR="00825D74" w:rsidRDefault="00825D74" w:rsidP="00825D74">
      <w:pPr>
        <w:spacing w:line="254" w:lineRule="auto"/>
        <w:jc w:val="both"/>
        <w:rPr>
          <w:rFonts w:ascii="Times New Roman" w:eastAsia="Calibri" w:hAnsi="Times New Roman" w:cs="Times New Roman"/>
          <w:sz w:val="24"/>
          <w:szCs w:val="24"/>
        </w:rPr>
      </w:pPr>
    </w:p>
    <w:p w14:paraId="34F19983"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14:paraId="339AFED2" w14:textId="77777777" w:rsidR="00825D74" w:rsidRDefault="00825D74" w:rsidP="00825D74">
      <w:pPr>
        <w:spacing w:line="254" w:lineRule="auto"/>
        <w:jc w:val="both"/>
        <w:rPr>
          <w:rFonts w:ascii="Times New Roman" w:eastAsia="Calibri" w:hAnsi="Times New Roman" w:cs="Times New Roman"/>
          <w:sz w:val="24"/>
          <w:szCs w:val="24"/>
        </w:rPr>
      </w:pPr>
    </w:p>
    <w:p w14:paraId="5C2E9C06" w14:textId="77777777" w:rsidR="00825D74" w:rsidRDefault="00825D74" w:rsidP="00825D74">
      <w:pPr>
        <w:keepNext/>
        <w:spacing w:line="254" w:lineRule="auto"/>
        <w:jc w:val="both"/>
      </w:pPr>
      <w:r>
        <w:rPr>
          <w:rFonts w:ascii="Times New Roman" w:eastAsia="Calibri" w:hAnsi="Times New Roman" w:cs="Times New Roman"/>
          <w:noProof/>
          <w:sz w:val="24"/>
          <w:szCs w:val="24"/>
        </w:rPr>
        <w:drawing>
          <wp:inline distT="0" distB="0" distL="0" distR="0" wp14:anchorId="08AC6A5B" wp14:editId="5978DCF4">
            <wp:extent cx="5486400" cy="2618105"/>
            <wp:effectExtent l="0" t="0" r="0" b="0"/>
            <wp:docPr id="2032687836" name="Picture 203268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93">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p>
    <w:p w14:paraId="032474F0" w14:textId="77777777" w:rsidR="00825D74" w:rsidRDefault="00825D74" w:rsidP="00825D74">
      <w:pPr>
        <w:pStyle w:val="Caption"/>
        <w:jc w:val="both"/>
      </w:pPr>
      <w:r>
        <w:t xml:space="preserve">Figure </w:t>
      </w:r>
      <w:r>
        <w:fldChar w:fldCharType="begin"/>
      </w:r>
      <w:r>
        <w:instrText xml:space="preserve"> SEQ Figure \* ARABIC </w:instrText>
      </w:r>
      <w:r>
        <w:fldChar w:fldCharType="separate"/>
      </w:r>
      <w:r>
        <w:rPr>
          <w:noProof/>
        </w:rPr>
        <w:t>30</w:t>
      </w:r>
      <w:r>
        <w:rPr>
          <w:noProof/>
        </w:rPr>
        <w:fldChar w:fldCharType="end"/>
      </w:r>
      <w:r>
        <w:t>: "Hot" cube differentiated  from the rest of the scene.</w:t>
      </w:r>
    </w:p>
    <w:p w14:paraId="28A6DE1A" w14:textId="77777777" w:rsidR="00825D74" w:rsidRDefault="00825D74" w:rsidP="00825D74">
      <w:pPr>
        <w:spacing w:line="254" w:lineRule="auto"/>
        <w:jc w:val="both"/>
        <w:rPr>
          <w:rFonts w:ascii="Times New Roman" w:eastAsia="Calibri" w:hAnsi="Times New Roman" w:cs="Times New Roman"/>
          <w:sz w:val="24"/>
          <w:szCs w:val="24"/>
        </w:rPr>
      </w:pPr>
    </w:p>
    <w:p w14:paraId="24A346CB"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For these hot objects, a Fresnel material is applied to them.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p>
    <w:p w14:paraId="26DF9ED5" w14:textId="77777777" w:rsidR="00825D74" w:rsidRDefault="00825D74" w:rsidP="00825D74">
      <w:pPr>
        <w:spacing w:line="254" w:lineRule="auto"/>
        <w:ind w:firstLine="720"/>
        <w:jc w:val="both"/>
        <w:rPr>
          <w:rFonts w:ascii="Times New Roman" w:eastAsia="Calibri" w:hAnsi="Times New Roman" w:cs="Times New Roman"/>
          <w:sz w:val="24"/>
          <w:szCs w:val="24"/>
        </w:rPr>
      </w:pPr>
    </w:p>
    <w:p w14:paraId="6BDD16FC" w14:textId="77777777" w:rsidR="00825D74" w:rsidRDefault="00825D74" w:rsidP="00825D74">
      <w:pPr>
        <w:keepNext/>
        <w:spacing w:line="254" w:lineRule="auto"/>
        <w:jc w:val="center"/>
        <w:rPr>
          <w:rFonts w:ascii="Calibri" w:eastAsia="Calibri" w:hAnsi="Calibri" w:cs="Times New Roman"/>
        </w:rPr>
      </w:pPr>
      <w:r>
        <w:rPr>
          <w:rFonts w:ascii="Calibri" w:eastAsia="Calibri" w:hAnsi="Calibri" w:cs="Times New Roman"/>
          <w:noProof/>
        </w:rPr>
        <w:lastRenderedPageBreak/>
        <w:drawing>
          <wp:inline distT="0" distB="0" distL="0" distR="0" wp14:anchorId="0CC169D1" wp14:editId="73051CFD">
            <wp:extent cx="2780572" cy="2419950"/>
            <wp:effectExtent l="0" t="0" r="1270" b="0"/>
            <wp:docPr id="2032687837" name="Picture 203268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94">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2635FA3E" wp14:editId="7FCDD863">
            <wp:extent cx="2564117" cy="2423795"/>
            <wp:effectExtent l="0" t="0" r="8255" b="0"/>
            <wp:docPr id="2032687838" name="Picture 203268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95">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1BC7B7F0" w14:textId="77777777" w:rsidR="00825D74" w:rsidRDefault="00825D74" w:rsidP="00825D7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Fresnel material in Unreal Engine</w:t>
      </w:r>
    </w:p>
    <w:p w14:paraId="57E8255D" w14:textId="77777777" w:rsidR="00825D74" w:rsidRDefault="00825D74" w:rsidP="00825D74">
      <w:pPr>
        <w:spacing w:line="254" w:lineRule="auto"/>
        <w:rPr>
          <w:rFonts w:ascii="Calibri" w:eastAsia="Calibri" w:hAnsi="Calibri" w:cs="Times New Roman"/>
        </w:rPr>
      </w:pPr>
    </w:p>
    <w:p w14:paraId="7FEE3CF2" w14:textId="77777777" w:rsidR="00825D74" w:rsidRDefault="00825D74" w:rsidP="00825D74">
      <w:pPr>
        <w:spacing w:line="254" w:lineRule="auto"/>
        <w:rPr>
          <w:rFonts w:ascii="Calibri" w:eastAsia="Calibri" w:hAnsi="Calibri" w:cs="Times New Roman"/>
        </w:rPr>
      </w:pPr>
      <w:r>
        <w:rPr>
          <w:rFonts w:ascii="Calibri" w:eastAsia="Calibri" w:hAnsi="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14:paraId="71A4F9C9" w14:textId="77777777" w:rsidR="00825D74" w:rsidRDefault="00825D74" w:rsidP="00825D74">
      <w:pPr>
        <w:keepNext/>
        <w:keepLines/>
        <w:spacing w:line="254" w:lineRule="auto"/>
        <w:outlineLvl w:val="1"/>
        <w:rPr>
          <w:rFonts w:eastAsia="Times New Roman"/>
          <w:noProof/>
          <w:color w:val="2F5496" w:themeColor="accent1" w:themeShade="BF"/>
          <w:sz w:val="26"/>
          <w:szCs w:val="26"/>
        </w:rPr>
      </w:pPr>
    </w:p>
    <w:p w14:paraId="610F872F" w14:textId="77777777" w:rsidR="00825D74" w:rsidRDefault="00825D74" w:rsidP="00825D74">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16F35331" wp14:editId="0FCB30C8">
            <wp:extent cx="3228975" cy="2656615"/>
            <wp:effectExtent l="0" t="0" r="0" b="0"/>
            <wp:docPr id="2032687839" name="Picture 203268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96">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p>
    <w:p w14:paraId="2BC1F6F5" w14:textId="77777777" w:rsidR="00825D74" w:rsidRDefault="00825D74" w:rsidP="00825D7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32</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4B2BE986" w14:textId="77777777" w:rsidR="00825D74" w:rsidRDefault="00825D74" w:rsidP="00825D74">
      <w:pPr>
        <w:keepNext/>
        <w:keepLines/>
        <w:spacing w:line="254" w:lineRule="auto"/>
        <w:outlineLvl w:val="1"/>
        <w:rPr>
          <w:rFonts w:eastAsia="Times New Roman"/>
          <w:color w:val="2F5496" w:themeColor="accent1" w:themeShade="BF"/>
          <w:sz w:val="26"/>
          <w:szCs w:val="26"/>
        </w:rPr>
      </w:pPr>
    </w:p>
    <w:p w14:paraId="6EAA8F52" w14:textId="77777777" w:rsidR="00825D74" w:rsidRDefault="00825D74" w:rsidP="00825D74">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14:paraId="20492E3C" w14:textId="77777777" w:rsidR="00825D74" w:rsidRDefault="00825D74" w:rsidP="00825D74">
      <w:pPr>
        <w:pStyle w:val="Heading1"/>
      </w:pPr>
      <w:r>
        <w:t xml:space="preserve">Cost/Benefit of Reacting to </w:t>
      </w:r>
      <w:r>
        <w:rPr>
          <w:rFonts w:eastAsia="Times New Roman"/>
        </w:rPr>
        <w:t xml:space="preserve">Sensor </w:t>
      </w:r>
      <w:r>
        <w:t>Data</w:t>
      </w:r>
    </w:p>
    <w:p w14:paraId="327F6793" w14:textId="77777777" w:rsidR="00825D74" w:rsidRDefault="00825D74" w:rsidP="00825D74">
      <w:pPr>
        <w:spacing w:line="254" w:lineRule="auto"/>
        <w:jc w:val="both"/>
        <w:rPr>
          <w:rFonts w:ascii="Times New Roman" w:eastAsia="Calibri" w:hAnsi="Times New Roman" w:cs="Times New Roman"/>
          <w:sz w:val="24"/>
          <w:szCs w:val="24"/>
        </w:rPr>
      </w:pPr>
      <w:bookmarkStart w:id="2768"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CB53995" w14:textId="77777777" w:rsidR="00825D74" w:rsidRDefault="00825D74" w:rsidP="00825D74">
      <w:pPr>
        <w:spacing w:line="254" w:lineRule="auto"/>
        <w:jc w:val="both"/>
        <w:rPr>
          <w:rFonts w:ascii="Times New Roman" w:eastAsia="Calibri" w:hAnsi="Times New Roman" w:cs="Times New Roman"/>
          <w:sz w:val="24"/>
          <w:szCs w:val="24"/>
        </w:rPr>
      </w:pPr>
    </w:p>
    <w:p w14:paraId="2F6EF866"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4F3C30C7" w14:textId="77777777" w:rsidR="00825D74" w:rsidRDefault="00825D74" w:rsidP="00825D74">
      <w:pPr>
        <w:spacing w:line="254" w:lineRule="auto"/>
        <w:jc w:val="both"/>
        <w:rPr>
          <w:rFonts w:ascii="Times New Roman" w:eastAsia="Calibri" w:hAnsi="Times New Roman" w:cs="Times New Roman"/>
          <w:sz w:val="24"/>
          <w:szCs w:val="24"/>
        </w:rPr>
      </w:pPr>
    </w:p>
    <w:p w14:paraId="53282652" w14:textId="77777777" w:rsidR="00825D74" w:rsidRDefault="00825D74" w:rsidP="00825D7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68"/>
    </w:p>
    <w:bookmarkEnd w:id="2764"/>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lastRenderedPageBreak/>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lastRenderedPageBreak/>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lastRenderedPageBreak/>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
        </w:numPr>
        <w:spacing w:before="280" w:after="80"/>
        <w:rPr>
          <w:ins w:id="2769" w:author="David Gravett" w:date="2019-12-01T10:21:00Z"/>
          <w:rFonts w:ascii="Times New Roman" w:hAnsi="Times New Roman" w:cs="Times New Roman"/>
          <w:sz w:val="24"/>
          <w:szCs w:val="24"/>
          <w:lang w:val="en-US"/>
        </w:rPr>
      </w:pPr>
      <w:ins w:id="2770"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
        </w:numPr>
        <w:spacing w:before="280" w:after="80"/>
        <w:rPr>
          <w:ins w:id="2771" w:author="David Gravett" w:date="2019-12-01T10:21:00Z"/>
          <w:rFonts w:ascii="Times New Roman" w:hAnsi="Times New Roman" w:cs="Times New Roman"/>
          <w:sz w:val="24"/>
          <w:szCs w:val="24"/>
          <w:lang w:val="en-US"/>
        </w:rPr>
      </w:pPr>
      <w:ins w:id="2772"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
        </w:numPr>
        <w:spacing w:before="280" w:after="80"/>
        <w:rPr>
          <w:ins w:id="2773" w:author="David Gravett" w:date="2019-12-01T10:21:00Z"/>
          <w:rFonts w:ascii="Times New Roman" w:hAnsi="Times New Roman" w:cs="Times New Roman"/>
          <w:sz w:val="24"/>
          <w:szCs w:val="24"/>
          <w:lang w:val="en-US"/>
        </w:rPr>
      </w:pPr>
      <w:ins w:id="2774"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
        </w:numPr>
        <w:spacing w:before="280" w:after="80"/>
        <w:rPr>
          <w:ins w:id="2775" w:author="David Gravett" w:date="2019-12-01T10:21:00Z"/>
          <w:rFonts w:ascii="Times New Roman" w:hAnsi="Times New Roman" w:cs="Times New Roman"/>
          <w:sz w:val="24"/>
          <w:szCs w:val="24"/>
          <w:lang w:val="en-US"/>
        </w:rPr>
      </w:pPr>
      <w:ins w:id="2776"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headerReference w:type="default" r:id="rId103"/>
      <w:footerReference w:type="default" r:id="rId104"/>
      <w:footerReference w:type="first" r:id="rId105"/>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FEC89" w14:textId="77777777" w:rsidR="007825C4" w:rsidRDefault="007825C4">
      <w:pPr>
        <w:spacing w:line="240" w:lineRule="auto"/>
      </w:pPr>
      <w:r>
        <w:separator/>
      </w:r>
    </w:p>
  </w:endnote>
  <w:endnote w:type="continuationSeparator" w:id="0">
    <w:p w14:paraId="758B4C69" w14:textId="77777777" w:rsidR="007825C4" w:rsidRDefault="007825C4">
      <w:pPr>
        <w:spacing w:line="240" w:lineRule="auto"/>
      </w:pPr>
      <w:r>
        <w:continuationSeparator/>
      </w:r>
    </w:p>
  </w:endnote>
  <w:endnote w:type="continuationNotice" w:id="1">
    <w:p w14:paraId="0EE454F6" w14:textId="77777777" w:rsidR="007825C4" w:rsidRDefault="007825C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825D74" w:rsidRDefault="00825D7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825D74" w:rsidRDefault="00825D74">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825D74" w:rsidRDefault="00825D74">
    <w:pPr>
      <w:tabs>
        <w:tab w:val="center" w:pos="4550"/>
        <w:tab w:val="left" w:pos="5818"/>
      </w:tabs>
      <w:ind w:right="260"/>
      <w:jc w:val="right"/>
      <w:rPr>
        <w:color w:val="222A35" w:themeColor="text2" w:themeShade="80"/>
        <w:sz w:val="24"/>
        <w:szCs w:val="24"/>
      </w:rPr>
    </w:pPr>
  </w:p>
  <w:p w14:paraId="7D7D1C04" w14:textId="77777777" w:rsidR="00825D74" w:rsidRDefault="00825D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2066B5" w14:textId="77777777" w:rsidR="007825C4" w:rsidRDefault="007825C4">
      <w:pPr>
        <w:spacing w:line="240" w:lineRule="auto"/>
      </w:pPr>
      <w:r>
        <w:separator/>
      </w:r>
    </w:p>
  </w:footnote>
  <w:footnote w:type="continuationSeparator" w:id="0">
    <w:p w14:paraId="11333668" w14:textId="77777777" w:rsidR="007825C4" w:rsidRDefault="007825C4">
      <w:pPr>
        <w:spacing w:line="240" w:lineRule="auto"/>
      </w:pPr>
      <w:r>
        <w:continuationSeparator/>
      </w:r>
    </w:p>
  </w:footnote>
  <w:footnote w:type="continuationNotice" w:id="1">
    <w:p w14:paraId="41FBB880" w14:textId="77777777" w:rsidR="007825C4" w:rsidRDefault="007825C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B10C6" w14:textId="77777777" w:rsidR="00825D74" w:rsidRDefault="00825D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F10"/>
    <w:rsid w:val="001045BC"/>
    <w:rsid w:val="00121219"/>
    <w:rsid w:val="001B2D18"/>
    <w:rsid w:val="001B4240"/>
    <w:rsid w:val="001D5416"/>
    <w:rsid w:val="001D7370"/>
    <w:rsid w:val="002149B5"/>
    <w:rsid w:val="00277532"/>
    <w:rsid w:val="00280D7C"/>
    <w:rsid w:val="002C59E3"/>
    <w:rsid w:val="002F50E2"/>
    <w:rsid w:val="00324525"/>
    <w:rsid w:val="00325DED"/>
    <w:rsid w:val="00374AAF"/>
    <w:rsid w:val="003A1BDC"/>
    <w:rsid w:val="003B27BF"/>
    <w:rsid w:val="003B3061"/>
    <w:rsid w:val="003B485F"/>
    <w:rsid w:val="003E2093"/>
    <w:rsid w:val="003F1B6B"/>
    <w:rsid w:val="00405DA3"/>
    <w:rsid w:val="00496A60"/>
    <w:rsid w:val="005B2459"/>
    <w:rsid w:val="005D0038"/>
    <w:rsid w:val="005E1B21"/>
    <w:rsid w:val="005E225C"/>
    <w:rsid w:val="005F2D99"/>
    <w:rsid w:val="006041A7"/>
    <w:rsid w:val="00624E64"/>
    <w:rsid w:val="00632E08"/>
    <w:rsid w:val="006411C2"/>
    <w:rsid w:val="00644BA2"/>
    <w:rsid w:val="006729CD"/>
    <w:rsid w:val="006767CE"/>
    <w:rsid w:val="00697FC6"/>
    <w:rsid w:val="006B4928"/>
    <w:rsid w:val="006C5B2B"/>
    <w:rsid w:val="006E2893"/>
    <w:rsid w:val="007825C4"/>
    <w:rsid w:val="007D3FC9"/>
    <w:rsid w:val="00825D74"/>
    <w:rsid w:val="00844A99"/>
    <w:rsid w:val="00851F47"/>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1264A"/>
    <w:rsid w:val="00B27C01"/>
    <w:rsid w:val="00B44D87"/>
    <w:rsid w:val="00B52F72"/>
    <w:rsid w:val="00B743CC"/>
    <w:rsid w:val="00B767A0"/>
    <w:rsid w:val="00B80432"/>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0F865D8"/>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3.gif"/><Relationship Id="rId68" Type="http://schemas.openxmlformats.org/officeDocument/2006/relationships/image" Target="media/image58.png"/><Relationship Id="rId84" Type="http://schemas.openxmlformats.org/officeDocument/2006/relationships/image" Target="media/image74.gif"/><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gif"/><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07" Type="http://schemas.microsoft.com/office/2011/relationships/people" Target="peop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3" Type="http://schemas.openxmlformats.org/officeDocument/2006/relationships/image" Target="media/image45.jpeg"/><Relationship Id="rId58" Type="http://schemas.openxmlformats.org/officeDocument/2006/relationships/oleObject" Target="embeddings/oleObject2.bin"/><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gif"/><Relationship Id="rId90" Type="http://schemas.openxmlformats.org/officeDocument/2006/relationships/image" Target="media/image80.gif"/><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oleObject" Target="embeddings/oleObject1.bin"/><Relationship Id="rId64" Type="http://schemas.openxmlformats.org/officeDocument/2006/relationships/image" Target="media/image54.png"/><Relationship Id="rId69" Type="http://schemas.openxmlformats.org/officeDocument/2006/relationships/image" Target="media/image59.gif"/><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2.png"/><Relationship Id="rId80" Type="http://schemas.openxmlformats.org/officeDocument/2006/relationships/image" Target="media/image70.gif"/><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49.jpeg"/><Relationship Id="rId67" Type="http://schemas.openxmlformats.org/officeDocument/2006/relationships/image" Target="media/image57.gif"/><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gif"/><Relationship Id="rId91" Type="http://schemas.openxmlformats.org/officeDocument/2006/relationships/image" Target="media/image81.gi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0.jpeg"/><Relationship Id="rId65" Type="http://schemas.openxmlformats.org/officeDocument/2006/relationships/image" Target="media/image55.gif"/><Relationship Id="rId73" Type="http://schemas.openxmlformats.org/officeDocument/2006/relationships/image" Target="media/image63.gif"/><Relationship Id="rId78" Type="http://schemas.openxmlformats.org/officeDocument/2006/relationships/image" Target="media/image68.gif"/><Relationship Id="rId81" Type="http://schemas.openxmlformats.org/officeDocument/2006/relationships/image" Target="media/image71.png"/><Relationship Id="rId86" Type="http://schemas.openxmlformats.org/officeDocument/2006/relationships/image" Target="media/image76.gif"/><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6.gif"/><Relationship Id="rId97" Type="http://schemas.openxmlformats.org/officeDocument/2006/relationships/image" Target="media/image87.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24D832-221E-4020-881F-327CF2EA8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77</Pages>
  <Words>12406</Words>
  <Characters>70719</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82960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10</cp:revision>
  <cp:lastPrinted>2019-10-01T21:52:00Z</cp:lastPrinted>
  <dcterms:created xsi:type="dcterms:W3CDTF">2019-11-28T20:36:00Z</dcterms:created>
  <dcterms:modified xsi:type="dcterms:W3CDTF">2019-12-03T16:34:00Z</dcterms:modified>
</cp:coreProperties>
</file>