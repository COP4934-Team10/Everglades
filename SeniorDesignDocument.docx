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Content>
                                    <w:p w14:paraId="1A0A8565" w14:textId="5B68DE2A" w:rsidR="00121219" w:rsidRDefault="00121219">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Content>
                              <w:p w14:paraId="1A0A8565" w14:textId="5B68DE2A" w:rsidR="00121219" w:rsidRDefault="00121219">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121219" w:rsidRDefault="0012121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121219" w:rsidRDefault="0012121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121219" w:rsidRDefault="0012121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121219" w:rsidRDefault="0012121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121219" w:rsidRDefault="0012121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121219" w:rsidRPr="00BB48D9" w:rsidRDefault="00121219">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121219" w:rsidRDefault="0012121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121219" w:rsidRPr="00BB48D9" w:rsidRDefault="00121219">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8" w:name="_hlsx01rrez3z" w:colFirst="0" w:colLast="0"/>
      <w:bookmarkEnd w:id="8"/>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003F1B6B" w:rsidP="00945C60">
      <w:pPr>
        <w:pStyle w:val="TOCHeading"/>
        <w:spacing w:line="288" w:lineRule="auto"/>
        <w:jc w:val="both"/>
        <w:rPr>
          <w:color w:val="auto"/>
          <w:sz w:val="40"/>
          <w:szCs w:val="40"/>
        </w:rPr>
      </w:pPr>
      <w:bookmarkStart w:id="10" w:name="_ii6tsu4zzcqm" w:colFirst="0" w:colLast="0"/>
      <w:bookmarkEnd w:id="10"/>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2DC88618" w14:textId="54A1E5A9"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w:t>
      </w:r>
      <w:r w:rsidR="00121219">
        <w:rPr>
          <w:rFonts w:ascii="Times New Roman" w:hAnsi="Times New Roman" w:cs="Times New Roman"/>
          <w:sz w:val="24"/>
          <w:szCs w:val="24"/>
        </w:rPr>
        <w:t>Free</w:t>
      </w:r>
      <w:r w:rsidRPr="00F338BE">
        <w:rPr>
          <w:rFonts w:ascii="Times New Roman" w:hAnsi="Times New Roman" w:cs="Times New Roman"/>
          <w:sz w:val="24"/>
          <w:szCs w:val="24"/>
        </w:rPr>
        <w:t>)</w:t>
      </w:r>
    </w:p>
    <w:p w14:paraId="00CD0FDA" w14:textId="5176EAC6" w:rsidR="006B4928" w:rsidRPr="005B2459" w:rsidRDefault="00121219">
      <w:pPr>
        <w:pStyle w:val="Title"/>
        <w:rPr>
          <w:rFonts w:ascii="Times New Roman" w:hAnsi="Times New Roman" w:cs="Times New Roman"/>
        </w:rPr>
      </w:pPr>
      <w:bookmarkStart w:id="20" w:name="_qfc3t0gw93zy" w:colFirst="0" w:colLast="0"/>
      <w:bookmarkEnd w:id="20"/>
      <w:r>
        <w:rPr>
          <w:noProof/>
        </w:rPr>
        <w:drawing>
          <wp:anchor distT="0" distB="0" distL="114300" distR="114300" simplePos="0" relativeHeight="251734528" behindDoc="1" locked="0" layoutInCell="1" allowOverlap="1" wp14:anchorId="3E9E1766" wp14:editId="5A19860B">
            <wp:simplePos x="0" y="0"/>
            <wp:positionH relativeFrom="margin">
              <wp:align>right</wp:align>
            </wp:positionH>
            <wp:positionV relativeFrom="paragraph">
              <wp:posOffset>276860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0E883982" w:rsidR="006B4928" w:rsidRPr="005B2459" w:rsidRDefault="006B4928">
      <w:pPr>
        <w:pStyle w:val="Title"/>
        <w:rPr>
          <w:rFonts w:ascii="Times New Roman" w:hAnsi="Times New Roman" w:cs="Times New Roman"/>
        </w:rPr>
      </w:pPr>
      <w:bookmarkStart w:id="21" w:name="_hdpzaqqy6wpy" w:colFirst="0" w:colLast="0"/>
      <w:bookmarkEnd w:id="21"/>
    </w:p>
    <w:p w14:paraId="6E477288" w14:textId="412851D2" w:rsidR="006B4928" w:rsidRPr="005B2459" w:rsidRDefault="006B4928">
      <w:pPr>
        <w:pStyle w:val="Title"/>
        <w:rPr>
          <w:rFonts w:ascii="Times New Roman" w:hAnsi="Times New Roman" w:cs="Times New Roman"/>
        </w:rPr>
      </w:pPr>
      <w:bookmarkStart w:id="22" w:name="_rgajklgimohn" w:colFirst="0" w:colLast="0"/>
      <w:bookmarkEnd w:id="22"/>
    </w:p>
    <w:p w14:paraId="4601C4A4" w14:textId="317AB4CA"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6230E76C" w:rsidR="006B4928" w:rsidRPr="005B2459" w:rsidRDefault="006B4928">
      <w:pPr>
        <w:pStyle w:val="Title"/>
        <w:rPr>
          <w:rFonts w:ascii="Times New Roman" w:hAnsi="Times New Roman" w:cs="Times New Roman"/>
        </w:rPr>
      </w:pPr>
      <w:bookmarkStart w:id="25" w:name="_ys8unhx1ubj7" w:colFirst="0" w:colLast="0"/>
      <w:bookmarkEnd w:id="25"/>
    </w:p>
    <w:p w14:paraId="66AFC692" w14:textId="069B2EAD" w:rsidR="006B4928" w:rsidRPr="005B2459" w:rsidRDefault="006B4928">
      <w:pPr>
        <w:pStyle w:val="Title"/>
        <w:rPr>
          <w:rFonts w:ascii="Times New Roman" w:hAnsi="Times New Roman" w:cs="Times New Roman"/>
        </w:rPr>
      </w:pPr>
      <w:bookmarkStart w:id="26" w:name="_r49vczyi4ogi" w:colFirst="0" w:colLast="0"/>
      <w:bookmarkEnd w:id="26"/>
    </w:p>
    <w:p w14:paraId="0061B026" w14:textId="2B401F97" w:rsidR="006B4928" w:rsidRPr="005B2459" w:rsidRDefault="00121219">
      <w:pPr>
        <w:pStyle w:val="Title"/>
        <w:rPr>
          <w:rFonts w:ascii="Times New Roman" w:hAnsi="Times New Roman" w:cs="Times New Roman"/>
        </w:rPr>
      </w:pPr>
      <w:bookmarkStart w:id="27" w:name="_zkxl8tifous" w:colFirst="0" w:colLast="0"/>
      <w:bookmarkEnd w:id="27"/>
      <w:r>
        <w:rPr>
          <w:noProof/>
        </w:rPr>
        <w:drawing>
          <wp:anchor distT="0" distB="0" distL="114300" distR="114300" simplePos="0" relativeHeight="251736576" behindDoc="1" locked="0" layoutInCell="1" allowOverlap="1" wp14:anchorId="35BF81D5" wp14:editId="5DD177DF">
            <wp:simplePos x="0" y="0"/>
            <wp:positionH relativeFrom="margin">
              <wp:posOffset>2856865</wp:posOffset>
            </wp:positionH>
            <wp:positionV relativeFrom="paragraph">
              <wp:posOffset>211455</wp:posOffset>
            </wp:positionV>
            <wp:extent cx="3589020" cy="2009775"/>
            <wp:effectExtent l="0" t="0" r="0" b="9525"/>
            <wp:wrapTight wrapText="bothSides">
              <wp:wrapPolygon edited="0">
                <wp:start x="0" y="0"/>
                <wp:lineTo x="0" y="21498"/>
                <wp:lineTo x="21439" y="21498"/>
                <wp:lineTo x="21439" y="0"/>
                <wp:lineTo x="0" y="0"/>
              </wp:wrapPolygon>
            </wp:wrapTight>
            <wp:docPr id="2032687824" name="Picture 2032687824" descr="C:\Users\david\AppData\Local\Microsoft\Windows\INetCache\Content.MSO\209C4A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Microsoft\Windows\INetCache\Content.MSO\209C4A2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0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600" behindDoc="1" locked="0" layoutInCell="1" allowOverlap="1" wp14:anchorId="448867CD" wp14:editId="07ABC23E">
            <wp:simplePos x="0" y="0"/>
            <wp:positionH relativeFrom="margin">
              <wp:align>left</wp:align>
            </wp:positionH>
            <wp:positionV relativeFrom="paragraph">
              <wp:posOffset>11430</wp:posOffset>
            </wp:positionV>
            <wp:extent cx="2305050" cy="2192020"/>
            <wp:effectExtent l="0" t="0" r="0" b="0"/>
            <wp:wrapTight wrapText="bothSides">
              <wp:wrapPolygon edited="0">
                <wp:start x="3570" y="0"/>
                <wp:lineTo x="0" y="188"/>
                <wp:lineTo x="0" y="21400"/>
                <wp:lineTo x="21421" y="21400"/>
                <wp:lineTo x="21421" y="375"/>
                <wp:lineTo x="6605" y="0"/>
                <wp:lineTo x="3570" y="0"/>
              </wp:wrapPolygon>
            </wp:wrapTight>
            <wp:docPr id="2032687825" name="Picture 2032687825" descr="Image result for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y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F64DE" w14:textId="6A17E6BC" w:rsidR="006B4928" w:rsidRPr="005B2459" w:rsidRDefault="006B4928">
      <w:pPr>
        <w:rPr>
          <w:rFonts w:ascii="Times New Roman" w:hAnsi="Times New Roman" w:cs="Times New Roman"/>
        </w:rPr>
      </w:pPr>
    </w:p>
    <w:p w14:paraId="69BD61ED" w14:textId="19E91D6A"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491C64A4" w:rsidR="006B4928" w:rsidRPr="005B2459" w:rsidRDefault="006B4928">
      <w:pPr>
        <w:rPr>
          <w:rFonts w:ascii="Times New Roman" w:hAnsi="Times New Roman" w:cs="Times New Roman"/>
        </w:rPr>
      </w:pPr>
    </w:p>
    <w:p w14:paraId="48959E60" w14:textId="3CB1B661"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C9A1DB5"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7E649F4F"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496A60">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166D4462" w14:textId="77777777" w:rsidR="00C361C1" w:rsidRDefault="00C361C1" w:rsidP="00C361C1">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for the game logic is composed of python files which are separated into different folders depending on the function as shown in figure 2.</w:t>
      </w:r>
    </w:p>
    <w:p w14:paraId="78E533D9" w14:textId="77777777" w:rsidR="00C361C1" w:rsidRDefault="00C361C1" w:rsidP="00C361C1">
      <w:pPr>
        <w:keepNext/>
        <w:keepLines/>
        <w:spacing w:line="254" w:lineRule="auto"/>
        <w:outlineLvl w:val="1"/>
        <w:rPr>
          <w:rFonts w:ascii="Times New Roman" w:eastAsia="Times New Roman" w:hAnsi="Times New Roman" w:cs="Times New Roman"/>
          <w:sz w:val="24"/>
          <w:szCs w:val="24"/>
        </w:rPr>
      </w:pPr>
    </w:p>
    <w:p w14:paraId="0C02FA48" w14:textId="77777777" w:rsidR="00C361C1" w:rsidRDefault="00C361C1" w:rsidP="00C361C1">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0E98D579" wp14:editId="18424DE3">
            <wp:extent cx="198120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6">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94845BD" w14:textId="15E0BC7B" w:rsidR="00C361C1" w:rsidRDefault="00C361C1" w:rsidP="00C361C1">
      <w:pPr>
        <w:pStyle w:val="Caption"/>
        <w:jc w:val="center"/>
      </w:pPr>
      <w:r>
        <w:t xml:space="preserve">Figure </w:t>
      </w:r>
      <w:r>
        <w:fldChar w:fldCharType="begin"/>
      </w:r>
      <w:r>
        <w:instrText xml:space="preserve"> SEQ Figure \* ARABIC </w:instrText>
      </w:r>
      <w:r>
        <w:fldChar w:fldCharType="separate"/>
      </w:r>
      <w:r w:rsidR="00496A60">
        <w:rPr>
          <w:noProof/>
        </w:rPr>
        <w:t>2</w:t>
      </w:r>
      <w:r>
        <w:fldChar w:fldCharType="end"/>
      </w:r>
      <w:r>
        <w:t>: Files and folders contained in Everglades</w:t>
      </w:r>
    </w:p>
    <w:p w14:paraId="14A85C99" w14:textId="77777777"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1A50BAD1" w14:textId="77777777" w:rsidR="00C361C1" w:rsidRDefault="00C361C1" w:rsidP="00C361C1">
      <w:pPr>
        <w:jc w:val="both"/>
        <w:rPr>
          <w:rFonts w:ascii="Times New Roman" w:hAnsi="Times New Roman" w:cs="Times New Roman"/>
          <w:sz w:val="24"/>
          <w:szCs w:val="24"/>
        </w:rPr>
      </w:pPr>
    </w:p>
    <w:p w14:paraId="19F51381" w14:textId="23CA133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0E8E796F" w14:textId="77777777" w:rsidR="00C361C1" w:rsidRDefault="00C361C1" w:rsidP="00C361C1">
      <w:pPr>
        <w:jc w:val="both"/>
        <w:rPr>
          <w:rFonts w:ascii="Times New Roman" w:hAnsi="Times New Roman" w:cs="Times New Roman"/>
          <w:sz w:val="24"/>
          <w:szCs w:val="24"/>
        </w:rPr>
      </w:pPr>
    </w:p>
    <w:p w14:paraId="69F9FEFF" w14:textId="261BAB7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34C89EF4" w14:textId="77777777" w:rsidR="00C361C1" w:rsidRDefault="00C361C1" w:rsidP="00C361C1">
      <w:pPr>
        <w:jc w:val="both"/>
        <w:rPr>
          <w:rFonts w:ascii="Times New Roman" w:hAnsi="Times New Roman" w:cs="Times New Roman"/>
          <w:sz w:val="24"/>
          <w:szCs w:val="24"/>
        </w:rPr>
      </w:pPr>
    </w:p>
    <w:p w14:paraId="36B87340" w14:textId="0AD5527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4226CE49" w14:textId="77777777" w:rsidR="00C361C1" w:rsidRDefault="00C361C1" w:rsidP="00C361C1">
      <w:pPr>
        <w:jc w:val="both"/>
        <w:rPr>
          <w:rFonts w:ascii="Times New Roman" w:hAnsi="Times New Roman" w:cs="Times New Roman"/>
          <w:sz w:val="24"/>
          <w:szCs w:val="24"/>
        </w:rPr>
      </w:pPr>
    </w:p>
    <w:p w14:paraId="5D2A2654" w14:textId="0F86D1AF"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44D5693F" w14:textId="77777777" w:rsidR="00C361C1" w:rsidRDefault="00C361C1" w:rsidP="00C361C1">
      <w:pPr>
        <w:jc w:val="both"/>
        <w:rPr>
          <w:rFonts w:ascii="Times New Roman" w:hAnsi="Times New Roman" w:cs="Times New Roman"/>
          <w:sz w:val="24"/>
          <w:szCs w:val="24"/>
        </w:rPr>
      </w:pPr>
    </w:p>
    <w:p w14:paraId="350D5AAE" w14:textId="65C4AAB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33437961" w14:textId="77777777" w:rsidR="00C361C1" w:rsidRDefault="00C361C1" w:rsidP="00C361C1">
      <w:pPr>
        <w:jc w:val="both"/>
        <w:rPr>
          <w:rFonts w:ascii="Times New Roman" w:hAnsi="Times New Roman" w:cs="Times New Roman"/>
          <w:i/>
          <w:sz w:val="24"/>
          <w:szCs w:val="24"/>
        </w:rPr>
      </w:pPr>
    </w:p>
    <w:p w14:paraId="5C5C89D8" w14:textId="4A337605"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5BD00B44" w14:textId="77777777" w:rsidR="00C361C1" w:rsidRDefault="00C361C1" w:rsidP="00C361C1">
      <w:pPr>
        <w:jc w:val="both"/>
        <w:rPr>
          <w:rFonts w:ascii="Times New Roman" w:hAnsi="Times New Roman" w:cs="Times New Roman"/>
          <w:i/>
          <w:sz w:val="24"/>
          <w:szCs w:val="24"/>
        </w:rPr>
      </w:pPr>
    </w:p>
    <w:p w14:paraId="65210BFE" w14:textId="3E9456BB" w:rsidR="00C361C1" w:rsidRDefault="00C361C1" w:rsidP="00C361C1">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4100F057" w14:textId="77777777" w:rsidR="00C361C1" w:rsidRDefault="00C361C1" w:rsidP="00C361C1">
      <w:pPr>
        <w:jc w:val="both"/>
        <w:rPr>
          <w:rFonts w:ascii="Times New Roman" w:hAnsi="Times New Roman" w:cs="Times New Roman"/>
          <w:sz w:val="24"/>
          <w:szCs w:val="24"/>
        </w:rPr>
      </w:pPr>
    </w:p>
    <w:p w14:paraId="3FD5F806" w14:textId="574D068B" w:rsidR="00C361C1" w:rsidRPr="000E43EE" w:rsidRDefault="00C361C1" w:rsidP="00C361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 </w:t>
      </w:r>
    </w:p>
    <w:p w14:paraId="684E144A" w14:textId="77777777" w:rsidR="00C361C1" w:rsidRDefault="00C361C1" w:rsidP="00063D94">
      <w:pPr>
        <w:spacing w:line="240" w:lineRule="auto"/>
        <w:jc w:val="both"/>
        <w:rPr>
          <w:rFonts w:ascii="Calibri Light" w:eastAsia="Times New Roman" w:hAnsi="Calibri Light" w:cs="Times New Roman"/>
          <w:color w:val="2F5496" w:themeColor="accent1" w:themeShade="BF"/>
          <w:sz w:val="32"/>
          <w:szCs w:val="32"/>
        </w:rPr>
      </w:pPr>
    </w:p>
    <w:p w14:paraId="477FF612" w14:textId="150E7FEB"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AF0554" w:rsidRDefault="00063D94" w:rsidP="00063D94">
      <w:pPr>
        <w:pStyle w:val="Heading4"/>
        <w:spacing w:before="0"/>
        <w:rPr>
          <w:rPrChange w:id="30" w:author="David Gravett" w:date="2019-12-01T10:21:00Z">
            <w:rPr>
              <w:rFonts w:asciiTheme="majorHAnsi" w:hAnsiTheme="majorHAnsi" w:cstheme="majorHAnsi"/>
              <w:i/>
              <w:color w:val="2F5496" w:themeColor="accent1" w:themeShade="BF"/>
            </w:rPr>
          </w:rPrChange>
        </w:rPr>
      </w:pPr>
      <w:proofErr w:type="spellStart"/>
      <w:r w:rsidRPr="00AF0554">
        <w:rPr>
          <w:rPrChange w:id="31" w:author="David Gravett" w:date="2019-12-01T10:21:00Z">
            <w:rPr>
              <w:rFonts w:asciiTheme="majorHAnsi" w:hAnsiTheme="majorHAnsi" w:cstheme="majorHAnsi"/>
              <w:i/>
              <w:color w:val="2F5496" w:themeColor="accent1" w:themeShade="BF"/>
            </w:rPr>
          </w:rPrChange>
        </w:rPr>
        <w:t>EvgMap</w:t>
      </w:r>
      <w:proofErr w:type="spellEnd"/>
      <w:r w:rsidRPr="00AF0554">
        <w:rPr>
          <w:rPrChange w:id="32" w:author="David Gravett" w:date="2019-12-01T10:21:00Z">
            <w:rPr>
              <w:rFonts w:asciiTheme="majorHAnsi" w:hAnsiTheme="majorHAnsi" w:cstheme="majorHAnsi"/>
              <w:i/>
              <w:color w:val="2F5496" w:themeColor="accent1" w:themeShade="BF"/>
            </w:rPr>
          </w:rPrChange>
        </w:rPr>
        <w:t xml:space="preserve">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AF0554" w:rsidRDefault="00063D94" w:rsidP="00063D94">
      <w:pPr>
        <w:pStyle w:val="Heading4"/>
        <w:spacing w:before="0"/>
        <w:rPr>
          <w:rPrChange w:id="33" w:author="David Gravett" w:date="2019-12-01T10:21:00Z">
            <w:rPr>
              <w:rFonts w:asciiTheme="majorHAnsi" w:hAnsiTheme="majorHAnsi" w:cstheme="majorHAnsi"/>
              <w:i/>
              <w:color w:val="2F5496" w:themeColor="accent1" w:themeShade="BF"/>
            </w:rPr>
          </w:rPrChange>
        </w:rPr>
      </w:pPr>
      <w:proofErr w:type="spellStart"/>
      <w:r w:rsidRPr="00AF0554">
        <w:rPr>
          <w:rPrChange w:id="34" w:author="David Gravett" w:date="2019-12-01T10:21:00Z">
            <w:rPr>
              <w:rFonts w:asciiTheme="majorHAnsi" w:hAnsiTheme="majorHAnsi" w:cstheme="majorHAnsi"/>
              <w:i/>
              <w:color w:val="2F5496" w:themeColor="accent1" w:themeShade="BF"/>
            </w:rPr>
          </w:rPrChange>
        </w:rPr>
        <w:t>EvgMapNode</w:t>
      </w:r>
      <w:proofErr w:type="spellEnd"/>
      <w:r w:rsidRPr="00AF0554">
        <w:rPr>
          <w:rPrChange w:id="35" w:author="David Gravett" w:date="2019-12-01T10:21:00Z">
            <w:rPr>
              <w:rFonts w:asciiTheme="majorHAnsi" w:hAnsiTheme="majorHAnsi" w:cstheme="majorHAnsi"/>
              <w:i/>
              <w:color w:val="2F5496" w:themeColor="accent1" w:themeShade="BF"/>
            </w:rPr>
          </w:rPrChange>
        </w:rPr>
        <w:t xml:space="preserv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lastRenderedPageBreak/>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AF0554" w:rsidRDefault="00063D94" w:rsidP="00063D94">
      <w:pPr>
        <w:pStyle w:val="Heading4"/>
        <w:spacing w:before="0"/>
        <w:rPr>
          <w:rPrChange w:id="36" w:author="David Gravett" w:date="2019-12-01T10:21:00Z">
            <w:rPr>
              <w:rFonts w:asciiTheme="majorHAnsi" w:hAnsiTheme="majorHAnsi" w:cstheme="majorHAnsi"/>
              <w:i/>
              <w:color w:val="2F5496" w:themeColor="accent1" w:themeShade="BF"/>
            </w:rPr>
          </w:rPrChange>
        </w:rPr>
      </w:pPr>
      <w:proofErr w:type="spellStart"/>
      <w:r w:rsidRPr="00AF0554">
        <w:rPr>
          <w:rPrChange w:id="37" w:author="David Gravett" w:date="2019-12-01T10:21:00Z">
            <w:rPr>
              <w:rFonts w:asciiTheme="majorHAnsi" w:hAnsiTheme="majorHAnsi" w:cstheme="majorHAnsi"/>
              <w:i/>
              <w:color w:val="2F5496" w:themeColor="accent1" w:themeShade="BF"/>
            </w:rPr>
          </w:rPrChange>
        </w:rPr>
        <w:t>EvgNodeConnection</w:t>
      </w:r>
      <w:proofErr w:type="spellEnd"/>
      <w:r w:rsidRPr="00AF0554">
        <w:rPr>
          <w:rPrChange w:id="38" w:author="David Gravett" w:date="2019-12-01T10:21:00Z">
            <w:rPr>
              <w:rFonts w:asciiTheme="majorHAnsi" w:hAnsiTheme="majorHAnsi" w:cstheme="majorHAnsi"/>
              <w:i/>
              <w:color w:val="2F5496" w:themeColor="accent1" w:themeShade="BF"/>
            </w:rPr>
          </w:rPrChange>
        </w:rPr>
        <w:t xml:space="preserve">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AF0554" w:rsidRDefault="00063D94" w:rsidP="00063D94">
      <w:pPr>
        <w:pStyle w:val="Heading4"/>
        <w:spacing w:before="0"/>
        <w:rPr>
          <w:rPrChange w:id="39" w:author="David Gravett" w:date="2019-12-01T10:21:00Z">
            <w:rPr>
              <w:rFonts w:asciiTheme="majorHAnsi" w:hAnsiTheme="majorHAnsi" w:cstheme="majorHAnsi"/>
              <w:i/>
              <w:color w:val="2F5496" w:themeColor="accent1" w:themeShade="BF"/>
            </w:rPr>
          </w:rPrChange>
        </w:rPr>
      </w:pPr>
      <w:proofErr w:type="spellStart"/>
      <w:r w:rsidRPr="00AF0554">
        <w:rPr>
          <w:rPrChange w:id="40" w:author="David Gravett" w:date="2019-12-01T10:21:00Z">
            <w:rPr>
              <w:rFonts w:asciiTheme="majorHAnsi" w:hAnsiTheme="majorHAnsi" w:cstheme="majorHAnsi"/>
              <w:i/>
              <w:color w:val="2F5496" w:themeColor="accent1" w:themeShade="BF"/>
            </w:rPr>
          </w:rPrChange>
        </w:rPr>
        <w:t>EvgPlayer</w:t>
      </w:r>
      <w:proofErr w:type="spellEnd"/>
      <w:r w:rsidRPr="00AF0554">
        <w:rPr>
          <w:rPrChange w:id="41" w:author="David Gravett" w:date="2019-12-01T10:21:00Z">
            <w:rPr>
              <w:rFonts w:asciiTheme="majorHAnsi" w:hAnsiTheme="majorHAnsi" w:cstheme="majorHAnsi"/>
              <w:i/>
              <w:color w:val="2F5496" w:themeColor="accent1" w:themeShade="BF"/>
            </w:rPr>
          </w:rPrChange>
        </w:rPr>
        <w:t xml:space="preserve">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AF0554" w:rsidRDefault="00063D94" w:rsidP="00063D94">
      <w:pPr>
        <w:pStyle w:val="Heading4"/>
        <w:spacing w:before="0"/>
        <w:rPr>
          <w:rPrChange w:id="42" w:author="David Gravett" w:date="2019-12-01T10:21:00Z">
            <w:rPr>
              <w:rFonts w:asciiTheme="majorHAnsi" w:hAnsiTheme="majorHAnsi" w:cstheme="majorHAnsi"/>
              <w:i/>
              <w:color w:val="2F5496" w:themeColor="accent1" w:themeShade="BF"/>
            </w:rPr>
          </w:rPrChange>
        </w:rPr>
      </w:pPr>
      <w:proofErr w:type="spellStart"/>
      <w:r w:rsidRPr="00AF0554">
        <w:rPr>
          <w:rPrChange w:id="43" w:author="David Gravett" w:date="2019-12-01T10:21:00Z">
            <w:rPr>
              <w:rFonts w:asciiTheme="majorHAnsi" w:hAnsiTheme="majorHAnsi" w:cstheme="majorHAnsi"/>
              <w:i/>
              <w:color w:val="2F5496" w:themeColor="accent1" w:themeShade="BF"/>
            </w:rPr>
          </w:rPrChange>
        </w:rPr>
        <w:t>EvgGroup</w:t>
      </w:r>
      <w:proofErr w:type="spellEnd"/>
      <w:r w:rsidRPr="00AF0554">
        <w:rPr>
          <w:rPrChange w:id="44" w:author="David Gravett" w:date="2019-12-01T10:21:00Z">
            <w:rPr>
              <w:rFonts w:asciiTheme="majorHAnsi" w:hAnsiTheme="majorHAnsi" w:cstheme="majorHAnsi"/>
              <w:i/>
              <w:color w:val="2F5496" w:themeColor="accent1" w:themeShade="BF"/>
            </w:rPr>
          </w:rPrChange>
        </w:rPr>
        <w:t xml:space="preserve">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AF0554" w:rsidRDefault="00063D94" w:rsidP="00063D94">
      <w:pPr>
        <w:pStyle w:val="Heading4"/>
        <w:spacing w:before="0"/>
        <w:rPr>
          <w:rPrChange w:id="45" w:author="David Gravett" w:date="2019-12-01T10:21:00Z">
            <w:rPr>
              <w:rFonts w:asciiTheme="majorHAnsi" w:hAnsiTheme="majorHAnsi" w:cstheme="majorHAnsi"/>
              <w:i/>
              <w:color w:val="2F5496" w:themeColor="accent1" w:themeShade="BF"/>
            </w:rPr>
          </w:rPrChange>
        </w:rPr>
      </w:pPr>
      <w:proofErr w:type="spellStart"/>
      <w:r w:rsidRPr="00AF0554">
        <w:rPr>
          <w:rPrChange w:id="46" w:author="David Gravett" w:date="2019-12-01T10:21:00Z">
            <w:rPr>
              <w:rFonts w:asciiTheme="majorHAnsi" w:hAnsiTheme="majorHAnsi" w:cstheme="majorHAnsi"/>
              <w:i/>
              <w:color w:val="2F5496" w:themeColor="accent1" w:themeShade="BF"/>
            </w:rPr>
          </w:rPrChange>
        </w:rPr>
        <w:t>EvgUnitDefinition</w:t>
      </w:r>
      <w:proofErr w:type="spellEnd"/>
      <w:r w:rsidRPr="00AF0554">
        <w:rPr>
          <w:rPrChange w:id="47" w:author="David Gravett" w:date="2019-12-01T10:21:00Z">
            <w:rPr>
              <w:rFonts w:asciiTheme="majorHAnsi" w:hAnsiTheme="majorHAnsi" w:cstheme="majorHAnsi"/>
              <w:i/>
              <w:color w:val="2F5496" w:themeColor="accent1" w:themeShade="BF"/>
            </w:rPr>
          </w:rPrChange>
        </w:rPr>
        <w:t xml:space="preserve">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AF0554" w:rsidRDefault="00063D94" w:rsidP="00063D94">
      <w:pPr>
        <w:pStyle w:val="Heading4"/>
        <w:spacing w:before="0"/>
        <w:rPr>
          <w:rPrChange w:id="48" w:author="David Gravett" w:date="2019-12-01T10:21:00Z">
            <w:rPr>
              <w:rFonts w:asciiTheme="majorHAnsi" w:hAnsiTheme="majorHAnsi" w:cstheme="majorHAnsi"/>
              <w:i/>
              <w:color w:val="2F5496" w:themeColor="accent1" w:themeShade="BF"/>
            </w:rPr>
          </w:rPrChange>
        </w:rPr>
      </w:pPr>
      <w:proofErr w:type="spellStart"/>
      <w:r w:rsidRPr="00AF0554">
        <w:rPr>
          <w:rPrChange w:id="49" w:author="David Gravett" w:date="2019-12-01T10:21:00Z">
            <w:rPr>
              <w:rFonts w:asciiTheme="majorHAnsi" w:hAnsiTheme="majorHAnsi" w:cstheme="majorHAnsi"/>
              <w:i/>
              <w:color w:val="2F5496" w:themeColor="accent1" w:themeShade="BF"/>
            </w:rPr>
          </w:rPrChange>
        </w:rPr>
        <w:t>EvgUnit</w:t>
      </w:r>
      <w:proofErr w:type="spellEnd"/>
      <w:r w:rsidRPr="00AF0554">
        <w:rPr>
          <w:rPrChange w:id="50" w:author="David Gravett" w:date="2019-12-01T10:21:00Z">
            <w:rPr>
              <w:rFonts w:asciiTheme="majorHAnsi" w:hAnsiTheme="majorHAnsi" w:cstheme="majorHAnsi"/>
              <w:i/>
              <w:color w:val="2F5496" w:themeColor="accent1" w:themeShade="BF"/>
            </w:rPr>
          </w:rPrChange>
        </w:rPr>
        <w:t xml:space="preserve">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AF0554" w:rsidRDefault="00063D94" w:rsidP="00063D94">
      <w:pPr>
        <w:pStyle w:val="Heading4"/>
        <w:spacing w:before="0"/>
        <w:rPr>
          <w:rPrChange w:id="51" w:author="David Gravett" w:date="2019-12-01T10:21:00Z">
            <w:rPr>
              <w:rFonts w:asciiTheme="majorHAnsi" w:hAnsiTheme="majorHAnsi" w:cstheme="majorHAnsi"/>
              <w:i/>
              <w:color w:val="2F5496" w:themeColor="accent1" w:themeShade="BF"/>
            </w:rPr>
          </w:rPrChange>
        </w:rPr>
      </w:pPr>
      <w:proofErr w:type="spellStart"/>
      <w:r w:rsidRPr="00AF0554">
        <w:rPr>
          <w:rPrChange w:id="52" w:author="David Gravett" w:date="2019-12-01T10:21:00Z">
            <w:rPr>
              <w:rFonts w:asciiTheme="majorHAnsi" w:hAnsiTheme="majorHAnsi" w:cstheme="majorHAnsi"/>
              <w:i/>
              <w:color w:val="2F5496" w:themeColor="accent1" w:themeShade="BF"/>
            </w:rPr>
          </w:rPrChange>
        </w:rPr>
        <w:t>EvergladesGame</w:t>
      </w:r>
      <w:proofErr w:type="spellEnd"/>
      <w:r w:rsidRPr="00AF0554">
        <w:rPr>
          <w:rPrChange w:id="53" w:author="David Gravett" w:date="2019-12-01T10:21:00Z">
            <w:rPr>
              <w:rFonts w:asciiTheme="majorHAnsi" w:hAnsiTheme="majorHAnsi" w:cstheme="majorHAnsi"/>
              <w:i/>
              <w:color w:val="2F5496" w:themeColor="accent1" w:themeShade="BF"/>
            </w:rPr>
          </w:rPrChange>
        </w:rPr>
        <w:t xml:space="preserv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lastRenderedPageBreak/>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lastRenderedPageBreak/>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proofErr w:type="spellStart"/>
      <w:r>
        <w:rPr>
          <w:b/>
        </w:rPr>
        <w:t>output_init</w:t>
      </w:r>
      <w:proofErr w:type="spellEnd"/>
      <w:r>
        <w:rPr>
          <w:b/>
        </w:rPr>
        <w:t>()</w:t>
      </w:r>
      <w:r>
        <w:t>: Initializes the telemetry files.</w:t>
      </w:r>
    </w:p>
    <w:p w14:paraId="0C1CE61B" w14:textId="77777777" w:rsidR="00063D94" w:rsidRDefault="00063D94" w:rsidP="00063D94">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14:paraId="4BB46004" w14:textId="77777777" w:rsidR="00063D94" w:rsidRDefault="00063D94" w:rsidP="00063D94">
      <w:pPr>
        <w:pStyle w:val="ListParagraph"/>
        <w:numPr>
          <w:ilvl w:val="0"/>
          <w:numId w:val="35"/>
        </w:numPr>
        <w:jc w:val="both"/>
      </w:pPr>
      <w:proofErr w:type="spellStart"/>
      <w:r>
        <w:rPr>
          <w:b/>
        </w:rPr>
        <w:t>write_output</w:t>
      </w:r>
      <w:proofErr w:type="spellEnd"/>
      <w:r>
        <w:rPr>
          <w:b/>
        </w:rPr>
        <w:t>()</w:t>
      </w:r>
      <w:r>
        <w:t>: Writes the csv telemetry files.</w:t>
      </w:r>
    </w:p>
    <w:p w14:paraId="61D45ADC" w14:textId="77777777" w:rsidR="00063D94" w:rsidRDefault="00063D94" w:rsidP="00063D94">
      <w:pPr>
        <w:pStyle w:val="Heading4"/>
        <w:spacing w:before="0"/>
      </w:pPr>
    </w:p>
    <w:p w14:paraId="2AAE88DC" w14:textId="77777777" w:rsidR="00063D94" w:rsidRPr="00AF0554" w:rsidRDefault="00063D94" w:rsidP="00063D94">
      <w:pPr>
        <w:pStyle w:val="Heading4"/>
        <w:spacing w:before="0"/>
        <w:rPr>
          <w:rPrChange w:id="54" w:author="David Gravett" w:date="2019-12-01T10:21:00Z">
            <w:rPr>
              <w:rFonts w:asciiTheme="majorHAnsi" w:hAnsiTheme="majorHAnsi" w:cstheme="majorHAnsi"/>
              <w:i/>
              <w:color w:val="2F5496" w:themeColor="accent1" w:themeShade="BF"/>
            </w:rPr>
          </w:rPrChange>
        </w:rPr>
      </w:pPr>
      <w:proofErr w:type="spellStart"/>
      <w:r w:rsidRPr="00AF0554">
        <w:rPr>
          <w:rPrChange w:id="55" w:author="David Gravett" w:date="2019-12-01T10:21:00Z">
            <w:rPr>
              <w:rFonts w:asciiTheme="majorHAnsi" w:hAnsiTheme="majorHAnsi" w:cstheme="majorHAnsi"/>
              <w:i/>
              <w:color w:val="2F5496" w:themeColor="accent1" w:themeShade="BF"/>
            </w:rPr>
          </w:rPrChange>
        </w:rPr>
        <w:t>EvergladesEnv</w:t>
      </w:r>
      <w:proofErr w:type="spellEnd"/>
      <w:r w:rsidRPr="00AF0554">
        <w:rPr>
          <w:rPrChange w:id="56" w:author="David Gravett" w:date="2019-12-01T10:21:00Z">
            <w:rPr>
              <w:rFonts w:asciiTheme="majorHAnsi" w:hAnsiTheme="majorHAnsi" w:cstheme="majorHAnsi"/>
              <w:i/>
              <w:color w:val="2F5496" w:themeColor="accent1" w:themeShade="BF"/>
            </w:rPr>
          </w:rPrChange>
        </w:rPr>
        <w:t xml:space="preserve">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1486E938"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45848F17" w14:textId="6850E1F7" w:rsidR="001D5416" w:rsidRDefault="001D5416">
      <w:pPr>
        <w:rPr>
          <w:rFonts w:ascii="Calibri Light" w:eastAsia="Times New Roman" w:hAnsi="Calibri Light" w:cs="Times New Roman"/>
          <w:color w:val="2F5496" w:themeColor="accent1" w:themeShade="BF"/>
          <w:sz w:val="32"/>
          <w:szCs w:val="32"/>
          <w:lang w:val="en-US"/>
        </w:rPr>
      </w:pPr>
    </w:p>
    <w:p w14:paraId="5444C8D0" w14:textId="32CD3D9B" w:rsidR="00EC2775" w:rsidRPr="00A854B3" w:rsidRDefault="00C361C1" w:rsidP="00A854B3">
      <w:pPr>
        <w:keepNext/>
        <w:keepLines/>
        <w:spacing w:line="256" w:lineRule="auto"/>
        <w:outlineLvl w:val="1"/>
        <w:rPr>
          <w:rFonts w:ascii="Calibri Light" w:eastAsia="Times New Roman" w:hAnsi="Calibri Light" w:cs="Times New Roman"/>
          <w:color w:val="2F5496" w:themeColor="accent1" w:themeShade="BF"/>
          <w:sz w:val="32"/>
          <w:szCs w:val="32"/>
          <w:lang w:val="en-US"/>
        </w:rPr>
      </w:pPr>
      <w:r>
        <w:rPr>
          <w:rFonts w:ascii="Calibri Light" w:eastAsia="Times New Roman" w:hAnsi="Calibri Light" w:cs="Times New Roman"/>
          <w:color w:val="2F5496" w:themeColor="accent1" w:themeShade="BF"/>
          <w:sz w:val="32"/>
          <w:szCs w:val="32"/>
          <w:lang w:val="en-US"/>
        </w:rPr>
        <w:lastRenderedPageBreak/>
        <w:t>Class</w:t>
      </w:r>
      <w:r w:rsidR="00EC2775" w:rsidRPr="00A854B3">
        <w:rPr>
          <w:rFonts w:ascii="Calibri Light" w:eastAsia="Times New Roman" w:hAnsi="Calibri Light" w:cs="Times New Roman"/>
          <w:color w:val="2F5496" w:themeColor="accent1" w:themeShade="BF"/>
          <w:sz w:val="32"/>
          <w:szCs w:val="32"/>
          <w:lang w:val="en-US"/>
        </w:rPr>
        <w:t xml:space="preserve"> Diagram</w:t>
      </w:r>
    </w:p>
    <w:p w14:paraId="01F9A045" w14:textId="77777777" w:rsidR="000E4EC0" w:rsidRDefault="000E4EC0" w:rsidP="000E4EC0">
      <w:pPr>
        <w:jc w:val="both"/>
        <w:rPr>
          <w:rFonts w:ascii="Times New Roman" w:hAnsi="Times New Roman" w:cs="Times New Roman"/>
          <w:sz w:val="24"/>
          <w:szCs w:val="24"/>
        </w:rPr>
      </w:pPr>
      <w:r>
        <w:rPr>
          <w:rFonts w:ascii="Times New Roman" w:hAnsi="Times New Roman" w:cs="Times New Roman"/>
          <w:sz w:val="24"/>
          <w:szCs w:val="24"/>
        </w:rPr>
        <w:t xml:space="preserve">This shows the class interactions. It currently shows all relations as aggregates, but this is likely incorrect. An attempt is being made to use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or </w:t>
      </w:r>
      <w:r>
        <w:rPr>
          <w:rFonts w:ascii="Times New Roman" w:hAnsi="Times New Roman" w:cs="Times New Roman"/>
          <w:i/>
          <w:sz w:val="24"/>
          <w:szCs w:val="24"/>
        </w:rPr>
        <w:t>lumpy</w:t>
      </w:r>
      <w:r>
        <w:rPr>
          <w:rFonts w:ascii="Times New Roman" w:hAnsi="Times New Roman" w:cs="Times New Roman"/>
          <w:sz w:val="24"/>
          <w:szCs w:val="24"/>
        </w:rPr>
        <w:t xml:space="preserve"> to generate a class diagram.</w:t>
      </w:r>
    </w:p>
    <w:p w14:paraId="3237B884" w14:textId="7EFCC0AC" w:rsidR="00F62130" w:rsidRDefault="00F62130" w:rsidP="000E4EC0">
      <w:pPr>
        <w:jc w:val="center"/>
        <w:rPr>
          <w:lang w:val="en-US"/>
        </w:rPr>
      </w:pPr>
    </w:p>
    <w:p w14:paraId="241EEDF7" w14:textId="519BF18C" w:rsidR="00F62130" w:rsidRDefault="00F62130" w:rsidP="00F62130">
      <w:pPr>
        <w:rPr>
          <w:lang w:val="en-US"/>
        </w:rPr>
      </w:pPr>
    </w:p>
    <w:p w14:paraId="668E7960" w14:textId="02D338D6" w:rsidR="00F62130" w:rsidRDefault="00F62130" w:rsidP="00F62130">
      <w:pPr>
        <w:rPr>
          <w:lang w:val="en-US"/>
        </w:rPr>
      </w:pPr>
    </w:p>
    <w:p w14:paraId="7C381EDD" w14:textId="1004FC2D" w:rsidR="00F62130" w:rsidRDefault="00F62130" w:rsidP="00F62130">
      <w:pPr>
        <w:rPr>
          <w:lang w:val="en-US"/>
        </w:rPr>
      </w:pPr>
    </w:p>
    <w:p w14:paraId="2A4B0684" w14:textId="262FAF9C" w:rsidR="00F62130" w:rsidRDefault="00F62130" w:rsidP="000E4EC0">
      <w:pPr>
        <w:rPr>
          <w:lang w:val="en-US"/>
        </w:rPr>
      </w:pPr>
    </w:p>
    <w:p w14:paraId="35C70E66" w14:textId="77777777" w:rsidR="00277532" w:rsidRDefault="00277532" w:rsidP="00277532">
      <w:pPr>
        <w:pStyle w:val="TOCHeading"/>
        <w:jc w:val="center"/>
        <w:rPr>
          <w:sz w:val="40"/>
          <w:szCs w:val="40"/>
        </w:rPr>
      </w:pPr>
      <w:r>
        <w:rPr>
          <w:noProof/>
        </w:rPr>
        <w:lastRenderedPageBreak/>
        <w:drawing>
          <wp:inline distT="0" distB="0" distL="0" distR="0" wp14:anchorId="3BA15E10" wp14:editId="62A5B2C7">
            <wp:extent cx="8210550" cy="417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vgCharacterizedClass.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210550" cy="4171950"/>
                    </a:xfrm>
                    <a:prstGeom prst="rect">
                      <a:avLst/>
                    </a:prstGeom>
                  </pic:spPr>
                </pic:pic>
              </a:graphicData>
            </a:graphic>
          </wp:inline>
        </w:drawing>
      </w:r>
    </w:p>
    <w:p w14:paraId="72C975D1" w14:textId="5F756596" w:rsidR="00F62130" w:rsidRPr="00F62130" w:rsidRDefault="00277532" w:rsidP="00277532">
      <w:pPr>
        <w:pStyle w:val="TOCHeading"/>
        <w:jc w:val="both"/>
        <w:rPr>
          <w:sz w:val="40"/>
          <w:szCs w:val="40"/>
        </w:rPr>
      </w:pPr>
      <w:r>
        <w:rPr>
          <w:sz w:val="40"/>
          <w:szCs w:val="40"/>
        </w:rPr>
        <w:lastRenderedPageBreak/>
        <w:t>P</w:t>
      </w:r>
      <w:r w:rsidR="00F62130">
        <w:rPr>
          <w:sz w:val="40"/>
          <w:szCs w:val="40"/>
        </w:rPr>
        <w:t>rocedurally Generated Game Board</w:t>
      </w:r>
    </w:p>
    <w:p w14:paraId="4E6B0FA0" w14:textId="61EE3C0B" w:rsidR="00F62130" w:rsidRPr="00016618" w:rsidRDefault="00F62130">
      <w:pPr>
        <w:pStyle w:val="TOCHeading"/>
        <w:rPr>
          <w:sz w:val="40"/>
          <w:rPrChange w:id="57" w:author="David Gravett" w:date="2019-12-01T10:21:00Z">
            <w:rPr>
              <w:rFonts w:asciiTheme="majorHAnsi" w:hAnsiTheme="majorHAnsi" w:cstheme="majorHAnsi"/>
              <w:sz w:val="32"/>
              <w:szCs w:val="32"/>
            </w:rPr>
          </w:rPrChange>
        </w:rPr>
        <w:pPrChange w:id="58" w:author="David Gravett" w:date="2019-12-01T10:21:00Z">
          <w:pPr>
            <w:pStyle w:val="Heading1"/>
          </w:pPr>
        </w:pPrChange>
      </w:pPr>
      <w:r w:rsidRPr="00844A99">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59"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4BE1707C" w14:textId="7026108C" w:rsidR="00C76A65" w:rsidRDefault="00016618" w:rsidP="00F62130">
      <w:pPr>
        <w:spacing w:line="288" w:lineRule="auto"/>
        <w:rPr>
          <w:rFonts w:ascii="Times New Roman" w:hAnsi="Times New Roman" w:cs="Times New Roman"/>
          <w:sz w:val="24"/>
          <w:szCs w:val="24"/>
          <w:lang w:val="en-US"/>
        </w:rPr>
      </w:pPr>
      <w:ins w:id="60"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3F21863" w14:textId="537FA299"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61"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62"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63"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64" w:author="David Gravett" w:date="2019-12-01T10:21:00Z"/>
          <w:rFonts w:ascii="Times New Roman" w:hAnsi="Times New Roman" w:cs="Times New Roman"/>
          <w:sz w:val="24"/>
          <w:szCs w:val="24"/>
          <w:lang w:val="en-US"/>
        </w:rPr>
      </w:pPr>
    </w:p>
    <w:p w14:paraId="1F8AAEAF" w14:textId="2BB02192" w:rsidR="00016618" w:rsidRDefault="00016618" w:rsidP="00945C60">
      <w:pPr>
        <w:spacing w:line="288" w:lineRule="auto"/>
        <w:jc w:val="both"/>
        <w:rPr>
          <w:ins w:id="65" w:author="David Gravett" w:date="2019-12-01T10:21:00Z"/>
          <w:rFonts w:ascii="Times New Roman" w:hAnsi="Times New Roman" w:cs="Times New Roman"/>
          <w:sz w:val="24"/>
          <w:szCs w:val="24"/>
          <w:lang w:val="en-US"/>
        </w:rPr>
      </w:pPr>
      <w:ins w:id="66" w:author="David Gravett" w:date="2019-12-01T10:21:00Z">
        <w:r>
          <w:rPr>
            <w:noProof/>
          </w:rPr>
          <mc:AlternateContent>
            <mc:Choice Requires="wps">
              <w:drawing>
                <wp:anchor distT="0" distB="0" distL="114300" distR="114300" simplePos="0" relativeHeight="251683328"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CA6B843" w:rsidR="00121219" w:rsidRPr="00F559E3" w:rsidRDefault="00121219" w:rsidP="00016618">
                              <w:pPr>
                                <w:pStyle w:val="Caption"/>
                                <w:jc w:val="center"/>
                                <w:rPr>
                                  <w:ins w:id="67" w:author="David Gravett" w:date="2019-12-01T10:21:00Z"/>
                                  <w:rFonts w:ascii="Arial" w:eastAsia="Arial" w:hAnsi="Arial" w:cs="Arial"/>
                                  <w:noProof/>
                                  <w:lang w:val="en"/>
                                </w:rPr>
                              </w:pPr>
                              <w:ins w:id="68" w:author="David Gravett" w:date="2019-12-01T10:21:00Z">
                                <w:r>
                                  <w:t xml:space="preserve">Figure </w:t>
                                </w:r>
                                <w:r>
                                  <w:fldChar w:fldCharType="begin"/>
                                </w:r>
                                <w:r>
                                  <w:instrText xml:space="preserve"> SEQ Figure \* ARABIC </w:instrText>
                                </w:r>
                                <w:r>
                                  <w:fldChar w:fldCharType="separate"/>
                                </w:r>
                              </w:ins>
                              <w:r>
                                <w:rPr>
                                  <w:noProof/>
                                </w:rPr>
                                <w:t>3</w:t>
                              </w:r>
                              <w:ins w:id="69" w:author="David Gravett" w:date="2019-12-01T10:21:00Z">
                                <w:r>
                                  <w:fldChar w:fldCharType="end"/>
                                </w:r>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57" type="#_x0000_t202" style="position:absolute;left:0;text-align:left;margin-left:27pt;margin-top:6.55pt;width:413.2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" stroked="f">
                  <v:textbox style="mso-fit-shape-to-text:t" inset="0,0,0,0">
                    <w:txbxContent>
                      <w:p w14:paraId="6D896E73" w14:textId="6CA6B843" w:rsidR="00121219" w:rsidRPr="00F559E3" w:rsidRDefault="00121219"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r>
                            <w:fldChar w:fldCharType="begin"/>
                          </w:r>
                          <w:r>
                            <w:instrText xml:space="preserve"> SEQ Figure \* ARABIC </w:instrText>
                          </w:r>
                          <w:r>
                            <w:fldChar w:fldCharType="separate"/>
                          </w:r>
                        </w:ins>
                        <w:r>
                          <w:rPr>
                            <w:noProof/>
                          </w:rPr>
                          <w:t>3</w:t>
                        </w:r>
                        <w:ins w:id="72" w:author="David Gravett" w:date="2019-12-01T10:21:00Z">
                          <w:r>
                            <w:fldChar w:fldCharType="end"/>
                          </w:r>
                          <w:r>
                            <w:t>: Breadth First Search</w:t>
                          </w:r>
                          <w:r>
                            <w:rPr>
                              <w:noProof/>
                            </w:rPr>
                            <w:t xml:space="preserve"> Example</w:t>
                          </w:r>
                        </w:ins>
                      </w:p>
                    </w:txbxContent>
                  </v:textbox>
                  <w10:wrap anchorx="margin"/>
                </v:shape>
              </w:pict>
            </mc:Fallback>
          </mc:AlternateContent>
        </w:r>
      </w:ins>
    </w:p>
    <w:p w14:paraId="3C8D83C9" w14:textId="77777777" w:rsidR="00016618" w:rsidRDefault="00016618" w:rsidP="00945C60">
      <w:pPr>
        <w:spacing w:line="288" w:lineRule="auto"/>
        <w:jc w:val="both"/>
        <w:rPr>
          <w:ins w:id="73" w:author="David Gravett" w:date="2019-12-01T10:21:00Z"/>
          <w:rFonts w:ascii="Times New Roman" w:hAnsi="Times New Roman" w:cs="Times New Roman"/>
          <w:sz w:val="24"/>
          <w:szCs w:val="24"/>
          <w:lang w:val="en-US"/>
        </w:rPr>
      </w:pPr>
    </w:p>
    <w:p w14:paraId="1B41CA0C" w14:textId="77777777" w:rsidR="00016618" w:rsidRDefault="00016618" w:rsidP="00945C60">
      <w:pPr>
        <w:spacing w:line="288" w:lineRule="auto"/>
        <w:jc w:val="both"/>
        <w:rPr>
          <w:ins w:id="74" w:author="David Gravett" w:date="2019-12-01T10:21:00Z"/>
          <w:rFonts w:ascii="Times New Roman" w:hAnsi="Times New Roman" w:cs="Times New Roman"/>
          <w:sz w:val="24"/>
          <w:szCs w:val="24"/>
          <w:lang w:val="en-US"/>
        </w:rPr>
      </w:pPr>
    </w:p>
    <w:p w14:paraId="460055CF" w14:textId="77777777" w:rsidR="00016618" w:rsidRDefault="00016618" w:rsidP="00945C60">
      <w:pPr>
        <w:spacing w:line="288" w:lineRule="auto"/>
        <w:jc w:val="both"/>
        <w:rPr>
          <w:ins w:id="75" w:author="David Gravett" w:date="2019-12-01T10:21:00Z"/>
          <w:rFonts w:ascii="Times New Roman" w:hAnsi="Times New Roman" w:cs="Times New Roman"/>
          <w:sz w:val="24"/>
          <w:szCs w:val="24"/>
          <w:lang w:val="en-US"/>
        </w:rPr>
      </w:pPr>
    </w:p>
    <w:p w14:paraId="1E248569" w14:textId="77777777" w:rsidR="00016618" w:rsidRDefault="00016618" w:rsidP="00945C60">
      <w:pPr>
        <w:spacing w:line="288" w:lineRule="auto"/>
        <w:jc w:val="both"/>
        <w:rPr>
          <w:ins w:id="76" w:author="David Gravett" w:date="2019-12-01T10:21:00Z"/>
          <w:rFonts w:ascii="Times New Roman" w:hAnsi="Times New Roman" w:cs="Times New Roman"/>
          <w:sz w:val="24"/>
          <w:szCs w:val="24"/>
          <w:lang w:val="en-US"/>
        </w:rPr>
      </w:pPr>
    </w:p>
    <w:p w14:paraId="096B9E74" w14:textId="77777777" w:rsidR="00016618" w:rsidRDefault="00016618" w:rsidP="00945C60">
      <w:pPr>
        <w:spacing w:line="288" w:lineRule="auto"/>
        <w:jc w:val="both"/>
        <w:rPr>
          <w:ins w:id="77" w:author="David Gravett" w:date="2019-12-01T10:21:00Z"/>
          <w:rFonts w:ascii="Times New Roman" w:hAnsi="Times New Roman" w:cs="Times New Roman"/>
          <w:sz w:val="24"/>
          <w:szCs w:val="24"/>
          <w:lang w:val="en-US"/>
        </w:rPr>
      </w:pPr>
    </w:p>
    <w:p w14:paraId="286921A8" w14:textId="77777777" w:rsidR="00016618" w:rsidRDefault="00016618" w:rsidP="00945C60">
      <w:pPr>
        <w:spacing w:line="288" w:lineRule="auto"/>
        <w:jc w:val="both"/>
        <w:rPr>
          <w:ins w:id="78" w:author="David Gravett" w:date="2019-12-01T10:21:00Z"/>
          <w:rFonts w:ascii="Times New Roman" w:hAnsi="Times New Roman" w:cs="Times New Roman"/>
          <w:sz w:val="24"/>
          <w:szCs w:val="24"/>
          <w:lang w:val="en-US"/>
        </w:rPr>
      </w:pPr>
    </w:p>
    <w:p w14:paraId="7EBDE705" w14:textId="77777777" w:rsidR="00016618" w:rsidRDefault="00016618" w:rsidP="00945C60">
      <w:pPr>
        <w:spacing w:line="288" w:lineRule="auto"/>
        <w:jc w:val="both"/>
        <w:rPr>
          <w:ins w:id="79" w:author="David Gravett" w:date="2019-12-01T10:21:00Z"/>
          <w:rFonts w:ascii="Times New Roman" w:hAnsi="Times New Roman" w:cs="Times New Roman"/>
          <w:sz w:val="24"/>
          <w:szCs w:val="24"/>
          <w:lang w:val="en-US"/>
        </w:rPr>
      </w:pPr>
    </w:p>
    <w:p w14:paraId="789D207F" w14:textId="77777777" w:rsidR="00016618" w:rsidRDefault="00016618" w:rsidP="00945C60">
      <w:pPr>
        <w:spacing w:line="288" w:lineRule="auto"/>
        <w:jc w:val="both"/>
        <w:rPr>
          <w:ins w:id="80" w:author="David Gravett" w:date="2019-12-01T10:21:00Z"/>
          <w:rFonts w:ascii="Times New Roman" w:hAnsi="Times New Roman" w:cs="Times New Roman"/>
          <w:sz w:val="24"/>
          <w:szCs w:val="24"/>
          <w:lang w:val="en-US"/>
        </w:rPr>
      </w:pPr>
    </w:p>
    <w:p w14:paraId="46EE7130" w14:textId="77777777" w:rsidR="00016618" w:rsidRDefault="00016618" w:rsidP="00945C60">
      <w:pPr>
        <w:spacing w:line="288" w:lineRule="auto"/>
        <w:jc w:val="both"/>
        <w:rPr>
          <w:ins w:id="81" w:author="David Gravett" w:date="2019-12-01T10:21:00Z"/>
          <w:rFonts w:ascii="Times New Roman" w:hAnsi="Times New Roman" w:cs="Times New Roman"/>
          <w:sz w:val="24"/>
          <w:szCs w:val="24"/>
          <w:lang w:val="en-US"/>
        </w:rPr>
      </w:pPr>
    </w:p>
    <w:p w14:paraId="6FA64AF1" w14:textId="49A83B8F" w:rsidR="00016618" w:rsidRPr="00016618" w:rsidRDefault="00C76A65" w:rsidP="00016618">
      <w:pPr>
        <w:pStyle w:val="TOCHeading"/>
        <w:jc w:val="both"/>
        <w:rPr>
          <w:ins w:id="82" w:author="David Gravett" w:date="2019-12-01T10:21:00Z"/>
          <w:sz w:val="40"/>
          <w:szCs w:val="40"/>
        </w:rPr>
      </w:pPr>
      <w:moveToRangeStart w:id="83" w:author="David Gravett" w:date="2019-12-01T10:21:00Z" w:name="move26088123"/>
      <w:moveTo w:id="84" w:author="David Gravett" w:date="2019-12-01T10:21:00Z">
        <w:r>
          <w:rPr>
            <w:sz w:val="40"/>
            <w:szCs w:val="40"/>
          </w:rPr>
          <w:lastRenderedPageBreak/>
          <w:t>Procedurally Generated Game Board</w:t>
        </w:r>
      </w:moveTo>
      <w:moveToRangeEnd w:id="83"/>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85"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00F62130">
      <w:pPr>
        <w:spacing w:line="288" w:lineRule="auto"/>
        <w:rPr>
          <w:rFonts w:ascii="Times New Roman" w:hAnsi="Times New Roman" w:cs="Times New Roman"/>
          <w:sz w:val="24"/>
          <w:szCs w:val="24"/>
          <w:lang w:val="en-US"/>
        </w:rPr>
      </w:pPr>
      <w:ins w:id="86"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87" w:author="David Gravett" w:date="2019-12-01T10:21:00Z"/>
          <w:sz w:val="40"/>
          <w:szCs w:val="40"/>
        </w:rPr>
      </w:pPr>
      <w:moveFromRangeStart w:id="88" w:author="David Gravett" w:date="2019-12-01T10:21:00Z" w:name="move26088123"/>
      <w:moveFrom w:id="89" w:author="David Gravett" w:date="2019-12-01T10:21:00Z">
        <w:r>
          <w:rPr>
            <w:sz w:val="40"/>
            <w:szCs w:val="40"/>
          </w:rPr>
          <w:t>Procedurally Generated Game Board</w:t>
        </w:r>
      </w:moveFrom>
      <w:moveFromRangeEnd w:id="88"/>
      <w:del w:id="90" w:author="David Gravett" w:date="2019-12-01T10:21:00Z">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91" w:author="David Gravett" w:date="2019-12-01T10:21:00Z"/>
          <w:rFonts w:asciiTheme="majorHAnsi" w:hAnsiTheme="majorHAnsi" w:cstheme="majorHAnsi"/>
          <w:sz w:val="32"/>
          <w:szCs w:val="32"/>
        </w:rPr>
      </w:pPr>
      <w:del w:id="92"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00945C60">
      <w:pPr>
        <w:spacing w:line="288" w:lineRule="auto"/>
        <w:jc w:val="both"/>
        <w:rPr>
          <w:moveFrom w:id="93" w:author="David Gravett" w:date="2019-12-01T10:21:00Z"/>
          <w:rFonts w:ascii="Times New Roman" w:hAnsi="Times New Roman" w:cs="Times New Roman"/>
          <w:sz w:val="24"/>
          <w:szCs w:val="24"/>
          <w:lang w:val="en-US"/>
        </w:rPr>
      </w:pPr>
      <w:moveFromRangeStart w:id="94" w:author="David Gravett" w:date="2019-12-01T10:21:00Z" w:name="move26088124"/>
      <w:moveFrom w:id="95"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96" w:author="David Gravett" w:date="2019-12-01T10:21:00Z"/>
          <w:rFonts w:ascii="Times New Roman" w:hAnsi="Times New Roman" w:cs="Times New Roman"/>
          <w:sz w:val="24"/>
          <w:szCs w:val="24"/>
          <w:lang w:val="en-US"/>
        </w:rPr>
      </w:pPr>
    </w:p>
    <w:p w14:paraId="0C15F501" w14:textId="4CA09F1B" w:rsidR="00A66190" w:rsidRDefault="00A66190" w:rsidP="00945C60">
      <w:pPr>
        <w:spacing w:line="288" w:lineRule="auto"/>
        <w:jc w:val="both"/>
        <w:rPr>
          <w:moveFrom w:id="97" w:author="David Gravett" w:date="2019-12-01T10:21:00Z"/>
          <w:rFonts w:ascii="Times New Roman" w:hAnsi="Times New Roman" w:cs="Times New Roman"/>
          <w:sz w:val="24"/>
          <w:szCs w:val="24"/>
          <w:lang w:val="en-US"/>
        </w:rPr>
      </w:pPr>
      <w:moveFrom w:id="98"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94"/>
    <w:p w14:paraId="6F42DE1F" w14:textId="1225A4AA" w:rsidR="00016618" w:rsidRDefault="00016618" w:rsidP="00016618">
      <w:pPr>
        <w:pStyle w:val="TOCHeading"/>
        <w:rPr>
          <w:ins w:id="99" w:author="David Gravett" w:date="2019-12-01T10:21:00Z"/>
          <w:sz w:val="40"/>
          <w:szCs w:val="40"/>
        </w:rPr>
      </w:pPr>
    </w:p>
    <w:p w14:paraId="4A5E7532" w14:textId="1A527A96" w:rsidR="00016618" w:rsidRDefault="00016618" w:rsidP="00016618">
      <w:pPr>
        <w:pStyle w:val="TOCHeading"/>
        <w:rPr>
          <w:ins w:id="100"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101"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0849A3EA" w:rsidR="00121219" w:rsidRPr="00D103E4" w:rsidRDefault="00121219" w:rsidP="00016618">
                              <w:pPr>
                                <w:pStyle w:val="Caption"/>
                                <w:jc w:val="center"/>
                                <w:rPr>
                                  <w:ins w:id="102" w:author="David Gravett" w:date="2019-12-01T10:21:00Z"/>
                                  <w:rFonts w:ascii="Arial" w:eastAsia="Arial" w:hAnsi="Arial" w:cs="Arial"/>
                                  <w:noProof/>
                                  <w:lang w:val="en"/>
                                </w:rPr>
                              </w:pPr>
                              <w:ins w:id="103" w:author="David Gravett" w:date="2019-12-01T10:21:00Z">
                                <w:r>
                                  <w:t xml:space="preserve">Figure </w:t>
                                </w:r>
                                <w:r>
                                  <w:fldChar w:fldCharType="begin"/>
                                </w:r>
                                <w:r>
                                  <w:instrText xml:space="preserve"> SEQ Figure \* ARABIC </w:instrText>
                                </w:r>
                                <w:r>
                                  <w:fldChar w:fldCharType="separate"/>
                                </w:r>
                              </w:ins>
                              <w:r>
                                <w:rPr>
                                  <w:noProof/>
                                </w:rPr>
                                <w:t>4</w:t>
                              </w:r>
                              <w:ins w:id="104" w:author="David Gravett" w:date="2019-12-01T10:21:00Z">
                                <w:r>
                                  <w:fldChar w:fldCharType="end"/>
                                </w:r>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58"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" stroked="f">
                  <v:textbox style="mso-fit-shape-to-text:t" inset="0,0,0,0">
                    <w:txbxContent>
                      <w:p w14:paraId="45776656" w14:textId="0849A3EA" w:rsidR="00121219" w:rsidRPr="00D103E4" w:rsidRDefault="00121219" w:rsidP="00016618">
                        <w:pPr>
                          <w:pStyle w:val="Caption"/>
                          <w:jc w:val="center"/>
                          <w:rPr>
                            <w:ins w:id="105" w:author="David Gravett" w:date="2019-12-01T10:21:00Z"/>
                            <w:rFonts w:ascii="Arial" w:eastAsia="Arial" w:hAnsi="Arial" w:cs="Arial"/>
                            <w:noProof/>
                            <w:lang w:val="en"/>
                          </w:rPr>
                        </w:pPr>
                        <w:ins w:id="106" w:author="David Gravett" w:date="2019-12-01T10:21:00Z">
                          <w:r>
                            <w:t xml:space="preserve">Figure </w:t>
                          </w:r>
                          <w:r>
                            <w:fldChar w:fldCharType="begin"/>
                          </w:r>
                          <w:r>
                            <w:instrText xml:space="preserve"> SEQ Figure \* ARABIC </w:instrText>
                          </w:r>
                          <w:r>
                            <w:fldChar w:fldCharType="separate"/>
                          </w:r>
                        </w:ins>
                        <w:r>
                          <w:rPr>
                            <w:noProof/>
                          </w:rPr>
                          <w:t>4</w:t>
                        </w:r>
                        <w:ins w:id="107" w:author="David Gravett" w:date="2019-12-01T10:21:00Z">
                          <w:r>
                            <w:fldChar w:fldCharType="end"/>
                          </w:r>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108" w:author="David Gravett" w:date="2019-12-01T10:21:00Z">
            <w:rPr>
              <w:rFonts w:ascii="Times New Roman" w:hAnsi="Times New Roman" w:cs="Times New Roman"/>
              <w:sz w:val="24"/>
              <w:szCs w:val="24"/>
              <w:lang w:val="en-US"/>
            </w:rPr>
          </w:rPrChange>
        </w:rPr>
        <w:pPrChange w:id="109" w:author="David Gravett" w:date="2019-12-01T10:21:00Z">
          <w:pPr>
            <w:spacing w:line="288" w:lineRule="auto"/>
          </w:pPr>
        </w:pPrChange>
      </w:pPr>
    </w:p>
    <w:p w14:paraId="4BF92CCB" w14:textId="313839B8" w:rsidR="00C76A65" w:rsidRDefault="00C76A65">
      <w:pPr>
        <w:rPr>
          <w:lang w:val="en-US"/>
          <w:rPrChange w:id="110" w:author="David Gravett" w:date="2019-12-01T10:21:00Z">
            <w:rPr>
              <w:rFonts w:ascii="Times New Roman" w:hAnsi="Times New Roman" w:cs="Times New Roman"/>
              <w:sz w:val="24"/>
              <w:szCs w:val="24"/>
              <w:lang w:val="en-US"/>
            </w:rPr>
          </w:rPrChange>
        </w:rPr>
        <w:pPrChange w:id="111" w:author="David Gravett" w:date="2019-12-01T10:21:00Z">
          <w:pPr>
            <w:spacing w:line="288" w:lineRule="auto"/>
          </w:pPr>
        </w:pPrChange>
      </w:pPr>
    </w:p>
    <w:p w14:paraId="73ADB0F0" w14:textId="77777777" w:rsidR="00016618" w:rsidRPr="00016618" w:rsidRDefault="00016618" w:rsidP="00016618">
      <w:pPr>
        <w:rPr>
          <w:ins w:id="112" w:author="David Gravett" w:date="2019-12-01T10:21:00Z"/>
          <w:lang w:val="en-US"/>
        </w:rPr>
      </w:pPr>
      <w:bookmarkStart w:id="113" w:name="_Hlk21783552"/>
    </w:p>
    <w:p w14:paraId="5E1B0D0D" w14:textId="77777777" w:rsidR="005F2D99" w:rsidRPr="00016618" w:rsidRDefault="005F2D99">
      <w:pPr>
        <w:pStyle w:val="TOCHeading"/>
        <w:jc w:val="both"/>
        <w:rPr>
          <w:moveTo w:id="114" w:author="David Gravett" w:date="2019-12-01T10:21:00Z"/>
          <w:sz w:val="40"/>
          <w:rPrChange w:id="115" w:author="David Gravett" w:date="2019-12-01T10:21:00Z">
            <w:rPr>
              <w:moveTo w:id="116" w:author="David Gravett" w:date="2019-12-01T10:21:00Z"/>
              <w:rFonts w:asciiTheme="majorHAnsi" w:hAnsiTheme="majorHAnsi" w:cstheme="majorHAnsi"/>
              <w:color w:val="1F3864" w:themeColor="accent1" w:themeShade="80"/>
              <w:sz w:val="24"/>
              <w:szCs w:val="24"/>
              <w:lang w:val="en-US"/>
            </w:rPr>
          </w:rPrChange>
        </w:rPr>
        <w:pPrChange w:id="117" w:author="David Gravett" w:date="2019-12-01T10:21:00Z">
          <w:pPr>
            <w:spacing w:line="288" w:lineRule="auto"/>
            <w:jc w:val="both"/>
          </w:pPr>
        </w:pPrChange>
      </w:pPr>
      <w:moveToRangeStart w:id="118" w:author="David Gravett" w:date="2019-12-01T10:21:00Z" w:name="move26088125"/>
      <w:moveTo w:id="119" w:author="David Gravett" w:date="2019-12-01T10:21:00Z">
        <w:r>
          <w:rPr>
            <w:sz w:val="40"/>
            <w:rPrChange w:id="120" w:author="David Gravett" w:date="2019-12-01T10:21:00Z">
              <w:rPr>
                <w:rFonts w:cstheme="majorHAnsi"/>
                <w:color w:val="1F3864" w:themeColor="accent1" w:themeShade="80"/>
                <w:sz w:val="40"/>
                <w:szCs w:val="40"/>
              </w:rPr>
            </w:rPrChange>
          </w:rPr>
          <w:lastRenderedPageBreak/>
          <w:t>Procedurally Generated Game Board</w:t>
        </w:r>
      </w:moveTo>
    </w:p>
    <w:p w14:paraId="4ED08F01" w14:textId="77777777" w:rsidR="00E35EF8" w:rsidRDefault="00E35EF8" w:rsidP="00945C60">
      <w:pPr>
        <w:spacing w:line="288" w:lineRule="auto"/>
        <w:jc w:val="both"/>
        <w:rPr>
          <w:moveTo w:id="121" w:author="David Gravett" w:date="2019-12-01T10:21:00Z"/>
          <w:rFonts w:ascii="Times New Roman" w:hAnsi="Times New Roman" w:cs="Times New Roman"/>
          <w:sz w:val="24"/>
          <w:szCs w:val="24"/>
          <w:lang w:val="en-US"/>
        </w:rPr>
      </w:pPr>
      <w:moveToRangeStart w:id="122" w:author="David Gravett" w:date="2019-12-01T10:21:00Z" w:name="move26088124"/>
      <w:moveToRangeEnd w:id="118"/>
      <w:moveTo w:id="123"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124"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125" w:author="David Gravett" w:date="2019-12-01T10:21:00Z"/>
          <w:rFonts w:ascii="Times New Roman" w:hAnsi="Times New Roman" w:cs="Times New Roman"/>
          <w:sz w:val="24"/>
          <w:szCs w:val="24"/>
          <w:lang w:val="en-US"/>
        </w:rPr>
      </w:pPr>
      <w:moveTo w:id="126"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122"/>
    <w:p w14:paraId="56128E9E" w14:textId="69A4A948" w:rsidR="00016618" w:rsidRDefault="00016618" w:rsidP="00C76A65">
      <w:pPr>
        <w:pStyle w:val="TOCHeading"/>
        <w:rPr>
          <w:ins w:id="127" w:author="David Gravett" w:date="2019-12-01T10:21:00Z"/>
          <w:sz w:val="40"/>
          <w:szCs w:val="40"/>
        </w:rPr>
      </w:pPr>
    </w:p>
    <w:p w14:paraId="6CFF14AF" w14:textId="10C95C23" w:rsidR="00016618" w:rsidRDefault="00016618" w:rsidP="00016618">
      <w:pPr>
        <w:rPr>
          <w:ins w:id="128" w:author="David Gravett" w:date="2019-12-01T10:21:00Z"/>
          <w:lang w:val="en-US"/>
        </w:rPr>
      </w:pPr>
    </w:p>
    <w:p w14:paraId="17E0672F" w14:textId="16E33FF5" w:rsidR="00016618" w:rsidRDefault="00016618" w:rsidP="00016618">
      <w:pPr>
        <w:rPr>
          <w:ins w:id="129" w:author="David Gravett" w:date="2019-12-01T10:21:00Z"/>
          <w:lang w:val="en-US"/>
        </w:rPr>
      </w:pPr>
    </w:p>
    <w:p w14:paraId="2719513A" w14:textId="114DF2E4" w:rsidR="00016618" w:rsidRDefault="00016618" w:rsidP="00016618">
      <w:pPr>
        <w:rPr>
          <w:ins w:id="130" w:author="David Gravett" w:date="2019-12-01T10:21:00Z"/>
          <w:lang w:val="en-US"/>
        </w:rPr>
      </w:pPr>
    </w:p>
    <w:p w14:paraId="766BDFFA" w14:textId="237C8125" w:rsidR="00016618" w:rsidRDefault="00016618" w:rsidP="00016618">
      <w:pPr>
        <w:rPr>
          <w:ins w:id="131" w:author="David Gravett" w:date="2019-12-01T10:21:00Z"/>
          <w:lang w:val="en-US"/>
        </w:rPr>
      </w:pPr>
    </w:p>
    <w:p w14:paraId="7A731DB6" w14:textId="2D47D4F1" w:rsidR="00016618" w:rsidRDefault="00016618" w:rsidP="00016618">
      <w:pPr>
        <w:rPr>
          <w:ins w:id="132" w:author="David Gravett" w:date="2019-12-01T10:21:00Z"/>
          <w:lang w:val="en-US"/>
        </w:rPr>
      </w:pPr>
    </w:p>
    <w:p w14:paraId="37C0E4EA" w14:textId="7E1AA3CB" w:rsidR="00016618" w:rsidRDefault="00016618" w:rsidP="00016618">
      <w:pPr>
        <w:rPr>
          <w:ins w:id="133" w:author="David Gravett" w:date="2019-12-01T10:21:00Z"/>
          <w:lang w:val="en-US"/>
        </w:rPr>
      </w:pPr>
    </w:p>
    <w:p w14:paraId="5F0AAB30" w14:textId="375647CD" w:rsidR="00016618" w:rsidRDefault="00016618" w:rsidP="00016618">
      <w:pPr>
        <w:rPr>
          <w:ins w:id="134" w:author="David Gravett" w:date="2019-12-01T10:21:00Z"/>
          <w:lang w:val="en-US"/>
        </w:rPr>
      </w:pPr>
    </w:p>
    <w:p w14:paraId="040D4484" w14:textId="0C0A228B" w:rsidR="00016618" w:rsidRDefault="00016618" w:rsidP="00016618">
      <w:pPr>
        <w:rPr>
          <w:ins w:id="135" w:author="David Gravett" w:date="2019-12-01T10:21:00Z"/>
          <w:lang w:val="en-US"/>
        </w:rPr>
      </w:pPr>
    </w:p>
    <w:p w14:paraId="7BDBF6E0" w14:textId="409ADB0C" w:rsidR="00016618" w:rsidRDefault="00016618" w:rsidP="00016618">
      <w:pPr>
        <w:rPr>
          <w:ins w:id="136" w:author="David Gravett" w:date="2019-12-01T10:21:00Z"/>
          <w:lang w:val="en-US"/>
        </w:rPr>
      </w:pPr>
    </w:p>
    <w:p w14:paraId="0FD235F3" w14:textId="0E6C75E9" w:rsidR="00016618" w:rsidRDefault="00016618" w:rsidP="00016618">
      <w:pPr>
        <w:rPr>
          <w:ins w:id="137" w:author="David Gravett" w:date="2019-12-01T10:21:00Z"/>
          <w:lang w:val="en-US"/>
        </w:rPr>
      </w:pPr>
    </w:p>
    <w:p w14:paraId="71F41BD2" w14:textId="3CDC3FA0" w:rsidR="00016618" w:rsidRDefault="00016618" w:rsidP="00016618">
      <w:pPr>
        <w:rPr>
          <w:ins w:id="138" w:author="David Gravett" w:date="2019-12-01T10:21:00Z"/>
          <w:lang w:val="en-US"/>
        </w:rPr>
      </w:pPr>
    </w:p>
    <w:p w14:paraId="6881AC2C" w14:textId="51B70606" w:rsidR="00016618" w:rsidRDefault="00016618" w:rsidP="00016618">
      <w:pPr>
        <w:rPr>
          <w:ins w:id="139" w:author="David Gravett" w:date="2019-12-01T10:21:00Z"/>
          <w:lang w:val="en-US"/>
        </w:rPr>
      </w:pPr>
    </w:p>
    <w:p w14:paraId="756EFF8D" w14:textId="3E4EA93A" w:rsidR="00016618" w:rsidRDefault="00016618" w:rsidP="00016618">
      <w:pPr>
        <w:rPr>
          <w:ins w:id="140" w:author="David Gravett" w:date="2019-12-01T10:21:00Z"/>
          <w:lang w:val="en-US"/>
        </w:rPr>
      </w:pPr>
    </w:p>
    <w:p w14:paraId="6ABEEA36" w14:textId="392C1925" w:rsidR="00016618" w:rsidRDefault="00016618" w:rsidP="00016618">
      <w:pPr>
        <w:rPr>
          <w:ins w:id="141" w:author="David Gravett" w:date="2019-12-01T10:21:00Z"/>
          <w:lang w:val="en-US"/>
        </w:rPr>
      </w:pPr>
    </w:p>
    <w:p w14:paraId="6BCD801F" w14:textId="45B923BE" w:rsidR="00016618" w:rsidRDefault="00016618" w:rsidP="00016618">
      <w:pPr>
        <w:rPr>
          <w:ins w:id="142" w:author="David Gravett" w:date="2019-12-01T10:21:00Z"/>
          <w:lang w:val="en-US"/>
        </w:rPr>
      </w:pPr>
    </w:p>
    <w:p w14:paraId="6A9CFAE0" w14:textId="77777777" w:rsidR="00016618" w:rsidRPr="00016618" w:rsidRDefault="00016618" w:rsidP="00016618">
      <w:pPr>
        <w:rPr>
          <w:ins w:id="143" w:author="David Gravett" w:date="2019-12-01T10:21:00Z"/>
          <w:lang w:val="en-US"/>
        </w:rPr>
      </w:pPr>
    </w:p>
    <w:p w14:paraId="25745B21" w14:textId="77777777" w:rsidR="00C76A65" w:rsidRPr="00C76A65" w:rsidRDefault="00C76A65" w:rsidP="00C76A65">
      <w:pPr>
        <w:pStyle w:val="TOCHeading"/>
        <w:rPr>
          <w:sz w:val="40"/>
          <w:szCs w:val="40"/>
        </w:rPr>
      </w:pPr>
      <w:r>
        <w:rPr>
          <w:sz w:val="40"/>
          <w:szCs w:val="40"/>
        </w:rPr>
        <w:lastRenderedPageBreak/>
        <w:t>Procedurally Generated Game Board</w:t>
      </w:r>
      <w:bookmarkEnd w:id="113"/>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4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45">
          <w:tblGrid>
            <w:gridCol w:w="432"/>
            <w:gridCol w:w="432"/>
            <w:gridCol w:w="432"/>
            <w:gridCol w:w="432"/>
            <w:gridCol w:w="432"/>
            <w:gridCol w:w="432"/>
            <w:gridCol w:w="432"/>
          </w:tblGrid>
        </w:tblGridChange>
      </w:tblGrid>
      <w:tr w:rsidR="00C76A65" w14:paraId="6B450FF7" w14:textId="77777777" w:rsidTr="00016618">
        <w:trPr>
          <w:trHeight w:val="869"/>
          <w:trPrChange w:id="146" w:author="David Gravett" w:date="2019-12-01T10:21:00Z">
            <w:trPr>
              <w:trHeight w:val="432"/>
            </w:trPr>
          </w:trPrChange>
        </w:trPr>
        <w:tc>
          <w:tcPr>
            <w:tcW w:w="933" w:type="dxa"/>
            <w:tcPrChange w:id="147"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48" w:author="David Gravett" w:date="2019-12-01T10:21:00Z">
                  <w:rPr>
                    <w:rFonts w:ascii="Times New Roman" w:hAnsi="Times New Roman" w:cs="Times New Roman"/>
                    <w:sz w:val="24"/>
                    <w:szCs w:val="24"/>
                  </w:rPr>
                </w:rPrChange>
              </w:rPr>
              <w:pPrChange w:id="149" w:author="James Dwyer" w:date="2019-12-01T10:21:00Z">
                <w:pPr/>
              </w:pPrChange>
            </w:pPr>
            <w:r w:rsidRPr="00016618">
              <w:rPr>
                <w:rFonts w:ascii="Times New Roman" w:hAnsi="Times New Roman"/>
                <w:sz w:val="36"/>
                <w:rPrChange w:id="150" w:author="David Gravett" w:date="2019-12-01T10:21:00Z">
                  <w:rPr>
                    <w:rFonts w:ascii="Times New Roman" w:hAnsi="Times New Roman" w:cs="Times New Roman"/>
                    <w:sz w:val="24"/>
                    <w:szCs w:val="24"/>
                  </w:rPr>
                </w:rPrChange>
              </w:rPr>
              <w:t>0</w:t>
            </w:r>
          </w:p>
        </w:tc>
        <w:tc>
          <w:tcPr>
            <w:tcW w:w="933" w:type="dxa"/>
            <w:tcPrChange w:id="151"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52" w:author="David Gravett" w:date="2019-12-01T10:21:00Z">
                  <w:rPr>
                    <w:rFonts w:ascii="Times New Roman" w:hAnsi="Times New Roman" w:cs="Times New Roman"/>
                    <w:sz w:val="24"/>
                    <w:szCs w:val="24"/>
                  </w:rPr>
                </w:rPrChange>
              </w:rPr>
              <w:pPrChange w:id="153" w:author="James Dwyer" w:date="2019-12-01T10:21:00Z">
                <w:pPr/>
              </w:pPrChange>
            </w:pPr>
            <w:r w:rsidRPr="00016618">
              <w:rPr>
                <w:rFonts w:ascii="Times New Roman" w:hAnsi="Times New Roman"/>
                <w:sz w:val="36"/>
                <w:rPrChange w:id="154" w:author="David Gravett" w:date="2019-12-01T10:21:00Z">
                  <w:rPr>
                    <w:rFonts w:ascii="Times New Roman" w:hAnsi="Times New Roman" w:cs="Times New Roman"/>
                    <w:sz w:val="24"/>
                    <w:szCs w:val="24"/>
                  </w:rPr>
                </w:rPrChange>
              </w:rPr>
              <w:t>0</w:t>
            </w:r>
          </w:p>
        </w:tc>
        <w:tc>
          <w:tcPr>
            <w:tcW w:w="933" w:type="dxa"/>
            <w:tcPrChange w:id="155"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56" w:author="David Gravett" w:date="2019-12-01T10:21:00Z">
                  <w:rPr>
                    <w:rFonts w:ascii="Times New Roman" w:hAnsi="Times New Roman" w:cs="Times New Roman"/>
                    <w:sz w:val="24"/>
                    <w:szCs w:val="24"/>
                  </w:rPr>
                </w:rPrChange>
              </w:rPr>
              <w:pPrChange w:id="157" w:author="James Dwyer" w:date="2019-12-01T10:21:00Z">
                <w:pPr/>
              </w:pPrChange>
            </w:pPr>
            <w:r w:rsidRPr="00016618">
              <w:rPr>
                <w:rFonts w:ascii="Times New Roman" w:hAnsi="Times New Roman"/>
                <w:sz w:val="36"/>
                <w:rPrChange w:id="158" w:author="David Gravett" w:date="2019-12-01T10:21:00Z">
                  <w:rPr>
                    <w:rFonts w:ascii="Times New Roman" w:hAnsi="Times New Roman" w:cs="Times New Roman"/>
                    <w:sz w:val="24"/>
                    <w:szCs w:val="24"/>
                  </w:rPr>
                </w:rPrChange>
              </w:rPr>
              <w:t>0</w:t>
            </w:r>
          </w:p>
        </w:tc>
        <w:tc>
          <w:tcPr>
            <w:tcW w:w="933" w:type="dxa"/>
            <w:tcPrChange w:id="159"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60" w:author="David Gravett" w:date="2019-12-01T10:21:00Z">
                  <w:rPr>
                    <w:rFonts w:ascii="Times New Roman" w:hAnsi="Times New Roman" w:cs="Times New Roman"/>
                    <w:sz w:val="24"/>
                    <w:szCs w:val="24"/>
                  </w:rPr>
                </w:rPrChange>
              </w:rPr>
              <w:pPrChange w:id="161" w:author="James Dwyer" w:date="2019-12-01T10:21:00Z">
                <w:pPr/>
              </w:pPrChange>
            </w:pPr>
            <w:r w:rsidRPr="00016618">
              <w:rPr>
                <w:rFonts w:ascii="Times New Roman" w:hAnsi="Times New Roman"/>
                <w:sz w:val="36"/>
                <w:rPrChange w:id="162" w:author="David Gravett" w:date="2019-12-01T10:21:00Z">
                  <w:rPr>
                    <w:rFonts w:ascii="Times New Roman" w:hAnsi="Times New Roman" w:cs="Times New Roman"/>
                    <w:sz w:val="24"/>
                    <w:szCs w:val="24"/>
                  </w:rPr>
                </w:rPrChange>
              </w:rPr>
              <w:t>0</w:t>
            </w:r>
          </w:p>
        </w:tc>
        <w:tc>
          <w:tcPr>
            <w:tcW w:w="933" w:type="dxa"/>
            <w:tcPrChange w:id="163"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64" w:author="David Gravett" w:date="2019-12-01T10:21:00Z">
                  <w:rPr>
                    <w:rFonts w:ascii="Times New Roman" w:hAnsi="Times New Roman" w:cs="Times New Roman"/>
                    <w:sz w:val="24"/>
                    <w:szCs w:val="24"/>
                  </w:rPr>
                </w:rPrChange>
              </w:rPr>
              <w:pPrChange w:id="165" w:author="James Dwyer" w:date="2019-12-01T10:21:00Z">
                <w:pPr/>
              </w:pPrChange>
            </w:pPr>
            <w:r w:rsidRPr="00016618">
              <w:rPr>
                <w:rFonts w:ascii="Times New Roman" w:hAnsi="Times New Roman"/>
                <w:sz w:val="36"/>
                <w:rPrChange w:id="166" w:author="David Gravett" w:date="2019-12-01T10:21:00Z">
                  <w:rPr>
                    <w:rFonts w:ascii="Times New Roman" w:hAnsi="Times New Roman" w:cs="Times New Roman"/>
                    <w:sz w:val="24"/>
                    <w:szCs w:val="24"/>
                  </w:rPr>
                </w:rPrChange>
              </w:rPr>
              <w:t>0</w:t>
            </w:r>
          </w:p>
        </w:tc>
        <w:tc>
          <w:tcPr>
            <w:tcW w:w="933" w:type="dxa"/>
            <w:tcPrChange w:id="167"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68" w:author="David Gravett" w:date="2019-12-01T10:21:00Z">
                  <w:rPr>
                    <w:rFonts w:ascii="Times New Roman" w:hAnsi="Times New Roman" w:cs="Times New Roman"/>
                    <w:sz w:val="24"/>
                    <w:szCs w:val="24"/>
                  </w:rPr>
                </w:rPrChange>
              </w:rPr>
              <w:pPrChange w:id="169" w:author="James Dwyer" w:date="2019-12-01T10:21:00Z">
                <w:pPr/>
              </w:pPrChange>
            </w:pPr>
            <w:r w:rsidRPr="00016618">
              <w:rPr>
                <w:rFonts w:ascii="Times New Roman" w:hAnsi="Times New Roman"/>
                <w:sz w:val="36"/>
                <w:rPrChange w:id="170" w:author="David Gravett" w:date="2019-12-01T10:21:00Z">
                  <w:rPr>
                    <w:rFonts w:ascii="Times New Roman" w:hAnsi="Times New Roman" w:cs="Times New Roman"/>
                    <w:sz w:val="24"/>
                    <w:szCs w:val="24"/>
                  </w:rPr>
                </w:rPrChange>
              </w:rPr>
              <w:t>0</w:t>
            </w:r>
          </w:p>
        </w:tc>
        <w:tc>
          <w:tcPr>
            <w:tcW w:w="933" w:type="dxa"/>
            <w:tcPrChange w:id="171"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72" w:author="David Gravett" w:date="2019-12-01T10:21:00Z">
                  <w:rPr>
                    <w:rFonts w:ascii="Times New Roman" w:hAnsi="Times New Roman" w:cs="Times New Roman"/>
                    <w:sz w:val="24"/>
                    <w:szCs w:val="24"/>
                  </w:rPr>
                </w:rPrChange>
              </w:rPr>
              <w:pPrChange w:id="173" w:author="James Dwyer" w:date="2019-12-01T10:21:00Z">
                <w:pPr/>
              </w:pPrChange>
            </w:pPr>
            <w:r w:rsidRPr="00016618">
              <w:rPr>
                <w:rFonts w:ascii="Times New Roman" w:hAnsi="Times New Roman"/>
                <w:sz w:val="36"/>
                <w:rPrChange w:id="174"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75" w:author="David Gravett" w:date="2019-12-01T10:21:00Z">
            <w:trPr>
              <w:trHeight w:val="432"/>
            </w:trPr>
          </w:trPrChange>
        </w:trPr>
        <w:tc>
          <w:tcPr>
            <w:tcW w:w="933" w:type="dxa"/>
            <w:tcPrChange w:id="176"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77" w:author="David Gravett" w:date="2019-12-01T10:21:00Z">
                  <w:rPr>
                    <w:rFonts w:ascii="Times New Roman" w:hAnsi="Times New Roman" w:cs="Times New Roman"/>
                    <w:sz w:val="24"/>
                    <w:szCs w:val="24"/>
                  </w:rPr>
                </w:rPrChange>
              </w:rPr>
              <w:pPrChange w:id="178" w:author="James Dwyer" w:date="2019-12-01T10:21:00Z">
                <w:pPr/>
              </w:pPrChange>
            </w:pPr>
            <w:r w:rsidRPr="00016618">
              <w:rPr>
                <w:rFonts w:ascii="Times New Roman" w:hAnsi="Times New Roman"/>
                <w:sz w:val="36"/>
                <w:rPrChange w:id="179" w:author="David Gravett" w:date="2019-12-01T10:21:00Z">
                  <w:rPr>
                    <w:rFonts w:ascii="Times New Roman" w:hAnsi="Times New Roman" w:cs="Times New Roman"/>
                    <w:sz w:val="24"/>
                    <w:szCs w:val="24"/>
                  </w:rPr>
                </w:rPrChange>
              </w:rPr>
              <w:t>0</w:t>
            </w:r>
          </w:p>
        </w:tc>
        <w:tc>
          <w:tcPr>
            <w:tcW w:w="933" w:type="dxa"/>
            <w:tcPrChange w:id="180"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81" w:author="David Gravett" w:date="2019-12-01T10:21:00Z">
                  <w:rPr>
                    <w:rFonts w:ascii="Times New Roman" w:hAnsi="Times New Roman" w:cs="Times New Roman"/>
                    <w:sz w:val="24"/>
                    <w:szCs w:val="24"/>
                  </w:rPr>
                </w:rPrChange>
              </w:rPr>
              <w:pPrChange w:id="182" w:author="James Dwyer" w:date="2019-12-01T10:21:00Z">
                <w:pPr/>
              </w:pPrChange>
            </w:pPr>
            <w:r w:rsidRPr="00016618">
              <w:rPr>
                <w:rFonts w:ascii="Times New Roman" w:hAnsi="Times New Roman"/>
                <w:sz w:val="36"/>
                <w:rPrChange w:id="183" w:author="David Gravett" w:date="2019-12-01T10:21:00Z">
                  <w:rPr>
                    <w:rFonts w:ascii="Times New Roman" w:hAnsi="Times New Roman" w:cs="Times New Roman"/>
                    <w:sz w:val="24"/>
                    <w:szCs w:val="24"/>
                  </w:rPr>
                </w:rPrChange>
              </w:rPr>
              <w:t>0</w:t>
            </w:r>
          </w:p>
        </w:tc>
        <w:tc>
          <w:tcPr>
            <w:tcW w:w="933" w:type="dxa"/>
            <w:tcPrChange w:id="184"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85" w:author="David Gravett" w:date="2019-12-01T10:21:00Z">
                  <w:rPr>
                    <w:rFonts w:ascii="Times New Roman" w:hAnsi="Times New Roman" w:cs="Times New Roman"/>
                    <w:sz w:val="24"/>
                    <w:szCs w:val="24"/>
                  </w:rPr>
                </w:rPrChange>
              </w:rPr>
              <w:pPrChange w:id="186" w:author="James Dwyer" w:date="2019-12-01T10:21:00Z">
                <w:pPr/>
              </w:pPrChange>
            </w:pPr>
            <w:r w:rsidRPr="00016618">
              <w:rPr>
                <w:rFonts w:ascii="Times New Roman" w:hAnsi="Times New Roman"/>
                <w:sz w:val="36"/>
                <w:rPrChange w:id="187" w:author="David Gravett" w:date="2019-12-01T10:21:00Z">
                  <w:rPr>
                    <w:rFonts w:ascii="Times New Roman" w:hAnsi="Times New Roman" w:cs="Times New Roman"/>
                    <w:sz w:val="24"/>
                    <w:szCs w:val="24"/>
                  </w:rPr>
                </w:rPrChange>
              </w:rPr>
              <w:t>0</w:t>
            </w:r>
          </w:p>
        </w:tc>
        <w:tc>
          <w:tcPr>
            <w:tcW w:w="933" w:type="dxa"/>
            <w:tcPrChange w:id="188"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89" w:author="David Gravett" w:date="2019-12-01T10:21:00Z">
                  <w:rPr>
                    <w:rFonts w:ascii="Times New Roman" w:hAnsi="Times New Roman" w:cs="Times New Roman"/>
                    <w:sz w:val="24"/>
                    <w:szCs w:val="24"/>
                  </w:rPr>
                </w:rPrChange>
              </w:rPr>
              <w:pPrChange w:id="190" w:author="James Dwyer" w:date="2019-12-01T10:21:00Z">
                <w:pPr/>
              </w:pPrChange>
            </w:pPr>
            <w:r w:rsidRPr="00016618">
              <w:rPr>
                <w:rFonts w:ascii="Times New Roman" w:hAnsi="Times New Roman"/>
                <w:sz w:val="36"/>
                <w:rPrChange w:id="191" w:author="David Gravett" w:date="2019-12-01T10:21:00Z">
                  <w:rPr>
                    <w:rFonts w:ascii="Times New Roman" w:hAnsi="Times New Roman" w:cs="Times New Roman"/>
                    <w:sz w:val="24"/>
                    <w:szCs w:val="24"/>
                  </w:rPr>
                </w:rPrChange>
              </w:rPr>
              <w:t>0</w:t>
            </w:r>
          </w:p>
        </w:tc>
        <w:tc>
          <w:tcPr>
            <w:tcW w:w="933" w:type="dxa"/>
            <w:tcPrChange w:id="192"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93" w:author="David Gravett" w:date="2019-12-01T10:21:00Z">
                  <w:rPr>
                    <w:rFonts w:ascii="Times New Roman" w:hAnsi="Times New Roman" w:cs="Times New Roman"/>
                    <w:sz w:val="24"/>
                    <w:szCs w:val="24"/>
                  </w:rPr>
                </w:rPrChange>
              </w:rPr>
              <w:pPrChange w:id="194" w:author="James Dwyer" w:date="2019-12-01T10:21:00Z">
                <w:pPr/>
              </w:pPrChange>
            </w:pPr>
            <w:r w:rsidRPr="00016618">
              <w:rPr>
                <w:rFonts w:ascii="Times New Roman" w:hAnsi="Times New Roman"/>
                <w:sz w:val="36"/>
                <w:rPrChange w:id="195" w:author="David Gravett" w:date="2019-12-01T10:21:00Z">
                  <w:rPr>
                    <w:rFonts w:ascii="Times New Roman" w:hAnsi="Times New Roman" w:cs="Times New Roman"/>
                    <w:sz w:val="24"/>
                    <w:szCs w:val="24"/>
                  </w:rPr>
                </w:rPrChange>
              </w:rPr>
              <w:t>0</w:t>
            </w:r>
          </w:p>
        </w:tc>
        <w:tc>
          <w:tcPr>
            <w:tcW w:w="933" w:type="dxa"/>
            <w:tcPrChange w:id="196"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97" w:author="David Gravett" w:date="2019-12-01T10:21:00Z">
                  <w:rPr>
                    <w:rFonts w:ascii="Times New Roman" w:hAnsi="Times New Roman" w:cs="Times New Roman"/>
                    <w:sz w:val="24"/>
                    <w:szCs w:val="24"/>
                  </w:rPr>
                </w:rPrChange>
              </w:rPr>
              <w:pPrChange w:id="198" w:author="James Dwyer" w:date="2019-12-01T10:21:00Z">
                <w:pPr/>
              </w:pPrChange>
            </w:pPr>
            <w:r w:rsidRPr="00016618">
              <w:rPr>
                <w:rFonts w:ascii="Times New Roman" w:hAnsi="Times New Roman"/>
                <w:sz w:val="36"/>
                <w:rPrChange w:id="199" w:author="David Gravett" w:date="2019-12-01T10:21:00Z">
                  <w:rPr>
                    <w:rFonts w:ascii="Times New Roman" w:hAnsi="Times New Roman" w:cs="Times New Roman"/>
                    <w:sz w:val="24"/>
                    <w:szCs w:val="24"/>
                  </w:rPr>
                </w:rPrChange>
              </w:rPr>
              <w:t>0</w:t>
            </w:r>
          </w:p>
        </w:tc>
        <w:tc>
          <w:tcPr>
            <w:tcW w:w="933" w:type="dxa"/>
            <w:tcPrChange w:id="200"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201" w:author="David Gravett" w:date="2019-12-01T10:21:00Z">
                  <w:rPr>
                    <w:rFonts w:ascii="Times New Roman" w:hAnsi="Times New Roman" w:cs="Times New Roman"/>
                    <w:sz w:val="24"/>
                    <w:szCs w:val="24"/>
                  </w:rPr>
                </w:rPrChange>
              </w:rPr>
              <w:pPrChange w:id="202" w:author="James Dwyer" w:date="2019-12-01T10:21:00Z">
                <w:pPr/>
              </w:pPrChange>
            </w:pPr>
            <w:r w:rsidRPr="00016618">
              <w:rPr>
                <w:rFonts w:ascii="Times New Roman" w:hAnsi="Times New Roman"/>
                <w:sz w:val="36"/>
                <w:rPrChange w:id="203"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204" w:author="David Gravett" w:date="2019-12-01T10:21:00Z">
            <w:trPr>
              <w:trHeight w:val="432"/>
            </w:trPr>
          </w:trPrChange>
        </w:trPr>
        <w:tc>
          <w:tcPr>
            <w:tcW w:w="933" w:type="dxa"/>
            <w:tcPrChange w:id="205"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206" w:author="David Gravett" w:date="2019-12-01T10:21:00Z">
                  <w:rPr>
                    <w:rFonts w:ascii="Times New Roman" w:hAnsi="Times New Roman" w:cs="Times New Roman"/>
                    <w:sz w:val="24"/>
                    <w:szCs w:val="24"/>
                  </w:rPr>
                </w:rPrChange>
              </w:rPr>
              <w:pPrChange w:id="207" w:author="James Dwyer" w:date="2019-12-01T10:21:00Z">
                <w:pPr/>
              </w:pPrChange>
            </w:pPr>
            <w:r w:rsidRPr="00016618">
              <w:rPr>
                <w:rFonts w:ascii="Times New Roman" w:hAnsi="Times New Roman"/>
                <w:sz w:val="36"/>
                <w:rPrChange w:id="208" w:author="David Gravett" w:date="2019-12-01T10:21:00Z">
                  <w:rPr>
                    <w:rFonts w:ascii="Times New Roman" w:hAnsi="Times New Roman" w:cs="Times New Roman"/>
                    <w:sz w:val="24"/>
                    <w:szCs w:val="24"/>
                  </w:rPr>
                </w:rPrChange>
              </w:rPr>
              <w:t>0</w:t>
            </w:r>
          </w:p>
        </w:tc>
        <w:tc>
          <w:tcPr>
            <w:tcW w:w="933" w:type="dxa"/>
            <w:tcPrChange w:id="209"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210" w:author="David Gravett" w:date="2019-12-01T10:21:00Z">
                  <w:rPr>
                    <w:rFonts w:ascii="Times New Roman" w:hAnsi="Times New Roman" w:cs="Times New Roman"/>
                    <w:sz w:val="24"/>
                    <w:szCs w:val="24"/>
                  </w:rPr>
                </w:rPrChange>
              </w:rPr>
              <w:pPrChange w:id="211" w:author="James Dwyer" w:date="2019-12-01T10:21:00Z">
                <w:pPr/>
              </w:pPrChange>
            </w:pPr>
            <w:r w:rsidRPr="00016618">
              <w:rPr>
                <w:rFonts w:ascii="Times New Roman" w:hAnsi="Times New Roman"/>
                <w:sz w:val="36"/>
                <w:rPrChange w:id="212" w:author="David Gravett" w:date="2019-12-01T10:21:00Z">
                  <w:rPr>
                    <w:rFonts w:ascii="Times New Roman" w:hAnsi="Times New Roman" w:cs="Times New Roman"/>
                    <w:sz w:val="24"/>
                    <w:szCs w:val="24"/>
                  </w:rPr>
                </w:rPrChange>
              </w:rPr>
              <w:t>0</w:t>
            </w:r>
          </w:p>
        </w:tc>
        <w:tc>
          <w:tcPr>
            <w:tcW w:w="933" w:type="dxa"/>
            <w:tcPrChange w:id="213"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214" w:author="David Gravett" w:date="2019-12-01T10:21:00Z">
                  <w:rPr>
                    <w:rFonts w:ascii="Times New Roman" w:hAnsi="Times New Roman" w:cs="Times New Roman"/>
                    <w:sz w:val="24"/>
                    <w:szCs w:val="24"/>
                  </w:rPr>
                </w:rPrChange>
              </w:rPr>
              <w:pPrChange w:id="215" w:author="James Dwyer" w:date="2019-12-01T10:21:00Z">
                <w:pPr/>
              </w:pPrChange>
            </w:pPr>
            <w:r w:rsidRPr="00016618">
              <w:rPr>
                <w:rFonts w:ascii="Times New Roman" w:hAnsi="Times New Roman"/>
                <w:sz w:val="36"/>
                <w:rPrChange w:id="216" w:author="David Gravett" w:date="2019-12-01T10:21:00Z">
                  <w:rPr>
                    <w:rFonts w:ascii="Times New Roman" w:hAnsi="Times New Roman" w:cs="Times New Roman"/>
                    <w:sz w:val="24"/>
                    <w:szCs w:val="24"/>
                  </w:rPr>
                </w:rPrChange>
              </w:rPr>
              <w:t>0</w:t>
            </w:r>
          </w:p>
        </w:tc>
        <w:tc>
          <w:tcPr>
            <w:tcW w:w="933" w:type="dxa"/>
            <w:tcPrChange w:id="217"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218" w:author="David Gravett" w:date="2019-12-01T10:21:00Z">
                  <w:rPr>
                    <w:rFonts w:ascii="Times New Roman" w:hAnsi="Times New Roman" w:cs="Times New Roman"/>
                    <w:sz w:val="24"/>
                    <w:szCs w:val="24"/>
                  </w:rPr>
                </w:rPrChange>
              </w:rPr>
              <w:pPrChange w:id="219" w:author="James Dwyer" w:date="2019-12-01T10:21:00Z">
                <w:pPr/>
              </w:pPrChange>
            </w:pPr>
            <w:r w:rsidRPr="00016618">
              <w:rPr>
                <w:rFonts w:ascii="Times New Roman" w:hAnsi="Times New Roman"/>
                <w:sz w:val="36"/>
                <w:rPrChange w:id="220" w:author="David Gravett" w:date="2019-12-01T10:21:00Z">
                  <w:rPr>
                    <w:rFonts w:ascii="Times New Roman" w:hAnsi="Times New Roman" w:cs="Times New Roman"/>
                    <w:sz w:val="24"/>
                    <w:szCs w:val="24"/>
                  </w:rPr>
                </w:rPrChange>
              </w:rPr>
              <w:t>0</w:t>
            </w:r>
          </w:p>
        </w:tc>
        <w:tc>
          <w:tcPr>
            <w:tcW w:w="933" w:type="dxa"/>
            <w:tcPrChange w:id="221"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222" w:author="David Gravett" w:date="2019-12-01T10:21:00Z">
                  <w:rPr>
                    <w:rFonts w:ascii="Times New Roman" w:hAnsi="Times New Roman" w:cs="Times New Roman"/>
                    <w:sz w:val="24"/>
                    <w:szCs w:val="24"/>
                  </w:rPr>
                </w:rPrChange>
              </w:rPr>
              <w:pPrChange w:id="223" w:author="James Dwyer" w:date="2019-12-01T10:21:00Z">
                <w:pPr/>
              </w:pPrChange>
            </w:pPr>
            <w:r w:rsidRPr="00016618">
              <w:rPr>
                <w:rFonts w:ascii="Times New Roman" w:hAnsi="Times New Roman"/>
                <w:sz w:val="36"/>
                <w:rPrChange w:id="224" w:author="David Gravett" w:date="2019-12-01T10:21:00Z">
                  <w:rPr>
                    <w:rFonts w:ascii="Times New Roman" w:hAnsi="Times New Roman" w:cs="Times New Roman"/>
                    <w:sz w:val="24"/>
                    <w:szCs w:val="24"/>
                  </w:rPr>
                </w:rPrChange>
              </w:rPr>
              <w:t>0</w:t>
            </w:r>
          </w:p>
        </w:tc>
        <w:tc>
          <w:tcPr>
            <w:tcW w:w="933" w:type="dxa"/>
            <w:tcPrChange w:id="225"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226" w:author="David Gravett" w:date="2019-12-01T10:21:00Z">
                  <w:rPr>
                    <w:rFonts w:ascii="Times New Roman" w:hAnsi="Times New Roman" w:cs="Times New Roman"/>
                    <w:sz w:val="24"/>
                    <w:szCs w:val="24"/>
                  </w:rPr>
                </w:rPrChange>
              </w:rPr>
              <w:pPrChange w:id="227" w:author="James Dwyer" w:date="2019-12-01T10:21:00Z">
                <w:pPr/>
              </w:pPrChange>
            </w:pPr>
            <w:r w:rsidRPr="00016618">
              <w:rPr>
                <w:rFonts w:ascii="Times New Roman" w:hAnsi="Times New Roman"/>
                <w:sz w:val="36"/>
                <w:rPrChange w:id="228" w:author="David Gravett" w:date="2019-12-01T10:21:00Z">
                  <w:rPr>
                    <w:rFonts w:ascii="Times New Roman" w:hAnsi="Times New Roman" w:cs="Times New Roman"/>
                    <w:sz w:val="24"/>
                    <w:szCs w:val="24"/>
                  </w:rPr>
                </w:rPrChange>
              </w:rPr>
              <w:t>0</w:t>
            </w:r>
          </w:p>
        </w:tc>
        <w:tc>
          <w:tcPr>
            <w:tcW w:w="933" w:type="dxa"/>
            <w:tcPrChange w:id="229"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230" w:author="David Gravett" w:date="2019-12-01T10:21:00Z">
                  <w:rPr>
                    <w:rFonts w:ascii="Times New Roman" w:hAnsi="Times New Roman" w:cs="Times New Roman"/>
                    <w:sz w:val="24"/>
                    <w:szCs w:val="24"/>
                  </w:rPr>
                </w:rPrChange>
              </w:rPr>
              <w:pPrChange w:id="231" w:author="James Dwyer" w:date="2019-12-01T10:21:00Z">
                <w:pPr/>
              </w:pPrChange>
            </w:pPr>
            <w:r w:rsidRPr="00016618">
              <w:rPr>
                <w:rFonts w:ascii="Times New Roman" w:hAnsi="Times New Roman"/>
                <w:sz w:val="36"/>
                <w:rPrChange w:id="232"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33" w:author="David Gravett" w:date="2019-12-01T10:21:00Z">
            <w:trPr>
              <w:trHeight w:val="432"/>
            </w:trPr>
          </w:trPrChange>
        </w:trPr>
        <w:tc>
          <w:tcPr>
            <w:tcW w:w="933" w:type="dxa"/>
            <w:tcPrChange w:id="234"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35" w:author="David Gravett" w:date="2019-12-01T10:21:00Z">
                  <w:rPr>
                    <w:rFonts w:ascii="Times New Roman" w:hAnsi="Times New Roman" w:cs="Times New Roman"/>
                    <w:sz w:val="24"/>
                    <w:szCs w:val="24"/>
                  </w:rPr>
                </w:rPrChange>
              </w:rPr>
              <w:pPrChange w:id="236" w:author="James Dwyer" w:date="2019-12-01T10:21:00Z">
                <w:pPr/>
              </w:pPrChange>
            </w:pPr>
            <w:r w:rsidRPr="00016618">
              <w:rPr>
                <w:rFonts w:ascii="Times New Roman" w:hAnsi="Times New Roman"/>
                <w:sz w:val="36"/>
                <w:rPrChange w:id="237" w:author="David Gravett" w:date="2019-12-01T10:21:00Z">
                  <w:rPr>
                    <w:rFonts w:ascii="Times New Roman" w:hAnsi="Times New Roman" w:cs="Times New Roman"/>
                    <w:sz w:val="24"/>
                    <w:szCs w:val="24"/>
                  </w:rPr>
                </w:rPrChange>
              </w:rPr>
              <w:t>0</w:t>
            </w:r>
          </w:p>
        </w:tc>
        <w:tc>
          <w:tcPr>
            <w:tcW w:w="933" w:type="dxa"/>
            <w:tcPrChange w:id="238"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39" w:author="David Gravett" w:date="2019-12-01T10:21:00Z">
                  <w:rPr>
                    <w:rFonts w:ascii="Times New Roman" w:hAnsi="Times New Roman" w:cs="Times New Roman"/>
                    <w:sz w:val="24"/>
                    <w:szCs w:val="24"/>
                  </w:rPr>
                </w:rPrChange>
              </w:rPr>
              <w:pPrChange w:id="240" w:author="James Dwyer" w:date="2019-12-01T10:21:00Z">
                <w:pPr/>
              </w:pPrChange>
            </w:pPr>
            <w:r w:rsidRPr="00016618">
              <w:rPr>
                <w:rFonts w:ascii="Times New Roman" w:hAnsi="Times New Roman"/>
                <w:sz w:val="36"/>
                <w:rPrChange w:id="241" w:author="David Gravett" w:date="2019-12-01T10:21:00Z">
                  <w:rPr>
                    <w:rFonts w:ascii="Times New Roman" w:hAnsi="Times New Roman" w:cs="Times New Roman"/>
                    <w:sz w:val="24"/>
                    <w:szCs w:val="24"/>
                  </w:rPr>
                </w:rPrChange>
              </w:rPr>
              <w:t>0</w:t>
            </w:r>
          </w:p>
        </w:tc>
        <w:tc>
          <w:tcPr>
            <w:tcW w:w="933" w:type="dxa"/>
            <w:tcPrChange w:id="242"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43" w:author="David Gravett" w:date="2019-12-01T10:21:00Z">
                  <w:rPr>
                    <w:rFonts w:ascii="Times New Roman" w:hAnsi="Times New Roman" w:cs="Times New Roman"/>
                    <w:sz w:val="24"/>
                    <w:szCs w:val="24"/>
                  </w:rPr>
                </w:rPrChange>
              </w:rPr>
              <w:pPrChange w:id="244" w:author="James Dwyer" w:date="2019-12-01T10:21:00Z">
                <w:pPr/>
              </w:pPrChange>
            </w:pPr>
            <w:r w:rsidRPr="00016618">
              <w:rPr>
                <w:rFonts w:ascii="Times New Roman" w:hAnsi="Times New Roman"/>
                <w:sz w:val="36"/>
                <w:rPrChange w:id="245" w:author="David Gravett" w:date="2019-12-01T10:21:00Z">
                  <w:rPr>
                    <w:rFonts w:ascii="Times New Roman" w:hAnsi="Times New Roman" w:cs="Times New Roman"/>
                    <w:sz w:val="24"/>
                    <w:szCs w:val="24"/>
                  </w:rPr>
                </w:rPrChange>
              </w:rPr>
              <w:t>0</w:t>
            </w:r>
          </w:p>
        </w:tc>
        <w:tc>
          <w:tcPr>
            <w:tcW w:w="933" w:type="dxa"/>
            <w:tcPrChange w:id="246"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47" w:author="David Gravett" w:date="2019-12-01T10:21:00Z">
                  <w:rPr>
                    <w:rFonts w:ascii="Times New Roman" w:hAnsi="Times New Roman" w:cs="Times New Roman"/>
                    <w:sz w:val="24"/>
                    <w:szCs w:val="24"/>
                  </w:rPr>
                </w:rPrChange>
              </w:rPr>
              <w:pPrChange w:id="248" w:author="James Dwyer" w:date="2019-12-01T10:21:00Z">
                <w:pPr/>
              </w:pPrChange>
            </w:pPr>
            <w:r w:rsidRPr="00016618">
              <w:rPr>
                <w:rFonts w:ascii="Times New Roman" w:hAnsi="Times New Roman"/>
                <w:sz w:val="36"/>
                <w:rPrChange w:id="249" w:author="David Gravett" w:date="2019-12-01T10:21:00Z">
                  <w:rPr>
                    <w:rFonts w:ascii="Times New Roman" w:hAnsi="Times New Roman" w:cs="Times New Roman"/>
                    <w:sz w:val="24"/>
                    <w:szCs w:val="24"/>
                  </w:rPr>
                </w:rPrChange>
              </w:rPr>
              <w:t>0</w:t>
            </w:r>
          </w:p>
        </w:tc>
        <w:tc>
          <w:tcPr>
            <w:tcW w:w="933" w:type="dxa"/>
            <w:tcPrChange w:id="250"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51" w:author="David Gravett" w:date="2019-12-01T10:21:00Z">
                  <w:rPr>
                    <w:rFonts w:ascii="Times New Roman" w:hAnsi="Times New Roman" w:cs="Times New Roman"/>
                    <w:sz w:val="24"/>
                    <w:szCs w:val="24"/>
                  </w:rPr>
                </w:rPrChange>
              </w:rPr>
              <w:pPrChange w:id="252" w:author="James Dwyer" w:date="2019-12-01T10:21:00Z">
                <w:pPr/>
              </w:pPrChange>
            </w:pPr>
            <w:r w:rsidRPr="00016618">
              <w:rPr>
                <w:rFonts w:ascii="Times New Roman" w:hAnsi="Times New Roman"/>
                <w:sz w:val="36"/>
                <w:rPrChange w:id="253" w:author="David Gravett" w:date="2019-12-01T10:21:00Z">
                  <w:rPr>
                    <w:rFonts w:ascii="Times New Roman" w:hAnsi="Times New Roman" w:cs="Times New Roman"/>
                    <w:sz w:val="24"/>
                    <w:szCs w:val="24"/>
                  </w:rPr>
                </w:rPrChange>
              </w:rPr>
              <w:t>0</w:t>
            </w:r>
          </w:p>
        </w:tc>
        <w:tc>
          <w:tcPr>
            <w:tcW w:w="933" w:type="dxa"/>
            <w:tcPrChange w:id="254"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55" w:author="David Gravett" w:date="2019-12-01T10:21:00Z">
                  <w:rPr>
                    <w:rFonts w:ascii="Times New Roman" w:hAnsi="Times New Roman" w:cs="Times New Roman"/>
                    <w:sz w:val="24"/>
                    <w:szCs w:val="24"/>
                  </w:rPr>
                </w:rPrChange>
              </w:rPr>
              <w:pPrChange w:id="256" w:author="James Dwyer" w:date="2019-12-01T10:21:00Z">
                <w:pPr/>
              </w:pPrChange>
            </w:pPr>
            <w:r w:rsidRPr="00016618">
              <w:rPr>
                <w:rFonts w:ascii="Times New Roman" w:hAnsi="Times New Roman"/>
                <w:sz w:val="36"/>
                <w:rPrChange w:id="257" w:author="David Gravett" w:date="2019-12-01T10:21:00Z">
                  <w:rPr>
                    <w:rFonts w:ascii="Times New Roman" w:hAnsi="Times New Roman" w:cs="Times New Roman"/>
                    <w:sz w:val="24"/>
                    <w:szCs w:val="24"/>
                  </w:rPr>
                </w:rPrChange>
              </w:rPr>
              <w:t>0</w:t>
            </w:r>
          </w:p>
        </w:tc>
        <w:tc>
          <w:tcPr>
            <w:tcW w:w="933" w:type="dxa"/>
            <w:tcPrChange w:id="258"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59" w:author="David Gravett" w:date="2019-12-01T10:21:00Z">
                  <w:rPr>
                    <w:rFonts w:ascii="Times New Roman" w:hAnsi="Times New Roman" w:cs="Times New Roman"/>
                    <w:sz w:val="24"/>
                    <w:szCs w:val="24"/>
                  </w:rPr>
                </w:rPrChange>
              </w:rPr>
              <w:pPrChange w:id="260" w:author="James Dwyer" w:date="2019-12-01T10:21:00Z">
                <w:pPr/>
              </w:pPrChange>
            </w:pPr>
            <w:r w:rsidRPr="00016618">
              <w:rPr>
                <w:rFonts w:ascii="Times New Roman" w:hAnsi="Times New Roman"/>
                <w:sz w:val="36"/>
                <w:rPrChange w:id="261"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62" w:author="David Gravett" w:date="2019-12-01T10:21:00Z">
            <w:trPr>
              <w:trHeight w:val="432"/>
            </w:trPr>
          </w:trPrChange>
        </w:trPr>
        <w:tc>
          <w:tcPr>
            <w:tcW w:w="933" w:type="dxa"/>
            <w:tcPrChange w:id="263"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64" w:author="David Gravett" w:date="2019-12-01T10:21:00Z">
                  <w:rPr>
                    <w:rFonts w:ascii="Times New Roman" w:hAnsi="Times New Roman" w:cs="Times New Roman"/>
                    <w:sz w:val="24"/>
                    <w:szCs w:val="24"/>
                  </w:rPr>
                </w:rPrChange>
              </w:rPr>
              <w:pPrChange w:id="265" w:author="James Dwyer" w:date="2019-12-01T10:21:00Z">
                <w:pPr/>
              </w:pPrChange>
            </w:pPr>
            <w:r w:rsidRPr="00016618">
              <w:rPr>
                <w:rFonts w:ascii="Times New Roman" w:hAnsi="Times New Roman"/>
                <w:sz w:val="36"/>
                <w:rPrChange w:id="266" w:author="David Gravett" w:date="2019-12-01T10:21:00Z">
                  <w:rPr>
                    <w:rFonts w:ascii="Times New Roman" w:hAnsi="Times New Roman" w:cs="Times New Roman"/>
                    <w:sz w:val="24"/>
                    <w:szCs w:val="24"/>
                  </w:rPr>
                </w:rPrChange>
              </w:rPr>
              <w:t>0</w:t>
            </w:r>
          </w:p>
        </w:tc>
        <w:tc>
          <w:tcPr>
            <w:tcW w:w="933" w:type="dxa"/>
            <w:tcPrChange w:id="267"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68" w:author="David Gravett" w:date="2019-12-01T10:21:00Z">
                  <w:rPr>
                    <w:rFonts w:ascii="Times New Roman" w:hAnsi="Times New Roman" w:cs="Times New Roman"/>
                    <w:sz w:val="24"/>
                    <w:szCs w:val="24"/>
                  </w:rPr>
                </w:rPrChange>
              </w:rPr>
              <w:pPrChange w:id="269" w:author="James Dwyer" w:date="2019-12-01T10:21:00Z">
                <w:pPr/>
              </w:pPrChange>
            </w:pPr>
            <w:r w:rsidRPr="00016618">
              <w:rPr>
                <w:rFonts w:ascii="Times New Roman" w:hAnsi="Times New Roman"/>
                <w:sz w:val="36"/>
                <w:rPrChange w:id="270" w:author="David Gravett" w:date="2019-12-01T10:21:00Z">
                  <w:rPr>
                    <w:rFonts w:ascii="Times New Roman" w:hAnsi="Times New Roman" w:cs="Times New Roman"/>
                    <w:sz w:val="24"/>
                    <w:szCs w:val="24"/>
                  </w:rPr>
                </w:rPrChange>
              </w:rPr>
              <w:t>0</w:t>
            </w:r>
          </w:p>
        </w:tc>
        <w:tc>
          <w:tcPr>
            <w:tcW w:w="933" w:type="dxa"/>
            <w:tcPrChange w:id="271"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72" w:author="David Gravett" w:date="2019-12-01T10:21:00Z">
                  <w:rPr>
                    <w:rFonts w:ascii="Times New Roman" w:hAnsi="Times New Roman" w:cs="Times New Roman"/>
                    <w:sz w:val="24"/>
                    <w:szCs w:val="24"/>
                  </w:rPr>
                </w:rPrChange>
              </w:rPr>
              <w:pPrChange w:id="273" w:author="James Dwyer" w:date="2019-12-01T10:21:00Z">
                <w:pPr/>
              </w:pPrChange>
            </w:pPr>
            <w:r w:rsidRPr="00016618">
              <w:rPr>
                <w:rFonts w:ascii="Times New Roman" w:hAnsi="Times New Roman"/>
                <w:sz w:val="36"/>
                <w:rPrChange w:id="274" w:author="David Gravett" w:date="2019-12-01T10:21:00Z">
                  <w:rPr>
                    <w:rFonts w:ascii="Times New Roman" w:hAnsi="Times New Roman" w:cs="Times New Roman"/>
                    <w:sz w:val="24"/>
                    <w:szCs w:val="24"/>
                  </w:rPr>
                </w:rPrChange>
              </w:rPr>
              <w:t>0</w:t>
            </w:r>
          </w:p>
        </w:tc>
        <w:tc>
          <w:tcPr>
            <w:tcW w:w="933" w:type="dxa"/>
            <w:tcPrChange w:id="275"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76" w:author="David Gravett" w:date="2019-12-01T10:21:00Z">
                  <w:rPr>
                    <w:rFonts w:ascii="Times New Roman" w:hAnsi="Times New Roman" w:cs="Times New Roman"/>
                    <w:sz w:val="24"/>
                    <w:szCs w:val="24"/>
                  </w:rPr>
                </w:rPrChange>
              </w:rPr>
              <w:pPrChange w:id="277" w:author="James Dwyer" w:date="2019-12-01T10:21:00Z">
                <w:pPr/>
              </w:pPrChange>
            </w:pPr>
            <w:r w:rsidRPr="00016618">
              <w:rPr>
                <w:rFonts w:ascii="Times New Roman" w:hAnsi="Times New Roman"/>
                <w:sz w:val="36"/>
                <w:rPrChange w:id="278" w:author="David Gravett" w:date="2019-12-01T10:21:00Z">
                  <w:rPr>
                    <w:rFonts w:ascii="Times New Roman" w:hAnsi="Times New Roman" w:cs="Times New Roman"/>
                    <w:sz w:val="24"/>
                    <w:szCs w:val="24"/>
                  </w:rPr>
                </w:rPrChange>
              </w:rPr>
              <w:t>0</w:t>
            </w:r>
          </w:p>
        </w:tc>
        <w:tc>
          <w:tcPr>
            <w:tcW w:w="933" w:type="dxa"/>
            <w:tcPrChange w:id="279"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80" w:author="David Gravett" w:date="2019-12-01T10:21:00Z">
                  <w:rPr>
                    <w:rFonts w:ascii="Times New Roman" w:hAnsi="Times New Roman" w:cs="Times New Roman"/>
                    <w:sz w:val="24"/>
                    <w:szCs w:val="24"/>
                  </w:rPr>
                </w:rPrChange>
              </w:rPr>
              <w:pPrChange w:id="281" w:author="James Dwyer" w:date="2019-12-01T10:21:00Z">
                <w:pPr/>
              </w:pPrChange>
            </w:pPr>
            <w:r w:rsidRPr="00016618">
              <w:rPr>
                <w:rFonts w:ascii="Times New Roman" w:hAnsi="Times New Roman"/>
                <w:sz w:val="36"/>
                <w:rPrChange w:id="282" w:author="David Gravett" w:date="2019-12-01T10:21:00Z">
                  <w:rPr>
                    <w:rFonts w:ascii="Times New Roman" w:hAnsi="Times New Roman" w:cs="Times New Roman"/>
                    <w:sz w:val="24"/>
                    <w:szCs w:val="24"/>
                  </w:rPr>
                </w:rPrChange>
              </w:rPr>
              <w:t>0</w:t>
            </w:r>
          </w:p>
        </w:tc>
        <w:tc>
          <w:tcPr>
            <w:tcW w:w="933" w:type="dxa"/>
            <w:tcPrChange w:id="283"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84" w:author="David Gravett" w:date="2019-12-01T10:21:00Z">
                  <w:rPr>
                    <w:rFonts w:ascii="Times New Roman" w:hAnsi="Times New Roman" w:cs="Times New Roman"/>
                    <w:sz w:val="24"/>
                    <w:szCs w:val="24"/>
                  </w:rPr>
                </w:rPrChange>
              </w:rPr>
              <w:pPrChange w:id="285" w:author="James Dwyer" w:date="2019-12-01T10:21:00Z">
                <w:pPr/>
              </w:pPrChange>
            </w:pPr>
            <w:r w:rsidRPr="00016618">
              <w:rPr>
                <w:rFonts w:ascii="Times New Roman" w:hAnsi="Times New Roman"/>
                <w:sz w:val="36"/>
                <w:rPrChange w:id="286" w:author="David Gravett" w:date="2019-12-01T10:21:00Z">
                  <w:rPr>
                    <w:rFonts w:ascii="Times New Roman" w:hAnsi="Times New Roman" w:cs="Times New Roman"/>
                    <w:sz w:val="24"/>
                    <w:szCs w:val="24"/>
                  </w:rPr>
                </w:rPrChange>
              </w:rPr>
              <w:t>0</w:t>
            </w:r>
          </w:p>
        </w:tc>
        <w:tc>
          <w:tcPr>
            <w:tcW w:w="933" w:type="dxa"/>
            <w:tcPrChange w:id="287"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88" w:author="David Gravett" w:date="2019-12-01T10:21:00Z">
                  <w:rPr>
                    <w:rFonts w:ascii="Times New Roman" w:hAnsi="Times New Roman" w:cs="Times New Roman"/>
                    <w:sz w:val="24"/>
                    <w:szCs w:val="24"/>
                  </w:rPr>
                </w:rPrChange>
              </w:rPr>
              <w:pPrChange w:id="289" w:author="James Dwyer" w:date="2019-12-01T10:21:00Z">
                <w:pPr/>
              </w:pPrChange>
            </w:pPr>
            <w:r w:rsidRPr="00016618">
              <w:rPr>
                <w:rFonts w:ascii="Times New Roman" w:hAnsi="Times New Roman"/>
                <w:sz w:val="36"/>
                <w:rPrChange w:id="290"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91" w:author="David Gravett" w:date="2019-12-01T10:21:00Z">
            <w:trPr>
              <w:trHeight w:val="432"/>
            </w:trPr>
          </w:trPrChange>
        </w:trPr>
        <w:tc>
          <w:tcPr>
            <w:tcW w:w="933" w:type="dxa"/>
            <w:tcPrChange w:id="292"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93" w:author="David Gravett" w:date="2019-12-01T10:21:00Z">
                  <w:rPr>
                    <w:rFonts w:ascii="Times New Roman" w:hAnsi="Times New Roman" w:cs="Times New Roman"/>
                    <w:sz w:val="24"/>
                    <w:szCs w:val="24"/>
                  </w:rPr>
                </w:rPrChange>
              </w:rPr>
              <w:pPrChange w:id="294" w:author="James Dwyer" w:date="2019-12-01T10:21:00Z">
                <w:pPr/>
              </w:pPrChange>
            </w:pPr>
            <w:r w:rsidRPr="00016618">
              <w:rPr>
                <w:rFonts w:ascii="Times New Roman" w:hAnsi="Times New Roman"/>
                <w:sz w:val="36"/>
                <w:rPrChange w:id="295" w:author="David Gravett" w:date="2019-12-01T10:21:00Z">
                  <w:rPr>
                    <w:rFonts w:ascii="Times New Roman" w:hAnsi="Times New Roman" w:cs="Times New Roman"/>
                    <w:sz w:val="24"/>
                    <w:szCs w:val="24"/>
                  </w:rPr>
                </w:rPrChange>
              </w:rPr>
              <w:t>0</w:t>
            </w:r>
          </w:p>
        </w:tc>
        <w:tc>
          <w:tcPr>
            <w:tcW w:w="933" w:type="dxa"/>
            <w:tcPrChange w:id="296"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97" w:author="David Gravett" w:date="2019-12-01T10:21:00Z">
                  <w:rPr>
                    <w:rFonts w:ascii="Times New Roman" w:hAnsi="Times New Roman" w:cs="Times New Roman"/>
                    <w:sz w:val="24"/>
                    <w:szCs w:val="24"/>
                  </w:rPr>
                </w:rPrChange>
              </w:rPr>
              <w:pPrChange w:id="298" w:author="James Dwyer" w:date="2019-12-01T10:21:00Z">
                <w:pPr/>
              </w:pPrChange>
            </w:pPr>
            <w:r w:rsidRPr="00016618">
              <w:rPr>
                <w:rFonts w:ascii="Times New Roman" w:hAnsi="Times New Roman"/>
                <w:sz w:val="36"/>
                <w:rPrChange w:id="299" w:author="David Gravett" w:date="2019-12-01T10:21:00Z">
                  <w:rPr>
                    <w:rFonts w:ascii="Times New Roman" w:hAnsi="Times New Roman" w:cs="Times New Roman"/>
                    <w:sz w:val="24"/>
                    <w:szCs w:val="24"/>
                  </w:rPr>
                </w:rPrChange>
              </w:rPr>
              <w:t>0</w:t>
            </w:r>
          </w:p>
        </w:tc>
        <w:tc>
          <w:tcPr>
            <w:tcW w:w="933" w:type="dxa"/>
            <w:tcPrChange w:id="300"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301" w:author="David Gravett" w:date="2019-12-01T10:21:00Z">
                  <w:rPr>
                    <w:rFonts w:ascii="Times New Roman" w:hAnsi="Times New Roman" w:cs="Times New Roman"/>
                    <w:sz w:val="24"/>
                    <w:szCs w:val="24"/>
                  </w:rPr>
                </w:rPrChange>
              </w:rPr>
              <w:pPrChange w:id="302" w:author="James Dwyer" w:date="2019-12-01T10:21:00Z">
                <w:pPr/>
              </w:pPrChange>
            </w:pPr>
            <w:r w:rsidRPr="00016618">
              <w:rPr>
                <w:rFonts w:ascii="Times New Roman" w:hAnsi="Times New Roman"/>
                <w:sz w:val="36"/>
                <w:rPrChange w:id="303" w:author="David Gravett" w:date="2019-12-01T10:21:00Z">
                  <w:rPr>
                    <w:rFonts w:ascii="Times New Roman" w:hAnsi="Times New Roman" w:cs="Times New Roman"/>
                    <w:sz w:val="24"/>
                    <w:szCs w:val="24"/>
                  </w:rPr>
                </w:rPrChange>
              </w:rPr>
              <w:t>0</w:t>
            </w:r>
          </w:p>
        </w:tc>
        <w:tc>
          <w:tcPr>
            <w:tcW w:w="933" w:type="dxa"/>
            <w:tcPrChange w:id="304"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305" w:author="David Gravett" w:date="2019-12-01T10:21:00Z">
                  <w:rPr>
                    <w:rFonts w:ascii="Times New Roman" w:hAnsi="Times New Roman" w:cs="Times New Roman"/>
                    <w:sz w:val="24"/>
                    <w:szCs w:val="24"/>
                  </w:rPr>
                </w:rPrChange>
              </w:rPr>
              <w:pPrChange w:id="306" w:author="James Dwyer" w:date="2019-12-01T10:21:00Z">
                <w:pPr/>
              </w:pPrChange>
            </w:pPr>
            <w:r w:rsidRPr="00016618">
              <w:rPr>
                <w:rFonts w:ascii="Times New Roman" w:hAnsi="Times New Roman"/>
                <w:sz w:val="36"/>
                <w:rPrChange w:id="307" w:author="David Gravett" w:date="2019-12-01T10:21:00Z">
                  <w:rPr>
                    <w:rFonts w:ascii="Times New Roman" w:hAnsi="Times New Roman" w:cs="Times New Roman"/>
                    <w:sz w:val="24"/>
                    <w:szCs w:val="24"/>
                  </w:rPr>
                </w:rPrChange>
              </w:rPr>
              <w:t>0</w:t>
            </w:r>
          </w:p>
        </w:tc>
        <w:tc>
          <w:tcPr>
            <w:tcW w:w="933" w:type="dxa"/>
            <w:tcPrChange w:id="308"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309" w:author="David Gravett" w:date="2019-12-01T10:21:00Z">
                  <w:rPr>
                    <w:rFonts w:ascii="Times New Roman" w:hAnsi="Times New Roman" w:cs="Times New Roman"/>
                    <w:sz w:val="24"/>
                    <w:szCs w:val="24"/>
                  </w:rPr>
                </w:rPrChange>
              </w:rPr>
              <w:pPrChange w:id="310" w:author="James Dwyer" w:date="2019-12-01T10:21:00Z">
                <w:pPr/>
              </w:pPrChange>
            </w:pPr>
            <w:r w:rsidRPr="00016618">
              <w:rPr>
                <w:rFonts w:ascii="Times New Roman" w:hAnsi="Times New Roman"/>
                <w:sz w:val="36"/>
                <w:rPrChange w:id="311" w:author="David Gravett" w:date="2019-12-01T10:21:00Z">
                  <w:rPr>
                    <w:rFonts w:ascii="Times New Roman" w:hAnsi="Times New Roman" w:cs="Times New Roman"/>
                    <w:sz w:val="24"/>
                    <w:szCs w:val="24"/>
                  </w:rPr>
                </w:rPrChange>
              </w:rPr>
              <w:t>0</w:t>
            </w:r>
          </w:p>
        </w:tc>
        <w:tc>
          <w:tcPr>
            <w:tcW w:w="933" w:type="dxa"/>
            <w:tcPrChange w:id="312"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313" w:author="David Gravett" w:date="2019-12-01T10:21:00Z">
                  <w:rPr>
                    <w:rFonts w:ascii="Times New Roman" w:hAnsi="Times New Roman" w:cs="Times New Roman"/>
                    <w:sz w:val="24"/>
                    <w:szCs w:val="24"/>
                  </w:rPr>
                </w:rPrChange>
              </w:rPr>
              <w:pPrChange w:id="314" w:author="James Dwyer" w:date="2019-12-01T10:21:00Z">
                <w:pPr/>
              </w:pPrChange>
            </w:pPr>
            <w:r w:rsidRPr="00016618">
              <w:rPr>
                <w:rFonts w:ascii="Times New Roman" w:hAnsi="Times New Roman"/>
                <w:sz w:val="36"/>
                <w:rPrChange w:id="315" w:author="David Gravett" w:date="2019-12-01T10:21:00Z">
                  <w:rPr>
                    <w:rFonts w:ascii="Times New Roman" w:hAnsi="Times New Roman" w:cs="Times New Roman"/>
                    <w:sz w:val="24"/>
                    <w:szCs w:val="24"/>
                  </w:rPr>
                </w:rPrChange>
              </w:rPr>
              <w:t>0</w:t>
            </w:r>
          </w:p>
        </w:tc>
        <w:tc>
          <w:tcPr>
            <w:tcW w:w="933" w:type="dxa"/>
            <w:tcPrChange w:id="316"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317" w:author="David Gravett" w:date="2019-12-01T10:21:00Z">
                  <w:rPr>
                    <w:rFonts w:ascii="Times New Roman" w:hAnsi="Times New Roman" w:cs="Times New Roman"/>
                    <w:sz w:val="24"/>
                    <w:szCs w:val="24"/>
                  </w:rPr>
                </w:rPrChange>
              </w:rPr>
              <w:pPrChange w:id="318" w:author="James Dwyer" w:date="2019-12-01T10:21:00Z">
                <w:pPr/>
              </w:pPrChange>
            </w:pPr>
            <w:r w:rsidRPr="00016618">
              <w:rPr>
                <w:rFonts w:ascii="Times New Roman" w:hAnsi="Times New Roman"/>
                <w:sz w:val="36"/>
                <w:rPrChange w:id="319"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320" w:author="David Gravett" w:date="2019-12-01T10:21:00Z">
            <w:trPr>
              <w:trHeight w:val="432"/>
            </w:trPr>
          </w:trPrChange>
        </w:trPr>
        <w:tc>
          <w:tcPr>
            <w:tcW w:w="933" w:type="dxa"/>
            <w:tcPrChange w:id="321"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322" w:author="David Gravett" w:date="2019-12-01T10:21:00Z">
                  <w:rPr>
                    <w:rFonts w:ascii="Times New Roman" w:hAnsi="Times New Roman" w:cs="Times New Roman"/>
                    <w:sz w:val="24"/>
                    <w:szCs w:val="24"/>
                  </w:rPr>
                </w:rPrChange>
              </w:rPr>
              <w:pPrChange w:id="323" w:author="James Dwyer" w:date="2019-12-01T10:21:00Z">
                <w:pPr/>
              </w:pPrChange>
            </w:pPr>
            <w:r w:rsidRPr="00016618">
              <w:rPr>
                <w:rFonts w:ascii="Times New Roman" w:hAnsi="Times New Roman"/>
                <w:sz w:val="36"/>
                <w:rPrChange w:id="324" w:author="David Gravett" w:date="2019-12-01T10:21:00Z">
                  <w:rPr>
                    <w:rFonts w:ascii="Times New Roman" w:hAnsi="Times New Roman" w:cs="Times New Roman"/>
                    <w:sz w:val="24"/>
                    <w:szCs w:val="24"/>
                  </w:rPr>
                </w:rPrChange>
              </w:rPr>
              <w:t>0</w:t>
            </w:r>
          </w:p>
        </w:tc>
        <w:tc>
          <w:tcPr>
            <w:tcW w:w="933" w:type="dxa"/>
            <w:tcPrChange w:id="325"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326" w:author="David Gravett" w:date="2019-12-01T10:21:00Z">
                  <w:rPr>
                    <w:rFonts w:ascii="Times New Roman" w:hAnsi="Times New Roman" w:cs="Times New Roman"/>
                    <w:sz w:val="24"/>
                    <w:szCs w:val="24"/>
                  </w:rPr>
                </w:rPrChange>
              </w:rPr>
              <w:pPrChange w:id="327" w:author="James Dwyer" w:date="2019-12-01T10:21:00Z">
                <w:pPr/>
              </w:pPrChange>
            </w:pPr>
            <w:r w:rsidRPr="00016618">
              <w:rPr>
                <w:rFonts w:ascii="Times New Roman" w:hAnsi="Times New Roman"/>
                <w:sz w:val="36"/>
                <w:rPrChange w:id="328" w:author="David Gravett" w:date="2019-12-01T10:21:00Z">
                  <w:rPr>
                    <w:rFonts w:ascii="Times New Roman" w:hAnsi="Times New Roman" w:cs="Times New Roman"/>
                    <w:sz w:val="24"/>
                    <w:szCs w:val="24"/>
                  </w:rPr>
                </w:rPrChange>
              </w:rPr>
              <w:t>0</w:t>
            </w:r>
          </w:p>
        </w:tc>
        <w:tc>
          <w:tcPr>
            <w:tcW w:w="933" w:type="dxa"/>
            <w:tcPrChange w:id="329"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330" w:author="David Gravett" w:date="2019-12-01T10:21:00Z">
                  <w:rPr>
                    <w:rFonts w:ascii="Times New Roman" w:hAnsi="Times New Roman" w:cs="Times New Roman"/>
                    <w:sz w:val="24"/>
                    <w:szCs w:val="24"/>
                  </w:rPr>
                </w:rPrChange>
              </w:rPr>
              <w:pPrChange w:id="331" w:author="James Dwyer" w:date="2019-12-01T10:21:00Z">
                <w:pPr/>
              </w:pPrChange>
            </w:pPr>
            <w:r w:rsidRPr="00016618">
              <w:rPr>
                <w:rFonts w:ascii="Times New Roman" w:hAnsi="Times New Roman"/>
                <w:sz w:val="36"/>
                <w:rPrChange w:id="332" w:author="David Gravett" w:date="2019-12-01T10:21:00Z">
                  <w:rPr>
                    <w:rFonts w:ascii="Times New Roman" w:hAnsi="Times New Roman" w:cs="Times New Roman"/>
                    <w:sz w:val="24"/>
                    <w:szCs w:val="24"/>
                  </w:rPr>
                </w:rPrChange>
              </w:rPr>
              <w:t>0</w:t>
            </w:r>
          </w:p>
        </w:tc>
        <w:tc>
          <w:tcPr>
            <w:tcW w:w="933" w:type="dxa"/>
            <w:tcPrChange w:id="333"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34" w:author="David Gravett" w:date="2019-12-01T10:21:00Z">
                  <w:rPr>
                    <w:rFonts w:ascii="Times New Roman" w:hAnsi="Times New Roman" w:cs="Times New Roman"/>
                    <w:sz w:val="24"/>
                    <w:szCs w:val="24"/>
                  </w:rPr>
                </w:rPrChange>
              </w:rPr>
              <w:pPrChange w:id="335" w:author="James Dwyer" w:date="2019-12-01T10:21:00Z">
                <w:pPr/>
              </w:pPrChange>
            </w:pPr>
            <w:r w:rsidRPr="00016618">
              <w:rPr>
                <w:rFonts w:ascii="Times New Roman" w:hAnsi="Times New Roman"/>
                <w:sz w:val="36"/>
                <w:rPrChange w:id="336" w:author="David Gravett" w:date="2019-12-01T10:21:00Z">
                  <w:rPr>
                    <w:rFonts w:ascii="Times New Roman" w:hAnsi="Times New Roman" w:cs="Times New Roman"/>
                    <w:sz w:val="24"/>
                    <w:szCs w:val="24"/>
                  </w:rPr>
                </w:rPrChange>
              </w:rPr>
              <w:t>0</w:t>
            </w:r>
          </w:p>
        </w:tc>
        <w:tc>
          <w:tcPr>
            <w:tcW w:w="933" w:type="dxa"/>
            <w:tcPrChange w:id="337"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38" w:author="David Gravett" w:date="2019-12-01T10:21:00Z">
                  <w:rPr>
                    <w:rFonts w:ascii="Times New Roman" w:hAnsi="Times New Roman" w:cs="Times New Roman"/>
                    <w:sz w:val="24"/>
                    <w:szCs w:val="24"/>
                  </w:rPr>
                </w:rPrChange>
              </w:rPr>
              <w:pPrChange w:id="339" w:author="James Dwyer" w:date="2019-12-01T10:21:00Z">
                <w:pPr/>
              </w:pPrChange>
            </w:pPr>
            <w:r w:rsidRPr="00016618">
              <w:rPr>
                <w:rFonts w:ascii="Times New Roman" w:hAnsi="Times New Roman"/>
                <w:sz w:val="36"/>
                <w:rPrChange w:id="340" w:author="David Gravett" w:date="2019-12-01T10:21:00Z">
                  <w:rPr>
                    <w:rFonts w:ascii="Times New Roman" w:hAnsi="Times New Roman" w:cs="Times New Roman"/>
                    <w:sz w:val="24"/>
                    <w:szCs w:val="24"/>
                  </w:rPr>
                </w:rPrChange>
              </w:rPr>
              <w:t>0</w:t>
            </w:r>
          </w:p>
        </w:tc>
        <w:tc>
          <w:tcPr>
            <w:tcW w:w="933" w:type="dxa"/>
            <w:tcPrChange w:id="341"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42" w:author="David Gravett" w:date="2019-12-01T10:21:00Z">
                  <w:rPr>
                    <w:rFonts w:ascii="Times New Roman" w:hAnsi="Times New Roman" w:cs="Times New Roman"/>
                    <w:sz w:val="24"/>
                    <w:szCs w:val="24"/>
                  </w:rPr>
                </w:rPrChange>
              </w:rPr>
              <w:pPrChange w:id="343" w:author="James Dwyer" w:date="2019-12-01T10:21:00Z">
                <w:pPr/>
              </w:pPrChange>
            </w:pPr>
            <w:r w:rsidRPr="00016618">
              <w:rPr>
                <w:rFonts w:ascii="Times New Roman" w:hAnsi="Times New Roman"/>
                <w:sz w:val="36"/>
                <w:rPrChange w:id="344" w:author="David Gravett" w:date="2019-12-01T10:21:00Z">
                  <w:rPr>
                    <w:rFonts w:ascii="Times New Roman" w:hAnsi="Times New Roman" w:cs="Times New Roman"/>
                    <w:sz w:val="24"/>
                    <w:szCs w:val="24"/>
                  </w:rPr>
                </w:rPrChange>
              </w:rPr>
              <w:t>0</w:t>
            </w:r>
          </w:p>
        </w:tc>
        <w:tc>
          <w:tcPr>
            <w:tcW w:w="933" w:type="dxa"/>
            <w:tcPrChange w:id="345"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46" w:author="David Gravett" w:date="2019-12-01T10:21:00Z">
                  <w:rPr>
                    <w:rFonts w:ascii="Times New Roman" w:hAnsi="Times New Roman" w:cs="Times New Roman"/>
                    <w:sz w:val="24"/>
                    <w:szCs w:val="24"/>
                  </w:rPr>
                </w:rPrChange>
              </w:rPr>
              <w:pPrChange w:id="347" w:author="James Dwyer" w:date="2019-12-01T10:21:00Z">
                <w:pPr/>
              </w:pPrChange>
            </w:pPr>
            <w:r w:rsidRPr="00016618">
              <w:rPr>
                <w:rFonts w:ascii="Times New Roman" w:hAnsi="Times New Roman"/>
                <w:sz w:val="36"/>
                <w:rPrChange w:id="348" w:author="David Gravett" w:date="2019-12-01T10:21:00Z">
                  <w:rPr>
                    <w:rFonts w:ascii="Times New Roman" w:hAnsi="Times New Roman" w:cs="Times New Roman"/>
                    <w:sz w:val="24"/>
                    <w:szCs w:val="24"/>
                  </w:rPr>
                </w:rPrChange>
              </w:rPr>
              <w:t>0</w:t>
            </w:r>
          </w:p>
        </w:tc>
      </w:tr>
    </w:tbl>
    <w:p w14:paraId="2AC90A3A" w14:textId="77777777" w:rsidR="00945C60" w:rsidRDefault="00016618" w:rsidP="00C76A65">
      <w:pPr>
        <w:rPr>
          <w:rFonts w:ascii="Times New Roman" w:hAnsi="Times New Roman" w:cs="Times New Roman"/>
          <w:sz w:val="24"/>
          <w:szCs w:val="24"/>
        </w:rPr>
      </w:pPr>
      <w:ins w:id="349"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121219" w:rsidRPr="00D103E4" w:rsidRDefault="00121219" w:rsidP="00016618">
                              <w:pPr>
                                <w:pStyle w:val="Caption"/>
                                <w:jc w:val="center"/>
                                <w:rPr>
                                  <w:ins w:id="350" w:author="David Gravett" w:date="2019-12-01T10:21:00Z"/>
                                  <w:rFonts w:ascii="Arial" w:eastAsia="Arial" w:hAnsi="Arial" w:cs="Arial"/>
                                  <w:noProof/>
                                  <w:lang w:val="en"/>
                                </w:rPr>
                              </w:pPr>
                              <w:ins w:id="351"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59"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uMLwIAAGYEAAAOAAAAZHJzL2Uyb0RvYy54bWysVMFu2zAMvQ/YPwi6L06atS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" stroked="f">
                  <v:textbox style="mso-fit-shape-to-text:t" inset="0,0,0,0">
                    <w:txbxContent>
                      <w:p w14:paraId="0990FD7F" w14:textId="11FDA02D" w:rsidR="00121219" w:rsidRPr="00D103E4" w:rsidRDefault="00121219" w:rsidP="00016618">
                        <w:pPr>
                          <w:pStyle w:val="Caption"/>
                          <w:jc w:val="center"/>
                          <w:rPr>
                            <w:ins w:id="352" w:author="David Gravett" w:date="2019-12-01T10:21:00Z"/>
                            <w:rFonts w:ascii="Arial" w:eastAsia="Arial" w:hAnsi="Arial" w:cs="Arial"/>
                            <w:noProof/>
                            <w:lang w:val="en"/>
                          </w:rPr>
                        </w:pPr>
                        <w:ins w:id="353"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54" w:author="David Gravett" w:date="2019-12-01T10:21:00Z"/>
          <w:rFonts w:ascii="Times New Roman" w:hAnsi="Times New Roman"/>
          <w:sz w:val="24"/>
          <w:rPrChange w:id="355" w:author="David Gravett" w:date="2019-12-01T10:21:00Z">
            <w:rPr>
              <w:moveTo w:id="356" w:author="David Gravett" w:date="2019-12-01T10:21:00Z"/>
              <w:rFonts w:ascii="Times New Roman" w:hAnsi="Times New Roman" w:cs="Times New Roman"/>
              <w:sz w:val="24"/>
              <w:szCs w:val="24"/>
              <w:lang w:val="en-US"/>
            </w:rPr>
          </w:rPrChange>
        </w:rPr>
        <w:pPrChange w:id="357" w:author="David Gravett" w:date="2019-12-01T10:21:00Z">
          <w:pPr>
            <w:spacing w:line="288" w:lineRule="auto"/>
          </w:pPr>
        </w:pPrChange>
      </w:pPr>
      <w:moveToRangeStart w:id="358" w:author="David Gravett" w:date="2019-12-01T10:21:00Z" w:name="move26088126"/>
    </w:p>
    <w:p w14:paraId="1B7849C2" w14:textId="77777777" w:rsidR="005F2D99" w:rsidRDefault="005F2D99">
      <w:pPr>
        <w:jc w:val="both"/>
        <w:rPr>
          <w:moveTo w:id="359" w:author="David Gravett" w:date="2019-12-01T10:21:00Z"/>
          <w:rFonts w:ascii="Times New Roman" w:hAnsi="Times New Roman"/>
          <w:sz w:val="24"/>
          <w:rPrChange w:id="360" w:author="David Gravett" w:date="2019-12-01T10:21:00Z">
            <w:rPr>
              <w:moveTo w:id="361" w:author="David Gravett" w:date="2019-12-01T10:21:00Z"/>
              <w:rFonts w:ascii="Times New Roman" w:hAnsi="Times New Roman" w:cs="Times New Roman"/>
              <w:sz w:val="24"/>
              <w:szCs w:val="24"/>
              <w:lang w:val="en-US"/>
            </w:rPr>
          </w:rPrChange>
        </w:rPr>
        <w:pPrChange w:id="362" w:author="David Gravett" w:date="2019-12-01T10:21:00Z">
          <w:pPr>
            <w:spacing w:line="288" w:lineRule="auto"/>
          </w:pPr>
        </w:pPrChange>
      </w:pPr>
    </w:p>
    <w:p w14:paraId="70B24987" w14:textId="77777777" w:rsidR="005F2D99" w:rsidRDefault="005F2D99">
      <w:pPr>
        <w:jc w:val="both"/>
        <w:rPr>
          <w:moveTo w:id="363" w:author="David Gravett" w:date="2019-12-01T10:21:00Z"/>
          <w:rFonts w:ascii="Times New Roman" w:hAnsi="Times New Roman"/>
          <w:sz w:val="24"/>
          <w:rPrChange w:id="364" w:author="David Gravett" w:date="2019-12-01T10:21:00Z">
            <w:rPr>
              <w:moveTo w:id="365" w:author="David Gravett" w:date="2019-12-01T10:21:00Z"/>
              <w:rFonts w:ascii="Times New Roman" w:hAnsi="Times New Roman" w:cs="Times New Roman"/>
              <w:sz w:val="24"/>
              <w:szCs w:val="24"/>
              <w:lang w:val="en-US"/>
            </w:rPr>
          </w:rPrChange>
        </w:rPr>
        <w:pPrChange w:id="366" w:author="David Gravett" w:date="2019-12-01T10:21:00Z">
          <w:pPr>
            <w:spacing w:line="288" w:lineRule="auto"/>
          </w:pPr>
        </w:pPrChange>
      </w:pPr>
    </w:p>
    <w:p w14:paraId="02BBA6C6" w14:textId="77777777" w:rsidR="005F2D99" w:rsidRDefault="005F2D99">
      <w:pPr>
        <w:jc w:val="both"/>
        <w:rPr>
          <w:moveTo w:id="367" w:author="David Gravett" w:date="2019-12-01T10:21:00Z"/>
          <w:rFonts w:ascii="Times New Roman" w:hAnsi="Times New Roman"/>
          <w:sz w:val="24"/>
          <w:rPrChange w:id="368" w:author="David Gravett" w:date="2019-12-01T10:21:00Z">
            <w:rPr>
              <w:moveTo w:id="369" w:author="David Gravett" w:date="2019-12-01T10:21:00Z"/>
              <w:rFonts w:ascii="Times New Roman" w:hAnsi="Times New Roman" w:cs="Times New Roman"/>
              <w:sz w:val="24"/>
              <w:szCs w:val="24"/>
              <w:lang w:val="en-US"/>
            </w:rPr>
          </w:rPrChange>
        </w:rPr>
        <w:pPrChange w:id="370" w:author="David Gravett" w:date="2019-12-01T10:21:00Z">
          <w:pPr>
            <w:spacing w:line="288" w:lineRule="auto"/>
          </w:pPr>
        </w:pPrChange>
      </w:pPr>
    </w:p>
    <w:p w14:paraId="73F9AE9A" w14:textId="77777777" w:rsidR="005F2D99" w:rsidRDefault="005F2D99">
      <w:pPr>
        <w:jc w:val="both"/>
        <w:rPr>
          <w:moveTo w:id="371" w:author="David Gravett" w:date="2019-12-01T10:21:00Z"/>
          <w:rFonts w:ascii="Times New Roman" w:hAnsi="Times New Roman"/>
          <w:sz w:val="24"/>
          <w:rPrChange w:id="372" w:author="David Gravett" w:date="2019-12-01T10:21:00Z">
            <w:rPr>
              <w:moveTo w:id="373" w:author="David Gravett" w:date="2019-12-01T10:21:00Z"/>
              <w:rFonts w:ascii="Times New Roman" w:hAnsi="Times New Roman" w:cs="Times New Roman"/>
              <w:sz w:val="24"/>
              <w:szCs w:val="24"/>
              <w:lang w:val="en-US"/>
            </w:rPr>
          </w:rPrChange>
        </w:rPr>
        <w:pPrChange w:id="374" w:author="David Gravett" w:date="2019-12-01T10:21:00Z">
          <w:pPr>
            <w:spacing w:line="288" w:lineRule="auto"/>
          </w:pPr>
        </w:pPrChange>
      </w:pPr>
    </w:p>
    <w:p w14:paraId="4CAC3E63" w14:textId="77777777" w:rsidR="005F2D99" w:rsidRDefault="005F2D99">
      <w:pPr>
        <w:jc w:val="both"/>
        <w:rPr>
          <w:moveTo w:id="375" w:author="David Gravett" w:date="2019-12-01T10:21:00Z"/>
          <w:rFonts w:ascii="Times New Roman" w:hAnsi="Times New Roman"/>
          <w:sz w:val="24"/>
          <w:rPrChange w:id="376" w:author="David Gravett" w:date="2019-12-01T10:21:00Z">
            <w:rPr>
              <w:moveTo w:id="377" w:author="David Gravett" w:date="2019-12-01T10:21:00Z"/>
              <w:rFonts w:ascii="Times New Roman" w:hAnsi="Times New Roman" w:cs="Times New Roman"/>
              <w:sz w:val="24"/>
              <w:szCs w:val="24"/>
              <w:lang w:val="en-US"/>
            </w:rPr>
          </w:rPrChange>
        </w:rPr>
        <w:pPrChange w:id="378" w:author="David Gravett" w:date="2019-12-01T10:21:00Z">
          <w:pPr>
            <w:spacing w:line="288" w:lineRule="auto"/>
          </w:pPr>
        </w:pPrChange>
      </w:pPr>
    </w:p>
    <w:p w14:paraId="1A9A9B16" w14:textId="02B998B5" w:rsidR="00016618" w:rsidRPr="00016618" w:rsidRDefault="005F2D99" w:rsidP="00016618">
      <w:pPr>
        <w:pStyle w:val="TOCHeading"/>
        <w:rPr>
          <w:ins w:id="379" w:author="David Gravett" w:date="2019-12-01T10:21:00Z"/>
          <w:sz w:val="40"/>
          <w:szCs w:val="40"/>
        </w:rPr>
      </w:pPr>
      <w:moveTo w:id="380" w:author="David Gravett" w:date="2019-12-01T10:21:00Z">
        <w:r>
          <w:rPr>
            <w:sz w:val="40"/>
            <w:rPrChange w:id="381" w:author="David Gravett" w:date="2019-12-01T10:21:00Z">
              <w:rPr>
                <w:rFonts w:cstheme="majorHAnsi"/>
                <w:color w:val="1F3864" w:themeColor="accent1" w:themeShade="80"/>
                <w:sz w:val="40"/>
                <w:szCs w:val="40"/>
              </w:rPr>
            </w:rPrChange>
          </w:rPr>
          <w:lastRenderedPageBreak/>
          <w:t>Procedurally Generated Game Board</w:t>
        </w:r>
      </w:moveTo>
      <w:moveToRangeEnd w:id="358"/>
      <w:ins w:id="382"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83"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84"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85">
          <w:tblGrid>
            <w:gridCol w:w="432"/>
            <w:gridCol w:w="432"/>
            <w:gridCol w:w="432"/>
            <w:gridCol w:w="432"/>
            <w:gridCol w:w="432"/>
            <w:gridCol w:w="432"/>
            <w:gridCol w:w="432"/>
          </w:tblGrid>
        </w:tblGridChange>
      </w:tblGrid>
      <w:tr w:rsidR="00A56B62" w14:paraId="5B24BDD8" w14:textId="77777777" w:rsidTr="00BE50C5">
        <w:trPr>
          <w:trHeight w:val="869"/>
          <w:trPrChange w:id="386" w:author="David Gravett" w:date="2019-12-01T10:21:00Z">
            <w:trPr>
              <w:trHeight w:val="432"/>
            </w:trPr>
          </w:trPrChange>
        </w:trPr>
        <w:tc>
          <w:tcPr>
            <w:tcW w:w="933" w:type="dxa"/>
            <w:tcPrChange w:id="387"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88" w:author="David Gravett" w:date="2019-12-01T10:21:00Z">
                  <w:rPr>
                    <w:rFonts w:ascii="Times New Roman" w:hAnsi="Times New Roman" w:cs="Times New Roman"/>
                    <w:sz w:val="24"/>
                    <w:szCs w:val="24"/>
                  </w:rPr>
                </w:rPrChange>
              </w:rPr>
              <w:pPrChange w:id="389" w:author="James Dwyer" w:date="2019-12-01T10:21:00Z">
                <w:pPr/>
              </w:pPrChange>
            </w:pPr>
            <w:r w:rsidRPr="00016618">
              <w:rPr>
                <w:rFonts w:ascii="Times New Roman" w:hAnsi="Times New Roman"/>
                <w:sz w:val="36"/>
                <w:rPrChange w:id="390" w:author="David Gravett" w:date="2019-12-01T10:21:00Z">
                  <w:rPr>
                    <w:rFonts w:ascii="Times New Roman" w:hAnsi="Times New Roman" w:cs="Times New Roman"/>
                    <w:sz w:val="24"/>
                    <w:szCs w:val="24"/>
                  </w:rPr>
                </w:rPrChange>
              </w:rPr>
              <w:t>0</w:t>
            </w:r>
          </w:p>
        </w:tc>
        <w:tc>
          <w:tcPr>
            <w:tcW w:w="933" w:type="dxa"/>
            <w:tcPrChange w:id="391"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92" w:author="David Gravett" w:date="2019-12-01T10:21:00Z">
                  <w:rPr>
                    <w:rFonts w:ascii="Times New Roman" w:hAnsi="Times New Roman" w:cs="Times New Roman"/>
                    <w:sz w:val="24"/>
                    <w:szCs w:val="24"/>
                  </w:rPr>
                </w:rPrChange>
              </w:rPr>
              <w:pPrChange w:id="393" w:author="James Dwyer" w:date="2019-12-01T10:21:00Z">
                <w:pPr/>
              </w:pPrChange>
            </w:pPr>
            <w:r w:rsidRPr="00016618">
              <w:rPr>
                <w:rFonts w:ascii="Times New Roman" w:hAnsi="Times New Roman"/>
                <w:sz w:val="36"/>
                <w:rPrChange w:id="394" w:author="David Gravett" w:date="2019-12-01T10:21:00Z">
                  <w:rPr>
                    <w:rFonts w:ascii="Times New Roman" w:hAnsi="Times New Roman" w:cs="Times New Roman"/>
                    <w:sz w:val="24"/>
                    <w:szCs w:val="24"/>
                  </w:rPr>
                </w:rPrChange>
              </w:rPr>
              <w:t>0</w:t>
            </w:r>
          </w:p>
        </w:tc>
        <w:tc>
          <w:tcPr>
            <w:tcW w:w="933" w:type="dxa"/>
            <w:tcPrChange w:id="395"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96" w:author="David Gravett" w:date="2019-12-01T10:21:00Z">
                  <w:rPr>
                    <w:rFonts w:ascii="Times New Roman" w:hAnsi="Times New Roman" w:cs="Times New Roman"/>
                    <w:sz w:val="24"/>
                    <w:szCs w:val="24"/>
                  </w:rPr>
                </w:rPrChange>
              </w:rPr>
              <w:pPrChange w:id="397" w:author="James Dwyer" w:date="2019-12-01T10:21:00Z">
                <w:pPr/>
              </w:pPrChange>
            </w:pPr>
            <w:r w:rsidRPr="00016618">
              <w:rPr>
                <w:rFonts w:ascii="Times New Roman" w:hAnsi="Times New Roman"/>
                <w:sz w:val="36"/>
                <w:rPrChange w:id="398" w:author="David Gravett" w:date="2019-12-01T10:21:00Z">
                  <w:rPr>
                    <w:rFonts w:ascii="Times New Roman" w:hAnsi="Times New Roman" w:cs="Times New Roman"/>
                    <w:sz w:val="24"/>
                    <w:szCs w:val="24"/>
                  </w:rPr>
                </w:rPrChange>
              </w:rPr>
              <w:t>0</w:t>
            </w:r>
          </w:p>
        </w:tc>
        <w:tc>
          <w:tcPr>
            <w:tcW w:w="933" w:type="dxa"/>
            <w:tcPrChange w:id="399"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400" w:author="David Gravett" w:date="2019-12-01T10:21:00Z">
                  <w:rPr>
                    <w:rFonts w:ascii="Times New Roman" w:hAnsi="Times New Roman" w:cs="Times New Roman"/>
                    <w:sz w:val="24"/>
                    <w:szCs w:val="24"/>
                  </w:rPr>
                </w:rPrChange>
              </w:rPr>
              <w:pPrChange w:id="401" w:author="James Dwyer" w:date="2019-12-01T10:21:00Z">
                <w:pPr/>
              </w:pPrChange>
            </w:pPr>
            <w:r w:rsidRPr="00016618">
              <w:rPr>
                <w:rFonts w:ascii="Times New Roman" w:hAnsi="Times New Roman"/>
                <w:sz w:val="36"/>
                <w:rPrChange w:id="402" w:author="David Gravett" w:date="2019-12-01T10:21:00Z">
                  <w:rPr>
                    <w:rFonts w:ascii="Times New Roman" w:hAnsi="Times New Roman" w:cs="Times New Roman"/>
                    <w:sz w:val="24"/>
                    <w:szCs w:val="24"/>
                  </w:rPr>
                </w:rPrChange>
              </w:rPr>
              <w:t>0</w:t>
            </w:r>
          </w:p>
        </w:tc>
        <w:tc>
          <w:tcPr>
            <w:tcW w:w="933" w:type="dxa"/>
            <w:tcPrChange w:id="403"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404" w:author="David Gravett" w:date="2019-12-01T10:21:00Z">
                  <w:rPr>
                    <w:rFonts w:ascii="Times New Roman" w:hAnsi="Times New Roman" w:cs="Times New Roman"/>
                    <w:sz w:val="24"/>
                    <w:szCs w:val="24"/>
                  </w:rPr>
                </w:rPrChange>
              </w:rPr>
              <w:pPrChange w:id="405" w:author="James Dwyer" w:date="2019-12-01T10:21:00Z">
                <w:pPr/>
              </w:pPrChange>
            </w:pPr>
            <w:r w:rsidRPr="00016618">
              <w:rPr>
                <w:rFonts w:ascii="Times New Roman" w:hAnsi="Times New Roman"/>
                <w:sz w:val="36"/>
                <w:rPrChange w:id="406" w:author="David Gravett" w:date="2019-12-01T10:21:00Z">
                  <w:rPr>
                    <w:rFonts w:ascii="Times New Roman" w:hAnsi="Times New Roman" w:cs="Times New Roman"/>
                    <w:sz w:val="24"/>
                    <w:szCs w:val="24"/>
                  </w:rPr>
                </w:rPrChange>
              </w:rPr>
              <w:t>0</w:t>
            </w:r>
          </w:p>
        </w:tc>
        <w:tc>
          <w:tcPr>
            <w:tcW w:w="933" w:type="dxa"/>
            <w:tcPrChange w:id="407"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408" w:author="David Gravett" w:date="2019-12-01T10:21:00Z">
                  <w:rPr>
                    <w:rFonts w:ascii="Times New Roman" w:hAnsi="Times New Roman" w:cs="Times New Roman"/>
                    <w:sz w:val="24"/>
                    <w:szCs w:val="24"/>
                  </w:rPr>
                </w:rPrChange>
              </w:rPr>
              <w:pPrChange w:id="409" w:author="James Dwyer" w:date="2019-12-01T10:21:00Z">
                <w:pPr/>
              </w:pPrChange>
            </w:pPr>
            <w:r w:rsidRPr="00016618">
              <w:rPr>
                <w:rFonts w:ascii="Times New Roman" w:hAnsi="Times New Roman"/>
                <w:sz w:val="36"/>
                <w:rPrChange w:id="410" w:author="David Gravett" w:date="2019-12-01T10:21:00Z">
                  <w:rPr>
                    <w:rFonts w:ascii="Times New Roman" w:hAnsi="Times New Roman" w:cs="Times New Roman"/>
                    <w:sz w:val="24"/>
                    <w:szCs w:val="24"/>
                  </w:rPr>
                </w:rPrChange>
              </w:rPr>
              <w:t>0</w:t>
            </w:r>
          </w:p>
        </w:tc>
        <w:tc>
          <w:tcPr>
            <w:tcW w:w="933" w:type="dxa"/>
            <w:tcPrChange w:id="411"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412" w:author="David Gravett" w:date="2019-12-01T10:21:00Z">
                  <w:rPr>
                    <w:rFonts w:ascii="Times New Roman" w:hAnsi="Times New Roman" w:cs="Times New Roman"/>
                    <w:sz w:val="24"/>
                    <w:szCs w:val="24"/>
                  </w:rPr>
                </w:rPrChange>
              </w:rPr>
              <w:pPrChange w:id="413" w:author="James Dwyer" w:date="2019-12-01T10:21:00Z">
                <w:pPr/>
              </w:pPrChange>
            </w:pPr>
            <w:r w:rsidRPr="00016618">
              <w:rPr>
                <w:rFonts w:ascii="Times New Roman" w:hAnsi="Times New Roman"/>
                <w:sz w:val="36"/>
                <w:rPrChange w:id="414"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415" w:author="David Gravett" w:date="2019-12-01T10:21:00Z">
            <w:trPr>
              <w:trHeight w:val="432"/>
            </w:trPr>
          </w:trPrChange>
        </w:trPr>
        <w:tc>
          <w:tcPr>
            <w:tcW w:w="933" w:type="dxa"/>
            <w:tcPrChange w:id="416"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417" w:author="David Gravett" w:date="2019-12-01T10:21:00Z">
                  <w:rPr>
                    <w:rFonts w:ascii="Times New Roman" w:hAnsi="Times New Roman" w:cs="Times New Roman"/>
                    <w:sz w:val="24"/>
                    <w:szCs w:val="24"/>
                  </w:rPr>
                </w:rPrChange>
              </w:rPr>
              <w:pPrChange w:id="418" w:author="James Dwyer" w:date="2019-12-01T10:21:00Z">
                <w:pPr/>
              </w:pPrChange>
            </w:pPr>
            <w:r w:rsidRPr="00016618">
              <w:rPr>
                <w:rFonts w:ascii="Times New Roman" w:hAnsi="Times New Roman"/>
                <w:sz w:val="36"/>
                <w:rPrChange w:id="419" w:author="David Gravett" w:date="2019-12-01T10:21:00Z">
                  <w:rPr>
                    <w:rFonts w:ascii="Times New Roman" w:hAnsi="Times New Roman" w:cs="Times New Roman"/>
                    <w:sz w:val="24"/>
                    <w:szCs w:val="24"/>
                  </w:rPr>
                </w:rPrChange>
              </w:rPr>
              <w:t>0</w:t>
            </w:r>
          </w:p>
        </w:tc>
        <w:tc>
          <w:tcPr>
            <w:tcW w:w="933" w:type="dxa"/>
            <w:tcPrChange w:id="420"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421" w:author="David Gravett" w:date="2019-12-01T10:21:00Z">
                  <w:rPr>
                    <w:rFonts w:ascii="Times New Roman" w:hAnsi="Times New Roman" w:cs="Times New Roman"/>
                    <w:sz w:val="24"/>
                    <w:szCs w:val="24"/>
                  </w:rPr>
                </w:rPrChange>
              </w:rPr>
              <w:pPrChange w:id="422" w:author="James Dwyer" w:date="2019-12-01T10:21:00Z">
                <w:pPr/>
              </w:pPrChange>
            </w:pPr>
            <w:r w:rsidRPr="00016618">
              <w:rPr>
                <w:rFonts w:ascii="Times New Roman" w:hAnsi="Times New Roman"/>
                <w:sz w:val="36"/>
                <w:rPrChange w:id="423" w:author="David Gravett" w:date="2019-12-01T10:21:00Z">
                  <w:rPr>
                    <w:rFonts w:ascii="Times New Roman" w:hAnsi="Times New Roman" w:cs="Times New Roman"/>
                    <w:sz w:val="24"/>
                    <w:szCs w:val="24"/>
                  </w:rPr>
                </w:rPrChange>
              </w:rPr>
              <w:t>0</w:t>
            </w:r>
          </w:p>
        </w:tc>
        <w:tc>
          <w:tcPr>
            <w:tcW w:w="933" w:type="dxa"/>
            <w:tcPrChange w:id="424"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425" w:author="David Gravett" w:date="2019-12-01T10:21:00Z">
                  <w:rPr>
                    <w:rFonts w:ascii="Times New Roman" w:hAnsi="Times New Roman" w:cs="Times New Roman"/>
                    <w:sz w:val="24"/>
                    <w:szCs w:val="24"/>
                  </w:rPr>
                </w:rPrChange>
              </w:rPr>
              <w:pPrChange w:id="426" w:author="James Dwyer" w:date="2019-12-01T10:21:00Z">
                <w:pPr/>
              </w:pPrChange>
            </w:pPr>
            <w:r w:rsidRPr="00016618">
              <w:rPr>
                <w:rFonts w:ascii="Times New Roman" w:hAnsi="Times New Roman"/>
                <w:sz w:val="36"/>
                <w:rPrChange w:id="427" w:author="David Gravett" w:date="2019-12-01T10:21:00Z">
                  <w:rPr>
                    <w:rFonts w:ascii="Times New Roman" w:hAnsi="Times New Roman" w:cs="Times New Roman"/>
                    <w:sz w:val="24"/>
                    <w:szCs w:val="24"/>
                  </w:rPr>
                </w:rPrChange>
              </w:rPr>
              <w:t>0</w:t>
            </w:r>
          </w:p>
        </w:tc>
        <w:tc>
          <w:tcPr>
            <w:tcW w:w="933" w:type="dxa"/>
            <w:tcPrChange w:id="428"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429" w:author="David Gravett" w:date="2019-12-01T10:21:00Z">
                  <w:rPr>
                    <w:rFonts w:ascii="Times New Roman" w:hAnsi="Times New Roman" w:cs="Times New Roman"/>
                    <w:sz w:val="24"/>
                    <w:szCs w:val="24"/>
                  </w:rPr>
                </w:rPrChange>
              </w:rPr>
              <w:pPrChange w:id="430" w:author="James Dwyer" w:date="2019-12-01T10:21:00Z">
                <w:pPr/>
              </w:pPrChange>
            </w:pPr>
            <w:r w:rsidRPr="00016618">
              <w:rPr>
                <w:rFonts w:ascii="Times New Roman" w:hAnsi="Times New Roman"/>
                <w:sz w:val="36"/>
                <w:rPrChange w:id="431" w:author="David Gravett" w:date="2019-12-01T10:21:00Z">
                  <w:rPr>
                    <w:rFonts w:ascii="Times New Roman" w:hAnsi="Times New Roman" w:cs="Times New Roman"/>
                    <w:sz w:val="24"/>
                    <w:szCs w:val="24"/>
                  </w:rPr>
                </w:rPrChange>
              </w:rPr>
              <w:t>0</w:t>
            </w:r>
          </w:p>
        </w:tc>
        <w:tc>
          <w:tcPr>
            <w:tcW w:w="933" w:type="dxa"/>
            <w:tcPrChange w:id="432"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33" w:author="David Gravett" w:date="2019-12-01T10:21:00Z">
                  <w:rPr>
                    <w:rFonts w:ascii="Times New Roman" w:hAnsi="Times New Roman" w:cs="Times New Roman"/>
                    <w:sz w:val="24"/>
                    <w:szCs w:val="24"/>
                  </w:rPr>
                </w:rPrChange>
              </w:rPr>
              <w:pPrChange w:id="434" w:author="James Dwyer" w:date="2019-12-01T10:21:00Z">
                <w:pPr/>
              </w:pPrChange>
            </w:pPr>
            <w:r w:rsidRPr="00016618">
              <w:rPr>
                <w:rFonts w:ascii="Times New Roman" w:hAnsi="Times New Roman"/>
                <w:sz w:val="36"/>
                <w:rPrChange w:id="435" w:author="David Gravett" w:date="2019-12-01T10:21:00Z">
                  <w:rPr>
                    <w:rFonts w:ascii="Times New Roman" w:hAnsi="Times New Roman" w:cs="Times New Roman"/>
                    <w:sz w:val="24"/>
                    <w:szCs w:val="24"/>
                  </w:rPr>
                </w:rPrChange>
              </w:rPr>
              <w:t>0</w:t>
            </w:r>
          </w:p>
        </w:tc>
        <w:tc>
          <w:tcPr>
            <w:tcW w:w="933" w:type="dxa"/>
            <w:tcPrChange w:id="436"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37" w:author="David Gravett" w:date="2019-12-01T10:21:00Z">
                  <w:rPr>
                    <w:rFonts w:ascii="Times New Roman" w:hAnsi="Times New Roman" w:cs="Times New Roman"/>
                    <w:sz w:val="24"/>
                    <w:szCs w:val="24"/>
                  </w:rPr>
                </w:rPrChange>
              </w:rPr>
              <w:pPrChange w:id="438" w:author="James Dwyer" w:date="2019-12-01T10:21:00Z">
                <w:pPr/>
              </w:pPrChange>
            </w:pPr>
            <w:r w:rsidRPr="00016618">
              <w:rPr>
                <w:rFonts w:ascii="Times New Roman" w:hAnsi="Times New Roman"/>
                <w:sz w:val="36"/>
                <w:rPrChange w:id="439" w:author="David Gravett" w:date="2019-12-01T10:21:00Z">
                  <w:rPr>
                    <w:rFonts w:ascii="Times New Roman" w:hAnsi="Times New Roman" w:cs="Times New Roman"/>
                    <w:sz w:val="24"/>
                    <w:szCs w:val="24"/>
                  </w:rPr>
                </w:rPrChange>
              </w:rPr>
              <w:t>0</w:t>
            </w:r>
          </w:p>
        </w:tc>
        <w:tc>
          <w:tcPr>
            <w:tcW w:w="933" w:type="dxa"/>
            <w:tcPrChange w:id="440"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41" w:author="David Gravett" w:date="2019-12-01T10:21:00Z">
                  <w:rPr>
                    <w:rFonts w:ascii="Times New Roman" w:hAnsi="Times New Roman" w:cs="Times New Roman"/>
                    <w:sz w:val="24"/>
                    <w:szCs w:val="24"/>
                  </w:rPr>
                </w:rPrChange>
              </w:rPr>
              <w:pPrChange w:id="442" w:author="James Dwyer" w:date="2019-12-01T10:21:00Z">
                <w:pPr/>
              </w:pPrChange>
            </w:pPr>
            <w:r w:rsidRPr="00016618">
              <w:rPr>
                <w:rFonts w:ascii="Times New Roman" w:hAnsi="Times New Roman"/>
                <w:sz w:val="36"/>
                <w:rPrChange w:id="443"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44" w:author="David Gravett" w:date="2019-12-01T10:21:00Z">
            <w:trPr>
              <w:trHeight w:val="432"/>
            </w:trPr>
          </w:trPrChange>
        </w:trPr>
        <w:tc>
          <w:tcPr>
            <w:tcW w:w="933" w:type="dxa"/>
            <w:tcPrChange w:id="445"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46" w:author="David Gravett" w:date="2019-12-01T10:21:00Z">
                  <w:rPr>
                    <w:rFonts w:ascii="Times New Roman" w:hAnsi="Times New Roman" w:cs="Times New Roman"/>
                    <w:sz w:val="24"/>
                    <w:szCs w:val="24"/>
                  </w:rPr>
                </w:rPrChange>
              </w:rPr>
              <w:pPrChange w:id="447" w:author="James Dwyer" w:date="2019-12-01T10:21:00Z">
                <w:pPr/>
              </w:pPrChange>
            </w:pPr>
            <w:r w:rsidRPr="00016618">
              <w:rPr>
                <w:rFonts w:ascii="Times New Roman" w:hAnsi="Times New Roman"/>
                <w:sz w:val="36"/>
                <w:rPrChange w:id="448" w:author="David Gravett" w:date="2019-12-01T10:21:00Z">
                  <w:rPr>
                    <w:rFonts w:ascii="Times New Roman" w:hAnsi="Times New Roman" w:cs="Times New Roman"/>
                    <w:sz w:val="24"/>
                    <w:szCs w:val="24"/>
                  </w:rPr>
                </w:rPrChange>
              </w:rPr>
              <w:t>0</w:t>
            </w:r>
          </w:p>
        </w:tc>
        <w:tc>
          <w:tcPr>
            <w:tcW w:w="933" w:type="dxa"/>
            <w:tcPrChange w:id="449"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50" w:author="David Gravett" w:date="2019-12-01T10:21:00Z">
                  <w:rPr>
                    <w:rFonts w:ascii="Times New Roman" w:hAnsi="Times New Roman" w:cs="Times New Roman"/>
                    <w:sz w:val="24"/>
                    <w:szCs w:val="24"/>
                  </w:rPr>
                </w:rPrChange>
              </w:rPr>
              <w:pPrChange w:id="451" w:author="James Dwyer" w:date="2019-12-01T10:21:00Z">
                <w:pPr/>
              </w:pPrChange>
            </w:pPr>
            <w:r w:rsidRPr="00016618">
              <w:rPr>
                <w:rFonts w:ascii="Times New Roman" w:hAnsi="Times New Roman"/>
                <w:sz w:val="36"/>
                <w:rPrChange w:id="452" w:author="David Gravett" w:date="2019-12-01T10:21:00Z">
                  <w:rPr>
                    <w:rFonts w:ascii="Times New Roman" w:hAnsi="Times New Roman" w:cs="Times New Roman"/>
                    <w:sz w:val="24"/>
                    <w:szCs w:val="24"/>
                  </w:rPr>
                </w:rPrChange>
              </w:rPr>
              <w:t>0</w:t>
            </w:r>
          </w:p>
        </w:tc>
        <w:tc>
          <w:tcPr>
            <w:tcW w:w="933" w:type="dxa"/>
            <w:tcPrChange w:id="453"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54" w:author="David Gravett" w:date="2019-12-01T10:21:00Z">
                  <w:rPr>
                    <w:rFonts w:ascii="Times New Roman" w:hAnsi="Times New Roman" w:cs="Times New Roman"/>
                    <w:sz w:val="24"/>
                    <w:szCs w:val="24"/>
                  </w:rPr>
                </w:rPrChange>
              </w:rPr>
              <w:pPrChange w:id="455" w:author="James Dwyer" w:date="2019-12-01T10:21:00Z">
                <w:pPr/>
              </w:pPrChange>
            </w:pPr>
            <w:r w:rsidRPr="00016618">
              <w:rPr>
                <w:rFonts w:ascii="Times New Roman" w:hAnsi="Times New Roman"/>
                <w:sz w:val="36"/>
                <w:rPrChange w:id="456" w:author="David Gravett" w:date="2019-12-01T10:21:00Z">
                  <w:rPr>
                    <w:rFonts w:ascii="Times New Roman" w:hAnsi="Times New Roman" w:cs="Times New Roman"/>
                    <w:sz w:val="24"/>
                    <w:szCs w:val="24"/>
                  </w:rPr>
                </w:rPrChange>
              </w:rPr>
              <w:t>0</w:t>
            </w:r>
          </w:p>
        </w:tc>
        <w:tc>
          <w:tcPr>
            <w:tcW w:w="933" w:type="dxa"/>
            <w:tcPrChange w:id="457"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58" w:author="David Gravett" w:date="2019-12-01T10:21:00Z">
                  <w:rPr>
                    <w:rFonts w:ascii="Times New Roman" w:hAnsi="Times New Roman" w:cs="Times New Roman"/>
                    <w:sz w:val="24"/>
                    <w:szCs w:val="24"/>
                  </w:rPr>
                </w:rPrChange>
              </w:rPr>
              <w:pPrChange w:id="459" w:author="James Dwyer" w:date="2019-12-01T10:21:00Z">
                <w:pPr/>
              </w:pPrChange>
            </w:pPr>
            <w:r w:rsidRPr="00016618">
              <w:rPr>
                <w:rFonts w:ascii="Times New Roman" w:hAnsi="Times New Roman"/>
                <w:sz w:val="36"/>
                <w:rPrChange w:id="460" w:author="David Gravett" w:date="2019-12-01T10:21:00Z">
                  <w:rPr>
                    <w:rFonts w:ascii="Times New Roman" w:hAnsi="Times New Roman" w:cs="Times New Roman"/>
                    <w:sz w:val="24"/>
                    <w:szCs w:val="24"/>
                  </w:rPr>
                </w:rPrChange>
              </w:rPr>
              <w:t>0</w:t>
            </w:r>
          </w:p>
        </w:tc>
        <w:tc>
          <w:tcPr>
            <w:tcW w:w="933" w:type="dxa"/>
            <w:tcPrChange w:id="461"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62" w:author="David Gravett" w:date="2019-12-01T10:21:00Z">
                  <w:rPr>
                    <w:rFonts w:ascii="Times New Roman" w:hAnsi="Times New Roman" w:cs="Times New Roman"/>
                    <w:sz w:val="24"/>
                    <w:szCs w:val="24"/>
                  </w:rPr>
                </w:rPrChange>
              </w:rPr>
              <w:pPrChange w:id="463" w:author="James Dwyer" w:date="2019-12-01T10:21:00Z">
                <w:pPr/>
              </w:pPrChange>
            </w:pPr>
            <w:r w:rsidRPr="00016618">
              <w:rPr>
                <w:rFonts w:ascii="Times New Roman" w:hAnsi="Times New Roman"/>
                <w:sz w:val="36"/>
                <w:rPrChange w:id="464" w:author="David Gravett" w:date="2019-12-01T10:21:00Z">
                  <w:rPr>
                    <w:rFonts w:ascii="Times New Roman" w:hAnsi="Times New Roman" w:cs="Times New Roman"/>
                    <w:sz w:val="24"/>
                    <w:szCs w:val="24"/>
                  </w:rPr>
                </w:rPrChange>
              </w:rPr>
              <w:t>0</w:t>
            </w:r>
          </w:p>
        </w:tc>
        <w:tc>
          <w:tcPr>
            <w:tcW w:w="933" w:type="dxa"/>
            <w:tcPrChange w:id="465"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66" w:author="David Gravett" w:date="2019-12-01T10:21:00Z">
                  <w:rPr>
                    <w:rFonts w:ascii="Times New Roman" w:hAnsi="Times New Roman" w:cs="Times New Roman"/>
                    <w:sz w:val="24"/>
                    <w:szCs w:val="24"/>
                  </w:rPr>
                </w:rPrChange>
              </w:rPr>
              <w:pPrChange w:id="467" w:author="James Dwyer" w:date="2019-12-01T10:21:00Z">
                <w:pPr/>
              </w:pPrChange>
            </w:pPr>
            <w:r w:rsidRPr="00016618">
              <w:rPr>
                <w:rFonts w:ascii="Times New Roman" w:hAnsi="Times New Roman"/>
                <w:sz w:val="36"/>
                <w:rPrChange w:id="468" w:author="David Gravett" w:date="2019-12-01T10:21:00Z">
                  <w:rPr>
                    <w:rFonts w:ascii="Times New Roman" w:hAnsi="Times New Roman" w:cs="Times New Roman"/>
                    <w:sz w:val="24"/>
                    <w:szCs w:val="24"/>
                  </w:rPr>
                </w:rPrChange>
              </w:rPr>
              <w:t>0</w:t>
            </w:r>
          </w:p>
        </w:tc>
        <w:tc>
          <w:tcPr>
            <w:tcW w:w="933" w:type="dxa"/>
            <w:tcPrChange w:id="469"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70" w:author="David Gravett" w:date="2019-12-01T10:21:00Z">
                  <w:rPr>
                    <w:rFonts w:ascii="Times New Roman" w:hAnsi="Times New Roman" w:cs="Times New Roman"/>
                    <w:sz w:val="24"/>
                    <w:szCs w:val="24"/>
                  </w:rPr>
                </w:rPrChange>
              </w:rPr>
              <w:pPrChange w:id="471" w:author="James Dwyer" w:date="2019-12-01T10:21:00Z">
                <w:pPr/>
              </w:pPrChange>
            </w:pPr>
            <w:r w:rsidRPr="00016618">
              <w:rPr>
                <w:rFonts w:ascii="Times New Roman" w:hAnsi="Times New Roman"/>
                <w:sz w:val="36"/>
                <w:rPrChange w:id="472"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73" w:author="David Gravett" w:date="2019-12-01T10:21:00Z">
            <w:trPr>
              <w:trHeight w:val="432"/>
            </w:trPr>
          </w:trPrChange>
        </w:trPr>
        <w:tc>
          <w:tcPr>
            <w:tcW w:w="933" w:type="dxa"/>
            <w:tcPrChange w:id="474"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75" w:author="David Gravett" w:date="2019-12-01T10:21:00Z">
                  <w:rPr>
                    <w:rFonts w:ascii="Times New Roman" w:hAnsi="Times New Roman" w:cs="Times New Roman"/>
                    <w:sz w:val="24"/>
                    <w:szCs w:val="24"/>
                  </w:rPr>
                </w:rPrChange>
              </w:rPr>
              <w:pPrChange w:id="476" w:author="James Dwyer" w:date="2019-12-01T10:21:00Z">
                <w:pPr/>
              </w:pPrChange>
            </w:pPr>
            <w:r>
              <w:rPr>
                <w:rFonts w:ascii="Times New Roman" w:hAnsi="Times New Roman"/>
                <w:sz w:val="36"/>
                <w:rPrChange w:id="477" w:author="David Gravett" w:date="2019-12-01T10:21:00Z">
                  <w:rPr>
                    <w:rFonts w:ascii="Times New Roman" w:hAnsi="Times New Roman" w:cs="Times New Roman"/>
                    <w:sz w:val="24"/>
                    <w:szCs w:val="24"/>
                  </w:rPr>
                </w:rPrChange>
              </w:rPr>
              <w:t>1</w:t>
            </w:r>
          </w:p>
        </w:tc>
        <w:tc>
          <w:tcPr>
            <w:tcW w:w="933" w:type="dxa"/>
            <w:tcPrChange w:id="478"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79" w:author="David Gravett" w:date="2019-12-01T10:21:00Z">
                  <w:rPr>
                    <w:rFonts w:ascii="Times New Roman" w:hAnsi="Times New Roman" w:cs="Times New Roman"/>
                    <w:sz w:val="24"/>
                    <w:szCs w:val="24"/>
                  </w:rPr>
                </w:rPrChange>
              </w:rPr>
              <w:pPrChange w:id="480" w:author="James Dwyer" w:date="2019-12-01T10:21:00Z">
                <w:pPr/>
              </w:pPrChange>
            </w:pPr>
            <w:r w:rsidRPr="00016618">
              <w:rPr>
                <w:rFonts w:ascii="Times New Roman" w:hAnsi="Times New Roman"/>
                <w:sz w:val="36"/>
                <w:rPrChange w:id="481" w:author="David Gravett" w:date="2019-12-01T10:21:00Z">
                  <w:rPr>
                    <w:rFonts w:ascii="Times New Roman" w:hAnsi="Times New Roman" w:cs="Times New Roman"/>
                    <w:sz w:val="24"/>
                    <w:szCs w:val="24"/>
                  </w:rPr>
                </w:rPrChange>
              </w:rPr>
              <w:t>0</w:t>
            </w:r>
          </w:p>
        </w:tc>
        <w:tc>
          <w:tcPr>
            <w:tcW w:w="933" w:type="dxa"/>
            <w:tcPrChange w:id="482"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83" w:author="David Gravett" w:date="2019-12-01T10:21:00Z">
                  <w:rPr>
                    <w:rFonts w:ascii="Times New Roman" w:hAnsi="Times New Roman" w:cs="Times New Roman"/>
                    <w:sz w:val="24"/>
                    <w:szCs w:val="24"/>
                  </w:rPr>
                </w:rPrChange>
              </w:rPr>
              <w:pPrChange w:id="484" w:author="James Dwyer" w:date="2019-12-01T10:21:00Z">
                <w:pPr/>
              </w:pPrChange>
            </w:pPr>
            <w:r w:rsidRPr="00016618">
              <w:rPr>
                <w:rFonts w:ascii="Times New Roman" w:hAnsi="Times New Roman"/>
                <w:sz w:val="36"/>
                <w:rPrChange w:id="485" w:author="David Gravett" w:date="2019-12-01T10:21:00Z">
                  <w:rPr>
                    <w:rFonts w:ascii="Times New Roman" w:hAnsi="Times New Roman" w:cs="Times New Roman"/>
                    <w:sz w:val="24"/>
                    <w:szCs w:val="24"/>
                  </w:rPr>
                </w:rPrChange>
              </w:rPr>
              <w:t>0</w:t>
            </w:r>
          </w:p>
        </w:tc>
        <w:tc>
          <w:tcPr>
            <w:tcW w:w="933" w:type="dxa"/>
            <w:tcPrChange w:id="486"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87" w:author="David Gravett" w:date="2019-12-01T10:21:00Z">
                  <w:rPr>
                    <w:rFonts w:ascii="Times New Roman" w:hAnsi="Times New Roman" w:cs="Times New Roman"/>
                    <w:sz w:val="24"/>
                    <w:szCs w:val="24"/>
                  </w:rPr>
                </w:rPrChange>
              </w:rPr>
              <w:pPrChange w:id="488" w:author="James Dwyer" w:date="2019-12-01T10:21:00Z">
                <w:pPr/>
              </w:pPrChange>
            </w:pPr>
            <w:r w:rsidRPr="00016618">
              <w:rPr>
                <w:rFonts w:ascii="Times New Roman" w:hAnsi="Times New Roman"/>
                <w:sz w:val="36"/>
                <w:rPrChange w:id="489" w:author="David Gravett" w:date="2019-12-01T10:21:00Z">
                  <w:rPr>
                    <w:rFonts w:ascii="Times New Roman" w:hAnsi="Times New Roman" w:cs="Times New Roman"/>
                    <w:sz w:val="24"/>
                    <w:szCs w:val="24"/>
                  </w:rPr>
                </w:rPrChange>
              </w:rPr>
              <w:t>0</w:t>
            </w:r>
          </w:p>
        </w:tc>
        <w:tc>
          <w:tcPr>
            <w:tcW w:w="933" w:type="dxa"/>
            <w:tcPrChange w:id="490"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91" w:author="David Gravett" w:date="2019-12-01T10:21:00Z">
                  <w:rPr>
                    <w:rFonts w:ascii="Times New Roman" w:hAnsi="Times New Roman" w:cs="Times New Roman"/>
                    <w:sz w:val="24"/>
                    <w:szCs w:val="24"/>
                  </w:rPr>
                </w:rPrChange>
              </w:rPr>
              <w:pPrChange w:id="492" w:author="James Dwyer" w:date="2019-12-01T10:21:00Z">
                <w:pPr/>
              </w:pPrChange>
            </w:pPr>
            <w:r w:rsidRPr="00016618">
              <w:rPr>
                <w:rFonts w:ascii="Times New Roman" w:hAnsi="Times New Roman"/>
                <w:sz w:val="36"/>
                <w:rPrChange w:id="493" w:author="David Gravett" w:date="2019-12-01T10:21:00Z">
                  <w:rPr>
                    <w:rFonts w:ascii="Times New Roman" w:hAnsi="Times New Roman" w:cs="Times New Roman"/>
                    <w:sz w:val="24"/>
                    <w:szCs w:val="24"/>
                  </w:rPr>
                </w:rPrChange>
              </w:rPr>
              <w:t>0</w:t>
            </w:r>
          </w:p>
        </w:tc>
        <w:tc>
          <w:tcPr>
            <w:tcW w:w="933" w:type="dxa"/>
            <w:tcPrChange w:id="494"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95" w:author="David Gravett" w:date="2019-12-01T10:21:00Z">
                  <w:rPr>
                    <w:rFonts w:ascii="Times New Roman" w:hAnsi="Times New Roman" w:cs="Times New Roman"/>
                    <w:sz w:val="24"/>
                    <w:szCs w:val="24"/>
                  </w:rPr>
                </w:rPrChange>
              </w:rPr>
              <w:pPrChange w:id="496" w:author="James Dwyer" w:date="2019-12-01T10:21:00Z">
                <w:pPr/>
              </w:pPrChange>
            </w:pPr>
            <w:r w:rsidRPr="00016618">
              <w:rPr>
                <w:rFonts w:ascii="Times New Roman" w:hAnsi="Times New Roman"/>
                <w:sz w:val="36"/>
                <w:rPrChange w:id="497" w:author="David Gravett" w:date="2019-12-01T10:21:00Z">
                  <w:rPr>
                    <w:rFonts w:ascii="Times New Roman" w:hAnsi="Times New Roman" w:cs="Times New Roman"/>
                    <w:sz w:val="24"/>
                    <w:szCs w:val="24"/>
                  </w:rPr>
                </w:rPrChange>
              </w:rPr>
              <w:t>0</w:t>
            </w:r>
          </w:p>
        </w:tc>
        <w:tc>
          <w:tcPr>
            <w:tcW w:w="933" w:type="dxa"/>
            <w:tcPrChange w:id="498"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99" w:author="David Gravett" w:date="2019-12-01T10:21:00Z">
                  <w:rPr>
                    <w:rFonts w:ascii="Times New Roman" w:hAnsi="Times New Roman" w:cs="Times New Roman"/>
                    <w:sz w:val="24"/>
                    <w:szCs w:val="24"/>
                  </w:rPr>
                </w:rPrChange>
              </w:rPr>
              <w:pPrChange w:id="500" w:author="James Dwyer" w:date="2019-12-01T10:21:00Z">
                <w:pPr/>
              </w:pPrChange>
            </w:pPr>
            <w:r w:rsidRPr="00016618">
              <w:rPr>
                <w:rFonts w:ascii="Times New Roman" w:hAnsi="Times New Roman"/>
                <w:sz w:val="36"/>
                <w:rPrChange w:id="501"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502" w:author="David Gravett" w:date="2019-12-01T10:21:00Z">
            <w:trPr>
              <w:trHeight w:val="432"/>
            </w:trPr>
          </w:trPrChange>
        </w:trPr>
        <w:tc>
          <w:tcPr>
            <w:tcW w:w="933" w:type="dxa"/>
            <w:tcPrChange w:id="503"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504" w:author="David Gravett" w:date="2019-12-01T10:21:00Z">
                  <w:rPr>
                    <w:rFonts w:ascii="Times New Roman" w:hAnsi="Times New Roman" w:cs="Times New Roman"/>
                    <w:sz w:val="24"/>
                    <w:szCs w:val="24"/>
                  </w:rPr>
                </w:rPrChange>
              </w:rPr>
              <w:pPrChange w:id="505" w:author="James Dwyer" w:date="2019-12-01T10:21:00Z">
                <w:pPr/>
              </w:pPrChange>
            </w:pPr>
            <w:r w:rsidRPr="00016618">
              <w:rPr>
                <w:rFonts w:ascii="Times New Roman" w:hAnsi="Times New Roman"/>
                <w:sz w:val="36"/>
                <w:rPrChange w:id="506" w:author="David Gravett" w:date="2019-12-01T10:21:00Z">
                  <w:rPr>
                    <w:rFonts w:ascii="Times New Roman" w:hAnsi="Times New Roman" w:cs="Times New Roman"/>
                    <w:sz w:val="24"/>
                    <w:szCs w:val="24"/>
                  </w:rPr>
                </w:rPrChange>
              </w:rPr>
              <w:t>0</w:t>
            </w:r>
          </w:p>
        </w:tc>
        <w:tc>
          <w:tcPr>
            <w:tcW w:w="933" w:type="dxa"/>
            <w:tcPrChange w:id="507"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508" w:author="David Gravett" w:date="2019-12-01T10:21:00Z">
                  <w:rPr>
                    <w:rFonts w:ascii="Times New Roman" w:hAnsi="Times New Roman" w:cs="Times New Roman"/>
                    <w:sz w:val="24"/>
                    <w:szCs w:val="24"/>
                  </w:rPr>
                </w:rPrChange>
              </w:rPr>
              <w:pPrChange w:id="509" w:author="James Dwyer" w:date="2019-12-01T10:21:00Z">
                <w:pPr/>
              </w:pPrChange>
            </w:pPr>
            <w:r w:rsidRPr="00016618">
              <w:rPr>
                <w:rFonts w:ascii="Times New Roman" w:hAnsi="Times New Roman"/>
                <w:sz w:val="36"/>
                <w:rPrChange w:id="510" w:author="David Gravett" w:date="2019-12-01T10:21:00Z">
                  <w:rPr>
                    <w:rFonts w:ascii="Times New Roman" w:hAnsi="Times New Roman" w:cs="Times New Roman"/>
                    <w:sz w:val="24"/>
                    <w:szCs w:val="24"/>
                  </w:rPr>
                </w:rPrChange>
              </w:rPr>
              <w:t>0</w:t>
            </w:r>
          </w:p>
        </w:tc>
        <w:tc>
          <w:tcPr>
            <w:tcW w:w="933" w:type="dxa"/>
            <w:tcPrChange w:id="511"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512" w:author="David Gravett" w:date="2019-12-01T10:21:00Z">
                  <w:rPr>
                    <w:rFonts w:ascii="Times New Roman" w:hAnsi="Times New Roman" w:cs="Times New Roman"/>
                    <w:sz w:val="24"/>
                    <w:szCs w:val="24"/>
                  </w:rPr>
                </w:rPrChange>
              </w:rPr>
              <w:pPrChange w:id="513" w:author="James Dwyer" w:date="2019-12-01T10:21:00Z">
                <w:pPr/>
              </w:pPrChange>
            </w:pPr>
            <w:r w:rsidRPr="00016618">
              <w:rPr>
                <w:rFonts w:ascii="Times New Roman" w:hAnsi="Times New Roman"/>
                <w:sz w:val="36"/>
                <w:rPrChange w:id="514" w:author="David Gravett" w:date="2019-12-01T10:21:00Z">
                  <w:rPr>
                    <w:rFonts w:ascii="Times New Roman" w:hAnsi="Times New Roman" w:cs="Times New Roman"/>
                    <w:sz w:val="24"/>
                    <w:szCs w:val="24"/>
                  </w:rPr>
                </w:rPrChange>
              </w:rPr>
              <w:t>0</w:t>
            </w:r>
          </w:p>
        </w:tc>
        <w:tc>
          <w:tcPr>
            <w:tcW w:w="933" w:type="dxa"/>
            <w:tcPrChange w:id="515"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516" w:author="David Gravett" w:date="2019-12-01T10:21:00Z">
                  <w:rPr>
                    <w:rFonts w:ascii="Times New Roman" w:hAnsi="Times New Roman" w:cs="Times New Roman"/>
                    <w:sz w:val="24"/>
                    <w:szCs w:val="24"/>
                  </w:rPr>
                </w:rPrChange>
              </w:rPr>
              <w:pPrChange w:id="517" w:author="James Dwyer" w:date="2019-12-01T10:21:00Z">
                <w:pPr/>
              </w:pPrChange>
            </w:pPr>
            <w:r w:rsidRPr="00016618">
              <w:rPr>
                <w:rFonts w:ascii="Times New Roman" w:hAnsi="Times New Roman"/>
                <w:sz w:val="36"/>
                <w:rPrChange w:id="518" w:author="David Gravett" w:date="2019-12-01T10:21:00Z">
                  <w:rPr>
                    <w:rFonts w:ascii="Times New Roman" w:hAnsi="Times New Roman" w:cs="Times New Roman"/>
                    <w:sz w:val="24"/>
                    <w:szCs w:val="24"/>
                  </w:rPr>
                </w:rPrChange>
              </w:rPr>
              <w:t>0</w:t>
            </w:r>
          </w:p>
        </w:tc>
        <w:tc>
          <w:tcPr>
            <w:tcW w:w="933" w:type="dxa"/>
            <w:tcPrChange w:id="519"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520" w:author="David Gravett" w:date="2019-12-01T10:21:00Z">
                  <w:rPr>
                    <w:rFonts w:ascii="Times New Roman" w:hAnsi="Times New Roman" w:cs="Times New Roman"/>
                    <w:sz w:val="24"/>
                    <w:szCs w:val="24"/>
                  </w:rPr>
                </w:rPrChange>
              </w:rPr>
              <w:pPrChange w:id="521" w:author="James Dwyer" w:date="2019-12-01T10:21:00Z">
                <w:pPr/>
              </w:pPrChange>
            </w:pPr>
            <w:r w:rsidRPr="00016618">
              <w:rPr>
                <w:rFonts w:ascii="Times New Roman" w:hAnsi="Times New Roman"/>
                <w:sz w:val="36"/>
                <w:rPrChange w:id="522" w:author="David Gravett" w:date="2019-12-01T10:21:00Z">
                  <w:rPr>
                    <w:rFonts w:ascii="Times New Roman" w:hAnsi="Times New Roman" w:cs="Times New Roman"/>
                    <w:sz w:val="24"/>
                    <w:szCs w:val="24"/>
                  </w:rPr>
                </w:rPrChange>
              </w:rPr>
              <w:t>0</w:t>
            </w:r>
          </w:p>
        </w:tc>
        <w:tc>
          <w:tcPr>
            <w:tcW w:w="933" w:type="dxa"/>
            <w:tcPrChange w:id="523"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524" w:author="David Gravett" w:date="2019-12-01T10:21:00Z">
                  <w:rPr>
                    <w:rFonts w:ascii="Times New Roman" w:hAnsi="Times New Roman" w:cs="Times New Roman"/>
                    <w:sz w:val="24"/>
                    <w:szCs w:val="24"/>
                  </w:rPr>
                </w:rPrChange>
              </w:rPr>
              <w:pPrChange w:id="525" w:author="James Dwyer" w:date="2019-12-01T10:21:00Z">
                <w:pPr/>
              </w:pPrChange>
            </w:pPr>
            <w:r w:rsidRPr="00016618">
              <w:rPr>
                <w:rFonts w:ascii="Times New Roman" w:hAnsi="Times New Roman"/>
                <w:sz w:val="36"/>
                <w:rPrChange w:id="526" w:author="David Gravett" w:date="2019-12-01T10:21:00Z">
                  <w:rPr>
                    <w:rFonts w:ascii="Times New Roman" w:hAnsi="Times New Roman" w:cs="Times New Roman"/>
                    <w:sz w:val="24"/>
                    <w:szCs w:val="24"/>
                  </w:rPr>
                </w:rPrChange>
              </w:rPr>
              <w:t>0</w:t>
            </w:r>
          </w:p>
        </w:tc>
        <w:tc>
          <w:tcPr>
            <w:tcW w:w="933" w:type="dxa"/>
            <w:tcPrChange w:id="527"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528" w:author="David Gravett" w:date="2019-12-01T10:21:00Z">
                  <w:rPr>
                    <w:rFonts w:ascii="Times New Roman" w:hAnsi="Times New Roman" w:cs="Times New Roman"/>
                    <w:sz w:val="24"/>
                    <w:szCs w:val="24"/>
                  </w:rPr>
                </w:rPrChange>
              </w:rPr>
              <w:pPrChange w:id="529" w:author="James Dwyer" w:date="2019-12-01T10:21:00Z">
                <w:pPr/>
              </w:pPrChange>
            </w:pPr>
            <w:r w:rsidRPr="00016618">
              <w:rPr>
                <w:rFonts w:ascii="Times New Roman" w:hAnsi="Times New Roman"/>
                <w:sz w:val="36"/>
                <w:rPrChange w:id="530"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31" w:author="David Gravett" w:date="2019-12-01T10:21:00Z">
            <w:trPr>
              <w:trHeight w:val="432"/>
            </w:trPr>
          </w:trPrChange>
        </w:trPr>
        <w:tc>
          <w:tcPr>
            <w:tcW w:w="933" w:type="dxa"/>
            <w:tcPrChange w:id="532"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33" w:author="David Gravett" w:date="2019-12-01T10:21:00Z">
                  <w:rPr>
                    <w:rFonts w:ascii="Times New Roman" w:hAnsi="Times New Roman" w:cs="Times New Roman"/>
                    <w:sz w:val="24"/>
                    <w:szCs w:val="24"/>
                  </w:rPr>
                </w:rPrChange>
              </w:rPr>
              <w:pPrChange w:id="534" w:author="James Dwyer" w:date="2019-12-01T10:21:00Z">
                <w:pPr/>
              </w:pPrChange>
            </w:pPr>
            <w:r w:rsidRPr="00016618">
              <w:rPr>
                <w:rFonts w:ascii="Times New Roman" w:hAnsi="Times New Roman"/>
                <w:sz w:val="36"/>
                <w:rPrChange w:id="535" w:author="David Gravett" w:date="2019-12-01T10:21:00Z">
                  <w:rPr>
                    <w:rFonts w:ascii="Times New Roman" w:hAnsi="Times New Roman" w:cs="Times New Roman"/>
                    <w:sz w:val="24"/>
                    <w:szCs w:val="24"/>
                  </w:rPr>
                </w:rPrChange>
              </w:rPr>
              <w:t>0</w:t>
            </w:r>
          </w:p>
        </w:tc>
        <w:tc>
          <w:tcPr>
            <w:tcW w:w="933" w:type="dxa"/>
            <w:tcPrChange w:id="536"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37" w:author="David Gravett" w:date="2019-12-01T10:21:00Z">
                  <w:rPr>
                    <w:rFonts w:ascii="Times New Roman" w:hAnsi="Times New Roman" w:cs="Times New Roman"/>
                    <w:sz w:val="24"/>
                    <w:szCs w:val="24"/>
                  </w:rPr>
                </w:rPrChange>
              </w:rPr>
              <w:pPrChange w:id="538" w:author="James Dwyer" w:date="2019-12-01T10:21:00Z">
                <w:pPr/>
              </w:pPrChange>
            </w:pPr>
            <w:r w:rsidRPr="00016618">
              <w:rPr>
                <w:rFonts w:ascii="Times New Roman" w:hAnsi="Times New Roman"/>
                <w:sz w:val="36"/>
                <w:rPrChange w:id="539" w:author="David Gravett" w:date="2019-12-01T10:21:00Z">
                  <w:rPr>
                    <w:rFonts w:ascii="Times New Roman" w:hAnsi="Times New Roman" w:cs="Times New Roman"/>
                    <w:sz w:val="24"/>
                    <w:szCs w:val="24"/>
                  </w:rPr>
                </w:rPrChange>
              </w:rPr>
              <w:t>0</w:t>
            </w:r>
          </w:p>
        </w:tc>
        <w:tc>
          <w:tcPr>
            <w:tcW w:w="933" w:type="dxa"/>
            <w:tcPrChange w:id="540"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41" w:author="David Gravett" w:date="2019-12-01T10:21:00Z">
                  <w:rPr>
                    <w:rFonts w:ascii="Times New Roman" w:hAnsi="Times New Roman" w:cs="Times New Roman"/>
                    <w:sz w:val="24"/>
                    <w:szCs w:val="24"/>
                  </w:rPr>
                </w:rPrChange>
              </w:rPr>
              <w:pPrChange w:id="542" w:author="James Dwyer" w:date="2019-12-01T10:21:00Z">
                <w:pPr/>
              </w:pPrChange>
            </w:pPr>
            <w:r w:rsidRPr="00016618">
              <w:rPr>
                <w:rFonts w:ascii="Times New Roman" w:hAnsi="Times New Roman"/>
                <w:sz w:val="36"/>
                <w:rPrChange w:id="543" w:author="David Gravett" w:date="2019-12-01T10:21:00Z">
                  <w:rPr>
                    <w:rFonts w:ascii="Times New Roman" w:hAnsi="Times New Roman" w:cs="Times New Roman"/>
                    <w:sz w:val="24"/>
                    <w:szCs w:val="24"/>
                  </w:rPr>
                </w:rPrChange>
              </w:rPr>
              <w:t>0</w:t>
            </w:r>
          </w:p>
        </w:tc>
        <w:tc>
          <w:tcPr>
            <w:tcW w:w="933" w:type="dxa"/>
            <w:tcPrChange w:id="544"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45" w:author="David Gravett" w:date="2019-12-01T10:21:00Z">
                  <w:rPr>
                    <w:rFonts w:ascii="Times New Roman" w:hAnsi="Times New Roman" w:cs="Times New Roman"/>
                    <w:sz w:val="24"/>
                    <w:szCs w:val="24"/>
                  </w:rPr>
                </w:rPrChange>
              </w:rPr>
              <w:pPrChange w:id="546" w:author="James Dwyer" w:date="2019-12-01T10:21:00Z">
                <w:pPr/>
              </w:pPrChange>
            </w:pPr>
            <w:r w:rsidRPr="00016618">
              <w:rPr>
                <w:rFonts w:ascii="Times New Roman" w:hAnsi="Times New Roman"/>
                <w:sz w:val="36"/>
                <w:rPrChange w:id="547" w:author="David Gravett" w:date="2019-12-01T10:21:00Z">
                  <w:rPr>
                    <w:rFonts w:ascii="Times New Roman" w:hAnsi="Times New Roman" w:cs="Times New Roman"/>
                    <w:sz w:val="24"/>
                    <w:szCs w:val="24"/>
                  </w:rPr>
                </w:rPrChange>
              </w:rPr>
              <w:t>0</w:t>
            </w:r>
          </w:p>
        </w:tc>
        <w:tc>
          <w:tcPr>
            <w:tcW w:w="933" w:type="dxa"/>
            <w:tcPrChange w:id="548"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49" w:author="David Gravett" w:date="2019-12-01T10:21:00Z">
                  <w:rPr>
                    <w:rFonts w:ascii="Times New Roman" w:hAnsi="Times New Roman" w:cs="Times New Roman"/>
                    <w:sz w:val="24"/>
                    <w:szCs w:val="24"/>
                  </w:rPr>
                </w:rPrChange>
              </w:rPr>
              <w:pPrChange w:id="550" w:author="James Dwyer" w:date="2019-12-01T10:21:00Z">
                <w:pPr/>
              </w:pPrChange>
            </w:pPr>
            <w:r w:rsidRPr="00016618">
              <w:rPr>
                <w:rFonts w:ascii="Times New Roman" w:hAnsi="Times New Roman"/>
                <w:sz w:val="36"/>
                <w:rPrChange w:id="551" w:author="David Gravett" w:date="2019-12-01T10:21:00Z">
                  <w:rPr>
                    <w:rFonts w:ascii="Times New Roman" w:hAnsi="Times New Roman" w:cs="Times New Roman"/>
                    <w:sz w:val="24"/>
                    <w:szCs w:val="24"/>
                  </w:rPr>
                </w:rPrChange>
              </w:rPr>
              <w:t>0</w:t>
            </w:r>
          </w:p>
        </w:tc>
        <w:tc>
          <w:tcPr>
            <w:tcW w:w="933" w:type="dxa"/>
            <w:tcPrChange w:id="552"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53" w:author="David Gravett" w:date="2019-12-01T10:21:00Z">
                  <w:rPr>
                    <w:rFonts w:ascii="Times New Roman" w:hAnsi="Times New Roman" w:cs="Times New Roman"/>
                    <w:sz w:val="24"/>
                    <w:szCs w:val="24"/>
                  </w:rPr>
                </w:rPrChange>
              </w:rPr>
              <w:pPrChange w:id="554" w:author="James Dwyer" w:date="2019-12-01T10:21:00Z">
                <w:pPr/>
              </w:pPrChange>
            </w:pPr>
            <w:r w:rsidRPr="00016618">
              <w:rPr>
                <w:rFonts w:ascii="Times New Roman" w:hAnsi="Times New Roman"/>
                <w:sz w:val="36"/>
                <w:rPrChange w:id="555" w:author="David Gravett" w:date="2019-12-01T10:21:00Z">
                  <w:rPr>
                    <w:rFonts w:ascii="Times New Roman" w:hAnsi="Times New Roman" w:cs="Times New Roman"/>
                    <w:sz w:val="24"/>
                    <w:szCs w:val="24"/>
                  </w:rPr>
                </w:rPrChange>
              </w:rPr>
              <w:t>0</w:t>
            </w:r>
          </w:p>
        </w:tc>
        <w:tc>
          <w:tcPr>
            <w:tcW w:w="933" w:type="dxa"/>
            <w:tcPrChange w:id="556"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57" w:author="David Gravett" w:date="2019-12-01T10:21:00Z">
                  <w:rPr>
                    <w:rFonts w:ascii="Times New Roman" w:hAnsi="Times New Roman" w:cs="Times New Roman"/>
                    <w:sz w:val="24"/>
                    <w:szCs w:val="24"/>
                  </w:rPr>
                </w:rPrChange>
              </w:rPr>
              <w:pPrChange w:id="558" w:author="James Dwyer" w:date="2019-12-01T10:21:00Z">
                <w:pPr/>
              </w:pPrChange>
            </w:pPr>
            <w:r w:rsidRPr="00016618">
              <w:rPr>
                <w:rFonts w:ascii="Times New Roman" w:hAnsi="Times New Roman"/>
                <w:sz w:val="36"/>
                <w:rPrChange w:id="559"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60" w:author="David Gravett" w:date="2019-12-01T10:21:00Z">
            <w:trPr>
              <w:trHeight w:val="432"/>
            </w:trPr>
          </w:trPrChange>
        </w:trPr>
        <w:tc>
          <w:tcPr>
            <w:tcW w:w="933" w:type="dxa"/>
            <w:tcPrChange w:id="561"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62" w:author="David Gravett" w:date="2019-12-01T10:21:00Z">
                  <w:rPr>
                    <w:rFonts w:ascii="Times New Roman" w:hAnsi="Times New Roman" w:cs="Times New Roman"/>
                    <w:sz w:val="24"/>
                    <w:szCs w:val="24"/>
                  </w:rPr>
                </w:rPrChange>
              </w:rPr>
              <w:pPrChange w:id="563" w:author="James Dwyer" w:date="2019-12-01T10:21:00Z">
                <w:pPr/>
              </w:pPrChange>
            </w:pPr>
            <w:r w:rsidRPr="00016618">
              <w:rPr>
                <w:rFonts w:ascii="Times New Roman" w:hAnsi="Times New Roman"/>
                <w:sz w:val="36"/>
                <w:rPrChange w:id="564" w:author="David Gravett" w:date="2019-12-01T10:21:00Z">
                  <w:rPr>
                    <w:rFonts w:ascii="Times New Roman" w:hAnsi="Times New Roman" w:cs="Times New Roman"/>
                    <w:sz w:val="24"/>
                    <w:szCs w:val="24"/>
                  </w:rPr>
                </w:rPrChange>
              </w:rPr>
              <w:t>0</w:t>
            </w:r>
          </w:p>
        </w:tc>
        <w:tc>
          <w:tcPr>
            <w:tcW w:w="933" w:type="dxa"/>
            <w:tcPrChange w:id="565"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66" w:author="David Gravett" w:date="2019-12-01T10:21:00Z">
                  <w:rPr>
                    <w:rFonts w:ascii="Times New Roman" w:hAnsi="Times New Roman" w:cs="Times New Roman"/>
                    <w:sz w:val="24"/>
                    <w:szCs w:val="24"/>
                  </w:rPr>
                </w:rPrChange>
              </w:rPr>
              <w:pPrChange w:id="567" w:author="James Dwyer" w:date="2019-12-01T10:21:00Z">
                <w:pPr/>
              </w:pPrChange>
            </w:pPr>
            <w:r w:rsidRPr="00016618">
              <w:rPr>
                <w:rFonts w:ascii="Times New Roman" w:hAnsi="Times New Roman"/>
                <w:sz w:val="36"/>
                <w:rPrChange w:id="568" w:author="David Gravett" w:date="2019-12-01T10:21:00Z">
                  <w:rPr>
                    <w:rFonts w:ascii="Times New Roman" w:hAnsi="Times New Roman" w:cs="Times New Roman"/>
                    <w:sz w:val="24"/>
                    <w:szCs w:val="24"/>
                  </w:rPr>
                </w:rPrChange>
              </w:rPr>
              <w:t>0</w:t>
            </w:r>
          </w:p>
        </w:tc>
        <w:tc>
          <w:tcPr>
            <w:tcW w:w="933" w:type="dxa"/>
            <w:tcPrChange w:id="569"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70" w:author="David Gravett" w:date="2019-12-01T10:21:00Z">
                  <w:rPr>
                    <w:rFonts w:ascii="Times New Roman" w:hAnsi="Times New Roman" w:cs="Times New Roman"/>
                    <w:sz w:val="24"/>
                    <w:szCs w:val="24"/>
                  </w:rPr>
                </w:rPrChange>
              </w:rPr>
              <w:pPrChange w:id="571" w:author="James Dwyer" w:date="2019-12-01T10:21:00Z">
                <w:pPr/>
              </w:pPrChange>
            </w:pPr>
            <w:r w:rsidRPr="00016618">
              <w:rPr>
                <w:rFonts w:ascii="Times New Roman" w:hAnsi="Times New Roman"/>
                <w:sz w:val="36"/>
                <w:rPrChange w:id="572" w:author="David Gravett" w:date="2019-12-01T10:21:00Z">
                  <w:rPr>
                    <w:rFonts w:ascii="Times New Roman" w:hAnsi="Times New Roman" w:cs="Times New Roman"/>
                    <w:sz w:val="24"/>
                    <w:szCs w:val="24"/>
                  </w:rPr>
                </w:rPrChange>
              </w:rPr>
              <w:t>0</w:t>
            </w:r>
          </w:p>
        </w:tc>
        <w:tc>
          <w:tcPr>
            <w:tcW w:w="933" w:type="dxa"/>
            <w:tcPrChange w:id="573"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74" w:author="David Gravett" w:date="2019-12-01T10:21:00Z">
                  <w:rPr>
                    <w:rFonts w:ascii="Times New Roman" w:hAnsi="Times New Roman" w:cs="Times New Roman"/>
                    <w:sz w:val="24"/>
                    <w:szCs w:val="24"/>
                  </w:rPr>
                </w:rPrChange>
              </w:rPr>
              <w:pPrChange w:id="575" w:author="James Dwyer" w:date="2019-12-01T10:21:00Z">
                <w:pPr/>
              </w:pPrChange>
            </w:pPr>
            <w:r w:rsidRPr="00016618">
              <w:rPr>
                <w:rFonts w:ascii="Times New Roman" w:hAnsi="Times New Roman"/>
                <w:sz w:val="36"/>
                <w:rPrChange w:id="576" w:author="David Gravett" w:date="2019-12-01T10:21:00Z">
                  <w:rPr>
                    <w:rFonts w:ascii="Times New Roman" w:hAnsi="Times New Roman" w:cs="Times New Roman"/>
                    <w:sz w:val="24"/>
                    <w:szCs w:val="24"/>
                  </w:rPr>
                </w:rPrChange>
              </w:rPr>
              <w:t>0</w:t>
            </w:r>
          </w:p>
        </w:tc>
        <w:tc>
          <w:tcPr>
            <w:tcW w:w="933" w:type="dxa"/>
            <w:tcPrChange w:id="577"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78" w:author="David Gravett" w:date="2019-12-01T10:21:00Z">
                  <w:rPr>
                    <w:rFonts w:ascii="Times New Roman" w:hAnsi="Times New Roman" w:cs="Times New Roman"/>
                    <w:sz w:val="24"/>
                    <w:szCs w:val="24"/>
                  </w:rPr>
                </w:rPrChange>
              </w:rPr>
              <w:pPrChange w:id="579" w:author="James Dwyer" w:date="2019-12-01T10:21:00Z">
                <w:pPr/>
              </w:pPrChange>
            </w:pPr>
            <w:r w:rsidRPr="00016618">
              <w:rPr>
                <w:rFonts w:ascii="Times New Roman" w:hAnsi="Times New Roman"/>
                <w:sz w:val="36"/>
                <w:rPrChange w:id="580" w:author="David Gravett" w:date="2019-12-01T10:21:00Z">
                  <w:rPr>
                    <w:rFonts w:ascii="Times New Roman" w:hAnsi="Times New Roman" w:cs="Times New Roman"/>
                    <w:sz w:val="24"/>
                    <w:szCs w:val="24"/>
                  </w:rPr>
                </w:rPrChange>
              </w:rPr>
              <w:t>0</w:t>
            </w:r>
          </w:p>
        </w:tc>
        <w:tc>
          <w:tcPr>
            <w:tcW w:w="933" w:type="dxa"/>
            <w:tcPrChange w:id="581"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82" w:author="David Gravett" w:date="2019-12-01T10:21:00Z">
                  <w:rPr>
                    <w:rFonts w:ascii="Times New Roman" w:hAnsi="Times New Roman" w:cs="Times New Roman"/>
                    <w:sz w:val="24"/>
                    <w:szCs w:val="24"/>
                  </w:rPr>
                </w:rPrChange>
              </w:rPr>
              <w:pPrChange w:id="583" w:author="James Dwyer" w:date="2019-12-01T10:21:00Z">
                <w:pPr/>
              </w:pPrChange>
            </w:pPr>
            <w:r w:rsidRPr="00016618">
              <w:rPr>
                <w:rFonts w:ascii="Times New Roman" w:hAnsi="Times New Roman"/>
                <w:sz w:val="36"/>
                <w:rPrChange w:id="584" w:author="David Gravett" w:date="2019-12-01T10:21:00Z">
                  <w:rPr>
                    <w:rFonts w:ascii="Times New Roman" w:hAnsi="Times New Roman" w:cs="Times New Roman"/>
                    <w:sz w:val="24"/>
                    <w:szCs w:val="24"/>
                  </w:rPr>
                </w:rPrChange>
              </w:rPr>
              <w:t>0</w:t>
            </w:r>
          </w:p>
        </w:tc>
        <w:tc>
          <w:tcPr>
            <w:tcW w:w="933" w:type="dxa"/>
            <w:tcPrChange w:id="585"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86" w:author="David Gravett" w:date="2019-12-01T10:21:00Z">
                  <w:rPr>
                    <w:rFonts w:ascii="Times New Roman" w:hAnsi="Times New Roman" w:cs="Times New Roman"/>
                    <w:sz w:val="24"/>
                    <w:szCs w:val="24"/>
                  </w:rPr>
                </w:rPrChange>
              </w:rPr>
              <w:pPrChange w:id="587" w:author="James Dwyer" w:date="2019-12-01T10:21:00Z">
                <w:pPr/>
              </w:pPrChange>
            </w:pPr>
            <w:r w:rsidRPr="00016618">
              <w:rPr>
                <w:rFonts w:ascii="Times New Roman" w:hAnsi="Times New Roman"/>
                <w:sz w:val="36"/>
                <w:rPrChange w:id="588"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89"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121219" w:rsidRPr="00D103E4" w:rsidRDefault="00121219" w:rsidP="00016618">
                              <w:pPr>
                                <w:pStyle w:val="Caption"/>
                                <w:jc w:val="center"/>
                                <w:rPr>
                                  <w:ins w:id="590" w:author="David Gravett" w:date="2019-12-01T10:21:00Z"/>
                                  <w:rFonts w:ascii="Arial" w:eastAsia="Arial" w:hAnsi="Arial" w:cs="Arial"/>
                                  <w:noProof/>
                                  <w:lang w:val="en"/>
                                </w:rPr>
                              </w:pPr>
                              <w:ins w:id="591"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0"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87aNAIAAGk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d4PO2jQCAABpBAAADgAAAAAAAAAAAAAA&#10;AAAuAgAAZHJzL2Uyb0RvYy54bWxQSwECLQAUAAYACAAAACEAijfvMd8AAAAIAQAADwAAAAAAAAAA&#10;AAAAAACOBAAAZHJzL2Rvd25yZXYueG1sUEsFBgAAAAAEAAQA8wAAAJoFAAAAAA==&#10;" stroked="f">
                  <v:textbox inset="0,0,0,0">
                    <w:txbxContent>
                      <w:p w14:paraId="262AFB62" w14:textId="50F4B341" w:rsidR="00121219" w:rsidRPr="00D103E4" w:rsidRDefault="00121219" w:rsidP="00016618">
                        <w:pPr>
                          <w:pStyle w:val="Caption"/>
                          <w:jc w:val="center"/>
                          <w:rPr>
                            <w:ins w:id="592" w:author="David Gravett" w:date="2019-12-01T10:21:00Z"/>
                            <w:rFonts w:ascii="Arial" w:eastAsia="Arial" w:hAnsi="Arial" w:cs="Arial"/>
                            <w:noProof/>
                            <w:lang w:val="en"/>
                          </w:rPr>
                        </w:pPr>
                        <w:ins w:id="593"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94"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95" w:author="David Gravett" w:date="2019-12-01T10:21:00Z"/>
          <w:sz w:val="40"/>
          <w:rPrChange w:id="596" w:author="David Gravett" w:date="2019-12-01T10:21:00Z">
            <w:rPr>
              <w:moveFrom w:id="597" w:author="David Gravett" w:date="2019-12-01T10:21:00Z"/>
              <w:rFonts w:asciiTheme="majorHAnsi" w:hAnsiTheme="majorHAnsi" w:cstheme="majorHAnsi"/>
              <w:color w:val="1F3864" w:themeColor="accent1" w:themeShade="80"/>
              <w:sz w:val="24"/>
              <w:szCs w:val="24"/>
              <w:lang w:val="en-US"/>
            </w:rPr>
          </w:rPrChange>
        </w:rPr>
        <w:pPrChange w:id="598" w:author="David Gravett" w:date="2019-12-01T10:21:00Z">
          <w:pPr>
            <w:spacing w:line="288" w:lineRule="auto"/>
            <w:jc w:val="both"/>
          </w:pPr>
        </w:pPrChange>
      </w:pPr>
      <w:moveFromRangeStart w:id="599" w:author="David Gravett" w:date="2019-12-01T10:21:00Z" w:name="move26088125"/>
      <w:moveFrom w:id="600" w:author="David Gravett" w:date="2019-12-01T10:21:00Z">
        <w:r>
          <w:rPr>
            <w:sz w:val="40"/>
            <w:rPrChange w:id="601"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99"/>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602" w:author="David Gravett" w:date="2019-12-01T10:21:00Z">
        <w:r w:rsidR="00BE50C5">
          <w:rPr>
            <w:rFonts w:ascii="Times New Roman" w:hAnsi="Times New Roman" w:cs="Times New Roman"/>
            <w:sz w:val="24"/>
            <w:szCs w:val="24"/>
            <w:lang w:val="en-US"/>
          </w:rPr>
          <w:t>its</w:t>
        </w:r>
      </w:ins>
      <w:del w:id="603"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604" w:author="David Gravett" w:date="2019-12-01T10:21:00Z"/>
          <w:rFonts w:asciiTheme="majorHAnsi" w:hAnsiTheme="majorHAnsi" w:cstheme="majorHAnsi"/>
          <w:color w:val="1F3864" w:themeColor="accent1" w:themeShade="80"/>
          <w:sz w:val="24"/>
          <w:szCs w:val="24"/>
          <w:lang w:val="en-US"/>
        </w:rPr>
      </w:pPr>
      <w:ins w:id="605"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60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607">
          <w:tblGrid>
            <w:gridCol w:w="432"/>
            <w:gridCol w:w="432"/>
            <w:gridCol w:w="432"/>
            <w:gridCol w:w="432"/>
            <w:gridCol w:w="432"/>
            <w:gridCol w:w="432"/>
            <w:gridCol w:w="432"/>
          </w:tblGrid>
        </w:tblGridChange>
      </w:tblGrid>
      <w:tr w:rsidR="00E246BB" w14:paraId="0BF6BD74" w14:textId="77777777" w:rsidTr="00BE50C5">
        <w:trPr>
          <w:trHeight w:val="869"/>
          <w:trPrChange w:id="608" w:author="David Gravett" w:date="2019-12-01T10:21:00Z">
            <w:trPr>
              <w:trHeight w:val="432"/>
            </w:trPr>
          </w:trPrChange>
        </w:trPr>
        <w:tc>
          <w:tcPr>
            <w:tcW w:w="933" w:type="dxa"/>
            <w:tcPrChange w:id="609"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610" w:author="David Gravett" w:date="2019-12-01T10:21:00Z">
                  <w:rPr>
                    <w:rFonts w:ascii="Times New Roman" w:hAnsi="Times New Roman" w:cs="Times New Roman"/>
                    <w:sz w:val="24"/>
                    <w:szCs w:val="24"/>
                  </w:rPr>
                </w:rPrChange>
              </w:rPr>
              <w:pPrChange w:id="611" w:author="James Dwyer" w:date="2019-12-01T10:21:00Z">
                <w:pPr/>
              </w:pPrChange>
            </w:pPr>
            <w:r w:rsidRPr="00016618">
              <w:rPr>
                <w:rFonts w:ascii="Times New Roman" w:hAnsi="Times New Roman"/>
                <w:sz w:val="36"/>
                <w:rPrChange w:id="612" w:author="David Gravett" w:date="2019-12-01T10:21:00Z">
                  <w:rPr>
                    <w:rFonts w:ascii="Times New Roman" w:hAnsi="Times New Roman" w:cs="Times New Roman"/>
                    <w:sz w:val="24"/>
                    <w:szCs w:val="24"/>
                  </w:rPr>
                </w:rPrChange>
              </w:rPr>
              <w:t>0</w:t>
            </w:r>
          </w:p>
        </w:tc>
        <w:tc>
          <w:tcPr>
            <w:tcW w:w="933" w:type="dxa"/>
            <w:tcPrChange w:id="613"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614" w:author="David Gravett" w:date="2019-12-01T10:21:00Z">
                  <w:rPr>
                    <w:rFonts w:ascii="Times New Roman" w:hAnsi="Times New Roman" w:cs="Times New Roman"/>
                    <w:sz w:val="24"/>
                    <w:szCs w:val="24"/>
                  </w:rPr>
                </w:rPrChange>
              </w:rPr>
              <w:pPrChange w:id="615" w:author="James Dwyer" w:date="2019-12-01T10:21:00Z">
                <w:pPr/>
              </w:pPrChange>
            </w:pPr>
            <w:r w:rsidRPr="00016618">
              <w:rPr>
                <w:rFonts w:ascii="Times New Roman" w:hAnsi="Times New Roman"/>
                <w:sz w:val="36"/>
                <w:rPrChange w:id="616" w:author="David Gravett" w:date="2019-12-01T10:21:00Z">
                  <w:rPr>
                    <w:rFonts w:ascii="Times New Roman" w:hAnsi="Times New Roman" w:cs="Times New Roman"/>
                    <w:sz w:val="24"/>
                    <w:szCs w:val="24"/>
                  </w:rPr>
                </w:rPrChange>
              </w:rPr>
              <w:t>0</w:t>
            </w:r>
          </w:p>
        </w:tc>
        <w:tc>
          <w:tcPr>
            <w:tcW w:w="933" w:type="dxa"/>
            <w:tcPrChange w:id="617"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618" w:author="David Gravett" w:date="2019-12-01T10:21:00Z">
                  <w:rPr>
                    <w:rFonts w:ascii="Times New Roman" w:hAnsi="Times New Roman" w:cs="Times New Roman"/>
                    <w:sz w:val="24"/>
                    <w:szCs w:val="24"/>
                  </w:rPr>
                </w:rPrChange>
              </w:rPr>
              <w:pPrChange w:id="619" w:author="James Dwyer" w:date="2019-12-01T10:21:00Z">
                <w:pPr/>
              </w:pPrChange>
            </w:pPr>
            <w:r w:rsidRPr="00016618">
              <w:rPr>
                <w:rFonts w:ascii="Times New Roman" w:hAnsi="Times New Roman"/>
                <w:sz w:val="36"/>
                <w:rPrChange w:id="620" w:author="David Gravett" w:date="2019-12-01T10:21:00Z">
                  <w:rPr>
                    <w:rFonts w:ascii="Times New Roman" w:hAnsi="Times New Roman" w:cs="Times New Roman"/>
                    <w:sz w:val="24"/>
                    <w:szCs w:val="24"/>
                  </w:rPr>
                </w:rPrChange>
              </w:rPr>
              <w:t>0</w:t>
            </w:r>
          </w:p>
        </w:tc>
        <w:tc>
          <w:tcPr>
            <w:tcW w:w="933" w:type="dxa"/>
            <w:tcPrChange w:id="621"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622" w:author="David Gravett" w:date="2019-12-01T10:21:00Z">
                  <w:rPr>
                    <w:rFonts w:ascii="Times New Roman" w:hAnsi="Times New Roman" w:cs="Times New Roman"/>
                    <w:sz w:val="24"/>
                    <w:szCs w:val="24"/>
                  </w:rPr>
                </w:rPrChange>
              </w:rPr>
              <w:pPrChange w:id="623" w:author="James Dwyer" w:date="2019-12-01T10:21:00Z">
                <w:pPr/>
              </w:pPrChange>
            </w:pPr>
            <w:r w:rsidRPr="00016618">
              <w:rPr>
                <w:rFonts w:ascii="Times New Roman" w:hAnsi="Times New Roman"/>
                <w:sz w:val="36"/>
                <w:rPrChange w:id="624" w:author="David Gravett" w:date="2019-12-01T10:21:00Z">
                  <w:rPr>
                    <w:rFonts w:ascii="Times New Roman" w:hAnsi="Times New Roman" w:cs="Times New Roman"/>
                    <w:sz w:val="24"/>
                    <w:szCs w:val="24"/>
                  </w:rPr>
                </w:rPrChange>
              </w:rPr>
              <w:t>0</w:t>
            </w:r>
          </w:p>
        </w:tc>
        <w:tc>
          <w:tcPr>
            <w:tcW w:w="933" w:type="dxa"/>
            <w:tcPrChange w:id="625"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626" w:author="David Gravett" w:date="2019-12-01T10:21:00Z">
                  <w:rPr>
                    <w:rFonts w:ascii="Times New Roman" w:hAnsi="Times New Roman" w:cs="Times New Roman"/>
                    <w:sz w:val="24"/>
                    <w:szCs w:val="24"/>
                  </w:rPr>
                </w:rPrChange>
              </w:rPr>
              <w:pPrChange w:id="627" w:author="James Dwyer" w:date="2019-12-01T10:21:00Z">
                <w:pPr/>
              </w:pPrChange>
            </w:pPr>
            <w:r w:rsidRPr="00016618">
              <w:rPr>
                <w:rFonts w:ascii="Times New Roman" w:hAnsi="Times New Roman"/>
                <w:sz w:val="36"/>
                <w:rPrChange w:id="628" w:author="David Gravett" w:date="2019-12-01T10:21:00Z">
                  <w:rPr>
                    <w:rFonts w:ascii="Times New Roman" w:hAnsi="Times New Roman" w:cs="Times New Roman"/>
                    <w:sz w:val="24"/>
                    <w:szCs w:val="24"/>
                  </w:rPr>
                </w:rPrChange>
              </w:rPr>
              <w:t>0</w:t>
            </w:r>
          </w:p>
        </w:tc>
        <w:tc>
          <w:tcPr>
            <w:tcW w:w="933" w:type="dxa"/>
            <w:tcPrChange w:id="629"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30" w:author="David Gravett" w:date="2019-12-01T10:21:00Z">
                  <w:rPr>
                    <w:rFonts w:ascii="Times New Roman" w:hAnsi="Times New Roman" w:cs="Times New Roman"/>
                    <w:sz w:val="24"/>
                    <w:szCs w:val="24"/>
                  </w:rPr>
                </w:rPrChange>
              </w:rPr>
              <w:pPrChange w:id="631" w:author="James Dwyer" w:date="2019-12-01T10:21:00Z">
                <w:pPr/>
              </w:pPrChange>
            </w:pPr>
            <w:r w:rsidRPr="00016618">
              <w:rPr>
                <w:rFonts w:ascii="Times New Roman" w:hAnsi="Times New Roman"/>
                <w:sz w:val="36"/>
                <w:rPrChange w:id="632" w:author="David Gravett" w:date="2019-12-01T10:21:00Z">
                  <w:rPr>
                    <w:rFonts w:ascii="Times New Roman" w:hAnsi="Times New Roman" w:cs="Times New Roman"/>
                    <w:sz w:val="24"/>
                    <w:szCs w:val="24"/>
                  </w:rPr>
                </w:rPrChange>
              </w:rPr>
              <w:t>0</w:t>
            </w:r>
          </w:p>
        </w:tc>
        <w:tc>
          <w:tcPr>
            <w:tcW w:w="933" w:type="dxa"/>
            <w:tcPrChange w:id="633"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34" w:author="David Gravett" w:date="2019-12-01T10:21:00Z">
                  <w:rPr>
                    <w:rFonts w:ascii="Times New Roman" w:hAnsi="Times New Roman" w:cs="Times New Roman"/>
                    <w:sz w:val="24"/>
                    <w:szCs w:val="24"/>
                  </w:rPr>
                </w:rPrChange>
              </w:rPr>
              <w:pPrChange w:id="635" w:author="James Dwyer" w:date="2019-12-01T10:21:00Z">
                <w:pPr/>
              </w:pPrChange>
            </w:pPr>
            <w:r w:rsidRPr="00016618">
              <w:rPr>
                <w:rFonts w:ascii="Times New Roman" w:hAnsi="Times New Roman"/>
                <w:sz w:val="36"/>
                <w:rPrChange w:id="636"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37" w:author="David Gravett" w:date="2019-12-01T10:21:00Z">
            <w:trPr>
              <w:trHeight w:val="432"/>
            </w:trPr>
          </w:trPrChange>
        </w:trPr>
        <w:tc>
          <w:tcPr>
            <w:tcW w:w="933" w:type="dxa"/>
            <w:tcPrChange w:id="638"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39" w:author="David Gravett" w:date="2019-12-01T10:21:00Z">
                  <w:rPr>
                    <w:rFonts w:ascii="Times New Roman" w:hAnsi="Times New Roman" w:cs="Times New Roman"/>
                    <w:sz w:val="24"/>
                    <w:szCs w:val="24"/>
                  </w:rPr>
                </w:rPrChange>
              </w:rPr>
              <w:pPrChange w:id="640" w:author="James Dwyer" w:date="2019-12-01T10:21:00Z">
                <w:pPr/>
              </w:pPrChange>
            </w:pPr>
            <w:r w:rsidRPr="00016618">
              <w:rPr>
                <w:rFonts w:ascii="Times New Roman" w:hAnsi="Times New Roman"/>
                <w:sz w:val="36"/>
                <w:rPrChange w:id="641" w:author="David Gravett" w:date="2019-12-01T10:21:00Z">
                  <w:rPr>
                    <w:rFonts w:ascii="Times New Roman" w:hAnsi="Times New Roman" w:cs="Times New Roman"/>
                    <w:sz w:val="24"/>
                    <w:szCs w:val="24"/>
                  </w:rPr>
                </w:rPrChange>
              </w:rPr>
              <w:t>0</w:t>
            </w:r>
          </w:p>
        </w:tc>
        <w:tc>
          <w:tcPr>
            <w:tcW w:w="933" w:type="dxa"/>
            <w:tcPrChange w:id="642"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43" w:author="David Gravett" w:date="2019-12-01T10:21:00Z">
                  <w:rPr>
                    <w:rFonts w:ascii="Times New Roman" w:hAnsi="Times New Roman" w:cs="Times New Roman"/>
                    <w:sz w:val="24"/>
                    <w:szCs w:val="24"/>
                  </w:rPr>
                </w:rPrChange>
              </w:rPr>
              <w:pPrChange w:id="644" w:author="James Dwyer" w:date="2019-12-01T10:21:00Z">
                <w:pPr/>
              </w:pPrChange>
            </w:pPr>
            <w:r w:rsidRPr="00016618">
              <w:rPr>
                <w:rFonts w:ascii="Times New Roman" w:hAnsi="Times New Roman"/>
                <w:sz w:val="36"/>
                <w:rPrChange w:id="645" w:author="David Gravett" w:date="2019-12-01T10:21:00Z">
                  <w:rPr>
                    <w:rFonts w:ascii="Times New Roman" w:hAnsi="Times New Roman" w:cs="Times New Roman"/>
                    <w:sz w:val="24"/>
                    <w:szCs w:val="24"/>
                  </w:rPr>
                </w:rPrChange>
              </w:rPr>
              <w:t>0</w:t>
            </w:r>
          </w:p>
        </w:tc>
        <w:tc>
          <w:tcPr>
            <w:tcW w:w="933" w:type="dxa"/>
            <w:tcPrChange w:id="646"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47" w:author="David Gravett" w:date="2019-12-01T10:21:00Z">
                  <w:rPr>
                    <w:rFonts w:ascii="Times New Roman" w:hAnsi="Times New Roman" w:cs="Times New Roman"/>
                    <w:sz w:val="24"/>
                    <w:szCs w:val="24"/>
                  </w:rPr>
                </w:rPrChange>
              </w:rPr>
              <w:pPrChange w:id="648" w:author="James Dwyer" w:date="2019-12-01T10:21:00Z">
                <w:pPr/>
              </w:pPrChange>
            </w:pPr>
            <w:r w:rsidRPr="00016618">
              <w:rPr>
                <w:rFonts w:ascii="Times New Roman" w:hAnsi="Times New Roman"/>
                <w:sz w:val="36"/>
                <w:rPrChange w:id="649" w:author="David Gravett" w:date="2019-12-01T10:21:00Z">
                  <w:rPr>
                    <w:rFonts w:ascii="Times New Roman" w:hAnsi="Times New Roman" w:cs="Times New Roman"/>
                    <w:sz w:val="24"/>
                    <w:szCs w:val="24"/>
                  </w:rPr>
                </w:rPrChange>
              </w:rPr>
              <w:t>0</w:t>
            </w:r>
          </w:p>
        </w:tc>
        <w:tc>
          <w:tcPr>
            <w:tcW w:w="933" w:type="dxa"/>
            <w:tcPrChange w:id="650"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51" w:author="David Gravett" w:date="2019-12-01T10:21:00Z">
                  <w:rPr>
                    <w:rFonts w:ascii="Times New Roman" w:hAnsi="Times New Roman" w:cs="Times New Roman"/>
                    <w:sz w:val="24"/>
                    <w:szCs w:val="24"/>
                  </w:rPr>
                </w:rPrChange>
              </w:rPr>
              <w:pPrChange w:id="652" w:author="James Dwyer" w:date="2019-12-01T10:21:00Z">
                <w:pPr/>
              </w:pPrChange>
            </w:pPr>
            <w:r w:rsidRPr="00016618">
              <w:rPr>
                <w:rFonts w:ascii="Times New Roman" w:hAnsi="Times New Roman"/>
                <w:sz w:val="36"/>
                <w:rPrChange w:id="653" w:author="David Gravett" w:date="2019-12-01T10:21:00Z">
                  <w:rPr>
                    <w:rFonts w:ascii="Times New Roman" w:hAnsi="Times New Roman" w:cs="Times New Roman"/>
                    <w:sz w:val="24"/>
                    <w:szCs w:val="24"/>
                  </w:rPr>
                </w:rPrChange>
              </w:rPr>
              <w:t>0</w:t>
            </w:r>
          </w:p>
        </w:tc>
        <w:tc>
          <w:tcPr>
            <w:tcW w:w="933" w:type="dxa"/>
            <w:tcPrChange w:id="654"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55" w:author="David Gravett" w:date="2019-12-01T10:21:00Z">
                  <w:rPr>
                    <w:rFonts w:ascii="Times New Roman" w:hAnsi="Times New Roman" w:cs="Times New Roman"/>
                    <w:sz w:val="24"/>
                    <w:szCs w:val="24"/>
                  </w:rPr>
                </w:rPrChange>
              </w:rPr>
              <w:pPrChange w:id="656" w:author="James Dwyer" w:date="2019-12-01T10:21:00Z">
                <w:pPr/>
              </w:pPrChange>
            </w:pPr>
            <w:r w:rsidRPr="00016618">
              <w:rPr>
                <w:rFonts w:ascii="Times New Roman" w:hAnsi="Times New Roman"/>
                <w:sz w:val="36"/>
                <w:rPrChange w:id="657" w:author="David Gravett" w:date="2019-12-01T10:21:00Z">
                  <w:rPr>
                    <w:rFonts w:ascii="Times New Roman" w:hAnsi="Times New Roman" w:cs="Times New Roman"/>
                    <w:sz w:val="24"/>
                    <w:szCs w:val="24"/>
                  </w:rPr>
                </w:rPrChange>
              </w:rPr>
              <w:t>0</w:t>
            </w:r>
          </w:p>
        </w:tc>
        <w:tc>
          <w:tcPr>
            <w:tcW w:w="933" w:type="dxa"/>
            <w:tcPrChange w:id="658"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59" w:author="David Gravett" w:date="2019-12-01T10:21:00Z">
                  <w:rPr>
                    <w:rFonts w:ascii="Times New Roman" w:hAnsi="Times New Roman" w:cs="Times New Roman"/>
                    <w:sz w:val="24"/>
                    <w:szCs w:val="24"/>
                  </w:rPr>
                </w:rPrChange>
              </w:rPr>
              <w:pPrChange w:id="660" w:author="James Dwyer" w:date="2019-12-01T10:21:00Z">
                <w:pPr/>
              </w:pPrChange>
            </w:pPr>
            <w:r w:rsidRPr="00016618">
              <w:rPr>
                <w:rFonts w:ascii="Times New Roman" w:hAnsi="Times New Roman"/>
                <w:sz w:val="36"/>
                <w:rPrChange w:id="661" w:author="David Gravett" w:date="2019-12-01T10:21:00Z">
                  <w:rPr>
                    <w:rFonts w:ascii="Times New Roman" w:hAnsi="Times New Roman" w:cs="Times New Roman"/>
                    <w:sz w:val="24"/>
                    <w:szCs w:val="24"/>
                  </w:rPr>
                </w:rPrChange>
              </w:rPr>
              <w:t>0</w:t>
            </w:r>
          </w:p>
        </w:tc>
        <w:tc>
          <w:tcPr>
            <w:tcW w:w="933" w:type="dxa"/>
            <w:tcPrChange w:id="662"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63" w:author="David Gravett" w:date="2019-12-01T10:21:00Z">
                  <w:rPr>
                    <w:rFonts w:ascii="Times New Roman" w:hAnsi="Times New Roman" w:cs="Times New Roman"/>
                    <w:sz w:val="24"/>
                    <w:szCs w:val="24"/>
                  </w:rPr>
                </w:rPrChange>
              </w:rPr>
              <w:pPrChange w:id="664" w:author="James Dwyer" w:date="2019-12-01T10:21:00Z">
                <w:pPr/>
              </w:pPrChange>
            </w:pPr>
            <w:r w:rsidRPr="00016618">
              <w:rPr>
                <w:rFonts w:ascii="Times New Roman" w:hAnsi="Times New Roman"/>
                <w:sz w:val="36"/>
                <w:rPrChange w:id="665"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66" w:author="David Gravett" w:date="2019-12-01T10:21:00Z">
            <w:trPr>
              <w:trHeight w:val="432"/>
            </w:trPr>
          </w:trPrChange>
        </w:trPr>
        <w:tc>
          <w:tcPr>
            <w:tcW w:w="933" w:type="dxa"/>
            <w:tcPrChange w:id="667"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68" w:author="David Gravett" w:date="2019-12-01T10:21:00Z">
                  <w:rPr>
                    <w:rFonts w:ascii="Times New Roman" w:hAnsi="Times New Roman" w:cs="Times New Roman"/>
                    <w:sz w:val="24"/>
                    <w:szCs w:val="24"/>
                  </w:rPr>
                </w:rPrChange>
              </w:rPr>
              <w:pPrChange w:id="669" w:author="James Dwyer" w:date="2019-12-01T10:21:00Z">
                <w:pPr/>
              </w:pPrChange>
            </w:pPr>
            <w:r w:rsidRPr="00016618">
              <w:rPr>
                <w:rFonts w:ascii="Times New Roman" w:hAnsi="Times New Roman"/>
                <w:sz w:val="36"/>
                <w:rPrChange w:id="670" w:author="David Gravett" w:date="2019-12-01T10:21:00Z">
                  <w:rPr>
                    <w:rFonts w:ascii="Times New Roman" w:hAnsi="Times New Roman" w:cs="Times New Roman"/>
                    <w:sz w:val="24"/>
                    <w:szCs w:val="24"/>
                  </w:rPr>
                </w:rPrChange>
              </w:rPr>
              <w:t>0</w:t>
            </w:r>
          </w:p>
        </w:tc>
        <w:tc>
          <w:tcPr>
            <w:tcW w:w="933" w:type="dxa"/>
            <w:tcPrChange w:id="671"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72" w:author="David Gravett" w:date="2019-12-01T10:21:00Z">
                  <w:rPr>
                    <w:rFonts w:ascii="Times New Roman" w:hAnsi="Times New Roman" w:cs="Times New Roman"/>
                    <w:sz w:val="24"/>
                    <w:szCs w:val="24"/>
                  </w:rPr>
                </w:rPrChange>
              </w:rPr>
              <w:pPrChange w:id="673" w:author="James Dwyer" w:date="2019-12-01T10:21:00Z">
                <w:pPr/>
              </w:pPrChange>
            </w:pPr>
            <w:r w:rsidRPr="00016618">
              <w:rPr>
                <w:rFonts w:ascii="Times New Roman" w:hAnsi="Times New Roman"/>
                <w:sz w:val="36"/>
                <w:rPrChange w:id="674" w:author="David Gravett" w:date="2019-12-01T10:21:00Z">
                  <w:rPr>
                    <w:rFonts w:ascii="Times New Roman" w:hAnsi="Times New Roman" w:cs="Times New Roman"/>
                    <w:sz w:val="24"/>
                    <w:szCs w:val="24"/>
                  </w:rPr>
                </w:rPrChange>
              </w:rPr>
              <w:t>0</w:t>
            </w:r>
          </w:p>
        </w:tc>
        <w:tc>
          <w:tcPr>
            <w:tcW w:w="933" w:type="dxa"/>
            <w:tcPrChange w:id="675"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76" w:author="David Gravett" w:date="2019-12-01T10:21:00Z">
                  <w:rPr>
                    <w:rFonts w:ascii="Times New Roman" w:hAnsi="Times New Roman" w:cs="Times New Roman"/>
                    <w:sz w:val="24"/>
                    <w:szCs w:val="24"/>
                  </w:rPr>
                </w:rPrChange>
              </w:rPr>
              <w:pPrChange w:id="677" w:author="James Dwyer" w:date="2019-12-01T10:21:00Z">
                <w:pPr/>
              </w:pPrChange>
            </w:pPr>
            <w:r w:rsidRPr="00016618">
              <w:rPr>
                <w:rFonts w:ascii="Times New Roman" w:hAnsi="Times New Roman"/>
                <w:sz w:val="36"/>
                <w:rPrChange w:id="678" w:author="David Gravett" w:date="2019-12-01T10:21:00Z">
                  <w:rPr>
                    <w:rFonts w:ascii="Times New Roman" w:hAnsi="Times New Roman" w:cs="Times New Roman"/>
                    <w:sz w:val="24"/>
                    <w:szCs w:val="24"/>
                  </w:rPr>
                </w:rPrChange>
              </w:rPr>
              <w:t>0</w:t>
            </w:r>
          </w:p>
        </w:tc>
        <w:tc>
          <w:tcPr>
            <w:tcW w:w="933" w:type="dxa"/>
            <w:tcPrChange w:id="679"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80" w:author="David Gravett" w:date="2019-12-01T10:21:00Z">
                  <w:rPr>
                    <w:rFonts w:ascii="Times New Roman" w:hAnsi="Times New Roman" w:cs="Times New Roman"/>
                    <w:sz w:val="24"/>
                    <w:szCs w:val="24"/>
                  </w:rPr>
                </w:rPrChange>
              </w:rPr>
              <w:pPrChange w:id="681" w:author="James Dwyer" w:date="2019-12-01T10:21:00Z">
                <w:pPr/>
              </w:pPrChange>
            </w:pPr>
            <w:r w:rsidRPr="00016618">
              <w:rPr>
                <w:rFonts w:ascii="Times New Roman" w:hAnsi="Times New Roman"/>
                <w:sz w:val="36"/>
                <w:rPrChange w:id="682" w:author="David Gravett" w:date="2019-12-01T10:21:00Z">
                  <w:rPr>
                    <w:rFonts w:ascii="Times New Roman" w:hAnsi="Times New Roman" w:cs="Times New Roman"/>
                    <w:sz w:val="24"/>
                    <w:szCs w:val="24"/>
                  </w:rPr>
                </w:rPrChange>
              </w:rPr>
              <w:t>0</w:t>
            </w:r>
          </w:p>
        </w:tc>
        <w:tc>
          <w:tcPr>
            <w:tcW w:w="933" w:type="dxa"/>
            <w:tcPrChange w:id="683"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84" w:author="David Gravett" w:date="2019-12-01T10:21:00Z">
                  <w:rPr>
                    <w:rFonts w:ascii="Times New Roman" w:hAnsi="Times New Roman" w:cs="Times New Roman"/>
                    <w:sz w:val="24"/>
                    <w:szCs w:val="24"/>
                  </w:rPr>
                </w:rPrChange>
              </w:rPr>
              <w:pPrChange w:id="685" w:author="James Dwyer" w:date="2019-12-01T10:21:00Z">
                <w:pPr/>
              </w:pPrChange>
            </w:pPr>
            <w:r w:rsidRPr="00016618">
              <w:rPr>
                <w:rFonts w:ascii="Times New Roman" w:hAnsi="Times New Roman"/>
                <w:sz w:val="36"/>
                <w:rPrChange w:id="686" w:author="David Gravett" w:date="2019-12-01T10:21:00Z">
                  <w:rPr>
                    <w:rFonts w:ascii="Times New Roman" w:hAnsi="Times New Roman" w:cs="Times New Roman"/>
                    <w:sz w:val="24"/>
                    <w:szCs w:val="24"/>
                  </w:rPr>
                </w:rPrChange>
              </w:rPr>
              <w:t>0</w:t>
            </w:r>
          </w:p>
        </w:tc>
        <w:tc>
          <w:tcPr>
            <w:tcW w:w="933" w:type="dxa"/>
            <w:tcPrChange w:id="687"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88" w:author="David Gravett" w:date="2019-12-01T10:21:00Z">
                  <w:rPr>
                    <w:rFonts w:ascii="Times New Roman" w:hAnsi="Times New Roman" w:cs="Times New Roman"/>
                    <w:sz w:val="24"/>
                    <w:szCs w:val="24"/>
                  </w:rPr>
                </w:rPrChange>
              </w:rPr>
              <w:pPrChange w:id="689" w:author="James Dwyer" w:date="2019-12-01T10:21:00Z">
                <w:pPr/>
              </w:pPrChange>
            </w:pPr>
            <w:r w:rsidRPr="00016618">
              <w:rPr>
                <w:rFonts w:ascii="Times New Roman" w:hAnsi="Times New Roman"/>
                <w:sz w:val="36"/>
                <w:rPrChange w:id="690" w:author="David Gravett" w:date="2019-12-01T10:21:00Z">
                  <w:rPr>
                    <w:rFonts w:ascii="Times New Roman" w:hAnsi="Times New Roman" w:cs="Times New Roman"/>
                    <w:sz w:val="24"/>
                    <w:szCs w:val="24"/>
                  </w:rPr>
                </w:rPrChange>
              </w:rPr>
              <w:t>0</w:t>
            </w:r>
          </w:p>
        </w:tc>
        <w:tc>
          <w:tcPr>
            <w:tcW w:w="933" w:type="dxa"/>
            <w:tcPrChange w:id="691"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92" w:author="David Gravett" w:date="2019-12-01T10:21:00Z">
                  <w:rPr>
                    <w:rFonts w:ascii="Times New Roman" w:hAnsi="Times New Roman" w:cs="Times New Roman"/>
                    <w:sz w:val="24"/>
                    <w:szCs w:val="24"/>
                  </w:rPr>
                </w:rPrChange>
              </w:rPr>
              <w:pPrChange w:id="693" w:author="James Dwyer" w:date="2019-12-01T10:21:00Z">
                <w:pPr/>
              </w:pPrChange>
            </w:pPr>
            <w:r w:rsidRPr="00016618">
              <w:rPr>
                <w:rFonts w:ascii="Times New Roman" w:hAnsi="Times New Roman"/>
                <w:sz w:val="36"/>
                <w:rPrChange w:id="694"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95" w:author="David Gravett" w:date="2019-12-01T10:21:00Z">
            <w:trPr>
              <w:trHeight w:val="432"/>
            </w:trPr>
          </w:trPrChange>
        </w:trPr>
        <w:tc>
          <w:tcPr>
            <w:tcW w:w="933" w:type="dxa"/>
            <w:tcPrChange w:id="696"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97" w:author="David Gravett" w:date="2019-12-01T10:21:00Z">
                  <w:rPr>
                    <w:rFonts w:ascii="Times New Roman" w:hAnsi="Times New Roman" w:cs="Times New Roman"/>
                    <w:sz w:val="24"/>
                    <w:szCs w:val="24"/>
                  </w:rPr>
                </w:rPrChange>
              </w:rPr>
              <w:pPrChange w:id="698" w:author="James Dwyer" w:date="2019-12-01T10:21:00Z">
                <w:pPr/>
              </w:pPrChange>
            </w:pPr>
            <w:r w:rsidRPr="00016618">
              <w:rPr>
                <w:rFonts w:ascii="Times New Roman" w:hAnsi="Times New Roman"/>
                <w:sz w:val="36"/>
                <w:rPrChange w:id="699" w:author="David Gravett" w:date="2019-12-01T10:21:00Z">
                  <w:rPr>
                    <w:rFonts w:ascii="Times New Roman" w:hAnsi="Times New Roman" w:cs="Times New Roman"/>
                    <w:sz w:val="24"/>
                    <w:szCs w:val="24"/>
                  </w:rPr>
                </w:rPrChange>
              </w:rPr>
              <w:t>1</w:t>
            </w:r>
          </w:p>
        </w:tc>
        <w:tc>
          <w:tcPr>
            <w:tcW w:w="933" w:type="dxa"/>
            <w:tcPrChange w:id="700"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701" w:author="David Gravett" w:date="2019-12-01T10:21:00Z">
                  <w:rPr>
                    <w:rFonts w:ascii="Times New Roman" w:hAnsi="Times New Roman" w:cs="Times New Roman"/>
                    <w:sz w:val="24"/>
                    <w:szCs w:val="24"/>
                  </w:rPr>
                </w:rPrChange>
              </w:rPr>
              <w:pPrChange w:id="702" w:author="James Dwyer" w:date="2019-12-01T10:21:00Z">
                <w:pPr/>
              </w:pPrChange>
            </w:pPr>
            <w:r w:rsidRPr="00016618">
              <w:rPr>
                <w:rFonts w:ascii="Times New Roman" w:hAnsi="Times New Roman"/>
                <w:sz w:val="36"/>
                <w:rPrChange w:id="703" w:author="David Gravett" w:date="2019-12-01T10:21:00Z">
                  <w:rPr>
                    <w:rFonts w:ascii="Times New Roman" w:hAnsi="Times New Roman" w:cs="Times New Roman"/>
                    <w:sz w:val="24"/>
                    <w:szCs w:val="24"/>
                  </w:rPr>
                </w:rPrChange>
              </w:rPr>
              <w:t>-1</w:t>
            </w:r>
          </w:p>
        </w:tc>
        <w:tc>
          <w:tcPr>
            <w:tcW w:w="933" w:type="dxa"/>
            <w:tcPrChange w:id="704"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705" w:author="David Gravett" w:date="2019-12-01T10:21:00Z">
                  <w:rPr>
                    <w:rFonts w:ascii="Times New Roman" w:hAnsi="Times New Roman" w:cs="Times New Roman"/>
                    <w:sz w:val="24"/>
                    <w:szCs w:val="24"/>
                  </w:rPr>
                </w:rPrChange>
              </w:rPr>
              <w:pPrChange w:id="706" w:author="James Dwyer" w:date="2019-12-01T10:21:00Z">
                <w:pPr/>
              </w:pPrChange>
            </w:pPr>
            <w:r w:rsidRPr="00016618">
              <w:rPr>
                <w:rFonts w:ascii="Times New Roman" w:hAnsi="Times New Roman"/>
                <w:sz w:val="36"/>
                <w:rPrChange w:id="707" w:author="David Gravett" w:date="2019-12-01T10:21:00Z">
                  <w:rPr>
                    <w:rFonts w:ascii="Times New Roman" w:hAnsi="Times New Roman" w:cs="Times New Roman"/>
                    <w:sz w:val="24"/>
                    <w:szCs w:val="24"/>
                  </w:rPr>
                </w:rPrChange>
              </w:rPr>
              <w:t>0</w:t>
            </w:r>
          </w:p>
        </w:tc>
        <w:tc>
          <w:tcPr>
            <w:tcW w:w="933" w:type="dxa"/>
            <w:tcPrChange w:id="708"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709" w:author="David Gravett" w:date="2019-12-01T10:21:00Z">
                  <w:rPr>
                    <w:rFonts w:ascii="Times New Roman" w:hAnsi="Times New Roman" w:cs="Times New Roman"/>
                    <w:sz w:val="24"/>
                    <w:szCs w:val="24"/>
                  </w:rPr>
                </w:rPrChange>
              </w:rPr>
              <w:pPrChange w:id="710" w:author="James Dwyer" w:date="2019-12-01T10:21:00Z">
                <w:pPr/>
              </w:pPrChange>
            </w:pPr>
            <w:r w:rsidRPr="00016618">
              <w:rPr>
                <w:rFonts w:ascii="Times New Roman" w:hAnsi="Times New Roman"/>
                <w:sz w:val="36"/>
                <w:rPrChange w:id="711" w:author="David Gravett" w:date="2019-12-01T10:21:00Z">
                  <w:rPr>
                    <w:rFonts w:ascii="Times New Roman" w:hAnsi="Times New Roman" w:cs="Times New Roman"/>
                    <w:sz w:val="24"/>
                    <w:szCs w:val="24"/>
                  </w:rPr>
                </w:rPrChange>
              </w:rPr>
              <w:t>0</w:t>
            </w:r>
          </w:p>
        </w:tc>
        <w:tc>
          <w:tcPr>
            <w:tcW w:w="933" w:type="dxa"/>
            <w:tcPrChange w:id="712"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713" w:author="David Gravett" w:date="2019-12-01T10:21:00Z">
                  <w:rPr>
                    <w:rFonts w:ascii="Times New Roman" w:hAnsi="Times New Roman" w:cs="Times New Roman"/>
                    <w:sz w:val="24"/>
                    <w:szCs w:val="24"/>
                  </w:rPr>
                </w:rPrChange>
              </w:rPr>
              <w:pPrChange w:id="714" w:author="James Dwyer" w:date="2019-12-01T10:21:00Z">
                <w:pPr/>
              </w:pPrChange>
            </w:pPr>
            <w:r w:rsidRPr="00016618">
              <w:rPr>
                <w:rFonts w:ascii="Times New Roman" w:hAnsi="Times New Roman"/>
                <w:sz w:val="36"/>
                <w:rPrChange w:id="715" w:author="David Gravett" w:date="2019-12-01T10:21:00Z">
                  <w:rPr>
                    <w:rFonts w:ascii="Times New Roman" w:hAnsi="Times New Roman" w:cs="Times New Roman"/>
                    <w:sz w:val="24"/>
                    <w:szCs w:val="24"/>
                  </w:rPr>
                </w:rPrChange>
              </w:rPr>
              <w:t>0</w:t>
            </w:r>
          </w:p>
        </w:tc>
        <w:tc>
          <w:tcPr>
            <w:tcW w:w="933" w:type="dxa"/>
            <w:tcPrChange w:id="716"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717" w:author="David Gravett" w:date="2019-12-01T10:21:00Z">
                  <w:rPr>
                    <w:rFonts w:ascii="Times New Roman" w:hAnsi="Times New Roman" w:cs="Times New Roman"/>
                    <w:sz w:val="24"/>
                    <w:szCs w:val="24"/>
                  </w:rPr>
                </w:rPrChange>
              </w:rPr>
              <w:pPrChange w:id="718" w:author="James Dwyer" w:date="2019-12-01T10:21:00Z">
                <w:pPr/>
              </w:pPrChange>
            </w:pPr>
            <w:r w:rsidRPr="00016618">
              <w:rPr>
                <w:rFonts w:ascii="Times New Roman" w:hAnsi="Times New Roman"/>
                <w:sz w:val="36"/>
                <w:rPrChange w:id="719" w:author="David Gravett" w:date="2019-12-01T10:21:00Z">
                  <w:rPr>
                    <w:rFonts w:ascii="Times New Roman" w:hAnsi="Times New Roman" w:cs="Times New Roman"/>
                    <w:sz w:val="24"/>
                    <w:szCs w:val="24"/>
                  </w:rPr>
                </w:rPrChange>
              </w:rPr>
              <w:t>0</w:t>
            </w:r>
          </w:p>
        </w:tc>
        <w:tc>
          <w:tcPr>
            <w:tcW w:w="933" w:type="dxa"/>
            <w:tcPrChange w:id="720"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721" w:author="David Gravett" w:date="2019-12-01T10:21:00Z">
                  <w:rPr>
                    <w:rFonts w:ascii="Times New Roman" w:hAnsi="Times New Roman" w:cs="Times New Roman"/>
                    <w:sz w:val="24"/>
                    <w:szCs w:val="24"/>
                  </w:rPr>
                </w:rPrChange>
              </w:rPr>
              <w:pPrChange w:id="722" w:author="James Dwyer" w:date="2019-12-01T10:21:00Z">
                <w:pPr/>
              </w:pPrChange>
            </w:pPr>
            <w:r w:rsidRPr="00016618">
              <w:rPr>
                <w:rFonts w:ascii="Times New Roman" w:hAnsi="Times New Roman"/>
                <w:sz w:val="36"/>
                <w:rPrChange w:id="723"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724" w:author="David Gravett" w:date="2019-12-01T10:21:00Z">
            <w:trPr>
              <w:trHeight w:val="432"/>
            </w:trPr>
          </w:trPrChange>
        </w:trPr>
        <w:tc>
          <w:tcPr>
            <w:tcW w:w="933" w:type="dxa"/>
            <w:tcPrChange w:id="725"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726" w:author="David Gravett" w:date="2019-12-01T10:21:00Z">
                  <w:rPr>
                    <w:rFonts w:ascii="Times New Roman" w:hAnsi="Times New Roman" w:cs="Times New Roman"/>
                    <w:sz w:val="24"/>
                    <w:szCs w:val="24"/>
                  </w:rPr>
                </w:rPrChange>
              </w:rPr>
              <w:pPrChange w:id="727" w:author="James Dwyer" w:date="2019-12-01T10:21:00Z">
                <w:pPr/>
              </w:pPrChange>
            </w:pPr>
            <w:r w:rsidRPr="00016618">
              <w:rPr>
                <w:rFonts w:ascii="Times New Roman" w:hAnsi="Times New Roman"/>
                <w:sz w:val="36"/>
                <w:rPrChange w:id="728" w:author="David Gravett" w:date="2019-12-01T10:21:00Z">
                  <w:rPr>
                    <w:rFonts w:ascii="Times New Roman" w:hAnsi="Times New Roman" w:cs="Times New Roman"/>
                    <w:sz w:val="24"/>
                    <w:szCs w:val="24"/>
                  </w:rPr>
                </w:rPrChange>
              </w:rPr>
              <w:t>0</w:t>
            </w:r>
          </w:p>
        </w:tc>
        <w:tc>
          <w:tcPr>
            <w:tcW w:w="933" w:type="dxa"/>
            <w:tcPrChange w:id="729"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30" w:author="David Gravett" w:date="2019-12-01T10:21:00Z">
                  <w:rPr>
                    <w:rFonts w:ascii="Times New Roman" w:hAnsi="Times New Roman" w:cs="Times New Roman"/>
                    <w:sz w:val="24"/>
                    <w:szCs w:val="24"/>
                  </w:rPr>
                </w:rPrChange>
              </w:rPr>
              <w:pPrChange w:id="731" w:author="James Dwyer" w:date="2019-12-01T10:21:00Z">
                <w:pPr/>
              </w:pPrChange>
            </w:pPr>
            <w:r w:rsidRPr="00016618">
              <w:rPr>
                <w:rFonts w:ascii="Times New Roman" w:hAnsi="Times New Roman"/>
                <w:sz w:val="36"/>
                <w:rPrChange w:id="732" w:author="David Gravett" w:date="2019-12-01T10:21:00Z">
                  <w:rPr>
                    <w:rFonts w:ascii="Times New Roman" w:hAnsi="Times New Roman" w:cs="Times New Roman"/>
                    <w:sz w:val="24"/>
                    <w:szCs w:val="24"/>
                  </w:rPr>
                </w:rPrChange>
              </w:rPr>
              <w:t>0</w:t>
            </w:r>
          </w:p>
        </w:tc>
        <w:tc>
          <w:tcPr>
            <w:tcW w:w="933" w:type="dxa"/>
            <w:tcPrChange w:id="733"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34" w:author="David Gravett" w:date="2019-12-01T10:21:00Z">
                  <w:rPr>
                    <w:rFonts w:ascii="Times New Roman" w:hAnsi="Times New Roman" w:cs="Times New Roman"/>
                    <w:sz w:val="24"/>
                    <w:szCs w:val="24"/>
                  </w:rPr>
                </w:rPrChange>
              </w:rPr>
              <w:pPrChange w:id="735" w:author="James Dwyer" w:date="2019-12-01T10:21:00Z">
                <w:pPr/>
              </w:pPrChange>
            </w:pPr>
            <w:r w:rsidRPr="00016618">
              <w:rPr>
                <w:rFonts w:ascii="Times New Roman" w:hAnsi="Times New Roman"/>
                <w:sz w:val="36"/>
                <w:rPrChange w:id="736" w:author="David Gravett" w:date="2019-12-01T10:21:00Z">
                  <w:rPr>
                    <w:rFonts w:ascii="Times New Roman" w:hAnsi="Times New Roman" w:cs="Times New Roman"/>
                    <w:sz w:val="24"/>
                    <w:szCs w:val="24"/>
                  </w:rPr>
                </w:rPrChange>
              </w:rPr>
              <w:t>0</w:t>
            </w:r>
          </w:p>
        </w:tc>
        <w:tc>
          <w:tcPr>
            <w:tcW w:w="933" w:type="dxa"/>
            <w:tcPrChange w:id="737"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38" w:author="David Gravett" w:date="2019-12-01T10:21:00Z">
                  <w:rPr>
                    <w:rFonts w:ascii="Times New Roman" w:hAnsi="Times New Roman" w:cs="Times New Roman"/>
                    <w:sz w:val="24"/>
                    <w:szCs w:val="24"/>
                  </w:rPr>
                </w:rPrChange>
              </w:rPr>
              <w:pPrChange w:id="739" w:author="James Dwyer" w:date="2019-12-01T10:21:00Z">
                <w:pPr/>
              </w:pPrChange>
            </w:pPr>
            <w:r w:rsidRPr="00016618">
              <w:rPr>
                <w:rFonts w:ascii="Times New Roman" w:hAnsi="Times New Roman"/>
                <w:sz w:val="36"/>
                <w:rPrChange w:id="740" w:author="David Gravett" w:date="2019-12-01T10:21:00Z">
                  <w:rPr>
                    <w:rFonts w:ascii="Times New Roman" w:hAnsi="Times New Roman" w:cs="Times New Roman"/>
                    <w:sz w:val="24"/>
                    <w:szCs w:val="24"/>
                  </w:rPr>
                </w:rPrChange>
              </w:rPr>
              <w:t>0</w:t>
            </w:r>
          </w:p>
        </w:tc>
        <w:tc>
          <w:tcPr>
            <w:tcW w:w="933" w:type="dxa"/>
            <w:tcPrChange w:id="741"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42" w:author="David Gravett" w:date="2019-12-01T10:21:00Z">
                  <w:rPr>
                    <w:rFonts w:ascii="Times New Roman" w:hAnsi="Times New Roman" w:cs="Times New Roman"/>
                    <w:sz w:val="24"/>
                    <w:szCs w:val="24"/>
                  </w:rPr>
                </w:rPrChange>
              </w:rPr>
              <w:pPrChange w:id="743" w:author="James Dwyer" w:date="2019-12-01T10:21:00Z">
                <w:pPr/>
              </w:pPrChange>
            </w:pPr>
            <w:r w:rsidRPr="00016618">
              <w:rPr>
                <w:rFonts w:ascii="Times New Roman" w:hAnsi="Times New Roman"/>
                <w:sz w:val="36"/>
                <w:rPrChange w:id="744" w:author="David Gravett" w:date="2019-12-01T10:21:00Z">
                  <w:rPr>
                    <w:rFonts w:ascii="Times New Roman" w:hAnsi="Times New Roman" w:cs="Times New Roman"/>
                    <w:sz w:val="24"/>
                    <w:szCs w:val="24"/>
                  </w:rPr>
                </w:rPrChange>
              </w:rPr>
              <w:t>0</w:t>
            </w:r>
          </w:p>
        </w:tc>
        <w:tc>
          <w:tcPr>
            <w:tcW w:w="933" w:type="dxa"/>
            <w:tcPrChange w:id="745"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46" w:author="David Gravett" w:date="2019-12-01T10:21:00Z">
                  <w:rPr>
                    <w:rFonts w:ascii="Times New Roman" w:hAnsi="Times New Roman" w:cs="Times New Roman"/>
                    <w:sz w:val="24"/>
                    <w:szCs w:val="24"/>
                  </w:rPr>
                </w:rPrChange>
              </w:rPr>
              <w:pPrChange w:id="747" w:author="James Dwyer" w:date="2019-12-01T10:21:00Z">
                <w:pPr/>
              </w:pPrChange>
            </w:pPr>
            <w:r w:rsidRPr="00016618">
              <w:rPr>
                <w:rFonts w:ascii="Times New Roman" w:hAnsi="Times New Roman"/>
                <w:sz w:val="36"/>
                <w:rPrChange w:id="748" w:author="David Gravett" w:date="2019-12-01T10:21:00Z">
                  <w:rPr>
                    <w:rFonts w:ascii="Times New Roman" w:hAnsi="Times New Roman" w:cs="Times New Roman"/>
                    <w:sz w:val="24"/>
                    <w:szCs w:val="24"/>
                  </w:rPr>
                </w:rPrChange>
              </w:rPr>
              <w:t>0</w:t>
            </w:r>
          </w:p>
        </w:tc>
        <w:tc>
          <w:tcPr>
            <w:tcW w:w="933" w:type="dxa"/>
            <w:tcPrChange w:id="749"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50" w:author="David Gravett" w:date="2019-12-01T10:21:00Z">
                  <w:rPr>
                    <w:rFonts w:ascii="Times New Roman" w:hAnsi="Times New Roman" w:cs="Times New Roman"/>
                    <w:sz w:val="24"/>
                    <w:szCs w:val="24"/>
                  </w:rPr>
                </w:rPrChange>
              </w:rPr>
              <w:pPrChange w:id="751" w:author="James Dwyer" w:date="2019-12-01T10:21:00Z">
                <w:pPr/>
              </w:pPrChange>
            </w:pPr>
            <w:r w:rsidRPr="00016618">
              <w:rPr>
                <w:rFonts w:ascii="Times New Roman" w:hAnsi="Times New Roman"/>
                <w:sz w:val="36"/>
                <w:rPrChange w:id="752"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53" w:author="David Gravett" w:date="2019-12-01T10:21:00Z">
            <w:trPr>
              <w:trHeight w:val="432"/>
            </w:trPr>
          </w:trPrChange>
        </w:trPr>
        <w:tc>
          <w:tcPr>
            <w:tcW w:w="933" w:type="dxa"/>
            <w:tcPrChange w:id="754"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55" w:author="David Gravett" w:date="2019-12-01T10:21:00Z">
                  <w:rPr>
                    <w:rFonts w:ascii="Times New Roman" w:hAnsi="Times New Roman" w:cs="Times New Roman"/>
                    <w:sz w:val="24"/>
                    <w:szCs w:val="24"/>
                  </w:rPr>
                </w:rPrChange>
              </w:rPr>
              <w:pPrChange w:id="756" w:author="James Dwyer" w:date="2019-12-01T10:21:00Z">
                <w:pPr/>
              </w:pPrChange>
            </w:pPr>
            <w:r w:rsidRPr="00016618">
              <w:rPr>
                <w:rFonts w:ascii="Times New Roman" w:hAnsi="Times New Roman"/>
                <w:sz w:val="36"/>
                <w:rPrChange w:id="757" w:author="David Gravett" w:date="2019-12-01T10:21:00Z">
                  <w:rPr>
                    <w:rFonts w:ascii="Times New Roman" w:hAnsi="Times New Roman" w:cs="Times New Roman"/>
                    <w:sz w:val="24"/>
                    <w:szCs w:val="24"/>
                  </w:rPr>
                </w:rPrChange>
              </w:rPr>
              <w:t>0</w:t>
            </w:r>
          </w:p>
        </w:tc>
        <w:tc>
          <w:tcPr>
            <w:tcW w:w="933" w:type="dxa"/>
            <w:tcPrChange w:id="758"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59" w:author="David Gravett" w:date="2019-12-01T10:21:00Z">
                  <w:rPr>
                    <w:rFonts w:ascii="Times New Roman" w:hAnsi="Times New Roman" w:cs="Times New Roman"/>
                    <w:sz w:val="24"/>
                    <w:szCs w:val="24"/>
                  </w:rPr>
                </w:rPrChange>
              </w:rPr>
              <w:pPrChange w:id="760" w:author="James Dwyer" w:date="2019-12-01T10:21:00Z">
                <w:pPr/>
              </w:pPrChange>
            </w:pPr>
            <w:r w:rsidRPr="00016618">
              <w:rPr>
                <w:rFonts w:ascii="Times New Roman" w:hAnsi="Times New Roman"/>
                <w:sz w:val="36"/>
                <w:rPrChange w:id="761" w:author="David Gravett" w:date="2019-12-01T10:21:00Z">
                  <w:rPr>
                    <w:rFonts w:ascii="Times New Roman" w:hAnsi="Times New Roman" w:cs="Times New Roman"/>
                    <w:sz w:val="24"/>
                    <w:szCs w:val="24"/>
                  </w:rPr>
                </w:rPrChange>
              </w:rPr>
              <w:t>0</w:t>
            </w:r>
          </w:p>
        </w:tc>
        <w:tc>
          <w:tcPr>
            <w:tcW w:w="933" w:type="dxa"/>
            <w:tcPrChange w:id="762"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63" w:author="David Gravett" w:date="2019-12-01T10:21:00Z">
                  <w:rPr>
                    <w:rFonts w:ascii="Times New Roman" w:hAnsi="Times New Roman" w:cs="Times New Roman"/>
                    <w:sz w:val="24"/>
                    <w:szCs w:val="24"/>
                  </w:rPr>
                </w:rPrChange>
              </w:rPr>
              <w:pPrChange w:id="764" w:author="James Dwyer" w:date="2019-12-01T10:21:00Z">
                <w:pPr/>
              </w:pPrChange>
            </w:pPr>
            <w:r w:rsidRPr="00016618">
              <w:rPr>
                <w:rFonts w:ascii="Times New Roman" w:hAnsi="Times New Roman"/>
                <w:sz w:val="36"/>
                <w:rPrChange w:id="765" w:author="David Gravett" w:date="2019-12-01T10:21:00Z">
                  <w:rPr>
                    <w:rFonts w:ascii="Times New Roman" w:hAnsi="Times New Roman" w:cs="Times New Roman"/>
                    <w:sz w:val="24"/>
                    <w:szCs w:val="24"/>
                  </w:rPr>
                </w:rPrChange>
              </w:rPr>
              <w:t>0</w:t>
            </w:r>
          </w:p>
        </w:tc>
        <w:tc>
          <w:tcPr>
            <w:tcW w:w="933" w:type="dxa"/>
            <w:tcPrChange w:id="766"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67" w:author="David Gravett" w:date="2019-12-01T10:21:00Z">
                  <w:rPr>
                    <w:rFonts w:ascii="Times New Roman" w:hAnsi="Times New Roman" w:cs="Times New Roman"/>
                    <w:sz w:val="24"/>
                    <w:szCs w:val="24"/>
                  </w:rPr>
                </w:rPrChange>
              </w:rPr>
              <w:pPrChange w:id="768" w:author="James Dwyer" w:date="2019-12-01T10:21:00Z">
                <w:pPr/>
              </w:pPrChange>
            </w:pPr>
            <w:r w:rsidRPr="00016618">
              <w:rPr>
                <w:rFonts w:ascii="Times New Roman" w:hAnsi="Times New Roman"/>
                <w:sz w:val="36"/>
                <w:rPrChange w:id="769" w:author="David Gravett" w:date="2019-12-01T10:21:00Z">
                  <w:rPr>
                    <w:rFonts w:ascii="Times New Roman" w:hAnsi="Times New Roman" w:cs="Times New Roman"/>
                    <w:sz w:val="24"/>
                    <w:szCs w:val="24"/>
                  </w:rPr>
                </w:rPrChange>
              </w:rPr>
              <w:t>0</w:t>
            </w:r>
          </w:p>
        </w:tc>
        <w:tc>
          <w:tcPr>
            <w:tcW w:w="933" w:type="dxa"/>
            <w:tcPrChange w:id="770"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71" w:author="David Gravett" w:date="2019-12-01T10:21:00Z">
                  <w:rPr>
                    <w:rFonts w:ascii="Times New Roman" w:hAnsi="Times New Roman" w:cs="Times New Roman"/>
                    <w:sz w:val="24"/>
                    <w:szCs w:val="24"/>
                  </w:rPr>
                </w:rPrChange>
              </w:rPr>
              <w:pPrChange w:id="772" w:author="James Dwyer" w:date="2019-12-01T10:21:00Z">
                <w:pPr/>
              </w:pPrChange>
            </w:pPr>
            <w:r w:rsidRPr="00016618">
              <w:rPr>
                <w:rFonts w:ascii="Times New Roman" w:hAnsi="Times New Roman"/>
                <w:sz w:val="36"/>
                <w:rPrChange w:id="773" w:author="David Gravett" w:date="2019-12-01T10:21:00Z">
                  <w:rPr>
                    <w:rFonts w:ascii="Times New Roman" w:hAnsi="Times New Roman" w:cs="Times New Roman"/>
                    <w:sz w:val="24"/>
                    <w:szCs w:val="24"/>
                  </w:rPr>
                </w:rPrChange>
              </w:rPr>
              <w:t>0</w:t>
            </w:r>
          </w:p>
        </w:tc>
        <w:tc>
          <w:tcPr>
            <w:tcW w:w="933" w:type="dxa"/>
            <w:tcPrChange w:id="774"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75" w:author="David Gravett" w:date="2019-12-01T10:21:00Z">
                  <w:rPr>
                    <w:rFonts w:ascii="Times New Roman" w:hAnsi="Times New Roman" w:cs="Times New Roman"/>
                    <w:sz w:val="24"/>
                    <w:szCs w:val="24"/>
                  </w:rPr>
                </w:rPrChange>
              </w:rPr>
              <w:pPrChange w:id="776" w:author="James Dwyer" w:date="2019-12-01T10:21:00Z">
                <w:pPr/>
              </w:pPrChange>
            </w:pPr>
            <w:r w:rsidRPr="00016618">
              <w:rPr>
                <w:rFonts w:ascii="Times New Roman" w:hAnsi="Times New Roman"/>
                <w:sz w:val="36"/>
                <w:rPrChange w:id="777" w:author="David Gravett" w:date="2019-12-01T10:21:00Z">
                  <w:rPr>
                    <w:rFonts w:ascii="Times New Roman" w:hAnsi="Times New Roman" w:cs="Times New Roman"/>
                    <w:sz w:val="24"/>
                    <w:szCs w:val="24"/>
                  </w:rPr>
                </w:rPrChange>
              </w:rPr>
              <w:t>0</w:t>
            </w:r>
          </w:p>
        </w:tc>
        <w:tc>
          <w:tcPr>
            <w:tcW w:w="933" w:type="dxa"/>
            <w:tcPrChange w:id="778"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79" w:author="David Gravett" w:date="2019-12-01T10:21:00Z">
                  <w:rPr>
                    <w:rFonts w:ascii="Times New Roman" w:hAnsi="Times New Roman" w:cs="Times New Roman"/>
                    <w:sz w:val="24"/>
                    <w:szCs w:val="24"/>
                  </w:rPr>
                </w:rPrChange>
              </w:rPr>
              <w:pPrChange w:id="780" w:author="James Dwyer" w:date="2019-12-01T10:21:00Z">
                <w:pPr/>
              </w:pPrChange>
            </w:pPr>
            <w:r w:rsidRPr="00016618">
              <w:rPr>
                <w:rFonts w:ascii="Times New Roman" w:hAnsi="Times New Roman"/>
                <w:sz w:val="36"/>
                <w:rPrChange w:id="781"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82" w:author="David Gravett" w:date="2019-12-01T10:21:00Z">
            <w:trPr>
              <w:trHeight w:val="432"/>
            </w:trPr>
          </w:trPrChange>
        </w:trPr>
        <w:tc>
          <w:tcPr>
            <w:tcW w:w="933" w:type="dxa"/>
            <w:tcPrChange w:id="783"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84" w:author="David Gravett" w:date="2019-12-01T10:21:00Z">
                  <w:rPr>
                    <w:rFonts w:ascii="Times New Roman" w:hAnsi="Times New Roman" w:cs="Times New Roman"/>
                    <w:sz w:val="24"/>
                    <w:szCs w:val="24"/>
                  </w:rPr>
                </w:rPrChange>
              </w:rPr>
              <w:pPrChange w:id="785" w:author="James Dwyer" w:date="2019-12-01T10:21:00Z">
                <w:pPr/>
              </w:pPrChange>
            </w:pPr>
            <w:r w:rsidRPr="00016618">
              <w:rPr>
                <w:rFonts w:ascii="Times New Roman" w:hAnsi="Times New Roman"/>
                <w:sz w:val="36"/>
                <w:rPrChange w:id="786" w:author="David Gravett" w:date="2019-12-01T10:21:00Z">
                  <w:rPr>
                    <w:rFonts w:ascii="Times New Roman" w:hAnsi="Times New Roman" w:cs="Times New Roman"/>
                    <w:sz w:val="24"/>
                    <w:szCs w:val="24"/>
                  </w:rPr>
                </w:rPrChange>
              </w:rPr>
              <w:t>0</w:t>
            </w:r>
          </w:p>
        </w:tc>
        <w:tc>
          <w:tcPr>
            <w:tcW w:w="933" w:type="dxa"/>
            <w:tcPrChange w:id="787"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88" w:author="David Gravett" w:date="2019-12-01T10:21:00Z">
                  <w:rPr>
                    <w:rFonts w:ascii="Times New Roman" w:hAnsi="Times New Roman" w:cs="Times New Roman"/>
                    <w:sz w:val="24"/>
                    <w:szCs w:val="24"/>
                  </w:rPr>
                </w:rPrChange>
              </w:rPr>
              <w:pPrChange w:id="789" w:author="James Dwyer" w:date="2019-12-01T10:21:00Z">
                <w:pPr/>
              </w:pPrChange>
            </w:pPr>
            <w:r w:rsidRPr="00016618">
              <w:rPr>
                <w:rFonts w:ascii="Times New Roman" w:hAnsi="Times New Roman"/>
                <w:sz w:val="36"/>
                <w:rPrChange w:id="790" w:author="David Gravett" w:date="2019-12-01T10:21:00Z">
                  <w:rPr>
                    <w:rFonts w:ascii="Times New Roman" w:hAnsi="Times New Roman" w:cs="Times New Roman"/>
                    <w:sz w:val="24"/>
                    <w:szCs w:val="24"/>
                  </w:rPr>
                </w:rPrChange>
              </w:rPr>
              <w:t>0</w:t>
            </w:r>
          </w:p>
        </w:tc>
        <w:tc>
          <w:tcPr>
            <w:tcW w:w="933" w:type="dxa"/>
            <w:tcPrChange w:id="791"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92" w:author="David Gravett" w:date="2019-12-01T10:21:00Z">
                  <w:rPr>
                    <w:rFonts w:ascii="Times New Roman" w:hAnsi="Times New Roman" w:cs="Times New Roman"/>
                    <w:sz w:val="24"/>
                    <w:szCs w:val="24"/>
                  </w:rPr>
                </w:rPrChange>
              </w:rPr>
              <w:pPrChange w:id="793" w:author="James Dwyer" w:date="2019-12-01T10:21:00Z">
                <w:pPr/>
              </w:pPrChange>
            </w:pPr>
            <w:r w:rsidRPr="00016618">
              <w:rPr>
                <w:rFonts w:ascii="Times New Roman" w:hAnsi="Times New Roman"/>
                <w:sz w:val="36"/>
                <w:rPrChange w:id="794" w:author="David Gravett" w:date="2019-12-01T10:21:00Z">
                  <w:rPr>
                    <w:rFonts w:ascii="Times New Roman" w:hAnsi="Times New Roman" w:cs="Times New Roman"/>
                    <w:sz w:val="24"/>
                    <w:szCs w:val="24"/>
                  </w:rPr>
                </w:rPrChange>
              </w:rPr>
              <w:t>0</w:t>
            </w:r>
          </w:p>
        </w:tc>
        <w:tc>
          <w:tcPr>
            <w:tcW w:w="933" w:type="dxa"/>
            <w:tcPrChange w:id="795"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96" w:author="David Gravett" w:date="2019-12-01T10:21:00Z">
                  <w:rPr>
                    <w:rFonts w:ascii="Times New Roman" w:hAnsi="Times New Roman" w:cs="Times New Roman"/>
                    <w:sz w:val="24"/>
                    <w:szCs w:val="24"/>
                  </w:rPr>
                </w:rPrChange>
              </w:rPr>
              <w:pPrChange w:id="797" w:author="James Dwyer" w:date="2019-12-01T10:21:00Z">
                <w:pPr/>
              </w:pPrChange>
            </w:pPr>
            <w:r w:rsidRPr="00016618">
              <w:rPr>
                <w:rFonts w:ascii="Times New Roman" w:hAnsi="Times New Roman"/>
                <w:sz w:val="36"/>
                <w:rPrChange w:id="798" w:author="David Gravett" w:date="2019-12-01T10:21:00Z">
                  <w:rPr>
                    <w:rFonts w:ascii="Times New Roman" w:hAnsi="Times New Roman" w:cs="Times New Roman"/>
                    <w:sz w:val="24"/>
                    <w:szCs w:val="24"/>
                  </w:rPr>
                </w:rPrChange>
              </w:rPr>
              <w:t>0</w:t>
            </w:r>
          </w:p>
        </w:tc>
        <w:tc>
          <w:tcPr>
            <w:tcW w:w="933" w:type="dxa"/>
            <w:tcPrChange w:id="799"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800" w:author="David Gravett" w:date="2019-12-01T10:21:00Z">
                  <w:rPr>
                    <w:rFonts w:ascii="Times New Roman" w:hAnsi="Times New Roman" w:cs="Times New Roman"/>
                    <w:sz w:val="24"/>
                    <w:szCs w:val="24"/>
                  </w:rPr>
                </w:rPrChange>
              </w:rPr>
              <w:pPrChange w:id="801" w:author="James Dwyer" w:date="2019-12-01T10:21:00Z">
                <w:pPr/>
              </w:pPrChange>
            </w:pPr>
            <w:r w:rsidRPr="00016618">
              <w:rPr>
                <w:rFonts w:ascii="Times New Roman" w:hAnsi="Times New Roman"/>
                <w:sz w:val="36"/>
                <w:rPrChange w:id="802" w:author="David Gravett" w:date="2019-12-01T10:21:00Z">
                  <w:rPr>
                    <w:rFonts w:ascii="Times New Roman" w:hAnsi="Times New Roman" w:cs="Times New Roman"/>
                    <w:sz w:val="24"/>
                    <w:szCs w:val="24"/>
                  </w:rPr>
                </w:rPrChange>
              </w:rPr>
              <w:t>0</w:t>
            </w:r>
          </w:p>
        </w:tc>
        <w:tc>
          <w:tcPr>
            <w:tcW w:w="933" w:type="dxa"/>
            <w:tcPrChange w:id="803"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804" w:author="David Gravett" w:date="2019-12-01T10:21:00Z">
                  <w:rPr>
                    <w:rFonts w:ascii="Times New Roman" w:hAnsi="Times New Roman" w:cs="Times New Roman"/>
                    <w:sz w:val="24"/>
                    <w:szCs w:val="24"/>
                  </w:rPr>
                </w:rPrChange>
              </w:rPr>
              <w:pPrChange w:id="805" w:author="James Dwyer" w:date="2019-12-01T10:21:00Z">
                <w:pPr/>
              </w:pPrChange>
            </w:pPr>
            <w:r w:rsidRPr="00016618">
              <w:rPr>
                <w:rFonts w:ascii="Times New Roman" w:hAnsi="Times New Roman"/>
                <w:sz w:val="36"/>
                <w:rPrChange w:id="806" w:author="David Gravett" w:date="2019-12-01T10:21:00Z">
                  <w:rPr>
                    <w:rFonts w:ascii="Times New Roman" w:hAnsi="Times New Roman" w:cs="Times New Roman"/>
                    <w:sz w:val="24"/>
                    <w:szCs w:val="24"/>
                  </w:rPr>
                </w:rPrChange>
              </w:rPr>
              <w:t>0</w:t>
            </w:r>
          </w:p>
        </w:tc>
        <w:tc>
          <w:tcPr>
            <w:tcW w:w="933" w:type="dxa"/>
            <w:tcPrChange w:id="807"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808" w:author="David Gravett" w:date="2019-12-01T10:21:00Z">
                  <w:rPr>
                    <w:rFonts w:ascii="Times New Roman" w:hAnsi="Times New Roman" w:cs="Times New Roman"/>
                    <w:sz w:val="24"/>
                    <w:szCs w:val="24"/>
                  </w:rPr>
                </w:rPrChange>
              </w:rPr>
              <w:pPrChange w:id="809" w:author="James Dwyer" w:date="2019-12-01T10:21:00Z">
                <w:pPr/>
              </w:pPrChange>
            </w:pPr>
            <w:r w:rsidRPr="00016618">
              <w:rPr>
                <w:rFonts w:ascii="Times New Roman" w:hAnsi="Times New Roman"/>
                <w:sz w:val="36"/>
                <w:rPrChange w:id="810"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811"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812" w:author="David Gravett" w:date="2019-12-01T10:21:00Z"/>
          <w:rFonts w:ascii="Times New Roman" w:hAnsi="Times New Roman" w:cs="Times New Roman"/>
          <w:sz w:val="24"/>
          <w:szCs w:val="24"/>
          <w:lang w:val="en-US"/>
        </w:rPr>
      </w:pPr>
      <w:moveFromRangeStart w:id="813" w:author="David Gravett" w:date="2019-12-01T10:21:00Z" w:name="move26088127"/>
      <w:moveFrom w:id="814"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813"/>
      <w:ins w:id="815"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121219" w:rsidRPr="00D103E4" w:rsidRDefault="00121219" w:rsidP="00016618">
                              <w:pPr>
                                <w:pStyle w:val="Caption"/>
                                <w:jc w:val="center"/>
                                <w:rPr>
                                  <w:ins w:id="816" w:author="David Gravett" w:date="2019-12-01T10:21:00Z"/>
                                  <w:rFonts w:ascii="Arial" w:eastAsia="Arial" w:hAnsi="Arial" w:cs="Arial"/>
                                  <w:noProof/>
                                  <w:lang w:val="en"/>
                                </w:rPr>
                              </w:pPr>
                              <w:ins w:id="817"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1"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Rq1EBjQCAABpBAAADgAAAAAAAAAAAAAAAAAu&#10;AgAAZHJzL2Uyb0RvYy54bWxQSwECLQAUAAYACAAAACEAxZLOidwAAAAGAQAADwAAAAAAAAAAAAAA&#10;AACOBAAAZHJzL2Rvd25yZXYueG1sUEsFBgAAAAAEAAQA8wAAAJcFAAAAAA==&#10;" stroked="f">
                  <v:textbox inset="0,0,0,0">
                    <w:txbxContent>
                      <w:p w14:paraId="643FB274" w14:textId="26E1D828" w:rsidR="00121219" w:rsidRPr="00D103E4" w:rsidRDefault="00121219" w:rsidP="00016618">
                        <w:pPr>
                          <w:pStyle w:val="Caption"/>
                          <w:jc w:val="center"/>
                          <w:rPr>
                            <w:ins w:id="818" w:author="David Gravett" w:date="2019-12-01T10:21:00Z"/>
                            <w:rFonts w:ascii="Arial" w:eastAsia="Arial" w:hAnsi="Arial" w:cs="Arial"/>
                            <w:noProof/>
                            <w:lang w:val="en"/>
                          </w:rPr>
                        </w:pPr>
                        <w:ins w:id="819"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820"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821"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822"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823"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824"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825" w:author="David Gravett" w:date="2019-12-01T10:21:00Z"/>
        </w:trPr>
        <w:tc>
          <w:tcPr>
            <w:tcW w:w="432" w:type="dxa"/>
          </w:tcPr>
          <w:p w14:paraId="04C7622E" w14:textId="77777777" w:rsidR="00E246BB" w:rsidRDefault="00E246BB" w:rsidP="003B3061">
            <w:pPr>
              <w:rPr>
                <w:del w:id="826" w:author="David Gravett" w:date="2019-12-01T10:21:00Z"/>
                <w:rFonts w:ascii="Times New Roman" w:hAnsi="Times New Roman" w:cs="Times New Roman"/>
                <w:sz w:val="24"/>
                <w:szCs w:val="24"/>
              </w:rPr>
            </w:pPr>
            <w:del w:id="827"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28" w:author="David Gravett" w:date="2019-12-01T10:21:00Z"/>
                <w:rFonts w:ascii="Times New Roman" w:hAnsi="Times New Roman" w:cs="Times New Roman"/>
                <w:sz w:val="24"/>
                <w:szCs w:val="24"/>
              </w:rPr>
            </w:pPr>
            <w:del w:id="829"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30" w:author="David Gravett" w:date="2019-12-01T10:21:00Z"/>
                <w:rFonts w:ascii="Times New Roman" w:hAnsi="Times New Roman" w:cs="Times New Roman"/>
                <w:sz w:val="24"/>
                <w:szCs w:val="24"/>
              </w:rPr>
            </w:pPr>
            <w:del w:id="831"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32" w:author="David Gravett" w:date="2019-12-01T10:21:00Z"/>
                <w:rFonts w:ascii="Times New Roman" w:hAnsi="Times New Roman" w:cs="Times New Roman"/>
                <w:sz w:val="24"/>
                <w:szCs w:val="24"/>
              </w:rPr>
            </w:pPr>
            <w:del w:id="833"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34" w:author="David Gravett" w:date="2019-12-01T10:21:00Z"/>
                <w:rFonts w:ascii="Times New Roman" w:hAnsi="Times New Roman" w:cs="Times New Roman"/>
                <w:sz w:val="24"/>
                <w:szCs w:val="24"/>
              </w:rPr>
            </w:pPr>
            <w:del w:id="835"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36" w:author="David Gravett" w:date="2019-12-01T10:21:00Z"/>
                <w:rFonts w:ascii="Times New Roman" w:hAnsi="Times New Roman" w:cs="Times New Roman"/>
                <w:sz w:val="24"/>
                <w:szCs w:val="24"/>
              </w:rPr>
            </w:pPr>
            <w:del w:id="837"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38" w:author="David Gravett" w:date="2019-12-01T10:21:00Z"/>
                <w:rFonts w:ascii="Times New Roman" w:hAnsi="Times New Roman" w:cs="Times New Roman"/>
                <w:sz w:val="24"/>
                <w:szCs w:val="24"/>
              </w:rPr>
            </w:pPr>
            <w:del w:id="839"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40" w:author="David Gravett" w:date="2019-12-01T10:21:00Z"/>
        </w:trPr>
        <w:tc>
          <w:tcPr>
            <w:tcW w:w="432" w:type="dxa"/>
          </w:tcPr>
          <w:p w14:paraId="693BD055" w14:textId="77777777" w:rsidR="00E246BB" w:rsidRDefault="00E246BB" w:rsidP="003B3061">
            <w:pPr>
              <w:rPr>
                <w:del w:id="841" w:author="David Gravett" w:date="2019-12-01T10:21:00Z"/>
                <w:rFonts w:ascii="Times New Roman" w:hAnsi="Times New Roman" w:cs="Times New Roman"/>
                <w:sz w:val="24"/>
                <w:szCs w:val="24"/>
              </w:rPr>
            </w:pPr>
            <w:del w:id="842"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43" w:author="David Gravett" w:date="2019-12-01T10:21:00Z"/>
                <w:rFonts w:ascii="Times New Roman" w:hAnsi="Times New Roman" w:cs="Times New Roman"/>
                <w:sz w:val="24"/>
                <w:szCs w:val="24"/>
              </w:rPr>
            </w:pPr>
            <w:del w:id="844"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45" w:author="David Gravett" w:date="2019-12-01T10:21:00Z"/>
                <w:rFonts w:ascii="Times New Roman" w:hAnsi="Times New Roman" w:cs="Times New Roman"/>
                <w:sz w:val="24"/>
                <w:szCs w:val="24"/>
              </w:rPr>
            </w:pPr>
            <w:del w:id="846"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47" w:author="David Gravett" w:date="2019-12-01T10:21:00Z"/>
                <w:rFonts w:ascii="Times New Roman" w:hAnsi="Times New Roman" w:cs="Times New Roman"/>
                <w:sz w:val="24"/>
                <w:szCs w:val="24"/>
              </w:rPr>
            </w:pPr>
            <w:del w:id="848"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49" w:author="David Gravett" w:date="2019-12-01T10:21:00Z"/>
                <w:rFonts w:ascii="Times New Roman" w:hAnsi="Times New Roman" w:cs="Times New Roman"/>
                <w:sz w:val="24"/>
                <w:szCs w:val="24"/>
              </w:rPr>
            </w:pPr>
            <w:del w:id="850"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51" w:author="David Gravett" w:date="2019-12-01T10:21:00Z"/>
                <w:rFonts w:ascii="Times New Roman" w:hAnsi="Times New Roman" w:cs="Times New Roman"/>
                <w:sz w:val="24"/>
                <w:szCs w:val="24"/>
              </w:rPr>
            </w:pPr>
            <w:del w:id="852"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53" w:author="David Gravett" w:date="2019-12-01T10:21:00Z"/>
                <w:rFonts w:ascii="Times New Roman" w:hAnsi="Times New Roman" w:cs="Times New Roman"/>
                <w:sz w:val="24"/>
                <w:szCs w:val="24"/>
              </w:rPr>
            </w:pPr>
            <w:del w:id="854"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55" w:author="David Gravett" w:date="2019-12-01T10:21:00Z"/>
        </w:trPr>
        <w:tc>
          <w:tcPr>
            <w:tcW w:w="432" w:type="dxa"/>
          </w:tcPr>
          <w:p w14:paraId="22D4DB34" w14:textId="34C5C82E" w:rsidR="00E246BB" w:rsidRDefault="00E246BB" w:rsidP="003B3061">
            <w:pPr>
              <w:rPr>
                <w:del w:id="856" w:author="David Gravett" w:date="2019-12-01T10:21:00Z"/>
                <w:rFonts w:ascii="Times New Roman" w:hAnsi="Times New Roman" w:cs="Times New Roman"/>
                <w:sz w:val="24"/>
                <w:szCs w:val="24"/>
              </w:rPr>
            </w:pPr>
            <w:del w:id="857"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58" w:author="David Gravett" w:date="2019-12-01T10:21:00Z"/>
                <w:rFonts w:ascii="Times New Roman" w:hAnsi="Times New Roman" w:cs="Times New Roman"/>
                <w:sz w:val="24"/>
                <w:szCs w:val="24"/>
              </w:rPr>
            </w:pPr>
            <w:del w:id="859"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60" w:author="David Gravett" w:date="2019-12-01T10:21:00Z"/>
                <w:rFonts w:ascii="Times New Roman" w:hAnsi="Times New Roman" w:cs="Times New Roman"/>
                <w:sz w:val="24"/>
                <w:szCs w:val="24"/>
              </w:rPr>
            </w:pPr>
            <w:del w:id="861"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62" w:author="David Gravett" w:date="2019-12-01T10:21:00Z"/>
                <w:rFonts w:ascii="Times New Roman" w:hAnsi="Times New Roman" w:cs="Times New Roman"/>
                <w:sz w:val="24"/>
                <w:szCs w:val="24"/>
              </w:rPr>
            </w:pPr>
            <w:del w:id="863"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64" w:author="David Gravett" w:date="2019-12-01T10:21:00Z"/>
                <w:rFonts w:ascii="Times New Roman" w:hAnsi="Times New Roman" w:cs="Times New Roman"/>
                <w:sz w:val="24"/>
                <w:szCs w:val="24"/>
              </w:rPr>
            </w:pPr>
            <w:del w:id="865"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66" w:author="David Gravett" w:date="2019-12-01T10:21:00Z"/>
                <w:rFonts w:ascii="Times New Roman" w:hAnsi="Times New Roman" w:cs="Times New Roman"/>
                <w:sz w:val="24"/>
                <w:szCs w:val="24"/>
              </w:rPr>
            </w:pPr>
            <w:del w:id="867"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68" w:author="David Gravett" w:date="2019-12-01T10:21:00Z"/>
                <w:rFonts w:ascii="Times New Roman" w:hAnsi="Times New Roman" w:cs="Times New Roman"/>
                <w:sz w:val="24"/>
                <w:szCs w:val="24"/>
              </w:rPr>
            </w:pPr>
            <w:del w:id="869"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70" w:author="David Gravett" w:date="2019-12-01T10:21:00Z"/>
        </w:trPr>
        <w:tc>
          <w:tcPr>
            <w:tcW w:w="432" w:type="dxa"/>
          </w:tcPr>
          <w:p w14:paraId="77DB88BD" w14:textId="77777777" w:rsidR="00E246BB" w:rsidRDefault="00E246BB" w:rsidP="003B3061">
            <w:pPr>
              <w:rPr>
                <w:del w:id="871" w:author="David Gravett" w:date="2019-12-01T10:21:00Z"/>
                <w:rFonts w:ascii="Times New Roman" w:hAnsi="Times New Roman" w:cs="Times New Roman"/>
                <w:sz w:val="24"/>
                <w:szCs w:val="24"/>
              </w:rPr>
            </w:pPr>
            <w:del w:id="872"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73" w:author="David Gravett" w:date="2019-12-01T10:21:00Z"/>
                <w:rFonts w:ascii="Times New Roman" w:hAnsi="Times New Roman" w:cs="Times New Roman"/>
                <w:sz w:val="24"/>
                <w:szCs w:val="24"/>
              </w:rPr>
            </w:pPr>
            <w:del w:id="874"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75" w:author="David Gravett" w:date="2019-12-01T10:21:00Z"/>
                <w:rFonts w:ascii="Times New Roman" w:hAnsi="Times New Roman" w:cs="Times New Roman"/>
                <w:sz w:val="24"/>
                <w:szCs w:val="24"/>
              </w:rPr>
            </w:pPr>
            <w:del w:id="876"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77" w:author="David Gravett" w:date="2019-12-01T10:21:00Z"/>
                <w:rFonts w:ascii="Times New Roman" w:hAnsi="Times New Roman" w:cs="Times New Roman"/>
                <w:sz w:val="24"/>
                <w:szCs w:val="24"/>
              </w:rPr>
            </w:pPr>
            <w:del w:id="878"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79" w:author="David Gravett" w:date="2019-12-01T10:21:00Z"/>
                <w:rFonts w:ascii="Times New Roman" w:hAnsi="Times New Roman" w:cs="Times New Roman"/>
                <w:sz w:val="24"/>
                <w:szCs w:val="24"/>
              </w:rPr>
            </w:pPr>
            <w:del w:id="880"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81" w:author="David Gravett" w:date="2019-12-01T10:21:00Z"/>
                <w:rFonts w:ascii="Times New Roman" w:hAnsi="Times New Roman" w:cs="Times New Roman"/>
                <w:sz w:val="24"/>
                <w:szCs w:val="24"/>
              </w:rPr>
            </w:pPr>
            <w:del w:id="882"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83" w:author="David Gravett" w:date="2019-12-01T10:21:00Z"/>
                <w:rFonts w:ascii="Times New Roman" w:hAnsi="Times New Roman" w:cs="Times New Roman"/>
                <w:sz w:val="24"/>
                <w:szCs w:val="24"/>
              </w:rPr>
            </w:pPr>
            <w:del w:id="884"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85" w:author="David Gravett" w:date="2019-12-01T10:21:00Z"/>
        </w:trPr>
        <w:tc>
          <w:tcPr>
            <w:tcW w:w="432" w:type="dxa"/>
          </w:tcPr>
          <w:p w14:paraId="3F849D65" w14:textId="33C79841" w:rsidR="00E246BB" w:rsidRDefault="00E246BB" w:rsidP="003B3061">
            <w:pPr>
              <w:rPr>
                <w:del w:id="886" w:author="David Gravett" w:date="2019-12-01T10:21:00Z"/>
                <w:rFonts w:ascii="Times New Roman" w:hAnsi="Times New Roman" w:cs="Times New Roman"/>
                <w:sz w:val="24"/>
                <w:szCs w:val="24"/>
              </w:rPr>
            </w:pPr>
            <w:del w:id="887"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88" w:author="David Gravett" w:date="2019-12-01T10:21:00Z"/>
                <w:rFonts w:ascii="Times New Roman" w:hAnsi="Times New Roman" w:cs="Times New Roman"/>
                <w:sz w:val="24"/>
                <w:szCs w:val="24"/>
              </w:rPr>
            </w:pPr>
            <w:del w:id="889"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90" w:author="David Gravett" w:date="2019-12-01T10:21:00Z"/>
                <w:rFonts w:ascii="Times New Roman" w:hAnsi="Times New Roman" w:cs="Times New Roman"/>
                <w:sz w:val="24"/>
                <w:szCs w:val="24"/>
              </w:rPr>
            </w:pPr>
            <w:del w:id="891"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92" w:author="David Gravett" w:date="2019-12-01T10:21:00Z"/>
                <w:rFonts w:ascii="Times New Roman" w:hAnsi="Times New Roman" w:cs="Times New Roman"/>
                <w:sz w:val="24"/>
                <w:szCs w:val="24"/>
              </w:rPr>
            </w:pPr>
            <w:del w:id="893"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94" w:author="David Gravett" w:date="2019-12-01T10:21:00Z"/>
                <w:rFonts w:ascii="Times New Roman" w:hAnsi="Times New Roman" w:cs="Times New Roman"/>
                <w:sz w:val="24"/>
                <w:szCs w:val="24"/>
              </w:rPr>
            </w:pPr>
            <w:del w:id="895"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96" w:author="David Gravett" w:date="2019-12-01T10:21:00Z"/>
                <w:rFonts w:ascii="Times New Roman" w:hAnsi="Times New Roman" w:cs="Times New Roman"/>
                <w:sz w:val="24"/>
                <w:szCs w:val="24"/>
              </w:rPr>
            </w:pPr>
            <w:del w:id="897"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98" w:author="David Gravett" w:date="2019-12-01T10:21:00Z"/>
                <w:rFonts w:ascii="Times New Roman" w:hAnsi="Times New Roman" w:cs="Times New Roman"/>
                <w:sz w:val="24"/>
                <w:szCs w:val="24"/>
              </w:rPr>
            </w:pPr>
            <w:del w:id="899"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900" w:author="David Gravett" w:date="2019-12-01T10:21:00Z"/>
        </w:trPr>
        <w:tc>
          <w:tcPr>
            <w:tcW w:w="432" w:type="dxa"/>
          </w:tcPr>
          <w:p w14:paraId="5DEF886B" w14:textId="77777777" w:rsidR="00E246BB" w:rsidRDefault="00E246BB" w:rsidP="003B3061">
            <w:pPr>
              <w:rPr>
                <w:del w:id="901" w:author="David Gravett" w:date="2019-12-01T10:21:00Z"/>
                <w:rFonts w:ascii="Times New Roman" w:hAnsi="Times New Roman" w:cs="Times New Roman"/>
                <w:sz w:val="24"/>
                <w:szCs w:val="24"/>
              </w:rPr>
            </w:pPr>
            <w:del w:id="902"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903" w:author="David Gravett" w:date="2019-12-01T10:21:00Z"/>
                <w:rFonts w:ascii="Times New Roman" w:hAnsi="Times New Roman" w:cs="Times New Roman"/>
                <w:sz w:val="24"/>
                <w:szCs w:val="24"/>
              </w:rPr>
            </w:pPr>
            <w:del w:id="904"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905" w:author="David Gravett" w:date="2019-12-01T10:21:00Z"/>
                <w:rFonts w:ascii="Times New Roman" w:hAnsi="Times New Roman" w:cs="Times New Roman"/>
                <w:sz w:val="24"/>
                <w:szCs w:val="24"/>
              </w:rPr>
            </w:pPr>
            <w:del w:id="906"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907" w:author="David Gravett" w:date="2019-12-01T10:21:00Z"/>
                <w:rFonts w:ascii="Times New Roman" w:hAnsi="Times New Roman" w:cs="Times New Roman"/>
                <w:sz w:val="24"/>
                <w:szCs w:val="24"/>
              </w:rPr>
            </w:pPr>
            <w:del w:id="908"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909" w:author="David Gravett" w:date="2019-12-01T10:21:00Z"/>
                <w:rFonts w:ascii="Times New Roman" w:hAnsi="Times New Roman" w:cs="Times New Roman"/>
                <w:sz w:val="24"/>
                <w:szCs w:val="24"/>
              </w:rPr>
            </w:pPr>
            <w:del w:id="910"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911" w:author="David Gravett" w:date="2019-12-01T10:21:00Z"/>
                <w:rFonts w:ascii="Times New Roman" w:hAnsi="Times New Roman" w:cs="Times New Roman"/>
                <w:sz w:val="24"/>
                <w:szCs w:val="24"/>
              </w:rPr>
            </w:pPr>
            <w:del w:id="912"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913" w:author="David Gravett" w:date="2019-12-01T10:21:00Z"/>
                <w:rFonts w:ascii="Times New Roman" w:hAnsi="Times New Roman" w:cs="Times New Roman"/>
                <w:sz w:val="24"/>
                <w:szCs w:val="24"/>
              </w:rPr>
            </w:pPr>
            <w:del w:id="914"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915" w:author="David Gravett" w:date="2019-12-01T10:21:00Z"/>
        </w:trPr>
        <w:tc>
          <w:tcPr>
            <w:tcW w:w="432" w:type="dxa"/>
          </w:tcPr>
          <w:p w14:paraId="09127FBB" w14:textId="77777777" w:rsidR="00E246BB" w:rsidRDefault="00E246BB" w:rsidP="003B3061">
            <w:pPr>
              <w:rPr>
                <w:del w:id="916" w:author="David Gravett" w:date="2019-12-01T10:21:00Z"/>
                <w:rFonts w:ascii="Times New Roman" w:hAnsi="Times New Roman" w:cs="Times New Roman"/>
                <w:sz w:val="24"/>
                <w:szCs w:val="24"/>
              </w:rPr>
            </w:pPr>
            <w:del w:id="917"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918" w:author="David Gravett" w:date="2019-12-01T10:21:00Z"/>
                <w:rFonts w:ascii="Times New Roman" w:hAnsi="Times New Roman" w:cs="Times New Roman"/>
                <w:sz w:val="24"/>
                <w:szCs w:val="24"/>
              </w:rPr>
            </w:pPr>
            <w:del w:id="919"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920" w:author="David Gravett" w:date="2019-12-01T10:21:00Z"/>
                <w:rFonts w:ascii="Times New Roman" w:hAnsi="Times New Roman" w:cs="Times New Roman"/>
                <w:sz w:val="24"/>
                <w:szCs w:val="24"/>
              </w:rPr>
            </w:pPr>
            <w:del w:id="921"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922" w:author="David Gravett" w:date="2019-12-01T10:21:00Z"/>
                <w:rFonts w:ascii="Times New Roman" w:hAnsi="Times New Roman" w:cs="Times New Roman"/>
                <w:sz w:val="24"/>
                <w:szCs w:val="24"/>
              </w:rPr>
            </w:pPr>
            <w:del w:id="923"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924" w:author="David Gravett" w:date="2019-12-01T10:21:00Z"/>
                <w:rFonts w:ascii="Times New Roman" w:hAnsi="Times New Roman" w:cs="Times New Roman"/>
                <w:sz w:val="24"/>
                <w:szCs w:val="24"/>
              </w:rPr>
            </w:pPr>
            <w:del w:id="925"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26" w:author="David Gravett" w:date="2019-12-01T10:21:00Z"/>
                <w:rFonts w:ascii="Times New Roman" w:hAnsi="Times New Roman" w:cs="Times New Roman"/>
                <w:sz w:val="24"/>
                <w:szCs w:val="24"/>
              </w:rPr>
            </w:pPr>
            <w:del w:id="927"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28" w:author="David Gravett" w:date="2019-12-01T10:21:00Z"/>
                <w:rFonts w:ascii="Times New Roman" w:hAnsi="Times New Roman" w:cs="Times New Roman"/>
                <w:sz w:val="24"/>
                <w:szCs w:val="24"/>
              </w:rPr>
            </w:pPr>
            <w:del w:id="929"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30" w:author="David Gravett" w:date="2019-12-01T10:21:00Z">
          <w:pPr>
            <w:spacing w:line="288" w:lineRule="auto"/>
          </w:pPr>
        </w:pPrChange>
      </w:pPr>
      <w:moveToRangeStart w:id="931" w:author="David Gravett" w:date="2019-12-01T10:21:00Z" w:name="move26088127"/>
      <w:moveTo w:id="932"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31"/>
    </w:p>
    <w:p w14:paraId="278401A6" w14:textId="77777777" w:rsidR="00BE50C5" w:rsidRDefault="00BE50C5" w:rsidP="00016618">
      <w:pPr>
        <w:spacing w:line="288" w:lineRule="auto"/>
        <w:jc w:val="both"/>
        <w:rPr>
          <w:ins w:id="933"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34" w:author="David Gravett" w:date="2019-12-01T10:21:00Z"/>
        </w:trPr>
        <w:tc>
          <w:tcPr>
            <w:tcW w:w="933" w:type="dxa"/>
          </w:tcPr>
          <w:p w14:paraId="6D906F59" w14:textId="6DE50D43" w:rsidR="00016618" w:rsidRPr="00016618" w:rsidRDefault="00016618" w:rsidP="00016618">
            <w:pPr>
              <w:jc w:val="center"/>
              <w:rPr>
                <w:ins w:id="935" w:author="David Gravett" w:date="2019-12-01T10:21:00Z"/>
                <w:rFonts w:ascii="Times New Roman" w:hAnsi="Times New Roman" w:cs="Times New Roman"/>
                <w:sz w:val="36"/>
                <w:szCs w:val="36"/>
              </w:rPr>
            </w:pPr>
            <w:ins w:id="936"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37" w:author="David Gravett" w:date="2019-12-01T10:21:00Z"/>
                <w:rFonts w:ascii="Times New Roman" w:hAnsi="Times New Roman" w:cs="Times New Roman"/>
                <w:sz w:val="36"/>
                <w:szCs w:val="36"/>
              </w:rPr>
            </w:pPr>
            <w:ins w:id="938"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39" w:author="David Gravett" w:date="2019-12-01T10:21:00Z"/>
                <w:rFonts w:ascii="Times New Roman" w:hAnsi="Times New Roman" w:cs="Times New Roman"/>
                <w:sz w:val="36"/>
                <w:szCs w:val="36"/>
              </w:rPr>
            </w:pPr>
            <w:ins w:id="940"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41" w:author="David Gravett" w:date="2019-12-01T10:21:00Z"/>
                <w:rFonts w:ascii="Times New Roman" w:hAnsi="Times New Roman" w:cs="Times New Roman"/>
                <w:sz w:val="36"/>
                <w:szCs w:val="36"/>
              </w:rPr>
            </w:pPr>
            <w:ins w:id="942"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43" w:author="David Gravett" w:date="2019-12-01T10:21:00Z"/>
                <w:rFonts w:ascii="Times New Roman" w:hAnsi="Times New Roman" w:cs="Times New Roman"/>
                <w:sz w:val="36"/>
                <w:szCs w:val="36"/>
              </w:rPr>
            </w:pPr>
            <w:ins w:id="944"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45" w:author="David Gravett" w:date="2019-12-01T10:21:00Z"/>
                <w:rFonts w:ascii="Times New Roman" w:hAnsi="Times New Roman" w:cs="Times New Roman"/>
                <w:sz w:val="36"/>
                <w:szCs w:val="36"/>
              </w:rPr>
            </w:pPr>
            <w:ins w:id="946"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47" w:author="David Gravett" w:date="2019-12-01T10:21:00Z"/>
                <w:rFonts w:ascii="Times New Roman" w:hAnsi="Times New Roman" w:cs="Times New Roman"/>
                <w:sz w:val="36"/>
                <w:szCs w:val="36"/>
              </w:rPr>
            </w:pPr>
            <w:ins w:id="948"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49" w:author="David Gravett" w:date="2019-12-01T10:21:00Z"/>
        </w:trPr>
        <w:tc>
          <w:tcPr>
            <w:tcW w:w="933" w:type="dxa"/>
          </w:tcPr>
          <w:p w14:paraId="3B9A35D0" w14:textId="266E0B79" w:rsidR="00016618" w:rsidRPr="00016618" w:rsidRDefault="00016618" w:rsidP="00016618">
            <w:pPr>
              <w:jc w:val="center"/>
              <w:rPr>
                <w:ins w:id="950" w:author="David Gravett" w:date="2019-12-01T10:21:00Z"/>
                <w:rFonts w:ascii="Times New Roman" w:hAnsi="Times New Roman" w:cs="Times New Roman"/>
                <w:sz w:val="36"/>
                <w:szCs w:val="36"/>
              </w:rPr>
            </w:pPr>
            <w:ins w:id="951"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52" w:author="David Gravett" w:date="2019-12-01T10:21:00Z"/>
                <w:rFonts w:ascii="Times New Roman" w:hAnsi="Times New Roman" w:cs="Times New Roman"/>
                <w:sz w:val="36"/>
                <w:szCs w:val="36"/>
              </w:rPr>
            </w:pPr>
            <w:ins w:id="953"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54" w:author="David Gravett" w:date="2019-12-01T10:21:00Z"/>
                <w:rFonts w:ascii="Times New Roman" w:hAnsi="Times New Roman" w:cs="Times New Roman"/>
                <w:sz w:val="36"/>
                <w:szCs w:val="36"/>
              </w:rPr>
            </w:pPr>
            <w:ins w:id="955"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56" w:author="David Gravett" w:date="2019-12-01T10:21:00Z"/>
                <w:rFonts w:ascii="Times New Roman" w:hAnsi="Times New Roman" w:cs="Times New Roman"/>
                <w:sz w:val="36"/>
                <w:szCs w:val="36"/>
              </w:rPr>
            </w:pPr>
            <w:ins w:id="957"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58" w:author="David Gravett" w:date="2019-12-01T10:21:00Z"/>
                <w:rFonts w:ascii="Times New Roman" w:hAnsi="Times New Roman" w:cs="Times New Roman"/>
                <w:sz w:val="36"/>
                <w:szCs w:val="36"/>
              </w:rPr>
            </w:pPr>
            <w:ins w:id="959"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60" w:author="David Gravett" w:date="2019-12-01T10:21:00Z"/>
                <w:rFonts w:ascii="Times New Roman" w:hAnsi="Times New Roman" w:cs="Times New Roman"/>
                <w:sz w:val="36"/>
                <w:szCs w:val="36"/>
              </w:rPr>
            </w:pPr>
            <w:ins w:id="961"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62" w:author="David Gravett" w:date="2019-12-01T10:21:00Z"/>
                <w:rFonts w:ascii="Times New Roman" w:hAnsi="Times New Roman" w:cs="Times New Roman"/>
                <w:sz w:val="36"/>
                <w:szCs w:val="36"/>
              </w:rPr>
            </w:pPr>
            <w:ins w:id="963"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64" w:author="David Gravett" w:date="2019-12-01T10:21:00Z"/>
        </w:trPr>
        <w:tc>
          <w:tcPr>
            <w:tcW w:w="933" w:type="dxa"/>
          </w:tcPr>
          <w:p w14:paraId="535B4265" w14:textId="625E0506" w:rsidR="00016618" w:rsidRPr="00016618" w:rsidRDefault="00016618" w:rsidP="00016618">
            <w:pPr>
              <w:jc w:val="center"/>
              <w:rPr>
                <w:ins w:id="965" w:author="David Gravett" w:date="2019-12-01T10:21:00Z"/>
                <w:rFonts w:ascii="Times New Roman" w:hAnsi="Times New Roman" w:cs="Times New Roman"/>
                <w:sz w:val="36"/>
                <w:szCs w:val="36"/>
              </w:rPr>
            </w:pPr>
            <w:ins w:id="966"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67" w:author="David Gravett" w:date="2019-12-01T10:21:00Z"/>
                <w:rFonts w:ascii="Times New Roman" w:hAnsi="Times New Roman" w:cs="Times New Roman"/>
                <w:sz w:val="36"/>
                <w:szCs w:val="36"/>
              </w:rPr>
            </w:pPr>
            <w:ins w:id="968"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69" w:author="David Gravett" w:date="2019-12-01T10:21:00Z"/>
                <w:rFonts w:ascii="Times New Roman" w:hAnsi="Times New Roman" w:cs="Times New Roman"/>
                <w:sz w:val="36"/>
                <w:szCs w:val="36"/>
              </w:rPr>
            </w:pPr>
            <w:ins w:id="970"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71" w:author="David Gravett" w:date="2019-12-01T10:21:00Z"/>
                <w:rFonts w:ascii="Times New Roman" w:hAnsi="Times New Roman" w:cs="Times New Roman"/>
                <w:sz w:val="36"/>
                <w:szCs w:val="36"/>
              </w:rPr>
            </w:pPr>
            <w:ins w:id="972"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73" w:author="David Gravett" w:date="2019-12-01T10:21:00Z"/>
                <w:rFonts w:ascii="Times New Roman" w:hAnsi="Times New Roman" w:cs="Times New Roman"/>
                <w:sz w:val="36"/>
                <w:szCs w:val="36"/>
              </w:rPr>
            </w:pPr>
            <w:ins w:id="974"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75" w:author="David Gravett" w:date="2019-12-01T10:21:00Z"/>
                <w:rFonts w:ascii="Times New Roman" w:hAnsi="Times New Roman" w:cs="Times New Roman"/>
                <w:sz w:val="36"/>
                <w:szCs w:val="36"/>
              </w:rPr>
            </w:pPr>
            <w:ins w:id="976"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77" w:author="David Gravett" w:date="2019-12-01T10:21:00Z"/>
                <w:rFonts w:ascii="Times New Roman" w:hAnsi="Times New Roman" w:cs="Times New Roman"/>
                <w:sz w:val="36"/>
                <w:szCs w:val="36"/>
              </w:rPr>
            </w:pPr>
            <w:ins w:id="978"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79" w:author="David Gravett" w:date="2019-12-01T10:21:00Z"/>
        </w:trPr>
        <w:tc>
          <w:tcPr>
            <w:tcW w:w="933" w:type="dxa"/>
          </w:tcPr>
          <w:p w14:paraId="57F36703" w14:textId="709251CB" w:rsidR="00016618" w:rsidRPr="00016618" w:rsidRDefault="00016618" w:rsidP="00016618">
            <w:pPr>
              <w:jc w:val="center"/>
              <w:rPr>
                <w:ins w:id="980" w:author="David Gravett" w:date="2019-12-01T10:21:00Z"/>
                <w:rFonts w:ascii="Times New Roman" w:hAnsi="Times New Roman" w:cs="Times New Roman"/>
                <w:sz w:val="36"/>
                <w:szCs w:val="36"/>
              </w:rPr>
            </w:pPr>
            <w:ins w:id="981"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82" w:author="David Gravett" w:date="2019-12-01T10:21:00Z"/>
                <w:rFonts w:ascii="Times New Roman" w:hAnsi="Times New Roman" w:cs="Times New Roman"/>
                <w:sz w:val="36"/>
                <w:szCs w:val="36"/>
              </w:rPr>
            </w:pPr>
            <w:ins w:id="983"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84" w:author="David Gravett" w:date="2019-12-01T10:21:00Z"/>
                <w:rFonts w:ascii="Times New Roman" w:hAnsi="Times New Roman" w:cs="Times New Roman"/>
                <w:sz w:val="36"/>
                <w:szCs w:val="36"/>
              </w:rPr>
            </w:pPr>
            <w:ins w:id="985"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86" w:author="David Gravett" w:date="2019-12-01T10:21:00Z"/>
                <w:rFonts w:ascii="Times New Roman" w:hAnsi="Times New Roman" w:cs="Times New Roman"/>
                <w:sz w:val="36"/>
                <w:szCs w:val="36"/>
              </w:rPr>
            </w:pPr>
            <w:ins w:id="987"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88" w:author="David Gravett" w:date="2019-12-01T10:21:00Z"/>
                <w:rFonts w:ascii="Times New Roman" w:hAnsi="Times New Roman" w:cs="Times New Roman"/>
                <w:sz w:val="36"/>
                <w:szCs w:val="36"/>
              </w:rPr>
            </w:pPr>
            <w:ins w:id="989"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90" w:author="David Gravett" w:date="2019-12-01T10:21:00Z"/>
                <w:rFonts w:ascii="Times New Roman" w:hAnsi="Times New Roman" w:cs="Times New Roman"/>
                <w:sz w:val="36"/>
                <w:szCs w:val="36"/>
              </w:rPr>
            </w:pPr>
            <w:ins w:id="991"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92" w:author="David Gravett" w:date="2019-12-01T10:21:00Z"/>
                <w:rFonts w:ascii="Times New Roman" w:hAnsi="Times New Roman" w:cs="Times New Roman"/>
                <w:sz w:val="36"/>
                <w:szCs w:val="36"/>
              </w:rPr>
            </w:pPr>
            <w:ins w:id="993"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94" w:author="David Gravett" w:date="2019-12-01T10:21:00Z"/>
        </w:trPr>
        <w:tc>
          <w:tcPr>
            <w:tcW w:w="933" w:type="dxa"/>
          </w:tcPr>
          <w:p w14:paraId="66CCE07C" w14:textId="2F52360D" w:rsidR="00016618" w:rsidRPr="00016618" w:rsidRDefault="00016618" w:rsidP="00016618">
            <w:pPr>
              <w:jc w:val="center"/>
              <w:rPr>
                <w:ins w:id="995" w:author="David Gravett" w:date="2019-12-01T10:21:00Z"/>
                <w:rFonts w:ascii="Times New Roman" w:hAnsi="Times New Roman" w:cs="Times New Roman"/>
                <w:sz w:val="36"/>
                <w:szCs w:val="36"/>
              </w:rPr>
            </w:pPr>
            <w:ins w:id="996"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97" w:author="David Gravett" w:date="2019-12-01T10:21:00Z"/>
                <w:rFonts w:ascii="Times New Roman" w:hAnsi="Times New Roman" w:cs="Times New Roman"/>
                <w:sz w:val="36"/>
                <w:szCs w:val="36"/>
              </w:rPr>
            </w:pPr>
            <w:ins w:id="998"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99" w:author="David Gravett" w:date="2019-12-01T10:21:00Z"/>
                <w:rFonts w:ascii="Times New Roman" w:hAnsi="Times New Roman" w:cs="Times New Roman"/>
                <w:sz w:val="36"/>
                <w:szCs w:val="36"/>
              </w:rPr>
            </w:pPr>
            <w:ins w:id="1000"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1001" w:author="David Gravett" w:date="2019-12-01T10:21:00Z"/>
                <w:rFonts w:ascii="Times New Roman" w:hAnsi="Times New Roman" w:cs="Times New Roman"/>
                <w:sz w:val="36"/>
                <w:szCs w:val="36"/>
              </w:rPr>
            </w:pPr>
            <w:ins w:id="1002"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1003" w:author="David Gravett" w:date="2019-12-01T10:21:00Z"/>
                <w:rFonts w:ascii="Times New Roman" w:hAnsi="Times New Roman" w:cs="Times New Roman"/>
                <w:sz w:val="36"/>
                <w:szCs w:val="36"/>
              </w:rPr>
            </w:pPr>
            <w:ins w:id="1004"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1005" w:author="David Gravett" w:date="2019-12-01T10:21:00Z"/>
                <w:rFonts w:ascii="Times New Roman" w:hAnsi="Times New Roman" w:cs="Times New Roman"/>
                <w:sz w:val="36"/>
                <w:szCs w:val="36"/>
              </w:rPr>
            </w:pPr>
            <w:ins w:id="1006"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1007" w:author="David Gravett" w:date="2019-12-01T10:21:00Z"/>
                <w:rFonts w:ascii="Times New Roman" w:hAnsi="Times New Roman" w:cs="Times New Roman"/>
                <w:sz w:val="36"/>
                <w:szCs w:val="36"/>
              </w:rPr>
            </w:pPr>
            <w:ins w:id="1008"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1009" w:author="David Gravett" w:date="2019-12-01T10:21:00Z"/>
        </w:trPr>
        <w:tc>
          <w:tcPr>
            <w:tcW w:w="933" w:type="dxa"/>
          </w:tcPr>
          <w:p w14:paraId="44D7E6C6" w14:textId="7D754606" w:rsidR="00016618" w:rsidRPr="00016618" w:rsidRDefault="00016618" w:rsidP="00016618">
            <w:pPr>
              <w:jc w:val="center"/>
              <w:rPr>
                <w:ins w:id="1010" w:author="David Gravett" w:date="2019-12-01T10:21:00Z"/>
                <w:rFonts w:ascii="Times New Roman" w:hAnsi="Times New Roman" w:cs="Times New Roman"/>
                <w:sz w:val="36"/>
                <w:szCs w:val="36"/>
              </w:rPr>
            </w:pPr>
            <w:ins w:id="1011"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1012" w:author="David Gravett" w:date="2019-12-01T10:21:00Z"/>
                <w:rFonts w:ascii="Times New Roman" w:hAnsi="Times New Roman" w:cs="Times New Roman"/>
                <w:sz w:val="36"/>
                <w:szCs w:val="36"/>
              </w:rPr>
            </w:pPr>
            <w:ins w:id="1013"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1014" w:author="David Gravett" w:date="2019-12-01T10:21:00Z"/>
                <w:rFonts w:ascii="Times New Roman" w:hAnsi="Times New Roman" w:cs="Times New Roman"/>
                <w:sz w:val="36"/>
                <w:szCs w:val="36"/>
              </w:rPr>
            </w:pPr>
            <w:ins w:id="1015"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1016" w:author="David Gravett" w:date="2019-12-01T10:21:00Z"/>
                <w:rFonts w:ascii="Times New Roman" w:hAnsi="Times New Roman" w:cs="Times New Roman"/>
                <w:sz w:val="36"/>
                <w:szCs w:val="36"/>
              </w:rPr>
            </w:pPr>
            <w:ins w:id="1017"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1018" w:author="David Gravett" w:date="2019-12-01T10:21:00Z"/>
                <w:rFonts w:ascii="Times New Roman" w:hAnsi="Times New Roman" w:cs="Times New Roman"/>
                <w:sz w:val="36"/>
                <w:szCs w:val="36"/>
              </w:rPr>
            </w:pPr>
            <w:ins w:id="1019"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1020" w:author="David Gravett" w:date="2019-12-01T10:21:00Z"/>
                <w:rFonts w:ascii="Times New Roman" w:hAnsi="Times New Roman" w:cs="Times New Roman"/>
                <w:sz w:val="36"/>
                <w:szCs w:val="36"/>
              </w:rPr>
            </w:pPr>
            <w:ins w:id="1021"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1022" w:author="David Gravett" w:date="2019-12-01T10:21:00Z"/>
                <w:rFonts w:ascii="Times New Roman" w:hAnsi="Times New Roman" w:cs="Times New Roman"/>
                <w:sz w:val="36"/>
                <w:szCs w:val="36"/>
              </w:rPr>
            </w:pPr>
            <w:ins w:id="1023"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1024" w:author="David Gravett" w:date="2019-12-01T10:21:00Z"/>
        </w:trPr>
        <w:tc>
          <w:tcPr>
            <w:tcW w:w="933" w:type="dxa"/>
          </w:tcPr>
          <w:p w14:paraId="71518CE4" w14:textId="2211EBF1" w:rsidR="00016618" w:rsidRPr="00016618" w:rsidRDefault="00016618" w:rsidP="00016618">
            <w:pPr>
              <w:jc w:val="center"/>
              <w:rPr>
                <w:ins w:id="1025" w:author="David Gravett" w:date="2019-12-01T10:21:00Z"/>
                <w:rFonts w:ascii="Times New Roman" w:hAnsi="Times New Roman" w:cs="Times New Roman"/>
                <w:sz w:val="36"/>
                <w:szCs w:val="36"/>
              </w:rPr>
            </w:pPr>
            <w:ins w:id="1026"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27" w:author="David Gravett" w:date="2019-12-01T10:21:00Z"/>
                <w:rFonts w:ascii="Times New Roman" w:hAnsi="Times New Roman" w:cs="Times New Roman"/>
                <w:sz w:val="36"/>
                <w:szCs w:val="36"/>
              </w:rPr>
            </w:pPr>
            <w:ins w:id="1028"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29" w:author="David Gravett" w:date="2019-12-01T10:21:00Z"/>
                <w:rFonts w:ascii="Times New Roman" w:hAnsi="Times New Roman" w:cs="Times New Roman"/>
                <w:sz w:val="36"/>
                <w:szCs w:val="36"/>
              </w:rPr>
            </w:pPr>
            <w:ins w:id="1030"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31" w:author="David Gravett" w:date="2019-12-01T10:21:00Z"/>
                <w:rFonts w:ascii="Times New Roman" w:hAnsi="Times New Roman" w:cs="Times New Roman"/>
                <w:sz w:val="36"/>
                <w:szCs w:val="36"/>
              </w:rPr>
            </w:pPr>
            <w:ins w:id="1032"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33" w:author="David Gravett" w:date="2019-12-01T10:21:00Z"/>
                <w:rFonts w:ascii="Times New Roman" w:hAnsi="Times New Roman" w:cs="Times New Roman"/>
                <w:sz w:val="36"/>
                <w:szCs w:val="36"/>
              </w:rPr>
            </w:pPr>
            <w:ins w:id="1034"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35" w:author="David Gravett" w:date="2019-12-01T10:21:00Z"/>
                <w:rFonts w:ascii="Times New Roman" w:hAnsi="Times New Roman" w:cs="Times New Roman"/>
                <w:sz w:val="36"/>
                <w:szCs w:val="36"/>
              </w:rPr>
            </w:pPr>
            <w:ins w:id="1036"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37" w:author="David Gravett" w:date="2019-12-01T10:21:00Z"/>
                <w:rFonts w:ascii="Times New Roman" w:hAnsi="Times New Roman" w:cs="Times New Roman"/>
                <w:sz w:val="36"/>
                <w:szCs w:val="36"/>
              </w:rPr>
            </w:pPr>
            <w:ins w:id="1038"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39" w:author="David Gravett" w:date="2019-12-01T10:21:00Z"/>
          <w:rFonts w:ascii="Times New Roman" w:hAnsi="Times New Roman" w:cs="Times New Roman"/>
          <w:sz w:val="24"/>
          <w:szCs w:val="24"/>
          <w:lang w:val="en-US"/>
        </w:rPr>
      </w:pPr>
      <w:ins w:id="1040"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121219" w:rsidRPr="00D103E4" w:rsidRDefault="00121219" w:rsidP="00016618">
                              <w:pPr>
                                <w:pStyle w:val="Caption"/>
                                <w:jc w:val="center"/>
                                <w:rPr>
                                  <w:ins w:id="1041" w:author="David Gravett" w:date="2019-12-01T10:21:00Z"/>
                                  <w:rFonts w:ascii="Arial" w:eastAsia="Arial" w:hAnsi="Arial" w:cs="Arial"/>
                                  <w:noProof/>
                                  <w:lang w:val="en"/>
                                </w:rPr>
                              </w:pPr>
                              <w:ins w:id="1042"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2"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Bl9bd41AgAAaQQAAA4AAAAAAAAAAAAAAAAA&#10;LgIAAGRycy9lMm9Eb2MueG1sUEsBAi0AFAAGAAgAAAAhADuLY8HcAAAABgEAAA8AAAAAAAAAAAAA&#10;AAAAjwQAAGRycy9kb3ducmV2LnhtbFBLBQYAAAAABAAEAPMAAACYBQAAAAA=&#10;" stroked="f">
                  <v:textbox inset="0,0,0,0">
                    <w:txbxContent>
                      <w:p w14:paraId="22F77CD2" w14:textId="6CD32865" w:rsidR="00121219" w:rsidRPr="00D103E4" w:rsidRDefault="00121219" w:rsidP="00016618">
                        <w:pPr>
                          <w:pStyle w:val="Caption"/>
                          <w:jc w:val="center"/>
                          <w:rPr>
                            <w:ins w:id="1043" w:author="David Gravett" w:date="2019-12-01T10:21:00Z"/>
                            <w:rFonts w:ascii="Arial" w:eastAsia="Arial" w:hAnsi="Arial" w:cs="Arial"/>
                            <w:noProof/>
                            <w:lang w:val="en"/>
                          </w:rPr>
                        </w:pPr>
                        <w:ins w:id="1044"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45"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46" w:author="David Gravett" w:date="2019-12-01T10:21:00Z"/>
          <w:rFonts w:ascii="Times New Roman" w:hAnsi="Times New Roman" w:cs="Times New Roman"/>
          <w:sz w:val="24"/>
          <w:szCs w:val="24"/>
          <w:lang w:val="en-US"/>
        </w:rPr>
      </w:pPr>
      <w:ins w:id="1047"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48"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49"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50"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51"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52"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53"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54"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55"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56"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57" w:author="David Gravett" w:date="2019-12-01T10:21:00Z"/>
          <w:rFonts w:asciiTheme="majorHAnsi" w:hAnsiTheme="majorHAnsi" w:cstheme="majorHAnsi"/>
          <w:color w:val="1F3864" w:themeColor="accent1" w:themeShade="80"/>
          <w:sz w:val="40"/>
          <w:szCs w:val="40"/>
        </w:rPr>
      </w:pPr>
      <w:ins w:id="1058"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59"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60" w:author="David Gravett" w:date="2019-12-01T10:21:00Z"/>
        </w:trPr>
        <w:tc>
          <w:tcPr>
            <w:tcW w:w="933" w:type="dxa"/>
          </w:tcPr>
          <w:p w14:paraId="25DAC49B" w14:textId="16EDC669" w:rsidR="00016618" w:rsidRPr="00016618" w:rsidRDefault="00016618" w:rsidP="00016618">
            <w:pPr>
              <w:jc w:val="center"/>
              <w:rPr>
                <w:ins w:id="1061" w:author="David Gravett" w:date="2019-12-01T10:21:00Z"/>
                <w:rFonts w:ascii="Times New Roman" w:hAnsi="Times New Roman" w:cs="Times New Roman"/>
                <w:sz w:val="36"/>
                <w:szCs w:val="36"/>
              </w:rPr>
            </w:pPr>
            <w:ins w:id="1062"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63" w:author="David Gravett" w:date="2019-12-01T10:21:00Z"/>
                <w:rFonts w:ascii="Times New Roman" w:hAnsi="Times New Roman" w:cs="Times New Roman"/>
                <w:sz w:val="36"/>
                <w:szCs w:val="36"/>
              </w:rPr>
            </w:pPr>
            <w:ins w:id="1064"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65" w:author="David Gravett" w:date="2019-12-01T10:21:00Z"/>
                <w:rFonts w:ascii="Times New Roman" w:hAnsi="Times New Roman" w:cs="Times New Roman"/>
                <w:sz w:val="36"/>
                <w:szCs w:val="36"/>
              </w:rPr>
            </w:pPr>
            <w:ins w:id="1066"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67" w:author="David Gravett" w:date="2019-12-01T10:21:00Z"/>
                <w:rFonts w:ascii="Times New Roman" w:hAnsi="Times New Roman" w:cs="Times New Roman"/>
                <w:sz w:val="36"/>
                <w:szCs w:val="36"/>
              </w:rPr>
            </w:pPr>
            <w:ins w:id="1068"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69" w:author="David Gravett" w:date="2019-12-01T10:21:00Z"/>
                <w:rFonts w:ascii="Times New Roman" w:hAnsi="Times New Roman" w:cs="Times New Roman"/>
                <w:sz w:val="36"/>
                <w:szCs w:val="36"/>
              </w:rPr>
            </w:pPr>
            <w:ins w:id="1070"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71" w:author="David Gravett" w:date="2019-12-01T10:21:00Z"/>
                <w:rFonts w:ascii="Times New Roman" w:hAnsi="Times New Roman" w:cs="Times New Roman"/>
                <w:sz w:val="36"/>
                <w:szCs w:val="36"/>
              </w:rPr>
            </w:pPr>
            <w:ins w:id="1072"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73" w:author="David Gravett" w:date="2019-12-01T10:21:00Z"/>
                <w:rFonts w:ascii="Times New Roman" w:hAnsi="Times New Roman" w:cs="Times New Roman"/>
                <w:sz w:val="36"/>
                <w:szCs w:val="36"/>
              </w:rPr>
            </w:pPr>
            <w:ins w:id="1074"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75" w:author="David Gravett" w:date="2019-12-01T10:21:00Z"/>
        </w:trPr>
        <w:tc>
          <w:tcPr>
            <w:tcW w:w="933" w:type="dxa"/>
          </w:tcPr>
          <w:p w14:paraId="19D88635" w14:textId="21B80CD1" w:rsidR="00016618" w:rsidRPr="00016618" w:rsidRDefault="00016618" w:rsidP="00016618">
            <w:pPr>
              <w:jc w:val="center"/>
              <w:rPr>
                <w:ins w:id="1076" w:author="David Gravett" w:date="2019-12-01T10:21:00Z"/>
                <w:rFonts w:ascii="Times New Roman" w:hAnsi="Times New Roman" w:cs="Times New Roman"/>
                <w:sz w:val="36"/>
                <w:szCs w:val="36"/>
              </w:rPr>
            </w:pPr>
            <w:ins w:id="1077"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78" w:author="David Gravett" w:date="2019-12-01T10:21:00Z"/>
                <w:rFonts w:ascii="Times New Roman" w:hAnsi="Times New Roman" w:cs="Times New Roman"/>
                <w:sz w:val="36"/>
                <w:szCs w:val="36"/>
              </w:rPr>
            </w:pPr>
            <w:ins w:id="1079"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80" w:author="David Gravett" w:date="2019-12-01T10:21:00Z"/>
                <w:rFonts w:ascii="Times New Roman" w:hAnsi="Times New Roman" w:cs="Times New Roman"/>
                <w:sz w:val="36"/>
                <w:szCs w:val="36"/>
              </w:rPr>
            </w:pPr>
            <w:ins w:id="1081"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82" w:author="David Gravett" w:date="2019-12-01T10:21:00Z"/>
                <w:rFonts w:ascii="Times New Roman" w:hAnsi="Times New Roman" w:cs="Times New Roman"/>
                <w:sz w:val="36"/>
                <w:szCs w:val="36"/>
              </w:rPr>
            </w:pPr>
            <w:ins w:id="1083"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84" w:author="David Gravett" w:date="2019-12-01T10:21:00Z"/>
                <w:rFonts w:ascii="Times New Roman" w:hAnsi="Times New Roman" w:cs="Times New Roman"/>
                <w:sz w:val="36"/>
                <w:szCs w:val="36"/>
              </w:rPr>
            </w:pPr>
            <w:ins w:id="1085"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86" w:author="David Gravett" w:date="2019-12-01T10:21:00Z"/>
                <w:rFonts w:ascii="Times New Roman" w:hAnsi="Times New Roman" w:cs="Times New Roman"/>
                <w:sz w:val="36"/>
                <w:szCs w:val="36"/>
              </w:rPr>
            </w:pPr>
            <w:ins w:id="1087"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88" w:author="David Gravett" w:date="2019-12-01T10:21:00Z"/>
                <w:rFonts w:ascii="Times New Roman" w:hAnsi="Times New Roman" w:cs="Times New Roman"/>
                <w:sz w:val="36"/>
                <w:szCs w:val="36"/>
              </w:rPr>
            </w:pPr>
            <w:ins w:id="1089"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90" w:author="David Gravett" w:date="2019-12-01T10:21:00Z"/>
        </w:trPr>
        <w:tc>
          <w:tcPr>
            <w:tcW w:w="933" w:type="dxa"/>
          </w:tcPr>
          <w:p w14:paraId="38C19A43" w14:textId="785CC76E" w:rsidR="00016618" w:rsidRPr="00016618" w:rsidRDefault="00016618" w:rsidP="00016618">
            <w:pPr>
              <w:jc w:val="center"/>
              <w:rPr>
                <w:ins w:id="1091" w:author="David Gravett" w:date="2019-12-01T10:21:00Z"/>
                <w:rFonts w:ascii="Times New Roman" w:hAnsi="Times New Roman" w:cs="Times New Roman"/>
                <w:sz w:val="36"/>
                <w:szCs w:val="36"/>
              </w:rPr>
            </w:pPr>
            <w:ins w:id="1092"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93" w:author="David Gravett" w:date="2019-12-01T10:21:00Z"/>
                <w:rFonts w:ascii="Times New Roman" w:hAnsi="Times New Roman" w:cs="Times New Roman"/>
                <w:sz w:val="36"/>
                <w:szCs w:val="36"/>
              </w:rPr>
            </w:pPr>
            <w:ins w:id="1094"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95" w:author="David Gravett" w:date="2019-12-01T10:21:00Z"/>
                <w:rFonts w:ascii="Times New Roman" w:hAnsi="Times New Roman" w:cs="Times New Roman"/>
                <w:sz w:val="36"/>
                <w:szCs w:val="36"/>
              </w:rPr>
            </w:pPr>
            <w:ins w:id="1096"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97" w:author="David Gravett" w:date="2019-12-01T10:21:00Z"/>
                <w:rFonts w:ascii="Times New Roman" w:hAnsi="Times New Roman" w:cs="Times New Roman"/>
                <w:sz w:val="36"/>
                <w:szCs w:val="36"/>
              </w:rPr>
            </w:pPr>
            <w:ins w:id="1098"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99" w:author="David Gravett" w:date="2019-12-01T10:21:00Z"/>
                <w:rFonts w:ascii="Times New Roman" w:hAnsi="Times New Roman" w:cs="Times New Roman"/>
                <w:sz w:val="36"/>
                <w:szCs w:val="36"/>
              </w:rPr>
            </w:pPr>
            <w:ins w:id="1100"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101" w:author="David Gravett" w:date="2019-12-01T10:21:00Z"/>
                <w:rFonts w:ascii="Times New Roman" w:hAnsi="Times New Roman" w:cs="Times New Roman"/>
                <w:sz w:val="36"/>
                <w:szCs w:val="36"/>
              </w:rPr>
            </w:pPr>
            <w:ins w:id="1102"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103" w:author="David Gravett" w:date="2019-12-01T10:21:00Z"/>
                <w:rFonts w:ascii="Times New Roman" w:hAnsi="Times New Roman" w:cs="Times New Roman"/>
                <w:sz w:val="36"/>
                <w:szCs w:val="36"/>
              </w:rPr>
            </w:pPr>
            <w:ins w:id="1104"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105" w:author="David Gravett" w:date="2019-12-01T10:21:00Z"/>
        </w:trPr>
        <w:tc>
          <w:tcPr>
            <w:tcW w:w="933" w:type="dxa"/>
          </w:tcPr>
          <w:p w14:paraId="6874888F" w14:textId="6A528125" w:rsidR="00016618" w:rsidRPr="00016618" w:rsidRDefault="00016618" w:rsidP="00016618">
            <w:pPr>
              <w:jc w:val="center"/>
              <w:rPr>
                <w:ins w:id="1106" w:author="David Gravett" w:date="2019-12-01T10:21:00Z"/>
                <w:rFonts w:ascii="Times New Roman" w:hAnsi="Times New Roman" w:cs="Times New Roman"/>
                <w:sz w:val="36"/>
                <w:szCs w:val="36"/>
              </w:rPr>
            </w:pPr>
            <w:ins w:id="1107"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108" w:author="David Gravett" w:date="2019-12-01T10:21:00Z"/>
                <w:rFonts w:ascii="Times New Roman" w:hAnsi="Times New Roman" w:cs="Times New Roman"/>
                <w:sz w:val="36"/>
                <w:szCs w:val="36"/>
              </w:rPr>
            </w:pPr>
            <w:ins w:id="1109"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110" w:author="David Gravett" w:date="2019-12-01T10:21:00Z"/>
                <w:rFonts w:ascii="Times New Roman" w:hAnsi="Times New Roman" w:cs="Times New Roman"/>
                <w:sz w:val="36"/>
                <w:szCs w:val="36"/>
              </w:rPr>
            </w:pPr>
            <w:ins w:id="1111"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112" w:author="David Gravett" w:date="2019-12-01T10:21:00Z"/>
                <w:rFonts w:ascii="Times New Roman" w:hAnsi="Times New Roman" w:cs="Times New Roman"/>
                <w:sz w:val="36"/>
                <w:szCs w:val="36"/>
              </w:rPr>
            </w:pPr>
            <w:ins w:id="1113"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114" w:author="David Gravett" w:date="2019-12-01T10:21:00Z"/>
                <w:rFonts w:ascii="Times New Roman" w:hAnsi="Times New Roman" w:cs="Times New Roman"/>
                <w:sz w:val="36"/>
                <w:szCs w:val="36"/>
              </w:rPr>
            </w:pPr>
            <w:ins w:id="1115"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116" w:author="David Gravett" w:date="2019-12-01T10:21:00Z"/>
                <w:rFonts w:ascii="Times New Roman" w:hAnsi="Times New Roman" w:cs="Times New Roman"/>
                <w:sz w:val="36"/>
                <w:szCs w:val="36"/>
              </w:rPr>
            </w:pPr>
            <w:ins w:id="1117"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118" w:author="David Gravett" w:date="2019-12-01T10:21:00Z"/>
                <w:rFonts w:ascii="Times New Roman" w:hAnsi="Times New Roman" w:cs="Times New Roman"/>
                <w:sz w:val="36"/>
                <w:szCs w:val="36"/>
              </w:rPr>
            </w:pPr>
            <w:ins w:id="1119"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120" w:author="David Gravett" w:date="2019-12-01T10:21:00Z"/>
        </w:trPr>
        <w:tc>
          <w:tcPr>
            <w:tcW w:w="933" w:type="dxa"/>
          </w:tcPr>
          <w:p w14:paraId="52585A82" w14:textId="0A535F6A" w:rsidR="00016618" w:rsidRPr="00016618" w:rsidRDefault="00016618" w:rsidP="00016618">
            <w:pPr>
              <w:jc w:val="center"/>
              <w:rPr>
                <w:ins w:id="1121" w:author="David Gravett" w:date="2019-12-01T10:21:00Z"/>
                <w:rFonts w:ascii="Times New Roman" w:hAnsi="Times New Roman" w:cs="Times New Roman"/>
                <w:sz w:val="36"/>
                <w:szCs w:val="36"/>
              </w:rPr>
            </w:pPr>
            <w:ins w:id="1122"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123" w:author="David Gravett" w:date="2019-12-01T10:21:00Z"/>
                <w:rFonts w:ascii="Times New Roman" w:hAnsi="Times New Roman" w:cs="Times New Roman"/>
                <w:sz w:val="36"/>
                <w:szCs w:val="36"/>
              </w:rPr>
            </w:pPr>
            <w:ins w:id="1124"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25" w:author="David Gravett" w:date="2019-12-01T10:21:00Z"/>
                <w:rFonts w:ascii="Times New Roman" w:hAnsi="Times New Roman" w:cs="Times New Roman"/>
                <w:sz w:val="36"/>
                <w:szCs w:val="36"/>
              </w:rPr>
            </w:pPr>
            <w:ins w:id="1126"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27" w:author="David Gravett" w:date="2019-12-01T10:21:00Z"/>
                <w:rFonts w:ascii="Times New Roman" w:hAnsi="Times New Roman" w:cs="Times New Roman"/>
                <w:sz w:val="36"/>
                <w:szCs w:val="36"/>
              </w:rPr>
            </w:pPr>
            <w:ins w:id="1128"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29" w:author="David Gravett" w:date="2019-12-01T10:21:00Z"/>
                <w:rFonts w:ascii="Times New Roman" w:hAnsi="Times New Roman" w:cs="Times New Roman"/>
                <w:sz w:val="36"/>
                <w:szCs w:val="36"/>
              </w:rPr>
            </w:pPr>
            <w:ins w:id="1130"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31" w:author="David Gravett" w:date="2019-12-01T10:21:00Z"/>
                <w:rFonts w:ascii="Times New Roman" w:hAnsi="Times New Roman" w:cs="Times New Roman"/>
                <w:sz w:val="36"/>
                <w:szCs w:val="36"/>
              </w:rPr>
            </w:pPr>
            <w:ins w:id="1132"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33" w:author="David Gravett" w:date="2019-12-01T10:21:00Z"/>
                <w:rFonts w:ascii="Times New Roman" w:hAnsi="Times New Roman" w:cs="Times New Roman"/>
                <w:sz w:val="36"/>
                <w:szCs w:val="36"/>
              </w:rPr>
            </w:pPr>
            <w:ins w:id="1134"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35" w:author="David Gravett" w:date="2019-12-01T10:21:00Z"/>
        </w:trPr>
        <w:tc>
          <w:tcPr>
            <w:tcW w:w="933" w:type="dxa"/>
          </w:tcPr>
          <w:p w14:paraId="6141216C" w14:textId="658C9479" w:rsidR="00016618" w:rsidRPr="00016618" w:rsidRDefault="00016618" w:rsidP="00016618">
            <w:pPr>
              <w:jc w:val="center"/>
              <w:rPr>
                <w:ins w:id="1136" w:author="David Gravett" w:date="2019-12-01T10:21:00Z"/>
                <w:rFonts w:ascii="Times New Roman" w:hAnsi="Times New Roman" w:cs="Times New Roman"/>
                <w:sz w:val="36"/>
                <w:szCs w:val="36"/>
              </w:rPr>
            </w:pPr>
            <w:ins w:id="1137"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38" w:author="David Gravett" w:date="2019-12-01T10:21:00Z"/>
                <w:rFonts w:ascii="Times New Roman" w:hAnsi="Times New Roman" w:cs="Times New Roman"/>
                <w:sz w:val="36"/>
                <w:szCs w:val="36"/>
              </w:rPr>
            </w:pPr>
            <w:ins w:id="1139"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40" w:author="David Gravett" w:date="2019-12-01T10:21:00Z"/>
                <w:rFonts w:ascii="Times New Roman" w:hAnsi="Times New Roman" w:cs="Times New Roman"/>
                <w:sz w:val="36"/>
                <w:szCs w:val="36"/>
              </w:rPr>
            </w:pPr>
            <w:ins w:id="1141"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42" w:author="David Gravett" w:date="2019-12-01T10:21:00Z"/>
                <w:rFonts w:ascii="Times New Roman" w:hAnsi="Times New Roman" w:cs="Times New Roman"/>
                <w:sz w:val="36"/>
                <w:szCs w:val="36"/>
              </w:rPr>
            </w:pPr>
            <w:ins w:id="1143"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44" w:author="David Gravett" w:date="2019-12-01T10:21:00Z"/>
                <w:rFonts w:ascii="Times New Roman" w:hAnsi="Times New Roman" w:cs="Times New Roman"/>
                <w:sz w:val="36"/>
                <w:szCs w:val="36"/>
              </w:rPr>
            </w:pPr>
            <w:ins w:id="1145"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46" w:author="David Gravett" w:date="2019-12-01T10:21:00Z"/>
                <w:rFonts w:ascii="Times New Roman" w:hAnsi="Times New Roman" w:cs="Times New Roman"/>
                <w:sz w:val="36"/>
                <w:szCs w:val="36"/>
              </w:rPr>
            </w:pPr>
            <w:ins w:id="1147"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48" w:author="David Gravett" w:date="2019-12-01T10:21:00Z"/>
                <w:rFonts w:ascii="Times New Roman" w:hAnsi="Times New Roman" w:cs="Times New Roman"/>
                <w:sz w:val="36"/>
                <w:szCs w:val="36"/>
              </w:rPr>
            </w:pPr>
            <w:ins w:id="1149"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50" w:author="David Gravett" w:date="2019-12-01T10:21:00Z"/>
        </w:trPr>
        <w:tc>
          <w:tcPr>
            <w:tcW w:w="933" w:type="dxa"/>
          </w:tcPr>
          <w:p w14:paraId="1D5D7470" w14:textId="00E8F556" w:rsidR="00016618" w:rsidRPr="00016618" w:rsidRDefault="00016618" w:rsidP="00016618">
            <w:pPr>
              <w:jc w:val="center"/>
              <w:rPr>
                <w:ins w:id="1151" w:author="David Gravett" w:date="2019-12-01T10:21:00Z"/>
                <w:rFonts w:ascii="Times New Roman" w:hAnsi="Times New Roman" w:cs="Times New Roman"/>
                <w:sz w:val="36"/>
                <w:szCs w:val="36"/>
              </w:rPr>
            </w:pPr>
            <w:ins w:id="1152"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53" w:author="David Gravett" w:date="2019-12-01T10:21:00Z"/>
                <w:rFonts w:ascii="Times New Roman" w:hAnsi="Times New Roman" w:cs="Times New Roman"/>
                <w:sz w:val="36"/>
                <w:szCs w:val="36"/>
              </w:rPr>
            </w:pPr>
            <w:ins w:id="1154"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55" w:author="David Gravett" w:date="2019-12-01T10:21:00Z"/>
                <w:rFonts w:ascii="Times New Roman" w:hAnsi="Times New Roman" w:cs="Times New Roman"/>
                <w:sz w:val="36"/>
                <w:szCs w:val="36"/>
              </w:rPr>
            </w:pPr>
            <w:ins w:id="1156"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57" w:author="David Gravett" w:date="2019-12-01T10:21:00Z"/>
                <w:rFonts w:ascii="Times New Roman" w:hAnsi="Times New Roman" w:cs="Times New Roman"/>
                <w:sz w:val="36"/>
                <w:szCs w:val="36"/>
              </w:rPr>
            </w:pPr>
            <w:ins w:id="1158"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59" w:author="David Gravett" w:date="2019-12-01T10:21:00Z"/>
                <w:rFonts w:ascii="Times New Roman" w:hAnsi="Times New Roman" w:cs="Times New Roman"/>
                <w:sz w:val="36"/>
                <w:szCs w:val="36"/>
              </w:rPr>
            </w:pPr>
            <w:ins w:id="1160"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61" w:author="David Gravett" w:date="2019-12-01T10:21:00Z"/>
                <w:rFonts w:ascii="Times New Roman" w:hAnsi="Times New Roman" w:cs="Times New Roman"/>
                <w:sz w:val="36"/>
                <w:szCs w:val="36"/>
              </w:rPr>
            </w:pPr>
            <w:ins w:id="1162"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63" w:author="David Gravett" w:date="2019-12-01T10:21:00Z"/>
                <w:rFonts w:ascii="Times New Roman" w:hAnsi="Times New Roman" w:cs="Times New Roman"/>
                <w:sz w:val="36"/>
                <w:szCs w:val="36"/>
              </w:rPr>
            </w:pPr>
            <w:ins w:id="1164"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65" w:author="David Gravett" w:date="2019-12-01T10:21:00Z"/>
          <w:rFonts w:ascii="Times New Roman" w:hAnsi="Times New Roman" w:cs="Times New Roman"/>
          <w:sz w:val="24"/>
          <w:szCs w:val="24"/>
          <w:lang w:val="en-US"/>
        </w:rPr>
      </w:pPr>
      <w:ins w:id="1166"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121219" w:rsidRPr="00D103E4" w:rsidRDefault="00121219" w:rsidP="00016618">
                              <w:pPr>
                                <w:pStyle w:val="Caption"/>
                                <w:jc w:val="center"/>
                                <w:rPr>
                                  <w:ins w:id="1167" w:author="David Gravett" w:date="2019-12-01T10:21:00Z"/>
                                  <w:rFonts w:ascii="Arial" w:eastAsia="Arial" w:hAnsi="Arial" w:cs="Arial"/>
                                  <w:noProof/>
                                  <w:lang w:val="en"/>
                                </w:rPr>
                              </w:pPr>
                              <w:ins w:id="1168"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3"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ChT5wI1AgAAaQQAAA4AAAAAAAAAAAAA&#10;AAAALgIAAGRycy9lMm9Eb2MueG1sUEsBAi0AFAAGAAgAAAAhABwuC0bfAAAACQEAAA8AAAAAAAAA&#10;AAAAAAAAjwQAAGRycy9kb3ducmV2LnhtbFBLBQYAAAAABAAEAPMAAACbBQAAAAA=&#10;" stroked="f">
                  <v:textbox inset="0,0,0,0">
                    <w:txbxContent>
                      <w:p w14:paraId="4BDE8B54" w14:textId="2FA314D9" w:rsidR="00121219" w:rsidRPr="00D103E4" w:rsidRDefault="00121219" w:rsidP="00016618">
                        <w:pPr>
                          <w:pStyle w:val="Caption"/>
                          <w:jc w:val="center"/>
                          <w:rPr>
                            <w:ins w:id="1169" w:author="David Gravett" w:date="2019-12-01T10:21:00Z"/>
                            <w:rFonts w:ascii="Arial" w:eastAsia="Arial" w:hAnsi="Arial" w:cs="Arial"/>
                            <w:noProof/>
                            <w:lang w:val="en"/>
                          </w:rPr>
                        </w:pPr>
                        <w:ins w:id="1170"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71" w:author="David Gravett" w:date="2019-12-01T10:21:00Z"/>
        </w:trPr>
        <w:tc>
          <w:tcPr>
            <w:tcW w:w="432" w:type="dxa"/>
          </w:tcPr>
          <w:p w14:paraId="6A672990" w14:textId="77777777" w:rsidR="00E246BB" w:rsidRDefault="00E246BB" w:rsidP="003B3061">
            <w:pPr>
              <w:rPr>
                <w:del w:id="1172" w:author="David Gravett" w:date="2019-12-01T10:21:00Z"/>
                <w:rFonts w:ascii="Times New Roman" w:hAnsi="Times New Roman" w:cs="Times New Roman"/>
                <w:sz w:val="24"/>
                <w:szCs w:val="24"/>
              </w:rPr>
            </w:pPr>
            <w:del w:id="1173"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74" w:author="David Gravett" w:date="2019-12-01T10:21:00Z"/>
                <w:rFonts w:ascii="Times New Roman" w:hAnsi="Times New Roman" w:cs="Times New Roman"/>
                <w:sz w:val="24"/>
                <w:szCs w:val="24"/>
              </w:rPr>
            </w:pPr>
            <w:del w:id="1175"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76" w:author="David Gravett" w:date="2019-12-01T10:21:00Z"/>
                <w:rFonts w:ascii="Times New Roman" w:hAnsi="Times New Roman" w:cs="Times New Roman"/>
                <w:sz w:val="24"/>
                <w:szCs w:val="24"/>
              </w:rPr>
            </w:pPr>
            <w:del w:id="1177"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78" w:author="David Gravett" w:date="2019-12-01T10:21:00Z"/>
                <w:rFonts w:ascii="Times New Roman" w:hAnsi="Times New Roman" w:cs="Times New Roman"/>
                <w:sz w:val="24"/>
                <w:szCs w:val="24"/>
              </w:rPr>
            </w:pPr>
            <w:del w:id="1179"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80" w:author="David Gravett" w:date="2019-12-01T10:21:00Z"/>
                <w:rFonts w:ascii="Times New Roman" w:hAnsi="Times New Roman" w:cs="Times New Roman"/>
                <w:sz w:val="24"/>
                <w:szCs w:val="24"/>
              </w:rPr>
            </w:pPr>
            <w:del w:id="1181"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82" w:author="David Gravett" w:date="2019-12-01T10:21:00Z"/>
                <w:rFonts w:ascii="Times New Roman" w:hAnsi="Times New Roman" w:cs="Times New Roman"/>
                <w:sz w:val="24"/>
                <w:szCs w:val="24"/>
              </w:rPr>
            </w:pPr>
            <w:del w:id="1183"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84" w:author="David Gravett" w:date="2019-12-01T10:21:00Z"/>
                <w:rFonts w:ascii="Times New Roman" w:hAnsi="Times New Roman" w:cs="Times New Roman"/>
                <w:sz w:val="24"/>
                <w:szCs w:val="24"/>
              </w:rPr>
            </w:pPr>
            <w:del w:id="1185"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86" w:author="David Gravett" w:date="2019-12-01T10:21:00Z"/>
        </w:trPr>
        <w:tc>
          <w:tcPr>
            <w:tcW w:w="432" w:type="dxa"/>
          </w:tcPr>
          <w:p w14:paraId="1E1E774E" w14:textId="77777777" w:rsidR="00E246BB" w:rsidRDefault="00E246BB" w:rsidP="003B3061">
            <w:pPr>
              <w:rPr>
                <w:del w:id="1187" w:author="David Gravett" w:date="2019-12-01T10:21:00Z"/>
                <w:rFonts w:ascii="Times New Roman" w:hAnsi="Times New Roman" w:cs="Times New Roman"/>
                <w:sz w:val="24"/>
                <w:szCs w:val="24"/>
              </w:rPr>
            </w:pPr>
            <w:del w:id="1188"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89" w:author="David Gravett" w:date="2019-12-01T10:21:00Z"/>
                <w:rFonts w:ascii="Times New Roman" w:hAnsi="Times New Roman" w:cs="Times New Roman"/>
                <w:sz w:val="24"/>
                <w:szCs w:val="24"/>
              </w:rPr>
            </w:pPr>
            <w:del w:id="1190"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91" w:author="David Gravett" w:date="2019-12-01T10:21:00Z"/>
                <w:rFonts w:ascii="Times New Roman" w:hAnsi="Times New Roman" w:cs="Times New Roman"/>
                <w:sz w:val="24"/>
                <w:szCs w:val="24"/>
              </w:rPr>
            </w:pPr>
            <w:del w:id="1192"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93" w:author="David Gravett" w:date="2019-12-01T10:21:00Z"/>
                <w:rFonts w:ascii="Times New Roman" w:hAnsi="Times New Roman" w:cs="Times New Roman"/>
                <w:sz w:val="24"/>
                <w:szCs w:val="24"/>
              </w:rPr>
            </w:pPr>
            <w:del w:id="1194"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95" w:author="David Gravett" w:date="2019-12-01T10:21:00Z"/>
                <w:rFonts w:ascii="Times New Roman" w:hAnsi="Times New Roman" w:cs="Times New Roman"/>
                <w:sz w:val="24"/>
                <w:szCs w:val="24"/>
              </w:rPr>
            </w:pPr>
            <w:del w:id="1196"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97" w:author="David Gravett" w:date="2019-12-01T10:21:00Z"/>
                <w:rFonts w:ascii="Times New Roman" w:hAnsi="Times New Roman" w:cs="Times New Roman"/>
                <w:sz w:val="24"/>
                <w:szCs w:val="24"/>
              </w:rPr>
            </w:pPr>
            <w:del w:id="1198"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99" w:author="David Gravett" w:date="2019-12-01T10:21:00Z"/>
                <w:rFonts w:ascii="Times New Roman" w:hAnsi="Times New Roman" w:cs="Times New Roman"/>
                <w:sz w:val="24"/>
                <w:szCs w:val="24"/>
              </w:rPr>
            </w:pPr>
            <w:del w:id="1200"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201" w:author="David Gravett" w:date="2019-12-01T10:21:00Z"/>
        </w:trPr>
        <w:tc>
          <w:tcPr>
            <w:tcW w:w="432" w:type="dxa"/>
          </w:tcPr>
          <w:p w14:paraId="67579085" w14:textId="77777777" w:rsidR="00E246BB" w:rsidRDefault="00E246BB" w:rsidP="003B3061">
            <w:pPr>
              <w:rPr>
                <w:del w:id="1202" w:author="David Gravett" w:date="2019-12-01T10:21:00Z"/>
                <w:rFonts w:ascii="Times New Roman" w:hAnsi="Times New Roman" w:cs="Times New Roman"/>
                <w:sz w:val="24"/>
                <w:szCs w:val="24"/>
              </w:rPr>
            </w:pPr>
            <w:del w:id="1203"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204" w:author="David Gravett" w:date="2019-12-01T10:21:00Z"/>
                <w:rFonts w:ascii="Times New Roman" w:hAnsi="Times New Roman" w:cs="Times New Roman"/>
                <w:sz w:val="24"/>
                <w:szCs w:val="24"/>
              </w:rPr>
            </w:pPr>
            <w:del w:id="1205"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206" w:author="David Gravett" w:date="2019-12-01T10:21:00Z"/>
                <w:rFonts w:ascii="Times New Roman" w:hAnsi="Times New Roman" w:cs="Times New Roman"/>
                <w:sz w:val="24"/>
                <w:szCs w:val="24"/>
              </w:rPr>
            </w:pPr>
            <w:del w:id="1207"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208" w:author="David Gravett" w:date="2019-12-01T10:21:00Z"/>
                <w:rFonts w:ascii="Times New Roman" w:hAnsi="Times New Roman" w:cs="Times New Roman"/>
                <w:sz w:val="24"/>
                <w:szCs w:val="24"/>
              </w:rPr>
            </w:pPr>
            <w:del w:id="1209"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210" w:author="David Gravett" w:date="2019-12-01T10:21:00Z"/>
                <w:rFonts w:ascii="Times New Roman" w:hAnsi="Times New Roman" w:cs="Times New Roman"/>
                <w:sz w:val="24"/>
                <w:szCs w:val="24"/>
              </w:rPr>
            </w:pPr>
            <w:del w:id="1211"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212" w:author="David Gravett" w:date="2019-12-01T10:21:00Z"/>
                <w:rFonts w:ascii="Times New Roman" w:hAnsi="Times New Roman" w:cs="Times New Roman"/>
                <w:sz w:val="24"/>
                <w:szCs w:val="24"/>
              </w:rPr>
            </w:pPr>
            <w:del w:id="1213"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214" w:author="David Gravett" w:date="2019-12-01T10:21:00Z"/>
                <w:rFonts w:ascii="Times New Roman" w:hAnsi="Times New Roman" w:cs="Times New Roman"/>
                <w:sz w:val="24"/>
                <w:szCs w:val="24"/>
              </w:rPr>
            </w:pPr>
            <w:del w:id="1215"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216" w:author="David Gravett" w:date="2019-12-01T10:21:00Z"/>
        </w:trPr>
        <w:tc>
          <w:tcPr>
            <w:tcW w:w="432" w:type="dxa"/>
          </w:tcPr>
          <w:p w14:paraId="472C2046" w14:textId="77777777" w:rsidR="00E246BB" w:rsidRDefault="00E246BB" w:rsidP="003B3061">
            <w:pPr>
              <w:rPr>
                <w:del w:id="1217" w:author="David Gravett" w:date="2019-12-01T10:21:00Z"/>
                <w:rFonts w:ascii="Times New Roman" w:hAnsi="Times New Roman" w:cs="Times New Roman"/>
                <w:sz w:val="24"/>
                <w:szCs w:val="24"/>
              </w:rPr>
            </w:pPr>
            <w:del w:id="1218"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219" w:author="David Gravett" w:date="2019-12-01T10:21:00Z"/>
                <w:rFonts w:ascii="Times New Roman" w:hAnsi="Times New Roman" w:cs="Times New Roman"/>
                <w:sz w:val="24"/>
                <w:szCs w:val="24"/>
              </w:rPr>
            </w:pPr>
            <w:del w:id="1220"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221" w:author="David Gravett" w:date="2019-12-01T10:21:00Z"/>
                <w:rFonts w:ascii="Times New Roman" w:hAnsi="Times New Roman" w:cs="Times New Roman"/>
                <w:sz w:val="24"/>
                <w:szCs w:val="24"/>
              </w:rPr>
            </w:pPr>
            <w:del w:id="1222"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23" w:author="David Gravett" w:date="2019-12-01T10:21:00Z"/>
                <w:rFonts w:ascii="Times New Roman" w:hAnsi="Times New Roman" w:cs="Times New Roman"/>
                <w:sz w:val="24"/>
                <w:szCs w:val="24"/>
              </w:rPr>
            </w:pPr>
            <w:del w:id="1224"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25" w:author="David Gravett" w:date="2019-12-01T10:21:00Z"/>
                <w:rFonts w:ascii="Times New Roman" w:hAnsi="Times New Roman" w:cs="Times New Roman"/>
                <w:sz w:val="24"/>
                <w:szCs w:val="24"/>
              </w:rPr>
            </w:pPr>
            <w:del w:id="1226"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27" w:author="David Gravett" w:date="2019-12-01T10:21:00Z"/>
                <w:rFonts w:ascii="Times New Roman" w:hAnsi="Times New Roman" w:cs="Times New Roman"/>
                <w:sz w:val="24"/>
                <w:szCs w:val="24"/>
              </w:rPr>
            </w:pPr>
            <w:del w:id="1228"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29" w:author="David Gravett" w:date="2019-12-01T10:21:00Z"/>
                <w:rFonts w:ascii="Times New Roman" w:hAnsi="Times New Roman" w:cs="Times New Roman"/>
                <w:sz w:val="24"/>
                <w:szCs w:val="24"/>
              </w:rPr>
            </w:pPr>
            <w:del w:id="1230"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31" w:author="David Gravett" w:date="2019-12-01T10:21:00Z"/>
        </w:trPr>
        <w:tc>
          <w:tcPr>
            <w:tcW w:w="432" w:type="dxa"/>
          </w:tcPr>
          <w:p w14:paraId="6E4EC446" w14:textId="77777777" w:rsidR="00E246BB" w:rsidRDefault="00E246BB" w:rsidP="003B3061">
            <w:pPr>
              <w:rPr>
                <w:del w:id="1232" w:author="David Gravett" w:date="2019-12-01T10:21:00Z"/>
                <w:rFonts w:ascii="Times New Roman" w:hAnsi="Times New Roman" w:cs="Times New Roman"/>
                <w:sz w:val="24"/>
                <w:szCs w:val="24"/>
              </w:rPr>
            </w:pPr>
            <w:del w:id="1233"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34" w:author="David Gravett" w:date="2019-12-01T10:21:00Z"/>
                <w:rFonts w:ascii="Times New Roman" w:hAnsi="Times New Roman" w:cs="Times New Roman"/>
                <w:sz w:val="24"/>
                <w:szCs w:val="24"/>
              </w:rPr>
            </w:pPr>
            <w:del w:id="1235"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36" w:author="David Gravett" w:date="2019-12-01T10:21:00Z"/>
                <w:rFonts w:ascii="Times New Roman" w:hAnsi="Times New Roman" w:cs="Times New Roman"/>
                <w:sz w:val="24"/>
                <w:szCs w:val="24"/>
              </w:rPr>
            </w:pPr>
            <w:del w:id="1237"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38" w:author="David Gravett" w:date="2019-12-01T10:21:00Z"/>
                <w:rFonts w:ascii="Times New Roman" w:hAnsi="Times New Roman" w:cs="Times New Roman"/>
                <w:sz w:val="24"/>
                <w:szCs w:val="24"/>
              </w:rPr>
            </w:pPr>
            <w:del w:id="1239"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40" w:author="David Gravett" w:date="2019-12-01T10:21:00Z"/>
                <w:rFonts w:ascii="Times New Roman" w:hAnsi="Times New Roman" w:cs="Times New Roman"/>
                <w:sz w:val="24"/>
                <w:szCs w:val="24"/>
              </w:rPr>
            </w:pPr>
            <w:del w:id="1241"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42" w:author="David Gravett" w:date="2019-12-01T10:21:00Z"/>
                <w:rFonts w:ascii="Times New Roman" w:hAnsi="Times New Roman" w:cs="Times New Roman"/>
                <w:sz w:val="24"/>
                <w:szCs w:val="24"/>
              </w:rPr>
            </w:pPr>
            <w:del w:id="1243"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44" w:author="David Gravett" w:date="2019-12-01T10:21:00Z"/>
                <w:rFonts w:ascii="Times New Roman" w:hAnsi="Times New Roman" w:cs="Times New Roman"/>
                <w:sz w:val="24"/>
                <w:szCs w:val="24"/>
              </w:rPr>
            </w:pPr>
            <w:del w:id="1245"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46" w:author="David Gravett" w:date="2019-12-01T10:21:00Z"/>
        </w:trPr>
        <w:tc>
          <w:tcPr>
            <w:tcW w:w="432" w:type="dxa"/>
          </w:tcPr>
          <w:p w14:paraId="57B30C96" w14:textId="678C772C" w:rsidR="00E246BB" w:rsidRDefault="00E246BB" w:rsidP="003B3061">
            <w:pPr>
              <w:rPr>
                <w:del w:id="1247" w:author="David Gravett" w:date="2019-12-01T10:21:00Z"/>
                <w:rFonts w:ascii="Times New Roman" w:hAnsi="Times New Roman" w:cs="Times New Roman"/>
                <w:sz w:val="24"/>
                <w:szCs w:val="24"/>
              </w:rPr>
            </w:pPr>
            <w:del w:id="1248"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49" w:author="David Gravett" w:date="2019-12-01T10:21:00Z"/>
                <w:rFonts w:ascii="Times New Roman" w:hAnsi="Times New Roman" w:cs="Times New Roman"/>
                <w:sz w:val="24"/>
                <w:szCs w:val="24"/>
              </w:rPr>
            </w:pPr>
            <w:del w:id="1250"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51" w:author="David Gravett" w:date="2019-12-01T10:21:00Z"/>
                <w:rFonts w:ascii="Times New Roman" w:hAnsi="Times New Roman" w:cs="Times New Roman"/>
                <w:sz w:val="24"/>
                <w:szCs w:val="24"/>
              </w:rPr>
            </w:pPr>
            <w:del w:id="1252"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53" w:author="David Gravett" w:date="2019-12-01T10:21:00Z"/>
                <w:rFonts w:ascii="Times New Roman" w:hAnsi="Times New Roman" w:cs="Times New Roman"/>
                <w:sz w:val="24"/>
                <w:szCs w:val="24"/>
              </w:rPr>
            </w:pPr>
            <w:del w:id="1254"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55" w:author="David Gravett" w:date="2019-12-01T10:21:00Z"/>
                <w:rFonts w:ascii="Times New Roman" w:hAnsi="Times New Roman" w:cs="Times New Roman"/>
                <w:sz w:val="24"/>
                <w:szCs w:val="24"/>
              </w:rPr>
            </w:pPr>
            <w:del w:id="1256"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57" w:author="David Gravett" w:date="2019-12-01T10:21:00Z"/>
                <w:rFonts w:ascii="Times New Roman" w:hAnsi="Times New Roman" w:cs="Times New Roman"/>
                <w:sz w:val="24"/>
                <w:szCs w:val="24"/>
              </w:rPr>
            </w:pPr>
            <w:del w:id="1258"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59" w:author="David Gravett" w:date="2019-12-01T10:21:00Z"/>
                <w:rFonts w:ascii="Times New Roman" w:hAnsi="Times New Roman" w:cs="Times New Roman"/>
                <w:sz w:val="24"/>
                <w:szCs w:val="24"/>
              </w:rPr>
            </w:pPr>
            <w:del w:id="1260"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61" w:author="David Gravett" w:date="2019-12-01T10:21:00Z"/>
        </w:trPr>
        <w:tc>
          <w:tcPr>
            <w:tcW w:w="432" w:type="dxa"/>
          </w:tcPr>
          <w:p w14:paraId="12C68F82" w14:textId="77777777" w:rsidR="00E246BB" w:rsidRDefault="00E246BB" w:rsidP="003B3061">
            <w:pPr>
              <w:rPr>
                <w:del w:id="1262" w:author="David Gravett" w:date="2019-12-01T10:21:00Z"/>
                <w:rFonts w:ascii="Times New Roman" w:hAnsi="Times New Roman" w:cs="Times New Roman"/>
                <w:sz w:val="24"/>
                <w:szCs w:val="24"/>
              </w:rPr>
            </w:pPr>
            <w:del w:id="1263"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64" w:author="David Gravett" w:date="2019-12-01T10:21:00Z"/>
                <w:rFonts w:ascii="Times New Roman" w:hAnsi="Times New Roman" w:cs="Times New Roman"/>
                <w:sz w:val="24"/>
                <w:szCs w:val="24"/>
              </w:rPr>
            </w:pPr>
            <w:del w:id="1265"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66" w:author="David Gravett" w:date="2019-12-01T10:21:00Z"/>
                <w:rFonts w:ascii="Times New Roman" w:hAnsi="Times New Roman" w:cs="Times New Roman"/>
                <w:sz w:val="24"/>
                <w:szCs w:val="24"/>
              </w:rPr>
            </w:pPr>
            <w:del w:id="1267"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68" w:author="David Gravett" w:date="2019-12-01T10:21:00Z"/>
                <w:rFonts w:ascii="Times New Roman" w:hAnsi="Times New Roman" w:cs="Times New Roman"/>
                <w:sz w:val="24"/>
                <w:szCs w:val="24"/>
              </w:rPr>
            </w:pPr>
            <w:del w:id="1269"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70" w:author="David Gravett" w:date="2019-12-01T10:21:00Z"/>
                <w:rFonts w:ascii="Times New Roman" w:hAnsi="Times New Roman" w:cs="Times New Roman"/>
                <w:sz w:val="24"/>
                <w:szCs w:val="24"/>
              </w:rPr>
            </w:pPr>
            <w:del w:id="1271"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72" w:author="David Gravett" w:date="2019-12-01T10:21:00Z"/>
                <w:rFonts w:ascii="Times New Roman" w:hAnsi="Times New Roman" w:cs="Times New Roman"/>
                <w:sz w:val="24"/>
                <w:szCs w:val="24"/>
              </w:rPr>
            </w:pPr>
            <w:del w:id="1273"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74" w:author="David Gravett" w:date="2019-12-01T10:21:00Z"/>
                <w:rFonts w:ascii="Times New Roman" w:hAnsi="Times New Roman" w:cs="Times New Roman"/>
                <w:sz w:val="24"/>
                <w:szCs w:val="24"/>
              </w:rPr>
            </w:pPr>
            <w:del w:id="1275"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76"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77"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78"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79"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80"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81"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82"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83"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84"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85"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86" w:author="David Gravett" w:date="2019-12-01T10:21:00Z"/>
          <w:rFonts w:ascii="Times New Roman" w:hAnsi="Times New Roman" w:cs="Times New Roman"/>
          <w:sz w:val="24"/>
          <w:szCs w:val="24"/>
          <w:lang w:val="en-US"/>
        </w:rPr>
      </w:pPr>
      <w:ins w:id="1287"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88"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89" w:author="David Gravett" w:date="2019-12-01T10:21:00Z"/>
          <w:rFonts w:ascii="Times New Roman" w:hAnsi="Times New Roman"/>
          <w:sz w:val="24"/>
          <w:rPrChange w:id="1290" w:author="David Gravett" w:date="2019-12-01T10:21:00Z">
            <w:rPr>
              <w:moveFrom w:id="1291" w:author="David Gravett" w:date="2019-12-01T10:21:00Z"/>
              <w:rFonts w:ascii="Times New Roman" w:hAnsi="Times New Roman" w:cs="Times New Roman"/>
              <w:sz w:val="24"/>
              <w:szCs w:val="24"/>
              <w:lang w:val="en-US"/>
            </w:rPr>
          </w:rPrChange>
        </w:rPr>
        <w:pPrChange w:id="1292" w:author="David Gravett" w:date="2019-12-01T10:21:00Z">
          <w:pPr>
            <w:spacing w:line="288" w:lineRule="auto"/>
          </w:pPr>
        </w:pPrChange>
      </w:pPr>
      <w:moveFromRangeStart w:id="1293" w:author="David Gravett" w:date="2019-12-01T10:21:00Z" w:name="move26088126"/>
    </w:p>
    <w:p w14:paraId="3208B661" w14:textId="134971F2" w:rsidR="005F2D99" w:rsidRDefault="005F2D99">
      <w:pPr>
        <w:jc w:val="both"/>
        <w:rPr>
          <w:moveFrom w:id="1294" w:author="David Gravett" w:date="2019-12-01T10:21:00Z"/>
          <w:rFonts w:ascii="Times New Roman" w:hAnsi="Times New Roman"/>
          <w:sz w:val="24"/>
          <w:rPrChange w:id="1295" w:author="David Gravett" w:date="2019-12-01T10:21:00Z">
            <w:rPr>
              <w:moveFrom w:id="1296" w:author="David Gravett" w:date="2019-12-01T10:21:00Z"/>
              <w:rFonts w:ascii="Times New Roman" w:hAnsi="Times New Roman" w:cs="Times New Roman"/>
              <w:sz w:val="24"/>
              <w:szCs w:val="24"/>
              <w:lang w:val="en-US"/>
            </w:rPr>
          </w:rPrChange>
        </w:rPr>
        <w:pPrChange w:id="1297" w:author="David Gravett" w:date="2019-12-01T10:21:00Z">
          <w:pPr>
            <w:spacing w:line="288" w:lineRule="auto"/>
          </w:pPr>
        </w:pPrChange>
      </w:pPr>
    </w:p>
    <w:p w14:paraId="03A50811" w14:textId="6D331BA9" w:rsidR="005F2D99" w:rsidRDefault="005F2D99">
      <w:pPr>
        <w:jc w:val="both"/>
        <w:rPr>
          <w:moveFrom w:id="1298" w:author="David Gravett" w:date="2019-12-01T10:21:00Z"/>
          <w:rFonts w:ascii="Times New Roman" w:hAnsi="Times New Roman"/>
          <w:sz w:val="24"/>
          <w:rPrChange w:id="1299" w:author="David Gravett" w:date="2019-12-01T10:21:00Z">
            <w:rPr>
              <w:moveFrom w:id="1300" w:author="David Gravett" w:date="2019-12-01T10:21:00Z"/>
              <w:rFonts w:ascii="Times New Roman" w:hAnsi="Times New Roman" w:cs="Times New Roman"/>
              <w:sz w:val="24"/>
              <w:szCs w:val="24"/>
              <w:lang w:val="en-US"/>
            </w:rPr>
          </w:rPrChange>
        </w:rPr>
        <w:pPrChange w:id="1301" w:author="David Gravett" w:date="2019-12-01T10:21:00Z">
          <w:pPr>
            <w:spacing w:line="288" w:lineRule="auto"/>
          </w:pPr>
        </w:pPrChange>
      </w:pPr>
    </w:p>
    <w:p w14:paraId="5CB91808" w14:textId="43DBCBA4" w:rsidR="005F2D99" w:rsidRDefault="005F2D99">
      <w:pPr>
        <w:jc w:val="both"/>
        <w:rPr>
          <w:moveFrom w:id="1302" w:author="David Gravett" w:date="2019-12-01T10:21:00Z"/>
          <w:rFonts w:ascii="Times New Roman" w:hAnsi="Times New Roman"/>
          <w:sz w:val="24"/>
          <w:rPrChange w:id="1303" w:author="David Gravett" w:date="2019-12-01T10:21:00Z">
            <w:rPr>
              <w:moveFrom w:id="1304" w:author="David Gravett" w:date="2019-12-01T10:21:00Z"/>
              <w:rFonts w:ascii="Times New Roman" w:hAnsi="Times New Roman" w:cs="Times New Roman"/>
              <w:sz w:val="24"/>
              <w:szCs w:val="24"/>
              <w:lang w:val="en-US"/>
            </w:rPr>
          </w:rPrChange>
        </w:rPr>
        <w:pPrChange w:id="1305" w:author="David Gravett" w:date="2019-12-01T10:21:00Z">
          <w:pPr>
            <w:spacing w:line="288" w:lineRule="auto"/>
          </w:pPr>
        </w:pPrChange>
      </w:pPr>
    </w:p>
    <w:p w14:paraId="62201929" w14:textId="047217C9" w:rsidR="005F2D99" w:rsidRDefault="005F2D99">
      <w:pPr>
        <w:jc w:val="both"/>
        <w:rPr>
          <w:moveFrom w:id="1306" w:author="David Gravett" w:date="2019-12-01T10:21:00Z"/>
          <w:rFonts w:ascii="Times New Roman" w:hAnsi="Times New Roman"/>
          <w:sz w:val="24"/>
          <w:rPrChange w:id="1307" w:author="David Gravett" w:date="2019-12-01T10:21:00Z">
            <w:rPr>
              <w:moveFrom w:id="1308" w:author="David Gravett" w:date="2019-12-01T10:21:00Z"/>
              <w:rFonts w:ascii="Times New Roman" w:hAnsi="Times New Roman" w:cs="Times New Roman"/>
              <w:sz w:val="24"/>
              <w:szCs w:val="24"/>
              <w:lang w:val="en-US"/>
            </w:rPr>
          </w:rPrChange>
        </w:rPr>
        <w:pPrChange w:id="1309" w:author="David Gravett" w:date="2019-12-01T10:21:00Z">
          <w:pPr>
            <w:spacing w:line="288" w:lineRule="auto"/>
          </w:pPr>
        </w:pPrChange>
      </w:pPr>
    </w:p>
    <w:p w14:paraId="28071DFD" w14:textId="58F07689" w:rsidR="005F2D99" w:rsidRDefault="005F2D99">
      <w:pPr>
        <w:jc w:val="both"/>
        <w:rPr>
          <w:moveFrom w:id="1310" w:author="David Gravett" w:date="2019-12-01T10:21:00Z"/>
          <w:rFonts w:ascii="Times New Roman" w:hAnsi="Times New Roman"/>
          <w:sz w:val="24"/>
          <w:rPrChange w:id="1311" w:author="David Gravett" w:date="2019-12-01T10:21:00Z">
            <w:rPr>
              <w:moveFrom w:id="1312" w:author="David Gravett" w:date="2019-12-01T10:21:00Z"/>
              <w:rFonts w:ascii="Times New Roman" w:hAnsi="Times New Roman" w:cs="Times New Roman"/>
              <w:sz w:val="24"/>
              <w:szCs w:val="24"/>
              <w:lang w:val="en-US"/>
            </w:rPr>
          </w:rPrChange>
        </w:rPr>
        <w:pPrChange w:id="1313" w:author="David Gravett" w:date="2019-12-01T10:21:00Z">
          <w:pPr>
            <w:spacing w:line="288" w:lineRule="auto"/>
          </w:pPr>
        </w:pPrChange>
      </w:pPr>
    </w:p>
    <w:p w14:paraId="1C0041A2" w14:textId="50E2B1DA" w:rsidR="005F2D99" w:rsidRPr="005F2D99" w:rsidRDefault="005F2D99" w:rsidP="00F62130">
      <w:pPr>
        <w:spacing w:line="288" w:lineRule="auto"/>
        <w:rPr>
          <w:del w:id="1314" w:author="David Gravett" w:date="2019-12-01T10:21:00Z"/>
          <w:rFonts w:asciiTheme="majorHAnsi" w:hAnsiTheme="majorHAnsi" w:cstheme="majorHAnsi"/>
          <w:color w:val="1F3864" w:themeColor="accent1" w:themeShade="80"/>
          <w:sz w:val="24"/>
          <w:szCs w:val="24"/>
          <w:lang w:val="en-US"/>
        </w:rPr>
      </w:pPr>
      <w:moveFrom w:id="1315" w:author="David Gravett" w:date="2019-12-01T10:21:00Z">
        <w:r>
          <w:rPr>
            <w:sz w:val="40"/>
            <w:rPrChange w:id="1316"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93"/>
    </w:p>
    <w:tbl>
      <w:tblPr>
        <w:tblStyle w:val="TableGrid"/>
        <w:tblW w:w="0" w:type="auto"/>
        <w:tblInd w:w="1405" w:type="dxa"/>
        <w:tblLook w:val="04A0" w:firstRow="1" w:lastRow="0" w:firstColumn="1" w:lastColumn="0" w:noHBand="0" w:noVBand="1"/>
        <w:tblPrChange w:id="131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318">
          <w:tblGrid>
            <w:gridCol w:w="432"/>
            <w:gridCol w:w="432"/>
            <w:gridCol w:w="432"/>
            <w:gridCol w:w="432"/>
            <w:gridCol w:w="432"/>
            <w:gridCol w:w="432"/>
            <w:gridCol w:w="432"/>
          </w:tblGrid>
        </w:tblGridChange>
      </w:tblGrid>
      <w:tr w:rsidR="00280D7C" w14:paraId="230D39F4" w14:textId="77777777" w:rsidTr="00BE50C5">
        <w:trPr>
          <w:trHeight w:val="869"/>
          <w:trPrChange w:id="1319" w:author="David Gravett" w:date="2019-12-01T10:21:00Z">
            <w:trPr>
              <w:trHeight w:val="432"/>
            </w:trPr>
          </w:trPrChange>
        </w:trPr>
        <w:tc>
          <w:tcPr>
            <w:tcW w:w="933" w:type="dxa"/>
            <w:tcPrChange w:id="1320"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321" w:author="David Gravett" w:date="2019-12-01T10:21:00Z">
                  <w:rPr>
                    <w:rFonts w:ascii="Times New Roman" w:hAnsi="Times New Roman" w:cs="Times New Roman"/>
                    <w:sz w:val="24"/>
                    <w:szCs w:val="24"/>
                  </w:rPr>
                </w:rPrChange>
              </w:rPr>
              <w:pPrChange w:id="1322" w:author="James Dwyer" w:date="2019-12-01T10:21:00Z">
                <w:pPr/>
              </w:pPrChange>
            </w:pPr>
            <w:r w:rsidRPr="00016618">
              <w:rPr>
                <w:rFonts w:ascii="Times New Roman" w:hAnsi="Times New Roman"/>
                <w:sz w:val="36"/>
                <w:rPrChange w:id="1323" w:author="David Gravett" w:date="2019-12-01T10:21:00Z">
                  <w:rPr>
                    <w:rFonts w:ascii="Times New Roman" w:hAnsi="Times New Roman" w:cs="Times New Roman"/>
                    <w:sz w:val="24"/>
                    <w:szCs w:val="24"/>
                  </w:rPr>
                </w:rPrChange>
              </w:rPr>
              <w:t>0</w:t>
            </w:r>
          </w:p>
        </w:tc>
        <w:tc>
          <w:tcPr>
            <w:tcW w:w="933" w:type="dxa"/>
            <w:tcPrChange w:id="1324"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25" w:author="David Gravett" w:date="2019-12-01T10:21:00Z">
                  <w:rPr>
                    <w:rFonts w:ascii="Times New Roman" w:hAnsi="Times New Roman" w:cs="Times New Roman"/>
                    <w:sz w:val="24"/>
                    <w:szCs w:val="24"/>
                  </w:rPr>
                </w:rPrChange>
              </w:rPr>
              <w:pPrChange w:id="1326" w:author="James Dwyer" w:date="2019-12-01T10:21:00Z">
                <w:pPr/>
              </w:pPrChange>
            </w:pPr>
            <w:r w:rsidRPr="00016618">
              <w:rPr>
                <w:rFonts w:ascii="Times New Roman" w:hAnsi="Times New Roman"/>
                <w:sz w:val="36"/>
                <w:rPrChange w:id="1327" w:author="David Gravett" w:date="2019-12-01T10:21:00Z">
                  <w:rPr>
                    <w:rFonts w:ascii="Times New Roman" w:hAnsi="Times New Roman" w:cs="Times New Roman"/>
                    <w:sz w:val="24"/>
                    <w:szCs w:val="24"/>
                  </w:rPr>
                </w:rPrChange>
              </w:rPr>
              <w:t>0</w:t>
            </w:r>
          </w:p>
        </w:tc>
        <w:tc>
          <w:tcPr>
            <w:tcW w:w="933" w:type="dxa"/>
            <w:tcPrChange w:id="1328"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29" w:author="David Gravett" w:date="2019-12-01T10:21:00Z">
                  <w:rPr>
                    <w:rFonts w:ascii="Times New Roman" w:hAnsi="Times New Roman" w:cs="Times New Roman"/>
                    <w:sz w:val="24"/>
                    <w:szCs w:val="24"/>
                  </w:rPr>
                </w:rPrChange>
              </w:rPr>
              <w:pPrChange w:id="1330" w:author="James Dwyer" w:date="2019-12-01T10:21:00Z">
                <w:pPr/>
              </w:pPrChange>
            </w:pPr>
            <w:r w:rsidRPr="00016618">
              <w:rPr>
                <w:rFonts w:ascii="Times New Roman" w:hAnsi="Times New Roman"/>
                <w:sz w:val="36"/>
                <w:rPrChange w:id="1331" w:author="David Gravett" w:date="2019-12-01T10:21:00Z">
                  <w:rPr>
                    <w:rFonts w:ascii="Times New Roman" w:hAnsi="Times New Roman" w:cs="Times New Roman"/>
                    <w:sz w:val="24"/>
                    <w:szCs w:val="24"/>
                  </w:rPr>
                </w:rPrChange>
              </w:rPr>
              <w:t>0</w:t>
            </w:r>
          </w:p>
        </w:tc>
        <w:tc>
          <w:tcPr>
            <w:tcW w:w="933" w:type="dxa"/>
            <w:tcPrChange w:id="1332"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33" w:author="David Gravett" w:date="2019-12-01T10:21:00Z">
                  <w:rPr>
                    <w:rFonts w:ascii="Times New Roman" w:hAnsi="Times New Roman" w:cs="Times New Roman"/>
                    <w:sz w:val="24"/>
                    <w:szCs w:val="24"/>
                  </w:rPr>
                </w:rPrChange>
              </w:rPr>
              <w:pPrChange w:id="1334" w:author="James Dwyer" w:date="2019-12-01T10:21:00Z">
                <w:pPr/>
              </w:pPrChange>
            </w:pPr>
            <w:r w:rsidRPr="00016618">
              <w:rPr>
                <w:rFonts w:ascii="Times New Roman" w:hAnsi="Times New Roman"/>
                <w:sz w:val="36"/>
                <w:rPrChange w:id="1335" w:author="David Gravett" w:date="2019-12-01T10:21:00Z">
                  <w:rPr>
                    <w:rFonts w:ascii="Times New Roman" w:hAnsi="Times New Roman" w:cs="Times New Roman"/>
                    <w:sz w:val="24"/>
                    <w:szCs w:val="24"/>
                  </w:rPr>
                </w:rPrChange>
              </w:rPr>
              <w:t>0</w:t>
            </w:r>
          </w:p>
        </w:tc>
        <w:tc>
          <w:tcPr>
            <w:tcW w:w="933" w:type="dxa"/>
            <w:tcPrChange w:id="1336"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37" w:author="David Gravett" w:date="2019-12-01T10:21:00Z">
                  <w:rPr>
                    <w:rFonts w:ascii="Times New Roman" w:hAnsi="Times New Roman" w:cs="Times New Roman"/>
                    <w:sz w:val="24"/>
                    <w:szCs w:val="24"/>
                  </w:rPr>
                </w:rPrChange>
              </w:rPr>
              <w:pPrChange w:id="1338" w:author="James Dwyer" w:date="2019-12-01T10:21:00Z">
                <w:pPr/>
              </w:pPrChange>
            </w:pPr>
            <w:r w:rsidRPr="00016618">
              <w:rPr>
                <w:rFonts w:ascii="Times New Roman" w:hAnsi="Times New Roman"/>
                <w:sz w:val="36"/>
                <w:rPrChange w:id="1339" w:author="David Gravett" w:date="2019-12-01T10:21:00Z">
                  <w:rPr>
                    <w:rFonts w:ascii="Times New Roman" w:hAnsi="Times New Roman" w:cs="Times New Roman"/>
                    <w:sz w:val="24"/>
                    <w:szCs w:val="24"/>
                  </w:rPr>
                </w:rPrChange>
              </w:rPr>
              <w:t>0</w:t>
            </w:r>
          </w:p>
        </w:tc>
        <w:tc>
          <w:tcPr>
            <w:tcW w:w="933" w:type="dxa"/>
            <w:tcPrChange w:id="1340"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41" w:author="David Gravett" w:date="2019-12-01T10:21:00Z">
                  <w:rPr>
                    <w:rFonts w:ascii="Times New Roman" w:hAnsi="Times New Roman" w:cs="Times New Roman"/>
                    <w:sz w:val="24"/>
                    <w:szCs w:val="24"/>
                  </w:rPr>
                </w:rPrChange>
              </w:rPr>
              <w:pPrChange w:id="1342" w:author="James Dwyer" w:date="2019-12-01T10:21:00Z">
                <w:pPr/>
              </w:pPrChange>
            </w:pPr>
            <w:r w:rsidRPr="00016618">
              <w:rPr>
                <w:rFonts w:ascii="Times New Roman" w:hAnsi="Times New Roman"/>
                <w:sz w:val="36"/>
                <w:rPrChange w:id="1343" w:author="David Gravett" w:date="2019-12-01T10:21:00Z">
                  <w:rPr>
                    <w:rFonts w:ascii="Times New Roman" w:hAnsi="Times New Roman" w:cs="Times New Roman"/>
                    <w:sz w:val="24"/>
                    <w:szCs w:val="24"/>
                  </w:rPr>
                </w:rPrChange>
              </w:rPr>
              <w:t>0</w:t>
            </w:r>
          </w:p>
        </w:tc>
        <w:tc>
          <w:tcPr>
            <w:tcW w:w="933" w:type="dxa"/>
            <w:tcPrChange w:id="1344"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45" w:author="David Gravett" w:date="2019-12-01T10:21:00Z">
                  <w:rPr>
                    <w:rFonts w:ascii="Times New Roman" w:hAnsi="Times New Roman" w:cs="Times New Roman"/>
                    <w:sz w:val="24"/>
                    <w:szCs w:val="24"/>
                  </w:rPr>
                </w:rPrChange>
              </w:rPr>
              <w:pPrChange w:id="1346" w:author="James Dwyer" w:date="2019-12-01T10:21:00Z">
                <w:pPr/>
              </w:pPrChange>
            </w:pPr>
            <w:r w:rsidRPr="00016618">
              <w:rPr>
                <w:rFonts w:ascii="Times New Roman" w:hAnsi="Times New Roman"/>
                <w:sz w:val="36"/>
                <w:rPrChange w:id="1347"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48" w:author="David Gravett" w:date="2019-12-01T10:21:00Z">
            <w:trPr>
              <w:trHeight w:val="432"/>
            </w:trPr>
          </w:trPrChange>
        </w:trPr>
        <w:tc>
          <w:tcPr>
            <w:tcW w:w="933" w:type="dxa"/>
            <w:tcPrChange w:id="1349"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50" w:author="David Gravett" w:date="2019-12-01T10:21:00Z">
                  <w:rPr>
                    <w:rFonts w:ascii="Times New Roman" w:hAnsi="Times New Roman" w:cs="Times New Roman"/>
                    <w:sz w:val="24"/>
                    <w:szCs w:val="24"/>
                  </w:rPr>
                </w:rPrChange>
              </w:rPr>
              <w:pPrChange w:id="1351" w:author="James Dwyer" w:date="2019-12-01T10:21:00Z">
                <w:pPr/>
              </w:pPrChange>
            </w:pPr>
            <w:r w:rsidRPr="00016618">
              <w:rPr>
                <w:rFonts w:ascii="Times New Roman" w:hAnsi="Times New Roman"/>
                <w:sz w:val="36"/>
                <w:rPrChange w:id="1352" w:author="David Gravett" w:date="2019-12-01T10:21:00Z">
                  <w:rPr>
                    <w:rFonts w:ascii="Times New Roman" w:hAnsi="Times New Roman" w:cs="Times New Roman"/>
                    <w:sz w:val="24"/>
                    <w:szCs w:val="24"/>
                  </w:rPr>
                </w:rPrChange>
              </w:rPr>
              <w:t>-1</w:t>
            </w:r>
          </w:p>
        </w:tc>
        <w:tc>
          <w:tcPr>
            <w:tcW w:w="933" w:type="dxa"/>
            <w:tcPrChange w:id="1353"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54" w:author="David Gravett" w:date="2019-12-01T10:21:00Z">
                  <w:rPr>
                    <w:rFonts w:ascii="Times New Roman" w:hAnsi="Times New Roman" w:cs="Times New Roman"/>
                    <w:sz w:val="24"/>
                    <w:szCs w:val="24"/>
                  </w:rPr>
                </w:rPrChange>
              </w:rPr>
              <w:pPrChange w:id="1355" w:author="James Dwyer" w:date="2019-12-01T10:21:00Z">
                <w:pPr/>
              </w:pPrChange>
            </w:pPr>
            <w:r w:rsidRPr="00016618">
              <w:rPr>
                <w:rFonts w:ascii="Times New Roman" w:hAnsi="Times New Roman"/>
                <w:sz w:val="36"/>
                <w:rPrChange w:id="1356" w:author="David Gravett" w:date="2019-12-01T10:21:00Z">
                  <w:rPr>
                    <w:rFonts w:ascii="Times New Roman" w:hAnsi="Times New Roman" w:cs="Times New Roman"/>
                    <w:sz w:val="24"/>
                    <w:szCs w:val="24"/>
                  </w:rPr>
                </w:rPrChange>
              </w:rPr>
              <w:t>1</w:t>
            </w:r>
          </w:p>
        </w:tc>
        <w:tc>
          <w:tcPr>
            <w:tcW w:w="933" w:type="dxa"/>
            <w:tcPrChange w:id="1357"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58" w:author="David Gravett" w:date="2019-12-01T10:21:00Z">
                  <w:rPr>
                    <w:rFonts w:ascii="Times New Roman" w:hAnsi="Times New Roman" w:cs="Times New Roman"/>
                    <w:sz w:val="24"/>
                    <w:szCs w:val="24"/>
                  </w:rPr>
                </w:rPrChange>
              </w:rPr>
              <w:pPrChange w:id="1359" w:author="James Dwyer" w:date="2019-12-01T10:21:00Z">
                <w:pPr/>
              </w:pPrChange>
            </w:pPr>
            <w:r w:rsidRPr="00016618">
              <w:rPr>
                <w:rFonts w:ascii="Times New Roman" w:hAnsi="Times New Roman"/>
                <w:sz w:val="36"/>
                <w:rPrChange w:id="1360" w:author="David Gravett" w:date="2019-12-01T10:21:00Z">
                  <w:rPr>
                    <w:rFonts w:ascii="Times New Roman" w:hAnsi="Times New Roman" w:cs="Times New Roman"/>
                    <w:sz w:val="24"/>
                    <w:szCs w:val="24"/>
                  </w:rPr>
                </w:rPrChange>
              </w:rPr>
              <w:t>0</w:t>
            </w:r>
          </w:p>
        </w:tc>
        <w:tc>
          <w:tcPr>
            <w:tcW w:w="933" w:type="dxa"/>
            <w:tcPrChange w:id="1361"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62" w:author="David Gravett" w:date="2019-12-01T10:21:00Z">
                  <w:rPr>
                    <w:rFonts w:ascii="Times New Roman" w:hAnsi="Times New Roman" w:cs="Times New Roman"/>
                    <w:sz w:val="24"/>
                    <w:szCs w:val="24"/>
                  </w:rPr>
                </w:rPrChange>
              </w:rPr>
              <w:pPrChange w:id="1363" w:author="James Dwyer" w:date="2019-12-01T10:21:00Z">
                <w:pPr/>
              </w:pPrChange>
            </w:pPr>
            <w:r w:rsidRPr="00016618">
              <w:rPr>
                <w:rFonts w:ascii="Times New Roman" w:hAnsi="Times New Roman"/>
                <w:sz w:val="36"/>
                <w:rPrChange w:id="1364" w:author="David Gravett" w:date="2019-12-01T10:21:00Z">
                  <w:rPr>
                    <w:rFonts w:ascii="Times New Roman" w:hAnsi="Times New Roman" w:cs="Times New Roman"/>
                    <w:sz w:val="24"/>
                    <w:szCs w:val="24"/>
                  </w:rPr>
                </w:rPrChange>
              </w:rPr>
              <w:t>0</w:t>
            </w:r>
          </w:p>
        </w:tc>
        <w:tc>
          <w:tcPr>
            <w:tcW w:w="933" w:type="dxa"/>
            <w:tcPrChange w:id="1365"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66" w:author="David Gravett" w:date="2019-12-01T10:21:00Z">
                  <w:rPr>
                    <w:rFonts w:ascii="Times New Roman" w:hAnsi="Times New Roman" w:cs="Times New Roman"/>
                    <w:sz w:val="24"/>
                    <w:szCs w:val="24"/>
                  </w:rPr>
                </w:rPrChange>
              </w:rPr>
              <w:pPrChange w:id="1367" w:author="James Dwyer" w:date="2019-12-01T10:21:00Z">
                <w:pPr/>
              </w:pPrChange>
            </w:pPr>
            <w:r w:rsidRPr="00016618">
              <w:rPr>
                <w:rFonts w:ascii="Times New Roman" w:hAnsi="Times New Roman"/>
                <w:sz w:val="36"/>
                <w:rPrChange w:id="1368" w:author="David Gravett" w:date="2019-12-01T10:21:00Z">
                  <w:rPr>
                    <w:rFonts w:ascii="Times New Roman" w:hAnsi="Times New Roman" w:cs="Times New Roman"/>
                    <w:sz w:val="24"/>
                    <w:szCs w:val="24"/>
                  </w:rPr>
                </w:rPrChange>
              </w:rPr>
              <w:t>0</w:t>
            </w:r>
          </w:p>
        </w:tc>
        <w:tc>
          <w:tcPr>
            <w:tcW w:w="933" w:type="dxa"/>
            <w:tcPrChange w:id="1369"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70" w:author="David Gravett" w:date="2019-12-01T10:21:00Z">
                  <w:rPr>
                    <w:rFonts w:ascii="Times New Roman" w:hAnsi="Times New Roman" w:cs="Times New Roman"/>
                    <w:sz w:val="24"/>
                    <w:szCs w:val="24"/>
                  </w:rPr>
                </w:rPrChange>
              </w:rPr>
              <w:pPrChange w:id="1371" w:author="James Dwyer" w:date="2019-12-01T10:21:00Z">
                <w:pPr/>
              </w:pPrChange>
            </w:pPr>
            <w:r w:rsidRPr="00016618">
              <w:rPr>
                <w:rFonts w:ascii="Times New Roman" w:hAnsi="Times New Roman"/>
                <w:sz w:val="36"/>
                <w:rPrChange w:id="1372" w:author="David Gravett" w:date="2019-12-01T10:21:00Z">
                  <w:rPr>
                    <w:rFonts w:ascii="Times New Roman" w:hAnsi="Times New Roman" w:cs="Times New Roman"/>
                    <w:sz w:val="24"/>
                    <w:szCs w:val="24"/>
                  </w:rPr>
                </w:rPrChange>
              </w:rPr>
              <w:t>0</w:t>
            </w:r>
          </w:p>
        </w:tc>
        <w:tc>
          <w:tcPr>
            <w:tcW w:w="933" w:type="dxa"/>
            <w:tcPrChange w:id="1373"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74" w:author="David Gravett" w:date="2019-12-01T10:21:00Z">
                  <w:rPr>
                    <w:rFonts w:ascii="Times New Roman" w:hAnsi="Times New Roman" w:cs="Times New Roman"/>
                    <w:sz w:val="24"/>
                    <w:szCs w:val="24"/>
                  </w:rPr>
                </w:rPrChange>
              </w:rPr>
              <w:pPrChange w:id="1375" w:author="James Dwyer" w:date="2019-12-01T10:21:00Z">
                <w:pPr/>
              </w:pPrChange>
            </w:pPr>
            <w:r w:rsidRPr="00016618">
              <w:rPr>
                <w:rFonts w:ascii="Times New Roman" w:hAnsi="Times New Roman"/>
                <w:sz w:val="36"/>
                <w:rPrChange w:id="1376"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77" w:author="David Gravett" w:date="2019-12-01T10:21:00Z">
            <w:trPr>
              <w:trHeight w:val="432"/>
            </w:trPr>
          </w:trPrChange>
        </w:trPr>
        <w:tc>
          <w:tcPr>
            <w:tcW w:w="933" w:type="dxa"/>
            <w:tcPrChange w:id="1378"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79" w:author="David Gravett" w:date="2019-12-01T10:21:00Z">
                  <w:rPr>
                    <w:rFonts w:ascii="Times New Roman" w:hAnsi="Times New Roman" w:cs="Times New Roman"/>
                    <w:sz w:val="24"/>
                    <w:szCs w:val="24"/>
                  </w:rPr>
                </w:rPrChange>
              </w:rPr>
              <w:pPrChange w:id="1380" w:author="James Dwyer" w:date="2019-12-01T10:21:00Z">
                <w:pPr/>
              </w:pPrChange>
            </w:pPr>
            <w:r w:rsidRPr="00016618">
              <w:rPr>
                <w:rFonts w:ascii="Times New Roman" w:hAnsi="Times New Roman"/>
                <w:sz w:val="36"/>
                <w:rPrChange w:id="1381" w:author="David Gravett" w:date="2019-12-01T10:21:00Z">
                  <w:rPr>
                    <w:rFonts w:ascii="Times New Roman" w:hAnsi="Times New Roman" w:cs="Times New Roman"/>
                    <w:sz w:val="24"/>
                    <w:szCs w:val="24"/>
                  </w:rPr>
                </w:rPrChange>
              </w:rPr>
              <w:t>1</w:t>
            </w:r>
          </w:p>
        </w:tc>
        <w:tc>
          <w:tcPr>
            <w:tcW w:w="933" w:type="dxa"/>
            <w:tcPrChange w:id="1382"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83" w:author="David Gravett" w:date="2019-12-01T10:21:00Z">
                  <w:rPr>
                    <w:rFonts w:ascii="Times New Roman" w:hAnsi="Times New Roman" w:cs="Times New Roman"/>
                    <w:sz w:val="24"/>
                    <w:szCs w:val="24"/>
                  </w:rPr>
                </w:rPrChange>
              </w:rPr>
              <w:pPrChange w:id="1384" w:author="James Dwyer" w:date="2019-12-01T10:21:00Z">
                <w:pPr/>
              </w:pPrChange>
            </w:pPr>
            <w:r w:rsidRPr="00016618">
              <w:rPr>
                <w:rFonts w:ascii="Times New Roman" w:hAnsi="Times New Roman"/>
                <w:sz w:val="36"/>
                <w:rPrChange w:id="1385" w:author="David Gravett" w:date="2019-12-01T10:21:00Z">
                  <w:rPr>
                    <w:rFonts w:ascii="Times New Roman" w:hAnsi="Times New Roman" w:cs="Times New Roman"/>
                    <w:sz w:val="24"/>
                    <w:szCs w:val="24"/>
                  </w:rPr>
                </w:rPrChange>
              </w:rPr>
              <w:t>-1</w:t>
            </w:r>
          </w:p>
        </w:tc>
        <w:tc>
          <w:tcPr>
            <w:tcW w:w="933" w:type="dxa"/>
            <w:tcPrChange w:id="1386"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87" w:author="David Gravett" w:date="2019-12-01T10:21:00Z">
                  <w:rPr>
                    <w:rFonts w:ascii="Times New Roman" w:hAnsi="Times New Roman" w:cs="Times New Roman"/>
                    <w:sz w:val="24"/>
                    <w:szCs w:val="24"/>
                  </w:rPr>
                </w:rPrChange>
              </w:rPr>
              <w:pPrChange w:id="1388" w:author="James Dwyer" w:date="2019-12-01T10:21:00Z">
                <w:pPr/>
              </w:pPrChange>
            </w:pPr>
            <w:r w:rsidRPr="00016618">
              <w:rPr>
                <w:rFonts w:ascii="Times New Roman" w:hAnsi="Times New Roman"/>
                <w:sz w:val="36"/>
                <w:rPrChange w:id="1389" w:author="David Gravett" w:date="2019-12-01T10:21:00Z">
                  <w:rPr>
                    <w:rFonts w:ascii="Times New Roman" w:hAnsi="Times New Roman" w:cs="Times New Roman"/>
                    <w:sz w:val="24"/>
                    <w:szCs w:val="24"/>
                  </w:rPr>
                </w:rPrChange>
              </w:rPr>
              <w:t>0</w:t>
            </w:r>
          </w:p>
        </w:tc>
        <w:tc>
          <w:tcPr>
            <w:tcW w:w="933" w:type="dxa"/>
            <w:tcPrChange w:id="1390"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91" w:author="David Gravett" w:date="2019-12-01T10:21:00Z">
                  <w:rPr>
                    <w:rFonts w:ascii="Times New Roman" w:hAnsi="Times New Roman" w:cs="Times New Roman"/>
                    <w:sz w:val="24"/>
                    <w:szCs w:val="24"/>
                  </w:rPr>
                </w:rPrChange>
              </w:rPr>
              <w:pPrChange w:id="1392" w:author="James Dwyer" w:date="2019-12-01T10:21:00Z">
                <w:pPr/>
              </w:pPrChange>
            </w:pPr>
            <w:r w:rsidRPr="00016618">
              <w:rPr>
                <w:rFonts w:ascii="Times New Roman" w:hAnsi="Times New Roman"/>
                <w:sz w:val="36"/>
                <w:rPrChange w:id="1393" w:author="David Gravett" w:date="2019-12-01T10:21:00Z">
                  <w:rPr>
                    <w:rFonts w:ascii="Times New Roman" w:hAnsi="Times New Roman" w:cs="Times New Roman"/>
                    <w:sz w:val="24"/>
                    <w:szCs w:val="24"/>
                  </w:rPr>
                </w:rPrChange>
              </w:rPr>
              <w:t>0</w:t>
            </w:r>
          </w:p>
        </w:tc>
        <w:tc>
          <w:tcPr>
            <w:tcW w:w="933" w:type="dxa"/>
            <w:tcPrChange w:id="1394"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95" w:author="David Gravett" w:date="2019-12-01T10:21:00Z">
                  <w:rPr>
                    <w:rFonts w:ascii="Times New Roman" w:hAnsi="Times New Roman" w:cs="Times New Roman"/>
                    <w:sz w:val="24"/>
                    <w:szCs w:val="24"/>
                  </w:rPr>
                </w:rPrChange>
              </w:rPr>
              <w:pPrChange w:id="1396" w:author="James Dwyer" w:date="2019-12-01T10:21:00Z">
                <w:pPr/>
              </w:pPrChange>
            </w:pPr>
            <w:r w:rsidRPr="00016618">
              <w:rPr>
                <w:rFonts w:ascii="Times New Roman" w:hAnsi="Times New Roman"/>
                <w:sz w:val="36"/>
                <w:rPrChange w:id="1397" w:author="David Gravett" w:date="2019-12-01T10:21:00Z">
                  <w:rPr>
                    <w:rFonts w:ascii="Times New Roman" w:hAnsi="Times New Roman" w:cs="Times New Roman"/>
                    <w:sz w:val="24"/>
                    <w:szCs w:val="24"/>
                  </w:rPr>
                </w:rPrChange>
              </w:rPr>
              <w:t>0</w:t>
            </w:r>
          </w:p>
        </w:tc>
        <w:tc>
          <w:tcPr>
            <w:tcW w:w="933" w:type="dxa"/>
            <w:tcPrChange w:id="1398"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99" w:author="David Gravett" w:date="2019-12-01T10:21:00Z">
                  <w:rPr>
                    <w:rFonts w:ascii="Times New Roman" w:hAnsi="Times New Roman" w:cs="Times New Roman"/>
                    <w:sz w:val="24"/>
                    <w:szCs w:val="24"/>
                  </w:rPr>
                </w:rPrChange>
              </w:rPr>
              <w:pPrChange w:id="1400" w:author="James Dwyer" w:date="2019-12-01T10:21:00Z">
                <w:pPr/>
              </w:pPrChange>
            </w:pPr>
            <w:r w:rsidRPr="00016618">
              <w:rPr>
                <w:rFonts w:ascii="Times New Roman" w:hAnsi="Times New Roman"/>
                <w:sz w:val="36"/>
                <w:rPrChange w:id="1401" w:author="David Gravett" w:date="2019-12-01T10:21:00Z">
                  <w:rPr>
                    <w:rFonts w:ascii="Times New Roman" w:hAnsi="Times New Roman" w:cs="Times New Roman"/>
                    <w:sz w:val="24"/>
                    <w:szCs w:val="24"/>
                  </w:rPr>
                </w:rPrChange>
              </w:rPr>
              <w:t>0</w:t>
            </w:r>
          </w:p>
        </w:tc>
        <w:tc>
          <w:tcPr>
            <w:tcW w:w="933" w:type="dxa"/>
            <w:tcPrChange w:id="1402"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403" w:author="David Gravett" w:date="2019-12-01T10:21:00Z">
                  <w:rPr>
                    <w:rFonts w:ascii="Times New Roman" w:hAnsi="Times New Roman" w:cs="Times New Roman"/>
                    <w:sz w:val="24"/>
                    <w:szCs w:val="24"/>
                  </w:rPr>
                </w:rPrChange>
              </w:rPr>
              <w:pPrChange w:id="1404" w:author="James Dwyer" w:date="2019-12-01T10:21:00Z">
                <w:pPr/>
              </w:pPrChange>
            </w:pPr>
            <w:r w:rsidRPr="00016618">
              <w:rPr>
                <w:rFonts w:ascii="Times New Roman" w:hAnsi="Times New Roman"/>
                <w:sz w:val="36"/>
                <w:rPrChange w:id="1405"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406" w:author="David Gravett" w:date="2019-12-01T10:21:00Z">
            <w:trPr>
              <w:trHeight w:val="432"/>
            </w:trPr>
          </w:trPrChange>
        </w:trPr>
        <w:tc>
          <w:tcPr>
            <w:tcW w:w="933" w:type="dxa"/>
            <w:tcPrChange w:id="1407"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408" w:author="David Gravett" w:date="2019-12-01T10:21:00Z">
                  <w:rPr>
                    <w:rFonts w:ascii="Times New Roman" w:hAnsi="Times New Roman" w:cs="Times New Roman"/>
                    <w:sz w:val="24"/>
                    <w:szCs w:val="24"/>
                  </w:rPr>
                </w:rPrChange>
              </w:rPr>
              <w:pPrChange w:id="1409" w:author="James Dwyer" w:date="2019-12-01T10:21:00Z">
                <w:pPr/>
              </w:pPrChange>
            </w:pPr>
            <w:r w:rsidRPr="00016618">
              <w:rPr>
                <w:rFonts w:ascii="Times New Roman" w:hAnsi="Times New Roman"/>
                <w:sz w:val="36"/>
                <w:rPrChange w:id="1410" w:author="David Gravett" w:date="2019-12-01T10:21:00Z">
                  <w:rPr>
                    <w:rFonts w:ascii="Times New Roman" w:hAnsi="Times New Roman" w:cs="Times New Roman"/>
                    <w:sz w:val="24"/>
                    <w:szCs w:val="24"/>
                  </w:rPr>
                </w:rPrChange>
              </w:rPr>
              <w:t>1</w:t>
            </w:r>
          </w:p>
        </w:tc>
        <w:tc>
          <w:tcPr>
            <w:tcW w:w="933" w:type="dxa"/>
            <w:tcPrChange w:id="1411"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412" w:author="David Gravett" w:date="2019-12-01T10:21:00Z">
                  <w:rPr>
                    <w:rFonts w:ascii="Times New Roman" w:hAnsi="Times New Roman" w:cs="Times New Roman"/>
                    <w:sz w:val="24"/>
                    <w:szCs w:val="24"/>
                  </w:rPr>
                </w:rPrChange>
              </w:rPr>
              <w:pPrChange w:id="1413" w:author="James Dwyer" w:date="2019-12-01T10:21:00Z">
                <w:pPr/>
              </w:pPrChange>
            </w:pPr>
            <w:r w:rsidRPr="00016618">
              <w:rPr>
                <w:rFonts w:ascii="Times New Roman" w:hAnsi="Times New Roman"/>
                <w:sz w:val="36"/>
                <w:rPrChange w:id="1414" w:author="David Gravett" w:date="2019-12-01T10:21:00Z">
                  <w:rPr>
                    <w:rFonts w:ascii="Times New Roman" w:hAnsi="Times New Roman" w:cs="Times New Roman"/>
                    <w:sz w:val="24"/>
                    <w:szCs w:val="24"/>
                  </w:rPr>
                </w:rPrChange>
              </w:rPr>
              <w:t>-1</w:t>
            </w:r>
          </w:p>
        </w:tc>
        <w:tc>
          <w:tcPr>
            <w:tcW w:w="933" w:type="dxa"/>
            <w:tcPrChange w:id="1415"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416" w:author="David Gravett" w:date="2019-12-01T10:21:00Z">
                  <w:rPr>
                    <w:rFonts w:ascii="Times New Roman" w:hAnsi="Times New Roman" w:cs="Times New Roman"/>
                    <w:sz w:val="24"/>
                    <w:szCs w:val="24"/>
                  </w:rPr>
                </w:rPrChange>
              </w:rPr>
              <w:pPrChange w:id="1417" w:author="James Dwyer" w:date="2019-12-01T10:21:00Z">
                <w:pPr/>
              </w:pPrChange>
            </w:pPr>
            <w:r w:rsidRPr="00016618">
              <w:rPr>
                <w:rFonts w:ascii="Times New Roman" w:hAnsi="Times New Roman"/>
                <w:sz w:val="36"/>
                <w:rPrChange w:id="1418" w:author="David Gravett" w:date="2019-12-01T10:21:00Z">
                  <w:rPr>
                    <w:rFonts w:ascii="Times New Roman" w:hAnsi="Times New Roman" w:cs="Times New Roman"/>
                    <w:sz w:val="24"/>
                    <w:szCs w:val="24"/>
                  </w:rPr>
                </w:rPrChange>
              </w:rPr>
              <w:t>-1</w:t>
            </w:r>
          </w:p>
        </w:tc>
        <w:tc>
          <w:tcPr>
            <w:tcW w:w="933" w:type="dxa"/>
            <w:tcPrChange w:id="1419"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420" w:author="David Gravett" w:date="2019-12-01T10:21:00Z">
                  <w:rPr>
                    <w:rFonts w:ascii="Times New Roman" w:hAnsi="Times New Roman" w:cs="Times New Roman"/>
                    <w:sz w:val="24"/>
                    <w:szCs w:val="24"/>
                  </w:rPr>
                </w:rPrChange>
              </w:rPr>
              <w:pPrChange w:id="1421" w:author="James Dwyer" w:date="2019-12-01T10:21:00Z">
                <w:pPr/>
              </w:pPrChange>
            </w:pPr>
            <w:r w:rsidRPr="00016618">
              <w:rPr>
                <w:rFonts w:ascii="Times New Roman" w:hAnsi="Times New Roman"/>
                <w:sz w:val="36"/>
                <w:rPrChange w:id="1422" w:author="David Gravett" w:date="2019-12-01T10:21:00Z">
                  <w:rPr>
                    <w:rFonts w:ascii="Times New Roman" w:hAnsi="Times New Roman" w:cs="Times New Roman"/>
                    <w:sz w:val="24"/>
                    <w:szCs w:val="24"/>
                  </w:rPr>
                </w:rPrChange>
              </w:rPr>
              <w:t>0</w:t>
            </w:r>
          </w:p>
        </w:tc>
        <w:tc>
          <w:tcPr>
            <w:tcW w:w="933" w:type="dxa"/>
            <w:tcPrChange w:id="1423"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24" w:author="David Gravett" w:date="2019-12-01T10:21:00Z">
                  <w:rPr>
                    <w:rFonts w:ascii="Times New Roman" w:hAnsi="Times New Roman" w:cs="Times New Roman"/>
                    <w:sz w:val="24"/>
                    <w:szCs w:val="24"/>
                  </w:rPr>
                </w:rPrChange>
              </w:rPr>
              <w:pPrChange w:id="1425" w:author="James Dwyer" w:date="2019-12-01T10:21:00Z">
                <w:pPr/>
              </w:pPrChange>
            </w:pPr>
            <w:r w:rsidRPr="00016618">
              <w:rPr>
                <w:rFonts w:ascii="Times New Roman" w:hAnsi="Times New Roman"/>
                <w:sz w:val="36"/>
                <w:rPrChange w:id="1426" w:author="David Gravett" w:date="2019-12-01T10:21:00Z">
                  <w:rPr>
                    <w:rFonts w:ascii="Times New Roman" w:hAnsi="Times New Roman" w:cs="Times New Roman"/>
                    <w:sz w:val="24"/>
                    <w:szCs w:val="24"/>
                  </w:rPr>
                </w:rPrChange>
              </w:rPr>
              <w:t>0</w:t>
            </w:r>
          </w:p>
        </w:tc>
        <w:tc>
          <w:tcPr>
            <w:tcW w:w="933" w:type="dxa"/>
            <w:tcPrChange w:id="1427"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28" w:author="David Gravett" w:date="2019-12-01T10:21:00Z">
                  <w:rPr>
                    <w:rFonts w:ascii="Times New Roman" w:hAnsi="Times New Roman" w:cs="Times New Roman"/>
                    <w:sz w:val="24"/>
                    <w:szCs w:val="24"/>
                  </w:rPr>
                </w:rPrChange>
              </w:rPr>
              <w:pPrChange w:id="1429" w:author="James Dwyer" w:date="2019-12-01T10:21:00Z">
                <w:pPr/>
              </w:pPrChange>
            </w:pPr>
            <w:r w:rsidRPr="00016618">
              <w:rPr>
                <w:rFonts w:ascii="Times New Roman" w:hAnsi="Times New Roman"/>
                <w:sz w:val="36"/>
                <w:rPrChange w:id="1430" w:author="David Gravett" w:date="2019-12-01T10:21:00Z">
                  <w:rPr>
                    <w:rFonts w:ascii="Times New Roman" w:hAnsi="Times New Roman" w:cs="Times New Roman"/>
                    <w:sz w:val="24"/>
                    <w:szCs w:val="24"/>
                  </w:rPr>
                </w:rPrChange>
              </w:rPr>
              <w:t>0</w:t>
            </w:r>
          </w:p>
        </w:tc>
        <w:tc>
          <w:tcPr>
            <w:tcW w:w="933" w:type="dxa"/>
            <w:tcPrChange w:id="1431"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32" w:author="David Gravett" w:date="2019-12-01T10:21:00Z">
                  <w:rPr>
                    <w:rFonts w:ascii="Times New Roman" w:hAnsi="Times New Roman" w:cs="Times New Roman"/>
                    <w:sz w:val="24"/>
                    <w:szCs w:val="24"/>
                  </w:rPr>
                </w:rPrChange>
              </w:rPr>
              <w:pPrChange w:id="1433" w:author="James Dwyer" w:date="2019-12-01T10:21:00Z">
                <w:pPr/>
              </w:pPrChange>
            </w:pPr>
            <w:r w:rsidRPr="00016618">
              <w:rPr>
                <w:rFonts w:ascii="Times New Roman" w:hAnsi="Times New Roman"/>
                <w:sz w:val="36"/>
                <w:rPrChange w:id="1434"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35" w:author="David Gravett" w:date="2019-12-01T10:21:00Z">
            <w:trPr>
              <w:trHeight w:val="432"/>
            </w:trPr>
          </w:trPrChange>
        </w:trPr>
        <w:tc>
          <w:tcPr>
            <w:tcW w:w="933" w:type="dxa"/>
            <w:tcPrChange w:id="1436"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37" w:author="David Gravett" w:date="2019-12-01T10:21:00Z">
                  <w:rPr>
                    <w:rFonts w:ascii="Times New Roman" w:hAnsi="Times New Roman" w:cs="Times New Roman"/>
                    <w:sz w:val="24"/>
                    <w:szCs w:val="24"/>
                  </w:rPr>
                </w:rPrChange>
              </w:rPr>
              <w:pPrChange w:id="1438" w:author="James Dwyer" w:date="2019-12-01T10:21:00Z">
                <w:pPr/>
              </w:pPrChange>
            </w:pPr>
            <w:r w:rsidRPr="00016618">
              <w:rPr>
                <w:rFonts w:ascii="Times New Roman" w:hAnsi="Times New Roman"/>
                <w:sz w:val="36"/>
                <w:rPrChange w:id="1439" w:author="David Gravett" w:date="2019-12-01T10:21:00Z">
                  <w:rPr>
                    <w:rFonts w:ascii="Times New Roman" w:hAnsi="Times New Roman" w:cs="Times New Roman"/>
                    <w:sz w:val="24"/>
                    <w:szCs w:val="24"/>
                  </w:rPr>
                </w:rPrChange>
              </w:rPr>
              <w:t>-1</w:t>
            </w:r>
          </w:p>
        </w:tc>
        <w:tc>
          <w:tcPr>
            <w:tcW w:w="933" w:type="dxa"/>
            <w:tcPrChange w:id="1440"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41" w:author="David Gravett" w:date="2019-12-01T10:21:00Z">
                  <w:rPr>
                    <w:rFonts w:ascii="Times New Roman" w:hAnsi="Times New Roman" w:cs="Times New Roman"/>
                    <w:sz w:val="24"/>
                    <w:szCs w:val="24"/>
                  </w:rPr>
                </w:rPrChange>
              </w:rPr>
              <w:pPrChange w:id="1442" w:author="James Dwyer" w:date="2019-12-01T10:21:00Z">
                <w:pPr/>
              </w:pPrChange>
            </w:pPr>
            <w:r w:rsidRPr="00016618">
              <w:rPr>
                <w:rFonts w:ascii="Times New Roman" w:hAnsi="Times New Roman"/>
                <w:sz w:val="36"/>
                <w:rPrChange w:id="1443" w:author="David Gravett" w:date="2019-12-01T10:21:00Z">
                  <w:rPr>
                    <w:rFonts w:ascii="Times New Roman" w:hAnsi="Times New Roman" w:cs="Times New Roman"/>
                    <w:sz w:val="24"/>
                    <w:szCs w:val="24"/>
                  </w:rPr>
                </w:rPrChange>
              </w:rPr>
              <w:t>1</w:t>
            </w:r>
          </w:p>
        </w:tc>
        <w:tc>
          <w:tcPr>
            <w:tcW w:w="933" w:type="dxa"/>
            <w:tcPrChange w:id="1444"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45" w:author="David Gravett" w:date="2019-12-01T10:21:00Z">
                  <w:rPr>
                    <w:rFonts w:ascii="Times New Roman" w:hAnsi="Times New Roman" w:cs="Times New Roman"/>
                    <w:sz w:val="24"/>
                    <w:szCs w:val="24"/>
                  </w:rPr>
                </w:rPrChange>
              </w:rPr>
              <w:pPrChange w:id="1446" w:author="James Dwyer" w:date="2019-12-01T10:21:00Z">
                <w:pPr/>
              </w:pPrChange>
            </w:pPr>
            <w:r w:rsidRPr="00016618">
              <w:rPr>
                <w:rFonts w:ascii="Times New Roman" w:hAnsi="Times New Roman"/>
                <w:sz w:val="36"/>
                <w:rPrChange w:id="1447" w:author="David Gravett" w:date="2019-12-01T10:21:00Z">
                  <w:rPr>
                    <w:rFonts w:ascii="Times New Roman" w:hAnsi="Times New Roman" w:cs="Times New Roman"/>
                    <w:sz w:val="24"/>
                    <w:szCs w:val="24"/>
                  </w:rPr>
                </w:rPrChange>
              </w:rPr>
              <w:t>1</w:t>
            </w:r>
          </w:p>
        </w:tc>
        <w:tc>
          <w:tcPr>
            <w:tcW w:w="933" w:type="dxa"/>
            <w:tcPrChange w:id="1448"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49" w:author="David Gravett" w:date="2019-12-01T10:21:00Z">
                  <w:rPr>
                    <w:rFonts w:ascii="Times New Roman" w:hAnsi="Times New Roman" w:cs="Times New Roman"/>
                    <w:sz w:val="24"/>
                    <w:szCs w:val="24"/>
                  </w:rPr>
                </w:rPrChange>
              </w:rPr>
              <w:pPrChange w:id="1450" w:author="James Dwyer" w:date="2019-12-01T10:21:00Z">
                <w:pPr/>
              </w:pPrChange>
            </w:pPr>
            <w:r w:rsidRPr="00016618">
              <w:rPr>
                <w:rFonts w:ascii="Times New Roman" w:hAnsi="Times New Roman"/>
                <w:sz w:val="36"/>
                <w:rPrChange w:id="1451" w:author="David Gravett" w:date="2019-12-01T10:21:00Z">
                  <w:rPr>
                    <w:rFonts w:ascii="Times New Roman" w:hAnsi="Times New Roman" w:cs="Times New Roman"/>
                    <w:sz w:val="24"/>
                    <w:szCs w:val="24"/>
                  </w:rPr>
                </w:rPrChange>
              </w:rPr>
              <w:t>0</w:t>
            </w:r>
          </w:p>
        </w:tc>
        <w:tc>
          <w:tcPr>
            <w:tcW w:w="933" w:type="dxa"/>
            <w:tcPrChange w:id="1452"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53" w:author="David Gravett" w:date="2019-12-01T10:21:00Z">
                  <w:rPr>
                    <w:rFonts w:ascii="Times New Roman" w:hAnsi="Times New Roman" w:cs="Times New Roman"/>
                    <w:sz w:val="24"/>
                    <w:szCs w:val="24"/>
                  </w:rPr>
                </w:rPrChange>
              </w:rPr>
              <w:pPrChange w:id="1454" w:author="James Dwyer" w:date="2019-12-01T10:21:00Z">
                <w:pPr/>
              </w:pPrChange>
            </w:pPr>
            <w:r w:rsidRPr="00016618">
              <w:rPr>
                <w:rFonts w:ascii="Times New Roman" w:hAnsi="Times New Roman"/>
                <w:sz w:val="36"/>
                <w:rPrChange w:id="1455" w:author="David Gravett" w:date="2019-12-01T10:21:00Z">
                  <w:rPr>
                    <w:rFonts w:ascii="Times New Roman" w:hAnsi="Times New Roman" w:cs="Times New Roman"/>
                    <w:sz w:val="24"/>
                    <w:szCs w:val="24"/>
                  </w:rPr>
                </w:rPrChange>
              </w:rPr>
              <w:t>0</w:t>
            </w:r>
          </w:p>
        </w:tc>
        <w:tc>
          <w:tcPr>
            <w:tcW w:w="933" w:type="dxa"/>
            <w:tcPrChange w:id="1456"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57" w:author="David Gravett" w:date="2019-12-01T10:21:00Z">
                  <w:rPr>
                    <w:rFonts w:ascii="Times New Roman" w:hAnsi="Times New Roman" w:cs="Times New Roman"/>
                    <w:sz w:val="24"/>
                    <w:szCs w:val="24"/>
                  </w:rPr>
                </w:rPrChange>
              </w:rPr>
              <w:pPrChange w:id="1458" w:author="James Dwyer" w:date="2019-12-01T10:21:00Z">
                <w:pPr/>
              </w:pPrChange>
            </w:pPr>
            <w:r w:rsidRPr="00016618">
              <w:rPr>
                <w:rFonts w:ascii="Times New Roman" w:hAnsi="Times New Roman"/>
                <w:sz w:val="36"/>
                <w:rPrChange w:id="1459" w:author="David Gravett" w:date="2019-12-01T10:21:00Z">
                  <w:rPr>
                    <w:rFonts w:ascii="Times New Roman" w:hAnsi="Times New Roman" w:cs="Times New Roman"/>
                    <w:sz w:val="24"/>
                    <w:szCs w:val="24"/>
                  </w:rPr>
                </w:rPrChange>
              </w:rPr>
              <w:t>0</w:t>
            </w:r>
          </w:p>
        </w:tc>
        <w:tc>
          <w:tcPr>
            <w:tcW w:w="933" w:type="dxa"/>
            <w:tcPrChange w:id="1460"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61" w:author="David Gravett" w:date="2019-12-01T10:21:00Z">
                  <w:rPr>
                    <w:rFonts w:ascii="Times New Roman" w:hAnsi="Times New Roman" w:cs="Times New Roman"/>
                    <w:sz w:val="24"/>
                    <w:szCs w:val="24"/>
                  </w:rPr>
                </w:rPrChange>
              </w:rPr>
              <w:pPrChange w:id="1462" w:author="James Dwyer" w:date="2019-12-01T10:21:00Z">
                <w:pPr/>
              </w:pPrChange>
            </w:pPr>
            <w:r w:rsidRPr="00016618">
              <w:rPr>
                <w:rFonts w:ascii="Times New Roman" w:hAnsi="Times New Roman"/>
                <w:sz w:val="36"/>
                <w:rPrChange w:id="1463"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64" w:author="David Gravett" w:date="2019-12-01T10:21:00Z">
            <w:trPr>
              <w:trHeight w:val="432"/>
            </w:trPr>
          </w:trPrChange>
        </w:trPr>
        <w:tc>
          <w:tcPr>
            <w:tcW w:w="933" w:type="dxa"/>
            <w:tcPrChange w:id="1465"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66" w:author="David Gravett" w:date="2019-12-01T10:21:00Z">
                  <w:rPr>
                    <w:rFonts w:ascii="Times New Roman" w:hAnsi="Times New Roman" w:cs="Times New Roman"/>
                    <w:sz w:val="24"/>
                    <w:szCs w:val="24"/>
                  </w:rPr>
                </w:rPrChange>
              </w:rPr>
              <w:pPrChange w:id="1467" w:author="James Dwyer" w:date="2019-12-01T10:21:00Z">
                <w:pPr/>
              </w:pPrChange>
            </w:pPr>
            <w:r w:rsidRPr="00016618">
              <w:rPr>
                <w:rFonts w:ascii="Times New Roman" w:hAnsi="Times New Roman"/>
                <w:sz w:val="36"/>
                <w:rPrChange w:id="1468" w:author="David Gravett" w:date="2019-12-01T10:21:00Z">
                  <w:rPr>
                    <w:rFonts w:ascii="Times New Roman" w:hAnsi="Times New Roman" w:cs="Times New Roman"/>
                    <w:sz w:val="24"/>
                    <w:szCs w:val="24"/>
                  </w:rPr>
                </w:rPrChange>
              </w:rPr>
              <w:t>1</w:t>
            </w:r>
          </w:p>
        </w:tc>
        <w:tc>
          <w:tcPr>
            <w:tcW w:w="933" w:type="dxa"/>
            <w:tcPrChange w:id="1469"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70" w:author="David Gravett" w:date="2019-12-01T10:21:00Z">
                  <w:rPr>
                    <w:rFonts w:ascii="Times New Roman" w:hAnsi="Times New Roman" w:cs="Times New Roman"/>
                    <w:sz w:val="24"/>
                    <w:szCs w:val="24"/>
                  </w:rPr>
                </w:rPrChange>
              </w:rPr>
              <w:pPrChange w:id="1471" w:author="James Dwyer" w:date="2019-12-01T10:21:00Z">
                <w:pPr/>
              </w:pPrChange>
            </w:pPr>
            <w:r w:rsidRPr="00016618">
              <w:rPr>
                <w:rFonts w:ascii="Times New Roman" w:hAnsi="Times New Roman"/>
                <w:sz w:val="36"/>
                <w:rPrChange w:id="1472" w:author="David Gravett" w:date="2019-12-01T10:21:00Z">
                  <w:rPr>
                    <w:rFonts w:ascii="Times New Roman" w:hAnsi="Times New Roman" w:cs="Times New Roman"/>
                    <w:sz w:val="24"/>
                    <w:szCs w:val="24"/>
                  </w:rPr>
                </w:rPrChange>
              </w:rPr>
              <w:t>-1</w:t>
            </w:r>
          </w:p>
        </w:tc>
        <w:tc>
          <w:tcPr>
            <w:tcW w:w="933" w:type="dxa"/>
            <w:tcPrChange w:id="1473"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74" w:author="David Gravett" w:date="2019-12-01T10:21:00Z">
                  <w:rPr>
                    <w:rFonts w:ascii="Times New Roman" w:hAnsi="Times New Roman" w:cs="Times New Roman"/>
                    <w:sz w:val="24"/>
                    <w:szCs w:val="24"/>
                  </w:rPr>
                </w:rPrChange>
              </w:rPr>
              <w:pPrChange w:id="1475" w:author="James Dwyer" w:date="2019-12-01T10:21:00Z">
                <w:pPr/>
              </w:pPrChange>
            </w:pPr>
            <w:r w:rsidRPr="00016618">
              <w:rPr>
                <w:rFonts w:ascii="Times New Roman" w:hAnsi="Times New Roman"/>
                <w:sz w:val="36"/>
                <w:rPrChange w:id="1476" w:author="David Gravett" w:date="2019-12-01T10:21:00Z">
                  <w:rPr>
                    <w:rFonts w:ascii="Times New Roman" w:hAnsi="Times New Roman" w:cs="Times New Roman"/>
                    <w:sz w:val="24"/>
                    <w:szCs w:val="24"/>
                  </w:rPr>
                </w:rPrChange>
              </w:rPr>
              <w:t>1</w:t>
            </w:r>
          </w:p>
        </w:tc>
        <w:tc>
          <w:tcPr>
            <w:tcW w:w="933" w:type="dxa"/>
            <w:tcPrChange w:id="1477"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78" w:author="David Gravett" w:date="2019-12-01T10:21:00Z">
                  <w:rPr>
                    <w:rFonts w:ascii="Times New Roman" w:hAnsi="Times New Roman" w:cs="Times New Roman"/>
                    <w:sz w:val="24"/>
                    <w:szCs w:val="24"/>
                  </w:rPr>
                </w:rPrChange>
              </w:rPr>
              <w:pPrChange w:id="1479" w:author="James Dwyer" w:date="2019-12-01T10:21:00Z">
                <w:pPr/>
              </w:pPrChange>
            </w:pPr>
            <w:r w:rsidRPr="00016618">
              <w:rPr>
                <w:rFonts w:ascii="Times New Roman" w:hAnsi="Times New Roman"/>
                <w:sz w:val="36"/>
                <w:rPrChange w:id="1480" w:author="David Gravett" w:date="2019-12-01T10:21:00Z">
                  <w:rPr>
                    <w:rFonts w:ascii="Times New Roman" w:hAnsi="Times New Roman" w:cs="Times New Roman"/>
                    <w:sz w:val="24"/>
                    <w:szCs w:val="24"/>
                  </w:rPr>
                </w:rPrChange>
              </w:rPr>
              <w:t>0</w:t>
            </w:r>
          </w:p>
        </w:tc>
        <w:tc>
          <w:tcPr>
            <w:tcW w:w="933" w:type="dxa"/>
            <w:tcPrChange w:id="1481"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82" w:author="David Gravett" w:date="2019-12-01T10:21:00Z">
                  <w:rPr>
                    <w:rFonts w:ascii="Times New Roman" w:hAnsi="Times New Roman" w:cs="Times New Roman"/>
                    <w:sz w:val="24"/>
                    <w:szCs w:val="24"/>
                  </w:rPr>
                </w:rPrChange>
              </w:rPr>
              <w:pPrChange w:id="1483" w:author="James Dwyer" w:date="2019-12-01T10:21:00Z">
                <w:pPr/>
              </w:pPrChange>
            </w:pPr>
            <w:r w:rsidRPr="00016618">
              <w:rPr>
                <w:rFonts w:ascii="Times New Roman" w:hAnsi="Times New Roman"/>
                <w:sz w:val="36"/>
                <w:rPrChange w:id="1484" w:author="David Gravett" w:date="2019-12-01T10:21:00Z">
                  <w:rPr>
                    <w:rFonts w:ascii="Times New Roman" w:hAnsi="Times New Roman" w:cs="Times New Roman"/>
                    <w:sz w:val="24"/>
                    <w:szCs w:val="24"/>
                  </w:rPr>
                </w:rPrChange>
              </w:rPr>
              <w:t>0</w:t>
            </w:r>
          </w:p>
        </w:tc>
        <w:tc>
          <w:tcPr>
            <w:tcW w:w="933" w:type="dxa"/>
            <w:tcPrChange w:id="1485"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86" w:author="David Gravett" w:date="2019-12-01T10:21:00Z">
                  <w:rPr>
                    <w:rFonts w:ascii="Times New Roman" w:hAnsi="Times New Roman" w:cs="Times New Roman"/>
                    <w:sz w:val="24"/>
                    <w:szCs w:val="24"/>
                  </w:rPr>
                </w:rPrChange>
              </w:rPr>
              <w:pPrChange w:id="1487" w:author="James Dwyer" w:date="2019-12-01T10:21:00Z">
                <w:pPr/>
              </w:pPrChange>
            </w:pPr>
            <w:r w:rsidRPr="00016618">
              <w:rPr>
                <w:rFonts w:ascii="Times New Roman" w:hAnsi="Times New Roman"/>
                <w:sz w:val="36"/>
                <w:rPrChange w:id="1488" w:author="David Gravett" w:date="2019-12-01T10:21:00Z">
                  <w:rPr>
                    <w:rFonts w:ascii="Times New Roman" w:hAnsi="Times New Roman" w:cs="Times New Roman"/>
                    <w:sz w:val="24"/>
                    <w:szCs w:val="24"/>
                  </w:rPr>
                </w:rPrChange>
              </w:rPr>
              <w:t>0</w:t>
            </w:r>
          </w:p>
        </w:tc>
        <w:tc>
          <w:tcPr>
            <w:tcW w:w="933" w:type="dxa"/>
            <w:tcPrChange w:id="1489"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90" w:author="David Gravett" w:date="2019-12-01T10:21:00Z">
                  <w:rPr>
                    <w:rFonts w:ascii="Times New Roman" w:hAnsi="Times New Roman" w:cs="Times New Roman"/>
                    <w:sz w:val="24"/>
                    <w:szCs w:val="24"/>
                  </w:rPr>
                </w:rPrChange>
              </w:rPr>
              <w:pPrChange w:id="1491" w:author="James Dwyer" w:date="2019-12-01T10:21:00Z">
                <w:pPr/>
              </w:pPrChange>
            </w:pPr>
            <w:r w:rsidRPr="00016618">
              <w:rPr>
                <w:rFonts w:ascii="Times New Roman" w:hAnsi="Times New Roman"/>
                <w:sz w:val="36"/>
                <w:rPrChange w:id="1492"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93" w:author="David Gravett" w:date="2019-12-01T10:21:00Z">
            <w:trPr>
              <w:trHeight w:val="432"/>
            </w:trPr>
          </w:trPrChange>
        </w:trPr>
        <w:tc>
          <w:tcPr>
            <w:tcW w:w="933" w:type="dxa"/>
            <w:tcPrChange w:id="1494"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95" w:author="David Gravett" w:date="2019-12-01T10:21:00Z">
                  <w:rPr>
                    <w:rFonts w:ascii="Times New Roman" w:hAnsi="Times New Roman" w:cs="Times New Roman"/>
                    <w:sz w:val="24"/>
                    <w:szCs w:val="24"/>
                  </w:rPr>
                </w:rPrChange>
              </w:rPr>
              <w:pPrChange w:id="1496" w:author="James Dwyer" w:date="2019-12-01T10:21:00Z">
                <w:pPr/>
              </w:pPrChange>
            </w:pPr>
            <w:r w:rsidRPr="00016618">
              <w:rPr>
                <w:rFonts w:ascii="Times New Roman" w:hAnsi="Times New Roman"/>
                <w:sz w:val="36"/>
                <w:rPrChange w:id="1497" w:author="David Gravett" w:date="2019-12-01T10:21:00Z">
                  <w:rPr>
                    <w:rFonts w:ascii="Times New Roman" w:hAnsi="Times New Roman" w:cs="Times New Roman"/>
                    <w:sz w:val="24"/>
                    <w:szCs w:val="24"/>
                  </w:rPr>
                </w:rPrChange>
              </w:rPr>
              <w:t>0</w:t>
            </w:r>
          </w:p>
        </w:tc>
        <w:tc>
          <w:tcPr>
            <w:tcW w:w="933" w:type="dxa"/>
            <w:tcPrChange w:id="1498"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99" w:author="David Gravett" w:date="2019-12-01T10:21:00Z">
                  <w:rPr>
                    <w:rFonts w:ascii="Times New Roman" w:hAnsi="Times New Roman" w:cs="Times New Roman"/>
                    <w:sz w:val="24"/>
                    <w:szCs w:val="24"/>
                  </w:rPr>
                </w:rPrChange>
              </w:rPr>
              <w:pPrChange w:id="1500" w:author="James Dwyer" w:date="2019-12-01T10:21:00Z">
                <w:pPr/>
              </w:pPrChange>
            </w:pPr>
            <w:r w:rsidRPr="00016618">
              <w:rPr>
                <w:rFonts w:ascii="Times New Roman" w:hAnsi="Times New Roman"/>
                <w:sz w:val="36"/>
                <w:rPrChange w:id="1501" w:author="David Gravett" w:date="2019-12-01T10:21:00Z">
                  <w:rPr>
                    <w:rFonts w:ascii="Times New Roman" w:hAnsi="Times New Roman" w:cs="Times New Roman"/>
                    <w:sz w:val="24"/>
                    <w:szCs w:val="24"/>
                  </w:rPr>
                </w:rPrChange>
              </w:rPr>
              <w:t>0</w:t>
            </w:r>
          </w:p>
        </w:tc>
        <w:tc>
          <w:tcPr>
            <w:tcW w:w="933" w:type="dxa"/>
            <w:tcPrChange w:id="1502"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503" w:author="David Gravett" w:date="2019-12-01T10:21:00Z">
                  <w:rPr>
                    <w:rFonts w:ascii="Times New Roman" w:hAnsi="Times New Roman" w:cs="Times New Roman"/>
                    <w:sz w:val="24"/>
                    <w:szCs w:val="24"/>
                  </w:rPr>
                </w:rPrChange>
              </w:rPr>
              <w:pPrChange w:id="1504" w:author="James Dwyer" w:date="2019-12-01T10:21:00Z">
                <w:pPr/>
              </w:pPrChange>
            </w:pPr>
            <w:r w:rsidRPr="00016618">
              <w:rPr>
                <w:rFonts w:ascii="Times New Roman" w:hAnsi="Times New Roman"/>
                <w:sz w:val="36"/>
                <w:rPrChange w:id="1505" w:author="David Gravett" w:date="2019-12-01T10:21:00Z">
                  <w:rPr>
                    <w:rFonts w:ascii="Times New Roman" w:hAnsi="Times New Roman" w:cs="Times New Roman"/>
                    <w:sz w:val="24"/>
                    <w:szCs w:val="24"/>
                  </w:rPr>
                </w:rPrChange>
              </w:rPr>
              <w:t>0</w:t>
            </w:r>
          </w:p>
        </w:tc>
        <w:tc>
          <w:tcPr>
            <w:tcW w:w="933" w:type="dxa"/>
            <w:tcPrChange w:id="1506"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507" w:author="David Gravett" w:date="2019-12-01T10:21:00Z">
                  <w:rPr>
                    <w:rFonts w:ascii="Times New Roman" w:hAnsi="Times New Roman" w:cs="Times New Roman"/>
                    <w:sz w:val="24"/>
                    <w:szCs w:val="24"/>
                  </w:rPr>
                </w:rPrChange>
              </w:rPr>
              <w:pPrChange w:id="1508" w:author="James Dwyer" w:date="2019-12-01T10:21:00Z">
                <w:pPr/>
              </w:pPrChange>
            </w:pPr>
            <w:r w:rsidRPr="00016618">
              <w:rPr>
                <w:rFonts w:ascii="Times New Roman" w:hAnsi="Times New Roman"/>
                <w:sz w:val="36"/>
                <w:rPrChange w:id="1509" w:author="David Gravett" w:date="2019-12-01T10:21:00Z">
                  <w:rPr>
                    <w:rFonts w:ascii="Times New Roman" w:hAnsi="Times New Roman" w:cs="Times New Roman"/>
                    <w:sz w:val="24"/>
                    <w:szCs w:val="24"/>
                  </w:rPr>
                </w:rPrChange>
              </w:rPr>
              <w:t>0</w:t>
            </w:r>
          </w:p>
        </w:tc>
        <w:tc>
          <w:tcPr>
            <w:tcW w:w="933" w:type="dxa"/>
            <w:tcPrChange w:id="1510"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511" w:author="David Gravett" w:date="2019-12-01T10:21:00Z">
                  <w:rPr>
                    <w:rFonts w:ascii="Times New Roman" w:hAnsi="Times New Roman" w:cs="Times New Roman"/>
                    <w:sz w:val="24"/>
                    <w:szCs w:val="24"/>
                  </w:rPr>
                </w:rPrChange>
              </w:rPr>
              <w:pPrChange w:id="1512" w:author="James Dwyer" w:date="2019-12-01T10:21:00Z">
                <w:pPr/>
              </w:pPrChange>
            </w:pPr>
            <w:r w:rsidRPr="00016618">
              <w:rPr>
                <w:rFonts w:ascii="Times New Roman" w:hAnsi="Times New Roman"/>
                <w:sz w:val="36"/>
                <w:rPrChange w:id="1513" w:author="David Gravett" w:date="2019-12-01T10:21:00Z">
                  <w:rPr>
                    <w:rFonts w:ascii="Times New Roman" w:hAnsi="Times New Roman" w:cs="Times New Roman"/>
                    <w:sz w:val="24"/>
                    <w:szCs w:val="24"/>
                  </w:rPr>
                </w:rPrChange>
              </w:rPr>
              <w:t>0</w:t>
            </w:r>
          </w:p>
        </w:tc>
        <w:tc>
          <w:tcPr>
            <w:tcW w:w="933" w:type="dxa"/>
            <w:tcPrChange w:id="1514"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515" w:author="David Gravett" w:date="2019-12-01T10:21:00Z">
                  <w:rPr>
                    <w:rFonts w:ascii="Times New Roman" w:hAnsi="Times New Roman" w:cs="Times New Roman"/>
                    <w:sz w:val="24"/>
                    <w:szCs w:val="24"/>
                  </w:rPr>
                </w:rPrChange>
              </w:rPr>
              <w:pPrChange w:id="1516" w:author="James Dwyer" w:date="2019-12-01T10:21:00Z">
                <w:pPr/>
              </w:pPrChange>
            </w:pPr>
            <w:r w:rsidRPr="00016618">
              <w:rPr>
                <w:rFonts w:ascii="Times New Roman" w:hAnsi="Times New Roman"/>
                <w:sz w:val="36"/>
                <w:rPrChange w:id="1517" w:author="David Gravett" w:date="2019-12-01T10:21:00Z">
                  <w:rPr>
                    <w:rFonts w:ascii="Times New Roman" w:hAnsi="Times New Roman" w:cs="Times New Roman"/>
                    <w:sz w:val="24"/>
                    <w:szCs w:val="24"/>
                  </w:rPr>
                </w:rPrChange>
              </w:rPr>
              <w:t>0</w:t>
            </w:r>
          </w:p>
        </w:tc>
        <w:tc>
          <w:tcPr>
            <w:tcW w:w="933" w:type="dxa"/>
            <w:tcPrChange w:id="1518"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519" w:author="David Gravett" w:date="2019-12-01T10:21:00Z">
                  <w:rPr>
                    <w:rFonts w:ascii="Times New Roman" w:hAnsi="Times New Roman" w:cs="Times New Roman"/>
                    <w:sz w:val="24"/>
                    <w:szCs w:val="24"/>
                  </w:rPr>
                </w:rPrChange>
              </w:rPr>
              <w:pPrChange w:id="1520" w:author="James Dwyer" w:date="2019-12-01T10:21:00Z">
                <w:pPr/>
              </w:pPrChange>
            </w:pPr>
            <w:r w:rsidRPr="00016618">
              <w:rPr>
                <w:rFonts w:ascii="Times New Roman" w:hAnsi="Times New Roman"/>
                <w:sz w:val="36"/>
                <w:rPrChange w:id="1521"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22"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121219" w:rsidRPr="00D103E4" w:rsidRDefault="00121219" w:rsidP="00016618">
                              <w:pPr>
                                <w:pStyle w:val="Caption"/>
                                <w:jc w:val="center"/>
                                <w:rPr>
                                  <w:ins w:id="1523" w:author="David Gravett" w:date="2019-12-01T10:21:00Z"/>
                                  <w:rFonts w:ascii="Arial" w:eastAsia="Arial" w:hAnsi="Arial" w:cs="Arial"/>
                                  <w:noProof/>
                                  <w:lang w:val="en"/>
                                </w:rPr>
                              </w:pPr>
                              <w:ins w:id="1524"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4"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3KacLTQCAABqBAAADgAAAAAAAAAAAAAAAAAu&#10;AgAAZHJzL2Uyb0RvYy54bWxQSwECLQAUAAYACAAAACEA6ethvdwAAAAGAQAADwAAAAAAAAAAAAAA&#10;AACOBAAAZHJzL2Rvd25yZXYueG1sUEsFBgAAAAAEAAQA8wAAAJcFAAAAAA==&#10;" stroked="f">
                  <v:textbox inset="0,0,0,0">
                    <w:txbxContent>
                      <w:p w14:paraId="6843E97F" w14:textId="1C177D40" w:rsidR="00121219" w:rsidRPr="00D103E4" w:rsidRDefault="00121219" w:rsidP="00016618">
                        <w:pPr>
                          <w:pStyle w:val="Caption"/>
                          <w:jc w:val="center"/>
                          <w:rPr>
                            <w:ins w:id="1525" w:author="David Gravett" w:date="2019-12-01T10:21:00Z"/>
                            <w:rFonts w:ascii="Arial" w:eastAsia="Arial" w:hAnsi="Arial" w:cs="Arial"/>
                            <w:noProof/>
                            <w:lang w:val="en"/>
                          </w:rPr>
                        </w:pPr>
                        <w:ins w:id="1526"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27" w:author="David Gravett" w:date="2019-12-01T10:21:00Z"/>
          <w:rFonts w:ascii="Times New Roman" w:hAnsi="Times New Roman" w:cs="Times New Roman"/>
          <w:sz w:val="24"/>
          <w:szCs w:val="24"/>
          <w:lang w:val="en-US"/>
        </w:rPr>
      </w:pPr>
      <w:moveFromRangeStart w:id="1528" w:author="David Gravett" w:date="2019-12-01T10:21:00Z" w:name="move26088128"/>
      <w:moveFrom w:id="1529"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28"/>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30" w:author="David Gravett" w:date="2019-12-01T10:21:00Z"/>
        </w:trPr>
        <w:tc>
          <w:tcPr>
            <w:tcW w:w="432" w:type="dxa"/>
          </w:tcPr>
          <w:p w14:paraId="40758CDD" w14:textId="42A16649" w:rsidR="00280D7C" w:rsidRDefault="00280D7C" w:rsidP="003B3061">
            <w:pPr>
              <w:rPr>
                <w:del w:id="1531" w:author="David Gravett" w:date="2019-12-01T10:21:00Z"/>
                <w:rFonts w:ascii="Times New Roman" w:hAnsi="Times New Roman" w:cs="Times New Roman"/>
                <w:sz w:val="24"/>
                <w:szCs w:val="24"/>
              </w:rPr>
            </w:pPr>
            <w:del w:id="1532"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33" w:author="David Gravett" w:date="2019-12-01T10:21:00Z"/>
                <w:rFonts w:ascii="Times New Roman" w:hAnsi="Times New Roman" w:cs="Times New Roman"/>
                <w:sz w:val="24"/>
                <w:szCs w:val="24"/>
              </w:rPr>
            </w:pPr>
            <w:del w:id="1534"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35" w:author="David Gravett" w:date="2019-12-01T10:21:00Z"/>
                <w:rFonts w:ascii="Times New Roman" w:hAnsi="Times New Roman" w:cs="Times New Roman"/>
                <w:sz w:val="24"/>
                <w:szCs w:val="24"/>
              </w:rPr>
            </w:pPr>
            <w:del w:id="1536"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37" w:author="David Gravett" w:date="2019-12-01T10:21:00Z"/>
                <w:rFonts w:ascii="Times New Roman" w:hAnsi="Times New Roman" w:cs="Times New Roman"/>
                <w:sz w:val="24"/>
                <w:szCs w:val="24"/>
              </w:rPr>
            </w:pPr>
            <w:del w:id="1538"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39" w:author="David Gravett" w:date="2019-12-01T10:21:00Z"/>
                <w:rFonts w:ascii="Times New Roman" w:hAnsi="Times New Roman" w:cs="Times New Roman"/>
                <w:sz w:val="24"/>
                <w:szCs w:val="24"/>
              </w:rPr>
            </w:pPr>
            <w:del w:id="1540"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41" w:author="David Gravett" w:date="2019-12-01T10:21:00Z"/>
                <w:rFonts w:ascii="Times New Roman" w:hAnsi="Times New Roman" w:cs="Times New Roman"/>
                <w:sz w:val="24"/>
                <w:szCs w:val="24"/>
              </w:rPr>
            </w:pPr>
            <w:del w:id="1542"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43" w:author="David Gravett" w:date="2019-12-01T10:21:00Z"/>
                <w:rFonts w:ascii="Times New Roman" w:hAnsi="Times New Roman" w:cs="Times New Roman"/>
                <w:sz w:val="24"/>
                <w:szCs w:val="24"/>
              </w:rPr>
            </w:pPr>
            <w:del w:id="1544"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45" w:author="David Gravett" w:date="2019-12-01T10:21:00Z"/>
        </w:trPr>
        <w:tc>
          <w:tcPr>
            <w:tcW w:w="432" w:type="dxa"/>
          </w:tcPr>
          <w:p w14:paraId="43D6DA2F" w14:textId="77777777" w:rsidR="00280D7C" w:rsidRDefault="00280D7C" w:rsidP="003B3061">
            <w:pPr>
              <w:rPr>
                <w:del w:id="1546" w:author="David Gravett" w:date="2019-12-01T10:21:00Z"/>
                <w:rFonts w:ascii="Times New Roman" w:hAnsi="Times New Roman" w:cs="Times New Roman"/>
                <w:sz w:val="24"/>
                <w:szCs w:val="24"/>
              </w:rPr>
            </w:pPr>
            <w:del w:id="1547"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48" w:author="David Gravett" w:date="2019-12-01T10:21:00Z"/>
                <w:rFonts w:ascii="Times New Roman" w:hAnsi="Times New Roman" w:cs="Times New Roman"/>
                <w:sz w:val="24"/>
                <w:szCs w:val="24"/>
              </w:rPr>
            </w:pPr>
            <w:del w:id="1549"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50" w:author="David Gravett" w:date="2019-12-01T10:21:00Z"/>
                <w:rFonts w:ascii="Times New Roman" w:hAnsi="Times New Roman" w:cs="Times New Roman"/>
                <w:sz w:val="24"/>
                <w:szCs w:val="24"/>
              </w:rPr>
            </w:pPr>
            <w:del w:id="1551"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52" w:author="David Gravett" w:date="2019-12-01T10:21:00Z"/>
                <w:rFonts w:ascii="Times New Roman" w:hAnsi="Times New Roman" w:cs="Times New Roman"/>
                <w:sz w:val="24"/>
                <w:szCs w:val="24"/>
              </w:rPr>
            </w:pPr>
            <w:del w:id="1553"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54" w:author="David Gravett" w:date="2019-12-01T10:21:00Z"/>
                <w:rFonts w:ascii="Times New Roman" w:hAnsi="Times New Roman" w:cs="Times New Roman"/>
                <w:sz w:val="24"/>
                <w:szCs w:val="24"/>
              </w:rPr>
            </w:pPr>
            <w:del w:id="1555"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56" w:author="David Gravett" w:date="2019-12-01T10:21:00Z"/>
                <w:rFonts w:ascii="Times New Roman" w:hAnsi="Times New Roman" w:cs="Times New Roman"/>
                <w:sz w:val="24"/>
                <w:szCs w:val="24"/>
              </w:rPr>
            </w:pPr>
            <w:del w:id="1557"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58" w:author="David Gravett" w:date="2019-12-01T10:21:00Z"/>
                <w:rFonts w:ascii="Times New Roman" w:hAnsi="Times New Roman" w:cs="Times New Roman"/>
                <w:sz w:val="24"/>
                <w:szCs w:val="24"/>
              </w:rPr>
            </w:pPr>
            <w:del w:id="1559"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60" w:author="David Gravett" w:date="2019-12-01T10:21:00Z"/>
        </w:trPr>
        <w:tc>
          <w:tcPr>
            <w:tcW w:w="432" w:type="dxa"/>
          </w:tcPr>
          <w:p w14:paraId="240F735A" w14:textId="77777777" w:rsidR="00280D7C" w:rsidRDefault="00280D7C" w:rsidP="003B3061">
            <w:pPr>
              <w:rPr>
                <w:del w:id="1561" w:author="David Gravett" w:date="2019-12-01T10:21:00Z"/>
                <w:rFonts w:ascii="Times New Roman" w:hAnsi="Times New Roman" w:cs="Times New Roman"/>
                <w:sz w:val="24"/>
                <w:szCs w:val="24"/>
              </w:rPr>
            </w:pPr>
            <w:del w:id="1562"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63" w:author="David Gravett" w:date="2019-12-01T10:21:00Z"/>
                <w:rFonts w:ascii="Times New Roman" w:hAnsi="Times New Roman" w:cs="Times New Roman"/>
                <w:sz w:val="24"/>
                <w:szCs w:val="24"/>
              </w:rPr>
            </w:pPr>
            <w:del w:id="1564"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65" w:author="David Gravett" w:date="2019-12-01T10:21:00Z"/>
                <w:rFonts w:ascii="Times New Roman" w:hAnsi="Times New Roman" w:cs="Times New Roman"/>
                <w:sz w:val="24"/>
                <w:szCs w:val="24"/>
              </w:rPr>
            </w:pPr>
            <w:del w:id="1566"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67" w:author="David Gravett" w:date="2019-12-01T10:21:00Z"/>
                <w:rFonts w:ascii="Times New Roman" w:hAnsi="Times New Roman" w:cs="Times New Roman"/>
                <w:sz w:val="24"/>
                <w:szCs w:val="24"/>
              </w:rPr>
            </w:pPr>
            <w:del w:id="1568"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69" w:author="David Gravett" w:date="2019-12-01T10:21:00Z"/>
                <w:rFonts w:ascii="Times New Roman" w:hAnsi="Times New Roman" w:cs="Times New Roman"/>
                <w:sz w:val="24"/>
                <w:szCs w:val="24"/>
              </w:rPr>
            </w:pPr>
            <w:del w:id="1570"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71" w:author="David Gravett" w:date="2019-12-01T10:21:00Z"/>
                <w:rFonts w:ascii="Times New Roman" w:hAnsi="Times New Roman" w:cs="Times New Roman"/>
                <w:sz w:val="24"/>
                <w:szCs w:val="24"/>
              </w:rPr>
            </w:pPr>
            <w:del w:id="1572"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73" w:author="David Gravett" w:date="2019-12-01T10:21:00Z"/>
                <w:rFonts w:ascii="Times New Roman" w:hAnsi="Times New Roman" w:cs="Times New Roman"/>
                <w:sz w:val="24"/>
                <w:szCs w:val="24"/>
              </w:rPr>
            </w:pPr>
            <w:del w:id="1574"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75" w:author="David Gravett" w:date="2019-12-01T10:21:00Z"/>
        </w:trPr>
        <w:tc>
          <w:tcPr>
            <w:tcW w:w="432" w:type="dxa"/>
          </w:tcPr>
          <w:p w14:paraId="07C61D00" w14:textId="77777777" w:rsidR="00280D7C" w:rsidRDefault="00280D7C" w:rsidP="003B3061">
            <w:pPr>
              <w:rPr>
                <w:del w:id="1576" w:author="David Gravett" w:date="2019-12-01T10:21:00Z"/>
                <w:rFonts w:ascii="Times New Roman" w:hAnsi="Times New Roman" w:cs="Times New Roman"/>
                <w:sz w:val="24"/>
                <w:szCs w:val="24"/>
              </w:rPr>
            </w:pPr>
            <w:del w:id="1577"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78" w:author="David Gravett" w:date="2019-12-01T10:21:00Z"/>
                <w:rFonts w:ascii="Times New Roman" w:hAnsi="Times New Roman" w:cs="Times New Roman"/>
                <w:sz w:val="24"/>
                <w:szCs w:val="24"/>
              </w:rPr>
            </w:pPr>
            <w:del w:id="1579"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80" w:author="David Gravett" w:date="2019-12-01T10:21:00Z"/>
                <w:rFonts w:ascii="Times New Roman" w:hAnsi="Times New Roman" w:cs="Times New Roman"/>
                <w:sz w:val="24"/>
                <w:szCs w:val="24"/>
              </w:rPr>
            </w:pPr>
            <w:del w:id="1581"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82" w:author="David Gravett" w:date="2019-12-01T10:21:00Z"/>
                <w:rFonts w:ascii="Times New Roman" w:hAnsi="Times New Roman" w:cs="Times New Roman"/>
                <w:sz w:val="24"/>
                <w:szCs w:val="24"/>
              </w:rPr>
            </w:pPr>
            <w:del w:id="1583"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84" w:author="David Gravett" w:date="2019-12-01T10:21:00Z"/>
                <w:rFonts w:ascii="Times New Roman" w:hAnsi="Times New Roman" w:cs="Times New Roman"/>
                <w:sz w:val="24"/>
                <w:szCs w:val="24"/>
              </w:rPr>
            </w:pPr>
            <w:del w:id="1585"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86" w:author="David Gravett" w:date="2019-12-01T10:21:00Z"/>
                <w:rFonts w:ascii="Times New Roman" w:hAnsi="Times New Roman" w:cs="Times New Roman"/>
                <w:sz w:val="24"/>
                <w:szCs w:val="24"/>
              </w:rPr>
            </w:pPr>
            <w:del w:id="1587"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88" w:author="David Gravett" w:date="2019-12-01T10:21:00Z"/>
                <w:rFonts w:ascii="Times New Roman" w:hAnsi="Times New Roman" w:cs="Times New Roman"/>
                <w:sz w:val="24"/>
                <w:szCs w:val="24"/>
              </w:rPr>
            </w:pPr>
            <w:del w:id="1589"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90" w:author="David Gravett" w:date="2019-12-01T10:21:00Z"/>
        </w:trPr>
        <w:tc>
          <w:tcPr>
            <w:tcW w:w="432" w:type="dxa"/>
          </w:tcPr>
          <w:p w14:paraId="2BD5EDB8" w14:textId="77777777" w:rsidR="00280D7C" w:rsidRDefault="00280D7C" w:rsidP="003B3061">
            <w:pPr>
              <w:rPr>
                <w:del w:id="1591" w:author="David Gravett" w:date="2019-12-01T10:21:00Z"/>
                <w:rFonts w:ascii="Times New Roman" w:hAnsi="Times New Roman" w:cs="Times New Roman"/>
                <w:sz w:val="24"/>
                <w:szCs w:val="24"/>
              </w:rPr>
            </w:pPr>
            <w:del w:id="1592"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93" w:author="David Gravett" w:date="2019-12-01T10:21:00Z"/>
                <w:rFonts w:ascii="Times New Roman" w:hAnsi="Times New Roman" w:cs="Times New Roman"/>
                <w:sz w:val="24"/>
                <w:szCs w:val="24"/>
              </w:rPr>
            </w:pPr>
            <w:del w:id="1594"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95" w:author="David Gravett" w:date="2019-12-01T10:21:00Z"/>
                <w:rFonts w:ascii="Times New Roman" w:hAnsi="Times New Roman" w:cs="Times New Roman"/>
                <w:sz w:val="24"/>
                <w:szCs w:val="24"/>
              </w:rPr>
            </w:pPr>
            <w:del w:id="1596"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97" w:author="David Gravett" w:date="2019-12-01T10:21:00Z"/>
                <w:rFonts w:ascii="Times New Roman" w:hAnsi="Times New Roman" w:cs="Times New Roman"/>
                <w:sz w:val="24"/>
                <w:szCs w:val="24"/>
              </w:rPr>
            </w:pPr>
            <w:del w:id="1598"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99" w:author="David Gravett" w:date="2019-12-01T10:21:00Z"/>
                <w:rFonts w:ascii="Times New Roman" w:hAnsi="Times New Roman" w:cs="Times New Roman"/>
                <w:sz w:val="24"/>
                <w:szCs w:val="24"/>
              </w:rPr>
            </w:pPr>
            <w:del w:id="1600"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601" w:author="David Gravett" w:date="2019-12-01T10:21:00Z"/>
                <w:rFonts w:ascii="Times New Roman" w:hAnsi="Times New Roman" w:cs="Times New Roman"/>
                <w:sz w:val="24"/>
                <w:szCs w:val="24"/>
              </w:rPr>
            </w:pPr>
            <w:del w:id="1602"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603" w:author="David Gravett" w:date="2019-12-01T10:21:00Z"/>
                <w:rFonts w:ascii="Times New Roman" w:hAnsi="Times New Roman" w:cs="Times New Roman"/>
                <w:sz w:val="24"/>
                <w:szCs w:val="24"/>
              </w:rPr>
            </w:pPr>
            <w:del w:id="1604"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605" w:author="David Gravett" w:date="2019-12-01T10:21:00Z"/>
        </w:trPr>
        <w:tc>
          <w:tcPr>
            <w:tcW w:w="432" w:type="dxa"/>
          </w:tcPr>
          <w:p w14:paraId="5BD1D8D4" w14:textId="77777777" w:rsidR="00280D7C" w:rsidRDefault="00280D7C" w:rsidP="003B3061">
            <w:pPr>
              <w:rPr>
                <w:del w:id="1606" w:author="David Gravett" w:date="2019-12-01T10:21:00Z"/>
                <w:rFonts w:ascii="Times New Roman" w:hAnsi="Times New Roman" w:cs="Times New Roman"/>
                <w:sz w:val="24"/>
                <w:szCs w:val="24"/>
              </w:rPr>
            </w:pPr>
            <w:del w:id="1607"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608" w:author="David Gravett" w:date="2019-12-01T10:21:00Z"/>
                <w:rFonts w:ascii="Times New Roman" w:hAnsi="Times New Roman" w:cs="Times New Roman"/>
                <w:sz w:val="24"/>
                <w:szCs w:val="24"/>
              </w:rPr>
            </w:pPr>
            <w:del w:id="1609"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610" w:author="David Gravett" w:date="2019-12-01T10:21:00Z"/>
                <w:rFonts w:ascii="Times New Roman" w:hAnsi="Times New Roman" w:cs="Times New Roman"/>
                <w:sz w:val="24"/>
                <w:szCs w:val="24"/>
              </w:rPr>
            </w:pPr>
            <w:del w:id="1611"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612" w:author="David Gravett" w:date="2019-12-01T10:21:00Z"/>
                <w:rFonts w:ascii="Times New Roman" w:hAnsi="Times New Roman" w:cs="Times New Roman"/>
                <w:sz w:val="24"/>
                <w:szCs w:val="24"/>
              </w:rPr>
            </w:pPr>
            <w:del w:id="1613"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614" w:author="David Gravett" w:date="2019-12-01T10:21:00Z"/>
                <w:rFonts w:ascii="Times New Roman" w:hAnsi="Times New Roman" w:cs="Times New Roman"/>
                <w:sz w:val="24"/>
                <w:szCs w:val="24"/>
              </w:rPr>
            </w:pPr>
            <w:del w:id="1615"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616" w:author="David Gravett" w:date="2019-12-01T10:21:00Z"/>
                <w:rFonts w:ascii="Times New Roman" w:hAnsi="Times New Roman" w:cs="Times New Roman"/>
                <w:sz w:val="24"/>
                <w:szCs w:val="24"/>
              </w:rPr>
            </w:pPr>
            <w:del w:id="1617"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618" w:author="David Gravett" w:date="2019-12-01T10:21:00Z"/>
                <w:rFonts w:ascii="Times New Roman" w:hAnsi="Times New Roman" w:cs="Times New Roman"/>
                <w:sz w:val="24"/>
                <w:szCs w:val="24"/>
              </w:rPr>
            </w:pPr>
            <w:del w:id="1619"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20" w:author="David Gravett" w:date="2019-12-01T10:21:00Z"/>
        </w:trPr>
        <w:tc>
          <w:tcPr>
            <w:tcW w:w="432" w:type="dxa"/>
          </w:tcPr>
          <w:p w14:paraId="19FFA927" w14:textId="0D074E4F" w:rsidR="00280D7C" w:rsidRDefault="00280D7C" w:rsidP="003B3061">
            <w:pPr>
              <w:rPr>
                <w:del w:id="1621" w:author="David Gravett" w:date="2019-12-01T10:21:00Z"/>
                <w:rFonts w:ascii="Times New Roman" w:hAnsi="Times New Roman" w:cs="Times New Roman"/>
                <w:sz w:val="24"/>
                <w:szCs w:val="24"/>
              </w:rPr>
            </w:pPr>
            <w:del w:id="1622"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23" w:author="David Gravett" w:date="2019-12-01T10:21:00Z"/>
                <w:rFonts w:ascii="Times New Roman" w:hAnsi="Times New Roman" w:cs="Times New Roman"/>
                <w:sz w:val="24"/>
                <w:szCs w:val="24"/>
              </w:rPr>
            </w:pPr>
            <w:del w:id="1624"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25" w:author="David Gravett" w:date="2019-12-01T10:21:00Z"/>
                <w:rFonts w:ascii="Times New Roman" w:hAnsi="Times New Roman" w:cs="Times New Roman"/>
                <w:sz w:val="24"/>
                <w:szCs w:val="24"/>
              </w:rPr>
            </w:pPr>
            <w:del w:id="1626"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27" w:author="David Gravett" w:date="2019-12-01T10:21:00Z"/>
                <w:rFonts w:ascii="Times New Roman" w:hAnsi="Times New Roman" w:cs="Times New Roman"/>
                <w:sz w:val="24"/>
                <w:szCs w:val="24"/>
              </w:rPr>
            </w:pPr>
            <w:del w:id="1628"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29" w:author="David Gravett" w:date="2019-12-01T10:21:00Z"/>
                <w:rFonts w:ascii="Times New Roman" w:hAnsi="Times New Roman" w:cs="Times New Roman"/>
                <w:sz w:val="24"/>
                <w:szCs w:val="24"/>
              </w:rPr>
            </w:pPr>
            <w:del w:id="1630"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31" w:author="David Gravett" w:date="2019-12-01T10:21:00Z"/>
                <w:rFonts w:ascii="Times New Roman" w:hAnsi="Times New Roman" w:cs="Times New Roman"/>
                <w:sz w:val="24"/>
                <w:szCs w:val="24"/>
              </w:rPr>
            </w:pPr>
            <w:del w:id="1632"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33" w:author="David Gravett" w:date="2019-12-01T10:21:00Z"/>
                <w:rFonts w:ascii="Times New Roman" w:hAnsi="Times New Roman" w:cs="Times New Roman"/>
                <w:sz w:val="24"/>
                <w:szCs w:val="24"/>
              </w:rPr>
            </w:pPr>
            <w:del w:id="1634"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35" w:author="David Gravett" w:date="2019-12-01T10:21:00Z"/>
          <w:rFonts w:ascii="Times New Roman" w:hAnsi="Times New Roman" w:cs="Times New Roman"/>
          <w:sz w:val="24"/>
          <w:szCs w:val="24"/>
          <w:lang w:val="en-US"/>
        </w:rPr>
      </w:pPr>
      <w:moveFromRangeStart w:id="1636" w:author="David Gravett" w:date="2019-12-01T10:21:00Z" w:name="move26088129"/>
      <w:moveFrom w:id="1637"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38" w:author="David Gravett" w:date="2019-12-01T10:21:00Z"/>
          <w:rFonts w:ascii="Times New Roman" w:hAnsi="Times New Roman" w:cs="Times New Roman"/>
          <w:sz w:val="24"/>
          <w:szCs w:val="24"/>
          <w:lang w:val="en-US"/>
        </w:rPr>
        <w:pPrChange w:id="1639" w:author="David Gravett" w:date="2019-12-01T10:21:00Z">
          <w:pPr>
            <w:spacing w:line="288" w:lineRule="auto"/>
          </w:pPr>
        </w:pPrChange>
      </w:pPr>
    </w:p>
    <w:moveFromRangeEnd w:id="1636"/>
    <w:p w14:paraId="76FA8760" w14:textId="042861A5" w:rsidR="00016618" w:rsidRDefault="00016618" w:rsidP="005F2D99">
      <w:pPr>
        <w:spacing w:line="288" w:lineRule="auto"/>
        <w:rPr>
          <w:ins w:id="1640"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41"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42"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43"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44"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45"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46"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47"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48"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49"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50" w:author="David Gravett" w:date="2019-12-01T10:21:00Z"/>
          <w:rFonts w:asciiTheme="majorHAnsi" w:hAnsiTheme="majorHAnsi" w:cstheme="majorHAnsi"/>
          <w:color w:val="1F3864" w:themeColor="accent1" w:themeShade="80"/>
          <w:sz w:val="40"/>
          <w:szCs w:val="40"/>
        </w:rPr>
      </w:pPr>
      <w:ins w:id="1651"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52" w:author="David Gravett" w:date="2019-12-01T10:21:00Z"/>
          <w:rFonts w:ascii="Times New Roman" w:hAnsi="Times New Roman" w:cs="Times New Roman"/>
          <w:sz w:val="24"/>
          <w:szCs w:val="24"/>
          <w:lang w:val="en-US"/>
        </w:rPr>
      </w:pPr>
      <w:moveToRangeStart w:id="1653" w:author="David Gravett" w:date="2019-12-01T10:21:00Z" w:name="move26088128"/>
      <w:moveTo w:id="1654"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53"/>
    <w:p w14:paraId="2B9CC07B" w14:textId="77777777" w:rsidR="00016618" w:rsidRDefault="00016618" w:rsidP="005F2D99">
      <w:pPr>
        <w:spacing w:line="288" w:lineRule="auto"/>
        <w:rPr>
          <w:ins w:id="1655"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5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57">
          <w:tblGrid>
            <w:gridCol w:w="432"/>
            <w:gridCol w:w="432"/>
            <w:gridCol w:w="432"/>
            <w:gridCol w:w="432"/>
            <w:gridCol w:w="432"/>
            <w:gridCol w:w="432"/>
            <w:gridCol w:w="432"/>
          </w:tblGrid>
        </w:tblGridChange>
      </w:tblGrid>
      <w:tr w:rsidR="00280D7C" w14:paraId="03F84268" w14:textId="77777777" w:rsidTr="00BE50C5">
        <w:trPr>
          <w:trHeight w:val="869"/>
          <w:trPrChange w:id="1658" w:author="David Gravett" w:date="2019-12-01T10:21:00Z">
            <w:trPr>
              <w:trHeight w:val="432"/>
            </w:trPr>
          </w:trPrChange>
        </w:trPr>
        <w:tc>
          <w:tcPr>
            <w:tcW w:w="933" w:type="dxa"/>
            <w:tcPrChange w:id="1659"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60" w:author="David Gravett" w:date="2019-12-01T10:21:00Z">
                  <w:rPr>
                    <w:rFonts w:ascii="Times New Roman" w:hAnsi="Times New Roman" w:cs="Times New Roman"/>
                    <w:sz w:val="24"/>
                    <w:szCs w:val="24"/>
                  </w:rPr>
                </w:rPrChange>
              </w:rPr>
              <w:pPrChange w:id="1661" w:author="James Dwyer" w:date="2019-12-01T10:21:00Z">
                <w:pPr/>
              </w:pPrChange>
            </w:pPr>
            <w:r w:rsidRPr="00016618">
              <w:rPr>
                <w:rFonts w:ascii="Times New Roman" w:hAnsi="Times New Roman"/>
                <w:sz w:val="36"/>
                <w:rPrChange w:id="1662" w:author="David Gravett" w:date="2019-12-01T10:21:00Z">
                  <w:rPr>
                    <w:rFonts w:ascii="Times New Roman" w:hAnsi="Times New Roman" w:cs="Times New Roman"/>
                    <w:sz w:val="24"/>
                    <w:szCs w:val="24"/>
                  </w:rPr>
                </w:rPrChange>
              </w:rPr>
              <w:t>1</w:t>
            </w:r>
          </w:p>
        </w:tc>
        <w:tc>
          <w:tcPr>
            <w:tcW w:w="933" w:type="dxa"/>
            <w:tcPrChange w:id="1663"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64" w:author="David Gravett" w:date="2019-12-01T10:21:00Z">
                  <w:rPr>
                    <w:rFonts w:ascii="Times New Roman" w:hAnsi="Times New Roman" w:cs="Times New Roman"/>
                    <w:sz w:val="24"/>
                    <w:szCs w:val="24"/>
                  </w:rPr>
                </w:rPrChange>
              </w:rPr>
              <w:pPrChange w:id="1665" w:author="James Dwyer" w:date="2019-12-01T10:21:00Z">
                <w:pPr/>
              </w:pPrChange>
            </w:pPr>
            <w:r w:rsidRPr="00016618">
              <w:rPr>
                <w:rFonts w:ascii="Times New Roman" w:hAnsi="Times New Roman"/>
                <w:sz w:val="36"/>
                <w:rPrChange w:id="1666" w:author="David Gravett" w:date="2019-12-01T10:21:00Z">
                  <w:rPr>
                    <w:rFonts w:ascii="Times New Roman" w:hAnsi="Times New Roman" w:cs="Times New Roman"/>
                    <w:sz w:val="24"/>
                    <w:szCs w:val="24"/>
                  </w:rPr>
                </w:rPrChange>
              </w:rPr>
              <w:t>-1</w:t>
            </w:r>
          </w:p>
        </w:tc>
        <w:tc>
          <w:tcPr>
            <w:tcW w:w="933" w:type="dxa"/>
            <w:tcPrChange w:id="1667"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68" w:author="David Gravett" w:date="2019-12-01T10:21:00Z">
                  <w:rPr>
                    <w:rFonts w:ascii="Times New Roman" w:hAnsi="Times New Roman" w:cs="Times New Roman"/>
                    <w:sz w:val="24"/>
                    <w:szCs w:val="24"/>
                  </w:rPr>
                </w:rPrChange>
              </w:rPr>
              <w:pPrChange w:id="1669" w:author="James Dwyer" w:date="2019-12-01T10:21:00Z">
                <w:pPr/>
              </w:pPrChange>
            </w:pPr>
            <w:r w:rsidRPr="00016618">
              <w:rPr>
                <w:rFonts w:ascii="Times New Roman" w:hAnsi="Times New Roman"/>
                <w:sz w:val="36"/>
                <w:rPrChange w:id="1670" w:author="David Gravett" w:date="2019-12-01T10:21:00Z">
                  <w:rPr>
                    <w:rFonts w:ascii="Times New Roman" w:hAnsi="Times New Roman" w:cs="Times New Roman"/>
                    <w:sz w:val="24"/>
                    <w:szCs w:val="24"/>
                  </w:rPr>
                </w:rPrChange>
              </w:rPr>
              <w:t>1</w:t>
            </w:r>
          </w:p>
        </w:tc>
        <w:tc>
          <w:tcPr>
            <w:tcW w:w="933" w:type="dxa"/>
            <w:tcPrChange w:id="1671"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72" w:author="David Gravett" w:date="2019-12-01T10:21:00Z">
                  <w:rPr>
                    <w:rFonts w:ascii="Times New Roman" w:hAnsi="Times New Roman" w:cs="Times New Roman"/>
                    <w:sz w:val="24"/>
                    <w:szCs w:val="24"/>
                  </w:rPr>
                </w:rPrChange>
              </w:rPr>
              <w:pPrChange w:id="1673" w:author="James Dwyer" w:date="2019-12-01T10:21:00Z">
                <w:pPr/>
              </w:pPrChange>
            </w:pPr>
            <w:r w:rsidRPr="00016618">
              <w:rPr>
                <w:rFonts w:ascii="Times New Roman" w:hAnsi="Times New Roman"/>
                <w:sz w:val="36"/>
                <w:rPrChange w:id="1674" w:author="David Gravett" w:date="2019-12-01T10:21:00Z">
                  <w:rPr>
                    <w:rFonts w:ascii="Times New Roman" w:hAnsi="Times New Roman" w:cs="Times New Roman"/>
                    <w:sz w:val="24"/>
                    <w:szCs w:val="24"/>
                  </w:rPr>
                </w:rPrChange>
              </w:rPr>
              <w:t>0</w:t>
            </w:r>
          </w:p>
        </w:tc>
        <w:tc>
          <w:tcPr>
            <w:tcW w:w="933" w:type="dxa"/>
            <w:tcPrChange w:id="1675"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76" w:author="David Gravett" w:date="2019-12-01T10:21:00Z">
                  <w:rPr>
                    <w:rFonts w:ascii="Times New Roman" w:hAnsi="Times New Roman" w:cs="Times New Roman"/>
                    <w:sz w:val="24"/>
                    <w:szCs w:val="24"/>
                  </w:rPr>
                </w:rPrChange>
              </w:rPr>
              <w:pPrChange w:id="1677" w:author="James Dwyer" w:date="2019-12-01T10:21:00Z">
                <w:pPr/>
              </w:pPrChange>
            </w:pPr>
            <w:ins w:id="1678" w:author="David Gravett" w:date="2019-12-01T10:21:00Z">
              <w:r w:rsidRPr="00016618">
                <w:rPr>
                  <w:rFonts w:ascii="Times New Roman" w:hAnsi="Times New Roman" w:cs="Times New Roman"/>
                  <w:sz w:val="36"/>
                  <w:szCs w:val="36"/>
                </w:rPr>
                <w:t>0</w:t>
              </w:r>
            </w:ins>
            <w:del w:id="1679" w:author="David Gravett" w:date="2019-12-01T10:21:00Z">
              <w:r w:rsidR="00280D7C">
                <w:rPr>
                  <w:rFonts w:ascii="Times New Roman" w:hAnsi="Times New Roman" w:cs="Times New Roman"/>
                  <w:sz w:val="24"/>
                  <w:szCs w:val="24"/>
                </w:rPr>
                <w:delText>1</w:delText>
              </w:r>
            </w:del>
          </w:p>
        </w:tc>
        <w:tc>
          <w:tcPr>
            <w:tcW w:w="933" w:type="dxa"/>
            <w:tcPrChange w:id="1680"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81" w:author="David Gravett" w:date="2019-12-01T10:21:00Z">
                  <w:rPr>
                    <w:rFonts w:ascii="Times New Roman" w:hAnsi="Times New Roman" w:cs="Times New Roman"/>
                    <w:sz w:val="24"/>
                    <w:szCs w:val="24"/>
                  </w:rPr>
                </w:rPrChange>
              </w:rPr>
              <w:pPrChange w:id="1682" w:author="James Dwyer" w:date="2019-12-01T10:21:00Z">
                <w:pPr/>
              </w:pPrChange>
            </w:pPr>
            <w:ins w:id="1683" w:author="David Gravett" w:date="2019-12-01T10:21:00Z">
              <w:r w:rsidRPr="00016618">
                <w:rPr>
                  <w:rFonts w:ascii="Times New Roman" w:hAnsi="Times New Roman" w:cs="Times New Roman"/>
                  <w:sz w:val="36"/>
                  <w:szCs w:val="36"/>
                </w:rPr>
                <w:t>0</w:t>
              </w:r>
            </w:ins>
            <w:del w:id="1684" w:author="David Gravett" w:date="2019-12-01T10:21:00Z">
              <w:r w:rsidR="00280D7C">
                <w:rPr>
                  <w:rFonts w:ascii="Times New Roman" w:hAnsi="Times New Roman" w:cs="Times New Roman"/>
                  <w:sz w:val="24"/>
                  <w:szCs w:val="24"/>
                </w:rPr>
                <w:delText>-1</w:delText>
              </w:r>
            </w:del>
          </w:p>
        </w:tc>
        <w:tc>
          <w:tcPr>
            <w:tcW w:w="933" w:type="dxa"/>
            <w:tcPrChange w:id="1685"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86" w:author="David Gravett" w:date="2019-12-01T10:21:00Z">
                  <w:rPr>
                    <w:rFonts w:ascii="Times New Roman" w:hAnsi="Times New Roman" w:cs="Times New Roman"/>
                    <w:sz w:val="24"/>
                    <w:szCs w:val="24"/>
                  </w:rPr>
                </w:rPrChange>
              </w:rPr>
              <w:pPrChange w:id="1687" w:author="James Dwyer" w:date="2019-12-01T10:21:00Z">
                <w:pPr/>
              </w:pPrChange>
            </w:pPr>
            <w:ins w:id="1688" w:author="David Gravett" w:date="2019-12-01T10:21:00Z">
              <w:r w:rsidRPr="00016618">
                <w:rPr>
                  <w:rFonts w:ascii="Times New Roman" w:hAnsi="Times New Roman" w:cs="Times New Roman"/>
                  <w:sz w:val="36"/>
                  <w:szCs w:val="36"/>
                </w:rPr>
                <w:t>0</w:t>
              </w:r>
            </w:ins>
            <w:del w:id="1689"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90" w:author="David Gravett" w:date="2019-12-01T10:21:00Z">
            <w:trPr>
              <w:trHeight w:val="432"/>
            </w:trPr>
          </w:trPrChange>
        </w:trPr>
        <w:tc>
          <w:tcPr>
            <w:tcW w:w="933" w:type="dxa"/>
            <w:tcPrChange w:id="1691"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92" w:author="David Gravett" w:date="2019-12-01T10:21:00Z">
                  <w:rPr>
                    <w:rFonts w:ascii="Times New Roman" w:hAnsi="Times New Roman" w:cs="Times New Roman"/>
                    <w:sz w:val="24"/>
                    <w:szCs w:val="24"/>
                  </w:rPr>
                </w:rPrChange>
              </w:rPr>
              <w:pPrChange w:id="1693" w:author="James Dwyer" w:date="2019-12-01T10:21:00Z">
                <w:pPr/>
              </w:pPrChange>
            </w:pPr>
            <w:r w:rsidRPr="00016618">
              <w:rPr>
                <w:rFonts w:ascii="Times New Roman" w:hAnsi="Times New Roman"/>
                <w:sz w:val="36"/>
                <w:rPrChange w:id="1694" w:author="David Gravett" w:date="2019-12-01T10:21:00Z">
                  <w:rPr>
                    <w:rFonts w:ascii="Times New Roman" w:hAnsi="Times New Roman" w:cs="Times New Roman"/>
                    <w:sz w:val="24"/>
                    <w:szCs w:val="24"/>
                  </w:rPr>
                </w:rPrChange>
              </w:rPr>
              <w:t>-1</w:t>
            </w:r>
          </w:p>
        </w:tc>
        <w:tc>
          <w:tcPr>
            <w:tcW w:w="933" w:type="dxa"/>
            <w:tcPrChange w:id="1695"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96" w:author="David Gravett" w:date="2019-12-01T10:21:00Z">
                  <w:rPr>
                    <w:rFonts w:ascii="Times New Roman" w:hAnsi="Times New Roman" w:cs="Times New Roman"/>
                    <w:sz w:val="24"/>
                    <w:szCs w:val="24"/>
                  </w:rPr>
                </w:rPrChange>
              </w:rPr>
              <w:pPrChange w:id="1697" w:author="James Dwyer" w:date="2019-12-01T10:21:00Z">
                <w:pPr/>
              </w:pPrChange>
            </w:pPr>
            <w:r w:rsidRPr="00016618">
              <w:rPr>
                <w:rFonts w:ascii="Times New Roman" w:hAnsi="Times New Roman"/>
                <w:sz w:val="36"/>
                <w:rPrChange w:id="1698" w:author="David Gravett" w:date="2019-12-01T10:21:00Z">
                  <w:rPr>
                    <w:rFonts w:ascii="Times New Roman" w:hAnsi="Times New Roman" w:cs="Times New Roman"/>
                    <w:sz w:val="24"/>
                    <w:szCs w:val="24"/>
                  </w:rPr>
                </w:rPrChange>
              </w:rPr>
              <w:t>1</w:t>
            </w:r>
          </w:p>
        </w:tc>
        <w:tc>
          <w:tcPr>
            <w:tcW w:w="933" w:type="dxa"/>
            <w:tcPrChange w:id="1699"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700" w:author="David Gravett" w:date="2019-12-01T10:21:00Z">
                  <w:rPr>
                    <w:rFonts w:ascii="Times New Roman" w:hAnsi="Times New Roman" w:cs="Times New Roman"/>
                    <w:sz w:val="24"/>
                    <w:szCs w:val="24"/>
                  </w:rPr>
                </w:rPrChange>
              </w:rPr>
              <w:pPrChange w:id="1701" w:author="James Dwyer" w:date="2019-12-01T10:21:00Z">
                <w:pPr/>
              </w:pPrChange>
            </w:pPr>
            <w:r w:rsidRPr="00016618">
              <w:rPr>
                <w:rFonts w:ascii="Times New Roman" w:hAnsi="Times New Roman"/>
                <w:sz w:val="36"/>
                <w:rPrChange w:id="1702" w:author="David Gravett" w:date="2019-12-01T10:21:00Z">
                  <w:rPr>
                    <w:rFonts w:ascii="Times New Roman" w:hAnsi="Times New Roman" w:cs="Times New Roman"/>
                    <w:sz w:val="24"/>
                    <w:szCs w:val="24"/>
                  </w:rPr>
                </w:rPrChange>
              </w:rPr>
              <w:t>1</w:t>
            </w:r>
          </w:p>
        </w:tc>
        <w:tc>
          <w:tcPr>
            <w:tcW w:w="933" w:type="dxa"/>
            <w:tcPrChange w:id="1703"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704" w:author="David Gravett" w:date="2019-12-01T10:21:00Z">
                  <w:rPr>
                    <w:rFonts w:ascii="Times New Roman" w:hAnsi="Times New Roman" w:cs="Times New Roman"/>
                    <w:sz w:val="24"/>
                    <w:szCs w:val="24"/>
                  </w:rPr>
                </w:rPrChange>
              </w:rPr>
              <w:pPrChange w:id="1705" w:author="James Dwyer" w:date="2019-12-01T10:21:00Z">
                <w:pPr/>
              </w:pPrChange>
            </w:pPr>
            <w:r w:rsidRPr="00016618">
              <w:rPr>
                <w:rFonts w:ascii="Times New Roman" w:hAnsi="Times New Roman"/>
                <w:sz w:val="36"/>
                <w:rPrChange w:id="1706" w:author="David Gravett" w:date="2019-12-01T10:21:00Z">
                  <w:rPr>
                    <w:rFonts w:ascii="Times New Roman" w:hAnsi="Times New Roman" w:cs="Times New Roman"/>
                    <w:sz w:val="24"/>
                    <w:szCs w:val="24"/>
                  </w:rPr>
                </w:rPrChange>
              </w:rPr>
              <w:t>0</w:t>
            </w:r>
          </w:p>
        </w:tc>
        <w:tc>
          <w:tcPr>
            <w:tcW w:w="933" w:type="dxa"/>
            <w:tcPrChange w:id="1707"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708" w:author="David Gravett" w:date="2019-12-01T10:21:00Z">
                  <w:rPr>
                    <w:rFonts w:ascii="Times New Roman" w:hAnsi="Times New Roman" w:cs="Times New Roman"/>
                    <w:sz w:val="24"/>
                    <w:szCs w:val="24"/>
                  </w:rPr>
                </w:rPrChange>
              </w:rPr>
              <w:pPrChange w:id="1709" w:author="James Dwyer" w:date="2019-12-01T10:21:00Z">
                <w:pPr/>
              </w:pPrChange>
            </w:pPr>
            <w:ins w:id="1710" w:author="David Gravett" w:date="2019-12-01T10:21:00Z">
              <w:r w:rsidRPr="00016618">
                <w:rPr>
                  <w:rFonts w:ascii="Times New Roman" w:hAnsi="Times New Roman" w:cs="Times New Roman"/>
                  <w:sz w:val="36"/>
                  <w:szCs w:val="36"/>
                </w:rPr>
                <w:t>0</w:t>
              </w:r>
            </w:ins>
            <w:del w:id="1711" w:author="David Gravett" w:date="2019-12-01T10:21:00Z">
              <w:r w:rsidR="00280D7C">
                <w:rPr>
                  <w:rFonts w:ascii="Times New Roman" w:hAnsi="Times New Roman" w:cs="Times New Roman"/>
                  <w:sz w:val="24"/>
                  <w:szCs w:val="24"/>
                </w:rPr>
                <w:delText>1</w:delText>
              </w:r>
            </w:del>
          </w:p>
        </w:tc>
        <w:tc>
          <w:tcPr>
            <w:tcW w:w="933" w:type="dxa"/>
            <w:tcPrChange w:id="1712"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713" w:author="David Gravett" w:date="2019-12-01T10:21:00Z">
                  <w:rPr>
                    <w:rFonts w:ascii="Times New Roman" w:hAnsi="Times New Roman" w:cs="Times New Roman"/>
                    <w:sz w:val="24"/>
                    <w:szCs w:val="24"/>
                  </w:rPr>
                </w:rPrChange>
              </w:rPr>
              <w:pPrChange w:id="1714" w:author="James Dwyer" w:date="2019-12-01T10:21:00Z">
                <w:pPr/>
              </w:pPrChange>
            </w:pPr>
            <w:ins w:id="1715" w:author="David Gravett" w:date="2019-12-01T10:21:00Z">
              <w:r w:rsidRPr="00016618">
                <w:rPr>
                  <w:rFonts w:ascii="Times New Roman" w:hAnsi="Times New Roman" w:cs="Times New Roman"/>
                  <w:sz w:val="36"/>
                  <w:szCs w:val="36"/>
                </w:rPr>
                <w:t>0</w:t>
              </w:r>
            </w:ins>
            <w:del w:id="1716" w:author="David Gravett" w:date="2019-12-01T10:21:00Z">
              <w:r w:rsidR="00280D7C">
                <w:rPr>
                  <w:rFonts w:ascii="Times New Roman" w:hAnsi="Times New Roman" w:cs="Times New Roman"/>
                  <w:sz w:val="24"/>
                  <w:szCs w:val="24"/>
                </w:rPr>
                <w:delText>1</w:delText>
              </w:r>
            </w:del>
          </w:p>
        </w:tc>
        <w:tc>
          <w:tcPr>
            <w:tcW w:w="933" w:type="dxa"/>
            <w:tcPrChange w:id="1717"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718" w:author="David Gravett" w:date="2019-12-01T10:21:00Z">
                  <w:rPr>
                    <w:rFonts w:ascii="Times New Roman" w:hAnsi="Times New Roman" w:cs="Times New Roman"/>
                    <w:sz w:val="24"/>
                    <w:szCs w:val="24"/>
                  </w:rPr>
                </w:rPrChange>
              </w:rPr>
              <w:pPrChange w:id="1719" w:author="James Dwyer" w:date="2019-12-01T10:21:00Z">
                <w:pPr/>
              </w:pPrChange>
            </w:pPr>
            <w:ins w:id="1720" w:author="David Gravett" w:date="2019-12-01T10:21:00Z">
              <w:r w:rsidRPr="00016618">
                <w:rPr>
                  <w:rFonts w:ascii="Times New Roman" w:hAnsi="Times New Roman" w:cs="Times New Roman"/>
                  <w:sz w:val="36"/>
                  <w:szCs w:val="36"/>
                </w:rPr>
                <w:t>0</w:t>
              </w:r>
            </w:ins>
            <w:del w:id="1721"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22" w:author="David Gravett" w:date="2019-12-01T10:21:00Z">
            <w:trPr>
              <w:trHeight w:val="432"/>
            </w:trPr>
          </w:trPrChange>
        </w:trPr>
        <w:tc>
          <w:tcPr>
            <w:tcW w:w="933" w:type="dxa"/>
            <w:tcPrChange w:id="1723"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24" w:author="David Gravett" w:date="2019-12-01T10:21:00Z">
                  <w:rPr>
                    <w:rFonts w:ascii="Times New Roman" w:hAnsi="Times New Roman" w:cs="Times New Roman"/>
                    <w:sz w:val="24"/>
                    <w:szCs w:val="24"/>
                  </w:rPr>
                </w:rPrChange>
              </w:rPr>
              <w:pPrChange w:id="1725" w:author="James Dwyer" w:date="2019-12-01T10:21:00Z">
                <w:pPr/>
              </w:pPrChange>
            </w:pPr>
            <w:r w:rsidRPr="00016618">
              <w:rPr>
                <w:rFonts w:ascii="Times New Roman" w:hAnsi="Times New Roman"/>
                <w:sz w:val="36"/>
                <w:rPrChange w:id="1726" w:author="David Gravett" w:date="2019-12-01T10:21:00Z">
                  <w:rPr>
                    <w:rFonts w:ascii="Times New Roman" w:hAnsi="Times New Roman" w:cs="Times New Roman"/>
                    <w:sz w:val="24"/>
                    <w:szCs w:val="24"/>
                  </w:rPr>
                </w:rPrChange>
              </w:rPr>
              <w:t>1</w:t>
            </w:r>
          </w:p>
        </w:tc>
        <w:tc>
          <w:tcPr>
            <w:tcW w:w="933" w:type="dxa"/>
            <w:tcPrChange w:id="1727"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28" w:author="David Gravett" w:date="2019-12-01T10:21:00Z">
                  <w:rPr>
                    <w:rFonts w:ascii="Times New Roman" w:hAnsi="Times New Roman" w:cs="Times New Roman"/>
                    <w:sz w:val="24"/>
                    <w:szCs w:val="24"/>
                  </w:rPr>
                </w:rPrChange>
              </w:rPr>
              <w:pPrChange w:id="1729" w:author="James Dwyer" w:date="2019-12-01T10:21:00Z">
                <w:pPr/>
              </w:pPrChange>
            </w:pPr>
            <w:r w:rsidRPr="00016618">
              <w:rPr>
                <w:rFonts w:ascii="Times New Roman" w:hAnsi="Times New Roman"/>
                <w:sz w:val="36"/>
                <w:rPrChange w:id="1730" w:author="David Gravett" w:date="2019-12-01T10:21:00Z">
                  <w:rPr>
                    <w:rFonts w:ascii="Times New Roman" w:hAnsi="Times New Roman" w:cs="Times New Roman"/>
                    <w:sz w:val="24"/>
                    <w:szCs w:val="24"/>
                  </w:rPr>
                </w:rPrChange>
              </w:rPr>
              <w:t>-1</w:t>
            </w:r>
          </w:p>
        </w:tc>
        <w:tc>
          <w:tcPr>
            <w:tcW w:w="933" w:type="dxa"/>
            <w:tcPrChange w:id="1731"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32" w:author="David Gravett" w:date="2019-12-01T10:21:00Z">
                  <w:rPr>
                    <w:rFonts w:ascii="Times New Roman" w:hAnsi="Times New Roman" w:cs="Times New Roman"/>
                    <w:sz w:val="24"/>
                    <w:szCs w:val="24"/>
                  </w:rPr>
                </w:rPrChange>
              </w:rPr>
              <w:pPrChange w:id="1733" w:author="James Dwyer" w:date="2019-12-01T10:21:00Z">
                <w:pPr/>
              </w:pPrChange>
            </w:pPr>
            <w:r w:rsidRPr="00016618">
              <w:rPr>
                <w:rFonts w:ascii="Times New Roman" w:hAnsi="Times New Roman"/>
                <w:sz w:val="36"/>
                <w:rPrChange w:id="1734" w:author="David Gravett" w:date="2019-12-01T10:21:00Z">
                  <w:rPr>
                    <w:rFonts w:ascii="Times New Roman" w:hAnsi="Times New Roman" w:cs="Times New Roman"/>
                    <w:sz w:val="24"/>
                    <w:szCs w:val="24"/>
                  </w:rPr>
                </w:rPrChange>
              </w:rPr>
              <w:t>-1</w:t>
            </w:r>
          </w:p>
        </w:tc>
        <w:tc>
          <w:tcPr>
            <w:tcW w:w="933" w:type="dxa"/>
            <w:tcPrChange w:id="1735"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36" w:author="David Gravett" w:date="2019-12-01T10:21:00Z">
                  <w:rPr>
                    <w:rFonts w:ascii="Times New Roman" w:hAnsi="Times New Roman" w:cs="Times New Roman"/>
                    <w:sz w:val="24"/>
                    <w:szCs w:val="24"/>
                  </w:rPr>
                </w:rPrChange>
              </w:rPr>
              <w:pPrChange w:id="1737" w:author="James Dwyer" w:date="2019-12-01T10:21:00Z">
                <w:pPr/>
              </w:pPrChange>
            </w:pPr>
            <w:r w:rsidRPr="00016618">
              <w:rPr>
                <w:rFonts w:ascii="Times New Roman" w:hAnsi="Times New Roman"/>
                <w:sz w:val="36"/>
                <w:rPrChange w:id="1738" w:author="David Gravett" w:date="2019-12-01T10:21:00Z">
                  <w:rPr>
                    <w:rFonts w:ascii="Times New Roman" w:hAnsi="Times New Roman" w:cs="Times New Roman"/>
                    <w:sz w:val="24"/>
                    <w:szCs w:val="24"/>
                  </w:rPr>
                </w:rPrChange>
              </w:rPr>
              <w:t>0</w:t>
            </w:r>
          </w:p>
        </w:tc>
        <w:tc>
          <w:tcPr>
            <w:tcW w:w="933" w:type="dxa"/>
            <w:tcPrChange w:id="1739"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40" w:author="David Gravett" w:date="2019-12-01T10:21:00Z">
                  <w:rPr>
                    <w:rFonts w:ascii="Times New Roman" w:hAnsi="Times New Roman" w:cs="Times New Roman"/>
                    <w:sz w:val="24"/>
                    <w:szCs w:val="24"/>
                  </w:rPr>
                </w:rPrChange>
              </w:rPr>
              <w:pPrChange w:id="1741" w:author="James Dwyer" w:date="2019-12-01T10:21:00Z">
                <w:pPr/>
              </w:pPrChange>
            </w:pPr>
            <w:ins w:id="1742" w:author="David Gravett" w:date="2019-12-01T10:21:00Z">
              <w:r w:rsidRPr="00016618">
                <w:rPr>
                  <w:rFonts w:ascii="Times New Roman" w:hAnsi="Times New Roman" w:cs="Times New Roman"/>
                  <w:sz w:val="36"/>
                  <w:szCs w:val="36"/>
                </w:rPr>
                <w:t>0</w:t>
              </w:r>
            </w:ins>
            <w:del w:id="1743" w:author="David Gravett" w:date="2019-12-01T10:21:00Z">
              <w:r w:rsidR="00280D7C">
                <w:rPr>
                  <w:rFonts w:ascii="Times New Roman" w:hAnsi="Times New Roman" w:cs="Times New Roman"/>
                  <w:sz w:val="24"/>
                  <w:szCs w:val="24"/>
                </w:rPr>
                <w:delText>-1</w:delText>
              </w:r>
            </w:del>
          </w:p>
        </w:tc>
        <w:tc>
          <w:tcPr>
            <w:tcW w:w="933" w:type="dxa"/>
            <w:tcPrChange w:id="1744"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45" w:author="David Gravett" w:date="2019-12-01T10:21:00Z">
                  <w:rPr>
                    <w:rFonts w:ascii="Times New Roman" w:hAnsi="Times New Roman" w:cs="Times New Roman"/>
                    <w:sz w:val="24"/>
                    <w:szCs w:val="24"/>
                  </w:rPr>
                </w:rPrChange>
              </w:rPr>
              <w:pPrChange w:id="1746" w:author="James Dwyer" w:date="2019-12-01T10:21:00Z">
                <w:pPr/>
              </w:pPrChange>
            </w:pPr>
            <w:ins w:id="1747" w:author="David Gravett" w:date="2019-12-01T10:21:00Z">
              <w:r w:rsidRPr="00016618">
                <w:rPr>
                  <w:rFonts w:ascii="Times New Roman" w:hAnsi="Times New Roman" w:cs="Times New Roman"/>
                  <w:sz w:val="36"/>
                  <w:szCs w:val="36"/>
                </w:rPr>
                <w:t>0</w:t>
              </w:r>
            </w:ins>
            <w:del w:id="1748" w:author="David Gravett" w:date="2019-12-01T10:21:00Z">
              <w:r w:rsidR="00280D7C">
                <w:rPr>
                  <w:rFonts w:ascii="Times New Roman" w:hAnsi="Times New Roman" w:cs="Times New Roman"/>
                  <w:sz w:val="24"/>
                  <w:szCs w:val="24"/>
                </w:rPr>
                <w:delText>-1</w:delText>
              </w:r>
            </w:del>
          </w:p>
        </w:tc>
        <w:tc>
          <w:tcPr>
            <w:tcW w:w="933" w:type="dxa"/>
            <w:tcPrChange w:id="1749"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50" w:author="David Gravett" w:date="2019-12-01T10:21:00Z">
                  <w:rPr>
                    <w:rFonts w:ascii="Times New Roman" w:hAnsi="Times New Roman" w:cs="Times New Roman"/>
                    <w:sz w:val="24"/>
                    <w:szCs w:val="24"/>
                  </w:rPr>
                </w:rPrChange>
              </w:rPr>
              <w:pPrChange w:id="1751" w:author="James Dwyer" w:date="2019-12-01T10:21:00Z">
                <w:pPr/>
              </w:pPrChange>
            </w:pPr>
            <w:ins w:id="1752" w:author="David Gravett" w:date="2019-12-01T10:21:00Z">
              <w:r w:rsidRPr="00016618">
                <w:rPr>
                  <w:rFonts w:ascii="Times New Roman" w:hAnsi="Times New Roman" w:cs="Times New Roman"/>
                  <w:sz w:val="36"/>
                  <w:szCs w:val="36"/>
                </w:rPr>
                <w:t>0</w:t>
              </w:r>
            </w:ins>
            <w:del w:id="1753"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54" w:author="David Gravett" w:date="2019-12-01T10:21:00Z">
            <w:trPr>
              <w:trHeight w:val="432"/>
            </w:trPr>
          </w:trPrChange>
        </w:trPr>
        <w:tc>
          <w:tcPr>
            <w:tcW w:w="933" w:type="dxa"/>
            <w:tcPrChange w:id="1755"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56" w:author="David Gravett" w:date="2019-12-01T10:21:00Z">
                  <w:rPr>
                    <w:rFonts w:ascii="Times New Roman" w:hAnsi="Times New Roman" w:cs="Times New Roman"/>
                    <w:sz w:val="24"/>
                    <w:szCs w:val="24"/>
                  </w:rPr>
                </w:rPrChange>
              </w:rPr>
              <w:pPrChange w:id="1757" w:author="James Dwyer" w:date="2019-12-01T10:21:00Z">
                <w:pPr/>
              </w:pPrChange>
            </w:pPr>
            <w:r w:rsidRPr="00016618">
              <w:rPr>
                <w:rFonts w:ascii="Times New Roman" w:hAnsi="Times New Roman"/>
                <w:sz w:val="36"/>
                <w:rPrChange w:id="1758" w:author="David Gravett" w:date="2019-12-01T10:21:00Z">
                  <w:rPr>
                    <w:rFonts w:ascii="Times New Roman" w:hAnsi="Times New Roman" w:cs="Times New Roman"/>
                    <w:sz w:val="24"/>
                    <w:szCs w:val="24"/>
                  </w:rPr>
                </w:rPrChange>
              </w:rPr>
              <w:t>1</w:t>
            </w:r>
          </w:p>
        </w:tc>
        <w:tc>
          <w:tcPr>
            <w:tcW w:w="933" w:type="dxa"/>
            <w:tcPrChange w:id="1759"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60" w:author="David Gravett" w:date="2019-12-01T10:21:00Z">
                  <w:rPr>
                    <w:rFonts w:ascii="Times New Roman" w:hAnsi="Times New Roman" w:cs="Times New Roman"/>
                    <w:sz w:val="24"/>
                    <w:szCs w:val="24"/>
                  </w:rPr>
                </w:rPrChange>
              </w:rPr>
              <w:pPrChange w:id="1761" w:author="James Dwyer" w:date="2019-12-01T10:21:00Z">
                <w:pPr/>
              </w:pPrChange>
            </w:pPr>
            <w:r w:rsidRPr="00016618">
              <w:rPr>
                <w:rFonts w:ascii="Times New Roman" w:hAnsi="Times New Roman"/>
                <w:sz w:val="36"/>
                <w:rPrChange w:id="1762" w:author="David Gravett" w:date="2019-12-01T10:21:00Z">
                  <w:rPr>
                    <w:rFonts w:ascii="Times New Roman" w:hAnsi="Times New Roman" w:cs="Times New Roman"/>
                    <w:sz w:val="24"/>
                    <w:szCs w:val="24"/>
                  </w:rPr>
                </w:rPrChange>
              </w:rPr>
              <w:t>-1</w:t>
            </w:r>
          </w:p>
        </w:tc>
        <w:tc>
          <w:tcPr>
            <w:tcW w:w="933" w:type="dxa"/>
            <w:tcPrChange w:id="1763"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64" w:author="David Gravett" w:date="2019-12-01T10:21:00Z">
                  <w:rPr>
                    <w:rFonts w:ascii="Times New Roman" w:hAnsi="Times New Roman" w:cs="Times New Roman"/>
                    <w:sz w:val="24"/>
                    <w:szCs w:val="24"/>
                  </w:rPr>
                </w:rPrChange>
              </w:rPr>
              <w:pPrChange w:id="1765" w:author="James Dwyer" w:date="2019-12-01T10:21:00Z">
                <w:pPr/>
              </w:pPrChange>
            </w:pPr>
            <w:r w:rsidRPr="00016618">
              <w:rPr>
                <w:rFonts w:ascii="Times New Roman" w:hAnsi="Times New Roman"/>
                <w:sz w:val="36"/>
                <w:rPrChange w:id="1766" w:author="David Gravett" w:date="2019-12-01T10:21:00Z">
                  <w:rPr>
                    <w:rFonts w:ascii="Times New Roman" w:hAnsi="Times New Roman" w:cs="Times New Roman"/>
                    <w:sz w:val="24"/>
                    <w:szCs w:val="24"/>
                  </w:rPr>
                </w:rPrChange>
              </w:rPr>
              <w:t>-1</w:t>
            </w:r>
          </w:p>
        </w:tc>
        <w:tc>
          <w:tcPr>
            <w:tcW w:w="933" w:type="dxa"/>
            <w:tcPrChange w:id="1767"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68" w:author="David Gravett" w:date="2019-12-01T10:21:00Z">
                  <w:rPr>
                    <w:rFonts w:ascii="Times New Roman" w:hAnsi="Times New Roman" w:cs="Times New Roman"/>
                    <w:sz w:val="24"/>
                    <w:szCs w:val="24"/>
                  </w:rPr>
                </w:rPrChange>
              </w:rPr>
              <w:pPrChange w:id="1769" w:author="James Dwyer" w:date="2019-12-01T10:21:00Z">
                <w:pPr/>
              </w:pPrChange>
            </w:pPr>
            <w:r w:rsidRPr="00016618">
              <w:rPr>
                <w:rFonts w:ascii="Times New Roman" w:hAnsi="Times New Roman"/>
                <w:sz w:val="36"/>
                <w:rPrChange w:id="1770" w:author="David Gravett" w:date="2019-12-01T10:21:00Z">
                  <w:rPr>
                    <w:rFonts w:ascii="Times New Roman" w:hAnsi="Times New Roman" w:cs="Times New Roman"/>
                    <w:sz w:val="24"/>
                    <w:szCs w:val="24"/>
                  </w:rPr>
                </w:rPrChange>
              </w:rPr>
              <w:t>0</w:t>
            </w:r>
          </w:p>
        </w:tc>
        <w:tc>
          <w:tcPr>
            <w:tcW w:w="933" w:type="dxa"/>
            <w:tcPrChange w:id="1771"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72" w:author="David Gravett" w:date="2019-12-01T10:21:00Z">
                  <w:rPr>
                    <w:rFonts w:ascii="Times New Roman" w:hAnsi="Times New Roman" w:cs="Times New Roman"/>
                    <w:sz w:val="24"/>
                    <w:szCs w:val="24"/>
                  </w:rPr>
                </w:rPrChange>
              </w:rPr>
              <w:pPrChange w:id="1773" w:author="James Dwyer" w:date="2019-12-01T10:21:00Z">
                <w:pPr/>
              </w:pPrChange>
            </w:pPr>
            <w:ins w:id="1774" w:author="David Gravett" w:date="2019-12-01T10:21:00Z">
              <w:r w:rsidRPr="00016618">
                <w:rPr>
                  <w:rFonts w:ascii="Times New Roman" w:hAnsi="Times New Roman" w:cs="Times New Roman"/>
                  <w:sz w:val="36"/>
                  <w:szCs w:val="36"/>
                </w:rPr>
                <w:t>0</w:t>
              </w:r>
            </w:ins>
            <w:del w:id="1775" w:author="David Gravett" w:date="2019-12-01T10:21:00Z">
              <w:r w:rsidR="00280D7C">
                <w:rPr>
                  <w:rFonts w:ascii="Times New Roman" w:hAnsi="Times New Roman" w:cs="Times New Roman"/>
                  <w:sz w:val="24"/>
                  <w:szCs w:val="24"/>
                </w:rPr>
                <w:delText>-1</w:delText>
              </w:r>
            </w:del>
          </w:p>
        </w:tc>
        <w:tc>
          <w:tcPr>
            <w:tcW w:w="933" w:type="dxa"/>
            <w:tcPrChange w:id="1776"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77" w:author="David Gravett" w:date="2019-12-01T10:21:00Z">
                  <w:rPr>
                    <w:rFonts w:ascii="Times New Roman" w:hAnsi="Times New Roman" w:cs="Times New Roman"/>
                    <w:sz w:val="24"/>
                    <w:szCs w:val="24"/>
                  </w:rPr>
                </w:rPrChange>
              </w:rPr>
              <w:pPrChange w:id="1778" w:author="James Dwyer" w:date="2019-12-01T10:21:00Z">
                <w:pPr/>
              </w:pPrChange>
            </w:pPr>
            <w:ins w:id="1779" w:author="David Gravett" w:date="2019-12-01T10:21:00Z">
              <w:r w:rsidRPr="00016618">
                <w:rPr>
                  <w:rFonts w:ascii="Times New Roman" w:hAnsi="Times New Roman" w:cs="Times New Roman"/>
                  <w:sz w:val="36"/>
                  <w:szCs w:val="36"/>
                </w:rPr>
                <w:t>0</w:t>
              </w:r>
            </w:ins>
            <w:del w:id="1780" w:author="David Gravett" w:date="2019-12-01T10:21:00Z">
              <w:r w:rsidR="00280D7C">
                <w:rPr>
                  <w:rFonts w:ascii="Times New Roman" w:hAnsi="Times New Roman" w:cs="Times New Roman"/>
                  <w:sz w:val="24"/>
                  <w:szCs w:val="24"/>
                </w:rPr>
                <w:delText>-1</w:delText>
              </w:r>
            </w:del>
          </w:p>
        </w:tc>
        <w:tc>
          <w:tcPr>
            <w:tcW w:w="933" w:type="dxa"/>
            <w:tcPrChange w:id="1781"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82" w:author="David Gravett" w:date="2019-12-01T10:21:00Z">
                  <w:rPr>
                    <w:rFonts w:ascii="Times New Roman" w:hAnsi="Times New Roman" w:cs="Times New Roman"/>
                    <w:sz w:val="24"/>
                    <w:szCs w:val="24"/>
                  </w:rPr>
                </w:rPrChange>
              </w:rPr>
              <w:pPrChange w:id="1783" w:author="James Dwyer" w:date="2019-12-01T10:21:00Z">
                <w:pPr/>
              </w:pPrChange>
            </w:pPr>
            <w:ins w:id="1784" w:author="David Gravett" w:date="2019-12-01T10:21:00Z">
              <w:r w:rsidRPr="00016618">
                <w:rPr>
                  <w:rFonts w:ascii="Times New Roman" w:hAnsi="Times New Roman" w:cs="Times New Roman"/>
                  <w:sz w:val="36"/>
                  <w:szCs w:val="36"/>
                </w:rPr>
                <w:t>0</w:t>
              </w:r>
            </w:ins>
            <w:del w:id="1785"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86" w:author="David Gravett" w:date="2019-12-01T10:21:00Z">
            <w:trPr>
              <w:trHeight w:val="432"/>
            </w:trPr>
          </w:trPrChange>
        </w:trPr>
        <w:tc>
          <w:tcPr>
            <w:tcW w:w="933" w:type="dxa"/>
            <w:tcPrChange w:id="1787"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88" w:author="David Gravett" w:date="2019-12-01T10:21:00Z">
                  <w:rPr>
                    <w:rFonts w:ascii="Times New Roman" w:hAnsi="Times New Roman" w:cs="Times New Roman"/>
                    <w:sz w:val="24"/>
                    <w:szCs w:val="24"/>
                  </w:rPr>
                </w:rPrChange>
              </w:rPr>
              <w:pPrChange w:id="1789" w:author="James Dwyer" w:date="2019-12-01T10:21:00Z">
                <w:pPr/>
              </w:pPrChange>
            </w:pPr>
            <w:r w:rsidRPr="00016618">
              <w:rPr>
                <w:rFonts w:ascii="Times New Roman" w:hAnsi="Times New Roman"/>
                <w:sz w:val="36"/>
                <w:rPrChange w:id="1790" w:author="David Gravett" w:date="2019-12-01T10:21:00Z">
                  <w:rPr>
                    <w:rFonts w:ascii="Times New Roman" w:hAnsi="Times New Roman" w:cs="Times New Roman"/>
                    <w:sz w:val="24"/>
                    <w:szCs w:val="24"/>
                  </w:rPr>
                </w:rPrChange>
              </w:rPr>
              <w:t>-1</w:t>
            </w:r>
          </w:p>
        </w:tc>
        <w:tc>
          <w:tcPr>
            <w:tcW w:w="933" w:type="dxa"/>
            <w:tcPrChange w:id="1791"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92" w:author="David Gravett" w:date="2019-12-01T10:21:00Z">
                  <w:rPr>
                    <w:rFonts w:ascii="Times New Roman" w:hAnsi="Times New Roman" w:cs="Times New Roman"/>
                    <w:sz w:val="24"/>
                    <w:szCs w:val="24"/>
                  </w:rPr>
                </w:rPrChange>
              </w:rPr>
              <w:pPrChange w:id="1793" w:author="James Dwyer" w:date="2019-12-01T10:21:00Z">
                <w:pPr/>
              </w:pPrChange>
            </w:pPr>
            <w:r w:rsidRPr="00016618">
              <w:rPr>
                <w:rFonts w:ascii="Times New Roman" w:hAnsi="Times New Roman"/>
                <w:sz w:val="36"/>
                <w:rPrChange w:id="1794" w:author="David Gravett" w:date="2019-12-01T10:21:00Z">
                  <w:rPr>
                    <w:rFonts w:ascii="Times New Roman" w:hAnsi="Times New Roman" w:cs="Times New Roman"/>
                    <w:sz w:val="24"/>
                    <w:szCs w:val="24"/>
                  </w:rPr>
                </w:rPrChange>
              </w:rPr>
              <w:t>1</w:t>
            </w:r>
          </w:p>
        </w:tc>
        <w:tc>
          <w:tcPr>
            <w:tcW w:w="933" w:type="dxa"/>
            <w:tcPrChange w:id="1795"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96" w:author="David Gravett" w:date="2019-12-01T10:21:00Z">
                  <w:rPr>
                    <w:rFonts w:ascii="Times New Roman" w:hAnsi="Times New Roman" w:cs="Times New Roman"/>
                    <w:sz w:val="24"/>
                    <w:szCs w:val="24"/>
                  </w:rPr>
                </w:rPrChange>
              </w:rPr>
              <w:pPrChange w:id="1797" w:author="James Dwyer" w:date="2019-12-01T10:21:00Z">
                <w:pPr/>
              </w:pPrChange>
            </w:pPr>
            <w:r w:rsidRPr="00016618">
              <w:rPr>
                <w:rFonts w:ascii="Times New Roman" w:hAnsi="Times New Roman"/>
                <w:sz w:val="36"/>
                <w:rPrChange w:id="1798" w:author="David Gravett" w:date="2019-12-01T10:21:00Z">
                  <w:rPr>
                    <w:rFonts w:ascii="Times New Roman" w:hAnsi="Times New Roman" w:cs="Times New Roman"/>
                    <w:sz w:val="24"/>
                    <w:szCs w:val="24"/>
                  </w:rPr>
                </w:rPrChange>
              </w:rPr>
              <w:t>1</w:t>
            </w:r>
          </w:p>
        </w:tc>
        <w:tc>
          <w:tcPr>
            <w:tcW w:w="933" w:type="dxa"/>
            <w:tcPrChange w:id="1799"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800" w:author="David Gravett" w:date="2019-12-01T10:21:00Z">
                  <w:rPr>
                    <w:rFonts w:ascii="Times New Roman" w:hAnsi="Times New Roman" w:cs="Times New Roman"/>
                    <w:sz w:val="24"/>
                    <w:szCs w:val="24"/>
                  </w:rPr>
                </w:rPrChange>
              </w:rPr>
              <w:pPrChange w:id="1801" w:author="James Dwyer" w:date="2019-12-01T10:21:00Z">
                <w:pPr/>
              </w:pPrChange>
            </w:pPr>
            <w:r w:rsidRPr="00016618">
              <w:rPr>
                <w:rFonts w:ascii="Times New Roman" w:hAnsi="Times New Roman"/>
                <w:sz w:val="36"/>
                <w:rPrChange w:id="1802" w:author="David Gravett" w:date="2019-12-01T10:21:00Z">
                  <w:rPr>
                    <w:rFonts w:ascii="Times New Roman" w:hAnsi="Times New Roman" w:cs="Times New Roman"/>
                    <w:sz w:val="24"/>
                    <w:szCs w:val="24"/>
                  </w:rPr>
                </w:rPrChange>
              </w:rPr>
              <w:t>0</w:t>
            </w:r>
          </w:p>
        </w:tc>
        <w:tc>
          <w:tcPr>
            <w:tcW w:w="933" w:type="dxa"/>
            <w:tcPrChange w:id="1803"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804" w:author="David Gravett" w:date="2019-12-01T10:21:00Z">
                  <w:rPr>
                    <w:rFonts w:ascii="Times New Roman" w:hAnsi="Times New Roman" w:cs="Times New Roman"/>
                    <w:sz w:val="24"/>
                    <w:szCs w:val="24"/>
                  </w:rPr>
                </w:rPrChange>
              </w:rPr>
              <w:pPrChange w:id="1805" w:author="James Dwyer" w:date="2019-12-01T10:21:00Z">
                <w:pPr/>
              </w:pPrChange>
            </w:pPr>
            <w:ins w:id="1806" w:author="David Gravett" w:date="2019-12-01T10:21:00Z">
              <w:r w:rsidRPr="00016618">
                <w:rPr>
                  <w:rFonts w:ascii="Times New Roman" w:hAnsi="Times New Roman" w:cs="Times New Roman"/>
                  <w:sz w:val="36"/>
                  <w:szCs w:val="36"/>
                </w:rPr>
                <w:t>0</w:t>
              </w:r>
            </w:ins>
            <w:del w:id="1807" w:author="David Gravett" w:date="2019-12-01T10:21:00Z">
              <w:r w:rsidR="00280D7C">
                <w:rPr>
                  <w:rFonts w:ascii="Times New Roman" w:hAnsi="Times New Roman" w:cs="Times New Roman"/>
                  <w:sz w:val="24"/>
                  <w:szCs w:val="24"/>
                </w:rPr>
                <w:delText>1</w:delText>
              </w:r>
            </w:del>
          </w:p>
        </w:tc>
        <w:tc>
          <w:tcPr>
            <w:tcW w:w="933" w:type="dxa"/>
            <w:tcPrChange w:id="1808"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809" w:author="David Gravett" w:date="2019-12-01T10:21:00Z">
                  <w:rPr>
                    <w:rFonts w:ascii="Times New Roman" w:hAnsi="Times New Roman" w:cs="Times New Roman"/>
                    <w:sz w:val="24"/>
                    <w:szCs w:val="24"/>
                  </w:rPr>
                </w:rPrChange>
              </w:rPr>
              <w:pPrChange w:id="1810" w:author="James Dwyer" w:date="2019-12-01T10:21:00Z">
                <w:pPr/>
              </w:pPrChange>
            </w:pPr>
            <w:ins w:id="1811" w:author="David Gravett" w:date="2019-12-01T10:21:00Z">
              <w:r w:rsidRPr="00016618">
                <w:rPr>
                  <w:rFonts w:ascii="Times New Roman" w:hAnsi="Times New Roman" w:cs="Times New Roman"/>
                  <w:sz w:val="36"/>
                  <w:szCs w:val="36"/>
                </w:rPr>
                <w:t>0</w:t>
              </w:r>
            </w:ins>
            <w:del w:id="1812" w:author="David Gravett" w:date="2019-12-01T10:21:00Z">
              <w:r w:rsidR="00280D7C">
                <w:rPr>
                  <w:rFonts w:ascii="Times New Roman" w:hAnsi="Times New Roman" w:cs="Times New Roman"/>
                  <w:sz w:val="24"/>
                  <w:szCs w:val="24"/>
                </w:rPr>
                <w:delText>1</w:delText>
              </w:r>
            </w:del>
          </w:p>
        </w:tc>
        <w:tc>
          <w:tcPr>
            <w:tcW w:w="933" w:type="dxa"/>
            <w:tcPrChange w:id="1813"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814" w:author="David Gravett" w:date="2019-12-01T10:21:00Z">
                  <w:rPr>
                    <w:rFonts w:ascii="Times New Roman" w:hAnsi="Times New Roman" w:cs="Times New Roman"/>
                    <w:sz w:val="24"/>
                    <w:szCs w:val="24"/>
                  </w:rPr>
                </w:rPrChange>
              </w:rPr>
              <w:pPrChange w:id="1815" w:author="James Dwyer" w:date="2019-12-01T10:21:00Z">
                <w:pPr/>
              </w:pPrChange>
            </w:pPr>
            <w:ins w:id="1816" w:author="David Gravett" w:date="2019-12-01T10:21:00Z">
              <w:r w:rsidRPr="00016618">
                <w:rPr>
                  <w:rFonts w:ascii="Times New Roman" w:hAnsi="Times New Roman" w:cs="Times New Roman"/>
                  <w:sz w:val="36"/>
                  <w:szCs w:val="36"/>
                </w:rPr>
                <w:t>0</w:t>
              </w:r>
            </w:ins>
            <w:del w:id="1817"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818" w:author="David Gravett" w:date="2019-12-01T10:21:00Z">
            <w:trPr>
              <w:trHeight w:val="432"/>
            </w:trPr>
          </w:trPrChange>
        </w:trPr>
        <w:tc>
          <w:tcPr>
            <w:tcW w:w="933" w:type="dxa"/>
            <w:tcPrChange w:id="1819"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20" w:author="David Gravett" w:date="2019-12-01T10:21:00Z">
                  <w:rPr>
                    <w:rFonts w:ascii="Times New Roman" w:hAnsi="Times New Roman" w:cs="Times New Roman"/>
                    <w:sz w:val="24"/>
                    <w:szCs w:val="24"/>
                  </w:rPr>
                </w:rPrChange>
              </w:rPr>
              <w:pPrChange w:id="1821" w:author="James Dwyer" w:date="2019-12-01T10:21:00Z">
                <w:pPr/>
              </w:pPrChange>
            </w:pPr>
            <w:r w:rsidRPr="00016618">
              <w:rPr>
                <w:rFonts w:ascii="Times New Roman" w:hAnsi="Times New Roman"/>
                <w:sz w:val="36"/>
                <w:rPrChange w:id="1822" w:author="David Gravett" w:date="2019-12-01T10:21:00Z">
                  <w:rPr>
                    <w:rFonts w:ascii="Times New Roman" w:hAnsi="Times New Roman" w:cs="Times New Roman"/>
                    <w:sz w:val="24"/>
                    <w:szCs w:val="24"/>
                  </w:rPr>
                </w:rPrChange>
              </w:rPr>
              <w:t>1</w:t>
            </w:r>
          </w:p>
        </w:tc>
        <w:tc>
          <w:tcPr>
            <w:tcW w:w="933" w:type="dxa"/>
            <w:tcPrChange w:id="1823"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24" w:author="David Gravett" w:date="2019-12-01T10:21:00Z">
                  <w:rPr>
                    <w:rFonts w:ascii="Times New Roman" w:hAnsi="Times New Roman" w:cs="Times New Roman"/>
                    <w:sz w:val="24"/>
                    <w:szCs w:val="24"/>
                  </w:rPr>
                </w:rPrChange>
              </w:rPr>
              <w:pPrChange w:id="1825" w:author="James Dwyer" w:date="2019-12-01T10:21:00Z">
                <w:pPr/>
              </w:pPrChange>
            </w:pPr>
            <w:r w:rsidRPr="00016618">
              <w:rPr>
                <w:rFonts w:ascii="Times New Roman" w:hAnsi="Times New Roman"/>
                <w:sz w:val="36"/>
                <w:rPrChange w:id="1826" w:author="David Gravett" w:date="2019-12-01T10:21:00Z">
                  <w:rPr>
                    <w:rFonts w:ascii="Times New Roman" w:hAnsi="Times New Roman" w:cs="Times New Roman"/>
                    <w:sz w:val="24"/>
                    <w:szCs w:val="24"/>
                  </w:rPr>
                </w:rPrChange>
              </w:rPr>
              <w:t>-1</w:t>
            </w:r>
          </w:p>
        </w:tc>
        <w:tc>
          <w:tcPr>
            <w:tcW w:w="933" w:type="dxa"/>
            <w:tcPrChange w:id="1827"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28" w:author="David Gravett" w:date="2019-12-01T10:21:00Z">
                  <w:rPr>
                    <w:rFonts w:ascii="Times New Roman" w:hAnsi="Times New Roman" w:cs="Times New Roman"/>
                    <w:sz w:val="24"/>
                    <w:szCs w:val="24"/>
                  </w:rPr>
                </w:rPrChange>
              </w:rPr>
              <w:pPrChange w:id="1829" w:author="James Dwyer" w:date="2019-12-01T10:21:00Z">
                <w:pPr/>
              </w:pPrChange>
            </w:pPr>
            <w:r w:rsidRPr="00016618">
              <w:rPr>
                <w:rFonts w:ascii="Times New Roman" w:hAnsi="Times New Roman"/>
                <w:sz w:val="36"/>
                <w:rPrChange w:id="1830" w:author="David Gravett" w:date="2019-12-01T10:21:00Z">
                  <w:rPr>
                    <w:rFonts w:ascii="Times New Roman" w:hAnsi="Times New Roman" w:cs="Times New Roman"/>
                    <w:sz w:val="24"/>
                    <w:szCs w:val="24"/>
                  </w:rPr>
                </w:rPrChange>
              </w:rPr>
              <w:t>1</w:t>
            </w:r>
          </w:p>
        </w:tc>
        <w:tc>
          <w:tcPr>
            <w:tcW w:w="933" w:type="dxa"/>
            <w:tcPrChange w:id="1831"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32" w:author="David Gravett" w:date="2019-12-01T10:21:00Z">
                  <w:rPr>
                    <w:rFonts w:ascii="Times New Roman" w:hAnsi="Times New Roman" w:cs="Times New Roman"/>
                    <w:sz w:val="24"/>
                    <w:szCs w:val="24"/>
                  </w:rPr>
                </w:rPrChange>
              </w:rPr>
              <w:pPrChange w:id="1833" w:author="James Dwyer" w:date="2019-12-01T10:21:00Z">
                <w:pPr/>
              </w:pPrChange>
            </w:pPr>
            <w:r w:rsidRPr="00016618">
              <w:rPr>
                <w:rFonts w:ascii="Times New Roman" w:hAnsi="Times New Roman"/>
                <w:sz w:val="36"/>
                <w:rPrChange w:id="1834" w:author="David Gravett" w:date="2019-12-01T10:21:00Z">
                  <w:rPr>
                    <w:rFonts w:ascii="Times New Roman" w:hAnsi="Times New Roman" w:cs="Times New Roman"/>
                    <w:sz w:val="24"/>
                    <w:szCs w:val="24"/>
                  </w:rPr>
                </w:rPrChange>
              </w:rPr>
              <w:t>0</w:t>
            </w:r>
          </w:p>
        </w:tc>
        <w:tc>
          <w:tcPr>
            <w:tcW w:w="933" w:type="dxa"/>
            <w:tcPrChange w:id="1835"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36" w:author="David Gravett" w:date="2019-12-01T10:21:00Z">
                  <w:rPr>
                    <w:rFonts w:ascii="Times New Roman" w:hAnsi="Times New Roman" w:cs="Times New Roman"/>
                    <w:sz w:val="24"/>
                    <w:szCs w:val="24"/>
                  </w:rPr>
                </w:rPrChange>
              </w:rPr>
              <w:pPrChange w:id="1837" w:author="James Dwyer" w:date="2019-12-01T10:21:00Z">
                <w:pPr/>
              </w:pPrChange>
            </w:pPr>
            <w:ins w:id="1838" w:author="David Gravett" w:date="2019-12-01T10:21:00Z">
              <w:r w:rsidRPr="00016618">
                <w:rPr>
                  <w:rFonts w:ascii="Times New Roman" w:hAnsi="Times New Roman" w:cs="Times New Roman"/>
                  <w:sz w:val="36"/>
                  <w:szCs w:val="36"/>
                </w:rPr>
                <w:t>0</w:t>
              </w:r>
            </w:ins>
            <w:del w:id="1839" w:author="David Gravett" w:date="2019-12-01T10:21:00Z">
              <w:r w:rsidR="00280D7C">
                <w:rPr>
                  <w:rFonts w:ascii="Times New Roman" w:hAnsi="Times New Roman" w:cs="Times New Roman"/>
                  <w:sz w:val="24"/>
                  <w:szCs w:val="24"/>
                </w:rPr>
                <w:delText>1</w:delText>
              </w:r>
            </w:del>
          </w:p>
        </w:tc>
        <w:tc>
          <w:tcPr>
            <w:tcW w:w="933" w:type="dxa"/>
            <w:tcPrChange w:id="1840"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41" w:author="David Gravett" w:date="2019-12-01T10:21:00Z">
                  <w:rPr>
                    <w:rFonts w:ascii="Times New Roman" w:hAnsi="Times New Roman" w:cs="Times New Roman"/>
                    <w:sz w:val="24"/>
                    <w:szCs w:val="24"/>
                  </w:rPr>
                </w:rPrChange>
              </w:rPr>
              <w:pPrChange w:id="1842" w:author="James Dwyer" w:date="2019-12-01T10:21:00Z">
                <w:pPr/>
              </w:pPrChange>
            </w:pPr>
            <w:ins w:id="1843" w:author="David Gravett" w:date="2019-12-01T10:21:00Z">
              <w:r w:rsidRPr="00016618">
                <w:rPr>
                  <w:rFonts w:ascii="Times New Roman" w:hAnsi="Times New Roman" w:cs="Times New Roman"/>
                  <w:sz w:val="36"/>
                  <w:szCs w:val="36"/>
                </w:rPr>
                <w:t>0</w:t>
              </w:r>
            </w:ins>
            <w:del w:id="1844" w:author="David Gravett" w:date="2019-12-01T10:21:00Z">
              <w:r w:rsidR="00280D7C">
                <w:rPr>
                  <w:rFonts w:ascii="Times New Roman" w:hAnsi="Times New Roman" w:cs="Times New Roman"/>
                  <w:sz w:val="24"/>
                  <w:szCs w:val="24"/>
                </w:rPr>
                <w:delText>-1</w:delText>
              </w:r>
            </w:del>
          </w:p>
        </w:tc>
        <w:tc>
          <w:tcPr>
            <w:tcW w:w="933" w:type="dxa"/>
            <w:tcPrChange w:id="1845"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46" w:author="David Gravett" w:date="2019-12-01T10:21:00Z">
                  <w:rPr>
                    <w:rFonts w:ascii="Times New Roman" w:hAnsi="Times New Roman" w:cs="Times New Roman"/>
                    <w:sz w:val="24"/>
                    <w:szCs w:val="24"/>
                  </w:rPr>
                </w:rPrChange>
              </w:rPr>
              <w:pPrChange w:id="1847" w:author="James Dwyer" w:date="2019-12-01T10:21:00Z">
                <w:pPr/>
              </w:pPrChange>
            </w:pPr>
            <w:ins w:id="1848" w:author="David Gravett" w:date="2019-12-01T10:21:00Z">
              <w:r w:rsidRPr="00016618">
                <w:rPr>
                  <w:rFonts w:ascii="Times New Roman" w:hAnsi="Times New Roman" w:cs="Times New Roman"/>
                  <w:sz w:val="36"/>
                  <w:szCs w:val="36"/>
                </w:rPr>
                <w:t>0</w:t>
              </w:r>
            </w:ins>
            <w:del w:id="1849"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50" w:author="David Gravett" w:date="2019-12-01T10:21:00Z">
            <w:trPr>
              <w:trHeight w:val="432"/>
            </w:trPr>
          </w:trPrChange>
        </w:trPr>
        <w:tc>
          <w:tcPr>
            <w:tcW w:w="933" w:type="dxa"/>
            <w:tcPrChange w:id="1851"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52" w:author="David Gravett" w:date="2019-12-01T10:21:00Z">
                  <w:rPr>
                    <w:rFonts w:ascii="Times New Roman" w:hAnsi="Times New Roman" w:cs="Times New Roman"/>
                    <w:sz w:val="24"/>
                    <w:szCs w:val="24"/>
                  </w:rPr>
                </w:rPrChange>
              </w:rPr>
              <w:pPrChange w:id="1853" w:author="James Dwyer" w:date="2019-12-01T10:21:00Z">
                <w:pPr/>
              </w:pPrChange>
            </w:pPr>
            <w:r w:rsidRPr="00016618">
              <w:rPr>
                <w:rFonts w:ascii="Times New Roman" w:hAnsi="Times New Roman"/>
                <w:sz w:val="36"/>
                <w:rPrChange w:id="1854" w:author="David Gravett" w:date="2019-12-01T10:21:00Z">
                  <w:rPr>
                    <w:rFonts w:ascii="Times New Roman" w:hAnsi="Times New Roman" w:cs="Times New Roman"/>
                    <w:sz w:val="24"/>
                    <w:szCs w:val="24"/>
                  </w:rPr>
                </w:rPrChange>
              </w:rPr>
              <w:t>-1</w:t>
            </w:r>
          </w:p>
        </w:tc>
        <w:tc>
          <w:tcPr>
            <w:tcW w:w="933" w:type="dxa"/>
            <w:tcPrChange w:id="1855"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56" w:author="David Gravett" w:date="2019-12-01T10:21:00Z">
                  <w:rPr>
                    <w:rFonts w:ascii="Times New Roman" w:hAnsi="Times New Roman" w:cs="Times New Roman"/>
                    <w:sz w:val="24"/>
                    <w:szCs w:val="24"/>
                  </w:rPr>
                </w:rPrChange>
              </w:rPr>
              <w:pPrChange w:id="1857" w:author="James Dwyer" w:date="2019-12-01T10:21:00Z">
                <w:pPr/>
              </w:pPrChange>
            </w:pPr>
            <w:r w:rsidRPr="00016618">
              <w:rPr>
                <w:rFonts w:ascii="Times New Roman" w:hAnsi="Times New Roman"/>
                <w:sz w:val="36"/>
                <w:rPrChange w:id="1858" w:author="David Gravett" w:date="2019-12-01T10:21:00Z">
                  <w:rPr>
                    <w:rFonts w:ascii="Times New Roman" w:hAnsi="Times New Roman" w:cs="Times New Roman"/>
                    <w:sz w:val="24"/>
                    <w:szCs w:val="24"/>
                  </w:rPr>
                </w:rPrChange>
              </w:rPr>
              <w:t>1</w:t>
            </w:r>
          </w:p>
        </w:tc>
        <w:tc>
          <w:tcPr>
            <w:tcW w:w="933" w:type="dxa"/>
            <w:tcPrChange w:id="1859"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60" w:author="David Gravett" w:date="2019-12-01T10:21:00Z">
                  <w:rPr>
                    <w:rFonts w:ascii="Times New Roman" w:hAnsi="Times New Roman" w:cs="Times New Roman"/>
                    <w:sz w:val="24"/>
                    <w:szCs w:val="24"/>
                  </w:rPr>
                </w:rPrChange>
              </w:rPr>
              <w:pPrChange w:id="1861" w:author="James Dwyer" w:date="2019-12-01T10:21:00Z">
                <w:pPr/>
              </w:pPrChange>
            </w:pPr>
            <w:r w:rsidRPr="00016618">
              <w:rPr>
                <w:rFonts w:ascii="Times New Roman" w:hAnsi="Times New Roman"/>
                <w:sz w:val="36"/>
                <w:rPrChange w:id="1862" w:author="David Gravett" w:date="2019-12-01T10:21:00Z">
                  <w:rPr>
                    <w:rFonts w:ascii="Times New Roman" w:hAnsi="Times New Roman" w:cs="Times New Roman"/>
                    <w:sz w:val="24"/>
                    <w:szCs w:val="24"/>
                  </w:rPr>
                </w:rPrChange>
              </w:rPr>
              <w:t>-1</w:t>
            </w:r>
          </w:p>
        </w:tc>
        <w:tc>
          <w:tcPr>
            <w:tcW w:w="933" w:type="dxa"/>
            <w:tcPrChange w:id="1863"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64" w:author="David Gravett" w:date="2019-12-01T10:21:00Z">
                  <w:rPr>
                    <w:rFonts w:ascii="Times New Roman" w:hAnsi="Times New Roman" w:cs="Times New Roman"/>
                    <w:sz w:val="24"/>
                    <w:szCs w:val="24"/>
                  </w:rPr>
                </w:rPrChange>
              </w:rPr>
              <w:pPrChange w:id="1865" w:author="James Dwyer" w:date="2019-12-01T10:21:00Z">
                <w:pPr/>
              </w:pPrChange>
            </w:pPr>
            <w:r w:rsidRPr="00016618">
              <w:rPr>
                <w:rFonts w:ascii="Times New Roman" w:hAnsi="Times New Roman"/>
                <w:sz w:val="36"/>
                <w:rPrChange w:id="1866" w:author="David Gravett" w:date="2019-12-01T10:21:00Z">
                  <w:rPr>
                    <w:rFonts w:ascii="Times New Roman" w:hAnsi="Times New Roman" w:cs="Times New Roman"/>
                    <w:sz w:val="24"/>
                    <w:szCs w:val="24"/>
                  </w:rPr>
                </w:rPrChange>
              </w:rPr>
              <w:t>0</w:t>
            </w:r>
          </w:p>
        </w:tc>
        <w:tc>
          <w:tcPr>
            <w:tcW w:w="933" w:type="dxa"/>
            <w:tcPrChange w:id="1867"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68" w:author="David Gravett" w:date="2019-12-01T10:21:00Z">
                  <w:rPr>
                    <w:rFonts w:ascii="Times New Roman" w:hAnsi="Times New Roman" w:cs="Times New Roman"/>
                    <w:sz w:val="24"/>
                    <w:szCs w:val="24"/>
                  </w:rPr>
                </w:rPrChange>
              </w:rPr>
              <w:pPrChange w:id="1869" w:author="James Dwyer" w:date="2019-12-01T10:21:00Z">
                <w:pPr/>
              </w:pPrChange>
            </w:pPr>
            <w:ins w:id="1870" w:author="David Gravett" w:date="2019-12-01T10:21:00Z">
              <w:r w:rsidRPr="00016618">
                <w:rPr>
                  <w:rFonts w:ascii="Times New Roman" w:hAnsi="Times New Roman" w:cs="Times New Roman"/>
                  <w:sz w:val="36"/>
                  <w:szCs w:val="36"/>
                </w:rPr>
                <w:t>0</w:t>
              </w:r>
            </w:ins>
            <w:del w:id="1871" w:author="David Gravett" w:date="2019-12-01T10:21:00Z">
              <w:r w:rsidR="00280D7C">
                <w:rPr>
                  <w:rFonts w:ascii="Times New Roman" w:hAnsi="Times New Roman" w:cs="Times New Roman"/>
                  <w:sz w:val="24"/>
                  <w:szCs w:val="24"/>
                </w:rPr>
                <w:delText>-1</w:delText>
              </w:r>
            </w:del>
          </w:p>
        </w:tc>
        <w:tc>
          <w:tcPr>
            <w:tcW w:w="933" w:type="dxa"/>
            <w:tcPrChange w:id="1872"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73" w:author="David Gravett" w:date="2019-12-01T10:21:00Z">
                  <w:rPr>
                    <w:rFonts w:ascii="Times New Roman" w:hAnsi="Times New Roman" w:cs="Times New Roman"/>
                    <w:sz w:val="24"/>
                    <w:szCs w:val="24"/>
                  </w:rPr>
                </w:rPrChange>
              </w:rPr>
              <w:pPrChange w:id="1874" w:author="James Dwyer" w:date="2019-12-01T10:21:00Z">
                <w:pPr/>
              </w:pPrChange>
            </w:pPr>
            <w:ins w:id="1875" w:author="David Gravett" w:date="2019-12-01T10:21:00Z">
              <w:r w:rsidRPr="00016618">
                <w:rPr>
                  <w:rFonts w:ascii="Times New Roman" w:hAnsi="Times New Roman" w:cs="Times New Roman"/>
                  <w:sz w:val="36"/>
                  <w:szCs w:val="36"/>
                </w:rPr>
                <w:t>0</w:t>
              </w:r>
            </w:ins>
            <w:del w:id="1876" w:author="David Gravett" w:date="2019-12-01T10:21:00Z">
              <w:r w:rsidR="00280D7C">
                <w:rPr>
                  <w:rFonts w:ascii="Times New Roman" w:hAnsi="Times New Roman" w:cs="Times New Roman"/>
                  <w:sz w:val="24"/>
                  <w:szCs w:val="24"/>
                </w:rPr>
                <w:delText>1</w:delText>
              </w:r>
            </w:del>
          </w:p>
        </w:tc>
        <w:tc>
          <w:tcPr>
            <w:tcW w:w="933" w:type="dxa"/>
            <w:tcPrChange w:id="1877"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78" w:author="David Gravett" w:date="2019-12-01T10:21:00Z">
                  <w:rPr>
                    <w:rFonts w:ascii="Times New Roman" w:hAnsi="Times New Roman" w:cs="Times New Roman"/>
                    <w:sz w:val="24"/>
                    <w:szCs w:val="24"/>
                  </w:rPr>
                </w:rPrChange>
              </w:rPr>
              <w:pPrChange w:id="1879" w:author="James Dwyer" w:date="2019-12-01T10:21:00Z">
                <w:pPr/>
              </w:pPrChange>
            </w:pPr>
            <w:ins w:id="1880" w:author="David Gravett" w:date="2019-12-01T10:21:00Z">
              <w:r w:rsidRPr="00016618">
                <w:rPr>
                  <w:rFonts w:ascii="Times New Roman" w:hAnsi="Times New Roman" w:cs="Times New Roman"/>
                  <w:sz w:val="36"/>
                  <w:szCs w:val="36"/>
                </w:rPr>
                <w:t>0</w:t>
              </w:r>
            </w:ins>
            <w:del w:id="1881"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82" w:author="David Gravett" w:date="2019-12-01T10:21:00Z"/>
          <w:rFonts w:ascii="Times New Roman" w:hAnsi="Times New Roman" w:cs="Times New Roman"/>
          <w:sz w:val="24"/>
          <w:szCs w:val="24"/>
          <w:lang w:val="en-US"/>
        </w:rPr>
      </w:pPr>
      <w:ins w:id="1883"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121219" w:rsidRPr="00D103E4" w:rsidRDefault="00121219" w:rsidP="00016618">
                              <w:pPr>
                                <w:pStyle w:val="Caption"/>
                                <w:jc w:val="center"/>
                                <w:rPr>
                                  <w:ins w:id="1884" w:author="David Gravett" w:date="2019-12-01T10:21:00Z"/>
                                  <w:rFonts w:ascii="Arial" w:eastAsia="Arial" w:hAnsi="Arial" w:cs="Arial"/>
                                  <w:noProof/>
                                  <w:lang w:val="en"/>
                                </w:rPr>
                              </w:pPr>
                              <w:ins w:id="1885"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5"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DNQIAAGoEAAAOAAAAZHJzL2Uyb0RvYy54bWysVFFv2yAQfp+0/4B4Xxwn7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" stroked="f">
                  <v:textbox inset="0,0,0,0">
                    <w:txbxContent>
                      <w:p w14:paraId="67436AC8" w14:textId="22434653" w:rsidR="00121219" w:rsidRPr="00D103E4" w:rsidRDefault="00121219" w:rsidP="00016618">
                        <w:pPr>
                          <w:pStyle w:val="Caption"/>
                          <w:jc w:val="center"/>
                          <w:rPr>
                            <w:ins w:id="1886" w:author="David Gravett" w:date="2019-12-01T10:21:00Z"/>
                            <w:rFonts w:ascii="Arial" w:eastAsia="Arial" w:hAnsi="Arial" w:cs="Arial"/>
                            <w:noProof/>
                            <w:lang w:val="en"/>
                          </w:rPr>
                        </w:pPr>
                        <w:ins w:id="1887"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88"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89"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90"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91"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92"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93"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94"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95"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96"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97"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98"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99"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900"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901" w:author="David Gravett" w:date="2019-12-01T10:21:00Z"/>
          <w:rFonts w:asciiTheme="majorHAnsi" w:hAnsiTheme="majorHAnsi" w:cstheme="majorHAnsi"/>
          <w:color w:val="1F3864" w:themeColor="accent1" w:themeShade="80"/>
          <w:sz w:val="40"/>
          <w:szCs w:val="40"/>
        </w:rPr>
      </w:pPr>
      <w:ins w:id="190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903" w:author="David Gravett" w:date="2019-12-01T10:21:00Z"/>
          <w:rFonts w:ascii="Times New Roman" w:hAnsi="Times New Roman" w:cs="Times New Roman"/>
          <w:sz w:val="24"/>
          <w:szCs w:val="24"/>
          <w:lang w:val="en-US"/>
        </w:rPr>
      </w:pPr>
      <w:moveToRangeStart w:id="1904" w:author="David Gravett" w:date="2019-12-01T10:21:00Z" w:name="move26088129"/>
      <w:moveTo w:id="1905"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906" w:author="David Gravett" w:date="2019-12-01T10:21:00Z"/>
          <w:rFonts w:ascii="Times New Roman" w:hAnsi="Times New Roman" w:cs="Times New Roman"/>
          <w:sz w:val="24"/>
          <w:szCs w:val="24"/>
          <w:lang w:val="en-US"/>
        </w:rPr>
        <w:pPrChange w:id="1907"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908" w:author="David Gravett" w:date="2019-12-01T10:21:00Z"/>
        </w:trPr>
        <w:tc>
          <w:tcPr>
            <w:tcW w:w="933" w:type="dxa"/>
          </w:tcPr>
          <w:moveToRangeEnd w:id="1904"/>
          <w:p w14:paraId="5E09DDBD" w14:textId="683164EA" w:rsidR="00016618" w:rsidRPr="00016618" w:rsidRDefault="00016618" w:rsidP="00016618">
            <w:pPr>
              <w:jc w:val="center"/>
              <w:rPr>
                <w:ins w:id="1909" w:author="David Gravett" w:date="2019-12-01T10:21:00Z"/>
                <w:rFonts w:ascii="Times New Roman" w:hAnsi="Times New Roman" w:cs="Times New Roman"/>
                <w:sz w:val="36"/>
                <w:szCs w:val="36"/>
              </w:rPr>
            </w:pPr>
            <w:ins w:id="1910"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911" w:author="David Gravett" w:date="2019-12-01T10:21:00Z"/>
                <w:rFonts w:ascii="Times New Roman" w:hAnsi="Times New Roman" w:cs="Times New Roman"/>
                <w:sz w:val="36"/>
                <w:szCs w:val="36"/>
              </w:rPr>
            </w:pPr>
            <w:ins w:id="1912"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913" w:author="David Gravett" w:date="2019-12-01T10:21:00Z"/>
                <w:rFonts w:ascii="Times New Roman" w:hAnsi="Times New Roman" w:cs="Times New Roman"/>
                <w:sz w:val="36"/>
                <w:szCs w:val="36"/>
              </w:rPr>
            </w:pPr>
            <w:ins w:id="1914"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915" w:author="David Gravett" w:date="2019-12-01T10:21:00Z"/>
                <w:rFonts w:ascii="Times New Roman" w:hAnsi="Times New Roman" w:cs="Times New Roman"/>
                <w:sz w:val="36"/>
                <w:szCs w:val="36"/>
              </w:rPr>
            </w:pPr>
            <w:ins w:id="1916"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917" w:author="David Gravett" w:date="2019-12-01T10:21:00Z"/>
                <w:rFonts w:ascii="Times New Roman" w:hAnsi="Times New Roman" w:cs="Times New Roman"/>
                <w:sz w:val="36"/>
                <w:szCs w:val="36"/>
              </w:rPr>
            </w:pPr>
            <w:ins w:id="1918"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19" w:author="David Gravett" w:date="2019-12-01T10:21:00Z"/>
                <w:rFonts w:ascii="Times New Roman" w:hAnsi="Times New Roman" w:cs="Times New Roman"/>
                <w:sz w:val="36"/>
                <w:szCs w:val="36"/>
              </w:rPr>
            </w:pPr>
            <w:ins w:id="1920"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21" w:author="David Gravett" w:date="2019-12-01T10:21:00Z"/>
                <w:rFonts w:ascii="Times New Roman" w:hAnsi="Times New Roman" w:cs="Times New Roman"/>
                <w:sz w:val="36"/>
                <w:szCs w:val="36"/>
              </w:rPr>
            </w:pPr>
            <w:ins w:id="1922"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23" w:author="David Gravett" w:date="2019-12-01T10:21:00Z"/>
        </w:trPr>
        <w:tc>
          <w:tcPr>
            <w:tcW w:w="933" w:type="dxa"/>
          </w:tcPr>
          <w:p w14:paraId="5C8EDE11" w14:textId="78876A50" w:rsidR="00016618" w:rsidRPr="00016618" w:rsidRDefault="00016618" w:rsidP="00016618">
            <w:pPr>
              <w:jc w:val="center"/>
              <w:rPr>
                <w:ins w:id="1924" w:author="David Gravett" w:date="2019-12-01T10:21:00Z"/>
                <w:rFonts w:ascii="Times New Roman" w:hAnsi="Times New Roman" w:cs="Times New Roman"/>
                <w:sz w:val="36"/>
                <w:szCs w:val="36"/>
              </w:rPr>
            </w:pPr>
            <w:ins w:id="1925"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26" w:author="David Gravett" w:date="2019-12-01T10:21:00Z"/>
                <w:rFonts w:ascii="Times New Roman" w:hAnsi="Times New Roman" w:cs="Times New Roman"/>
                <w:sz w:val="36"/>
                <w:szCs w:val="36"/>
              </w:rPr>
            </w:pPr>
            <w:ins w:id="1927"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28" w:author="David Gravett" w:date="2019-12-01T10:21:00Z"/>
                <w:rFonts w:ascii="Times New Roman" w:hAnsi="Times New Roman" w:cs="Times New Roman"/>
                <w:sz w:val="36"/>
                <w:szCs w:val="36"/>
              </w:rPr>
            </w:pPr>
            <w:ins w:id="1929"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30" w:author="David Gravett" w:date="2019-12-01T10:21:00Z"/>
                <w:rFonts w:ascii="Times New Roman" w:hAnsi="Times New Roman" w:cs="Times New Roman"/>
                <w:sz w:val="36"/>
                <w:szCs w:val="36"/>
              </w:rPr>
            </w:pPr>
            <w:ins w:id="1931"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32" w:author="David Gravett" w:date="2019-12-01T10:21:00Z"/>
                <w:rFonts w:ascii="Times New Roman" w:hAnsi="Times New Roman" w:cs="Times New Roman"/>
                <w:sz w:val="36"/>
                <w:szCs w:val="36"/>
              </w:rPr>
            </w:pPr>
            <w:ins w:id="1933"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34" w:author="David Gravett" w:date="2019-12-01T10:21:00Z"/>
                <w:rFonts w:ascii="Times New Roman" w:hAnsi="Times New Roman" w:cs="Times New Roman"/>
                <w:sz w:val="36"/>
                <w:szCs w:val="36"/>
              </w:rPr>
            </w:pPr>
            <w:ins w:id="1935"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36" w:author="David Gravett" w:date="2019-12-01T10:21:00Z"/>
                <w:rFonts w:ascii="Times New Roman" w:hAnsi="Times New Roman" w:cs="Times New Roman"/>
                <w:sz w:val="36"/>
                <w:szCs w:val="36"/>
              </w:rPr>
            </w:pPr>
            <w:ins w:id="1937"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38" w:author="David Gravett" w:date="2019-12-01T10:21:00Z"/>
        </w:trPr>
        <w:tc>
          <w:tcPr>
            <w:tcW w:w="933" w:type="dxa"/>
          </w:tcPr>
          <w:p w14:paraId="4B7AB657" w14:textId="4522FF96" w:rsidR="00016618" w:rsidRPr="00016618" w:rsidRDefault="00016618" w:rsidP="00016618">
            <w:pPr>
              <w:jc w:val="center"/>
              <w:rPr>
                <w:ins w:id="1939" w:author="David Gravett" w:date="2019-12-01T10:21:00Z"/>
                <w:rFonts w:ascii="Times New Roman" w:hAnsi="Times New Roman" w:cs="Times New Roman"/>
                <w:sz w:val="36"/>
                <w:szCs w:val="36"/>
              </w:rPr>
            </w:pPr>
            <w:ins w:id="1940"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41" w:author="David Gravett" w:date="2019-12-01T10:21:00Z"/>
                <w:rFonts w:ascii="Times New Roman" w:hAnsi="Times New Roman" w:cs="Times New Roman"/>
                <w:sz w:val="36"/>
                <w:szCs w:val="36"/>
              </w:rPr>
            </w:pPr>
            <w:ins w:id="1942"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43" w:author="David Gravett" w:date="2019-12-01T10:21:00Z"/>
                <w:rFonts w:ascii="Times New Roman" w:hAnsi="Times New Roman" w:cs="Times New Roman"/>
                <w:sz w:val="36"/>
                <w:szCs w:val="36"/>
              </w:rPr>
            </w:pPr>
            <w:ins w:id="1944"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45" w:author="David Gravett" w:date="2019-12-01T10:21:00Z"/>
                <w:rFonts w:ascii="Times New Roman" w:hAnsi="Times New Roman" w:cs="Times New Roman"/>
                <w:sz w:val="36"/>
                <w:szCs w:val="36"/>
              </w:rPr>
            </w:pPr>
            <w:ins w:id="1946"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47" w:author="David Gravett" w:date="2019-12-01T10:21:00Z"/>
                <w:rFonts w:ascii="Times New Roman" w:hAnsi="Times New Roman" w:cs="Times New Roman"/>
                <w:sz w:val="36"/>
                <w:szCs w:val="36"/>
              </w:rPr>
            </w:pPr>
            <w:ins w:id="1948"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49" w:author="David Gravett" w:date="2019-12-01T10:21:00Z"/>
                <w:rFonts w:ascii="Times New Roman" w:hAnsi="Times New Roman" w:cs="Times New Roman"/>
                <w:sz w:val="36"/>
                <w:szCs w:val="36"/>
              </w:rPr>
            </w:pPr>
            <w:ins w:id="1950"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51" w:author="David Gravett" w:date="2019-12-01T10:21:00Z"/>
                <w:rFonts w:ascii="Times New Roman" w:hAnsi="Times New Roman" w:cs="Times New Roman"/>
                <w:sz w:val="36"/>
                <w:szCs w:val="36"/>
              </w:rPr>
            </w:pPr>
            <w:ins w:id="1952"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53" w:author="David Gravett" w:date="2019-12-01T10:21:00Z"/>
        </w:trPr>
        <w:tc>
          <w:tcPr>
            <w:tcW w:w="933" w:type="dxa"/>
          </w:tcPr>
          <w:p w14:paraId="46AFC4C3" w14:textId="0DAD9825" w:rsidR="00016618" w:rsidRPr="00016618" w:rsidRDefault="00016618" w:rsidP="00016618">
            <w:pPr>
              <w:jc w:val="center"/>
              <w:rPr>
                <w:ins w:id="1954" w:author="David Gravett" w:date="2019-12-01T10:21:00Z"/>
                <w:rFonts w:ascii="Times New Roman" w:hAnsi="Times New Roman" w:cs="Times New Roman"/>
                <w:sz w:val="36"/>
                <w:szCs w:val="36"/>
              </w:rPr>
            </w:pPr>
            <w:ins w:id="1955"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56" w:author="David Gravett" w:date="2019-12-01T10:21:00Z"/>
                <w:rFonts w:ascii="Times New Roman" w:hAnsi="Times New Roman" w:cs="Times New Roman"/>
                <w:sz w:val="36"/>
                <w:szCs w:val="36"/>
              </w:rPr>
            </w:pPr>
            <w:ins w:id="1957"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58" w:author="David Gravett" w:date="2019-12-01T10:21:00Z"/>
                <w:rFonts w:ascii="Times New Roman" w:hAnsi="Times New Roman" w:cs="Times New Roman"/>
                <w:sz w:val="36"/>
                <w:szCs w:val="36"/>
              </w:rPr>
            </w:pPr>
            <w:ins w:id="1959"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60" w:author="David Gravett" w:date="2019-12-01T10:21:00Z"/>
                <w:rFonts w:ascii="Times New Roman" w:hAnsi="Times New Roman" w:cs="Times New Roman"/>
                <w:sz w:val="36"/>
                <w:szCs w:val="36"/>
              </w:rPr>
            </w:pPr>
            <w:ins w:id="1961"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62" w:author="David Gravett" w:date="2019-12-01T10:21:00Z"/>
                <w:rFonts w:ascii="Times New Roman" w:hAnsi="Times New Roman" w:cs="Times New Roman"/>
                <w:sz w:val="36"/>
                <w:szCs w:val="36"/>
              </w:rPr>
            </w:pPr>
            <w:ins w:id="1963"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64" w:author="David Gravett" w:date="2019-12-01T10:21:00Z"/>
                <w:rFonts w:ascii="Times New Roman" w:hAnsi="Times New Roman" w:cs="Times New Roman"/>
                <w:sz w:val="36"/>
                <w:szCs w:val="36"/>
              </w:rPr>
            </w:pPr>
            <w:ins w:id="1965"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66" w:author="David Gravett" w:date="2019-12-01T10:21:00Z"/>
                <w:rFonts w:ascii="Times New Roman" w:hAnsi="Times New Roman" w:cs="Times New Roman"/>
                <w:sz w:val="36"/>
                <w:szCs w:val="36"/>
              </w:rPr>
            </w:pPr>
            <w:ins w:id="1967"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68" w:author="David Gravett" w:date="2019-12-01T10:21:00Z"/>
        </w:trPr>
        <w:tc>
          <w:tcPr>
            <w:tcW w:w="933" w:type="dxa"/>
          </w:tcPr>
          <w:p w14:paraId="401CE7A0" w14:textId="672FB890" w:rsidR="00016618" w:rsidRPr="00016618" w:rsidRDefault="00016618" w:rsidP="00016618">
            <w:pPr>
              <w:jc w:val="center"/>
              <w:rPr>
                <w:ins w:id="1969" w:author="David Gravett" w:date="2019-12-01T10:21:00Z"/>
                <w:rFonts w:ascii="Times New Roman" w:hAnsi="Times New Roman" w:cs="Times New Roman"/>
                <w:sz w:val="36"/>
                <w:szCs w:val="36"/>
              </w:rPr>
            </w:pPr>
            <w:ins w:id="1970"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71" w:author="David Gravett" w:date="2019-12-01T10:21:00Z"/>
                <w:rFonts w:ascii="Times New Roman" w:hAnsi="Times New Roman" w:cs="Times New Roman"/>
                <w:sz w:val="36"/>
                <w:szCs w:val="36"/>
              </w:rPr>
            </w:pPr>
            <w:ins w:id="1972"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73" w:author="David Gravett" w:date="2019-12-01T10:21:00Z"/>
                <w:rFonts w:ascii="Times New Roman" w:hAnsi="Times New Roman" w:cs="Times New Roman"/>
                <w:sz w:val="36"/>
                <w:szCs w:val="36"/>
              </w:rPr>
            </w:pPr>
            <w:ins w:id="1974"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75" w:author="David Gravett" w:date="2019-12-01T10:21:00Z"/>
                <w:rFonts w:ascii="Times New Roman" w:hAnsi="Times New Roman" w:cs="Times New Roman"/>
                <w:sz w:val="36"/>
                <w:szCs w:val="36"/>
              </w:rPr>
            </w:pPr>
            <w:ins w:id="1976"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77" w:author="David Gravett" w:date="2019-12-01T10:21:00Z"/>
                <w:rFonts w:ascii="Times New Roman" w:hAnsi="Times New Roman" w:cs="Times New Roman"/>
                <w:sz w:val="36"/>
                <w:szCs w:val="36"/>
              </w:rPr>
            </w:pPr>
            <w:ins w:id="1978"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79" w:author="David Gravett" w:date="2019-12-01T10:21:00Z"/>
                <w:rFonts w:ascii="Times New Roman" w:hAnsi="Times New Roman" w:cs="Times New Roman"/>
                <w:sz w:val="36"/>
                <w:szCs w:val="36"/>
              </w:rPr>
            </w:pPr>
            <w:ins w:id="1980"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81" w:author="David Gravett" w:date="2019-12-01T10:21:00Z"/>
                <w:rFonts w:ascii="Times New Roman" w:hAnsi="Times New Roman" w:cs="Times New Roman"/>
                <w:sz w:val="36"/>
                <w:szCs w:val="36"/>
              </w:rPr>
            </w:pPr>
            <w:ins w:id="1982"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83" w:author="David Gravett" w:date="2019-12-01T10:21:00Z"/>
        </w:trPr>
        <w:tc>
          <w:tcPr>
            <w:tcW w:w="933" w:type="dxa"/>
          </w:tcPr>
          <w:p w14:paraId="749E3F07" w14:textId="071BE9E6" w:rsidR="00016618" w:rsidRPr="00016618" w:rsidRDefault="00016618" w:rsidP="00016618">
            <w:pPr>
              <w:jc w:val="center"/>
              <w:rPr>
                <w:ins w:id="1984" w:author="David Gravett" w:date="2019-12-01T10:21:00Z"/>
                <w:rFonts w:ascii="Times New Roman" w:hAnsi="Times New Roman" w:cs="Times New Roman"/>
                <w:sz w:val="36"/>
                <w:szCs w:val="36"/>
              </w:rPr>
            </w:pPr>
            <w:ins w:id="1985"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86" w:author="David Gravett" w:date="2019-12-01T10:21:00Z"/>
                <w:rFonts w:ascii="Times New Roman" w:hAnsi="Times New Roman" w:cs="Times New Roman"/>
                <w:sz w:val="36"/>
                <w:szCs w:val="36"/>
              </w:rPr>
            </w:pPr>
            <w:ins w:id="1987"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88" w:author="David Gravett" w:date="2019-12-01T10:21:00Z"/>
                <w:rFonts w:ascii="Times New Roman" w:hAnsi="Times New Roman" w:cs="Times New Roman"/>
                <w:sz w:val="36"/>
                <w:szCs w:val="36"/>
              </w:rPr>
            </w:pPr>
            <w:ins w:id="1989"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90" w:author="David Gravett" w:date="2019-12-01T10:21:00Z"/>
                <w:rFonts w:ascii="Times New Roman" w:hAnsi="Times New Roman" w:cs="Times New Roman"/>
                <w:sz w:val="36"/>
                <w:szCs w:val="36"/>
              </w:rPr>
            </w:pPr>
            <w:ins w:id="1991"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92" w:author="David Gravett" w:date="2019-12-01T10:21:00Z"/>
                <w:rFonts w:ascii="Times New Roman" w:hAnsi="Times New Roman" w:cs="Times New Roman"/>
                <w:sz w:val="36"/>
                <w:szCs w:val="36"/>
              </w:rPr>
            </w:pPr>
            <w:ins w:id="1993"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94" w:author="David Gravett" w:date="2019-12-01T10:21:00Z"/>
                <w:rFonts w:ascii="Times New Roman" w:hAnsi="Times New Roman" w:cs="Times New Roman"/>
                <w:sz w:val="36"/>
                <w:szCs w:val="36"/>
              </w:rPr>
            </w:pPr>
            <w:ins w:id="1995"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96" w:author="David Gravett" w:date="2019-12-01T10:21:00Z"/>
                <w:rFonts w:ascii="Times New Roman" w:hAnsi="Times New Roman" w:cs="Times New Roman"/>
                <w:sz w:val="36"/>
                <w:szCs w:val="36"/>
              </w:rPr>
            </w:pPr>
            <w:ins w:id="1997"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98" w:author="David Gravett" w:date="2019-12-01T10:21:00Z"/>
        </w:trPr>
        <w:tc>
          <w:tcPr>
            <w:tcW w:w="933" w:type="dxa"/>
          </w:tcPr>
          <w:p w14:paraId="49A688A2" w14:textId="7550DC8C" w:rsidR="00016618" w:rsidRPr="00016618" w:rsidRDefault="00016618" w:rsidP="00016618">
            <w:pPr>
              <w:jc w:val="center"/>
              <w:rPr>
                <w:ins w:id="1999" w:author="David Gravett" w:date="2019-12-01T10:21:00Z"/>
                <w:rFonts w:ascii="Times New Roman" w:hAnsi="Times New Roman" w:cs="Times New Roman"/>
                <w:sz w:val="36"/>
                <w:szCs w:val="36"/>
              </w:rPr>
            </w:pPr>
            <w:ins w:id="2000"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2001" w:author="David Gravett" w:date="2019-12-01T10:21:00Z"/>
                <w:rFonts w:ascii="Times New Roman" w:hAnsi="Times New Roman" w:cs="Times New Roman"/>
                <w:sz w:val="36"/>
                <w:szCs w:val="36"/>
              </w:rPr>
            </w:pPr>
            <w:ins w:id="2002"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2003" w:author="David Gravett" w:date="2019-12-01T10:21:00Z"/>
                <w:rFonts w:ascii="Times New Roman" w:hAnsi="Times New Roman" w:cs="Times New Roman"/>
                <w:sz w:val="36"/>
                <w:szCs w:val="36"/>
              </w:rPr>
            </w:pPr>
            <w:ins w:id="2004"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2005" w:author="David Gravett" w:date="2019-12-01T10:21:00Z"/>
                <w:rFonts w:ascii="Times New Roman" w:hAnsi="Times New Roman" w:cs="Times New Roman"/>
                <w:sz w:val="36"/>
                <w:szCs w:val="36"/>
              </w:rPr>
            </w:pPr>
            <w:ins w:id="2006"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2007" w:author="David Gravett" w:date="2019-12-01T10:21:00Z"/>
                <w:rFonts w:ascii="Times New Roman" w:hAnsi="Times New Roman" w:cs="Times New Roman"/>
                <w:sz w:val="36"/>
                <w:szCs w:val="36"/>
              </w:rPr>
            </w:pPr>
            <w:ins w:id="2008"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2009" w:author="David Gravett" w:date="2019-12-01T10:21:00Z"/>
                <w:rFonts w:ascii="Times New Roman" w:hAnsi="Times New Roman" w:cs="Times New Roman"/>
                <w:sz w:val="36"/>
                <w:szCs w:val="36"/>
              </w:rPr>
            </w:pPr>
            <w:ins w:id="2010"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2011" w:author="David Gravett" w:date="2019-12-01T10:21:00Z"/>
                <w:rFonts w:ascii="Times New Roman" w:hAnsi="Times New Roman" w:cs="Times New Roman"/>
                <w:sz w:val="36"/>
                <w:szCs w:val="36"/>
              </w:rPr>
            </w:pPr>
            <w:ins w:id="2012"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2013" w:author="David Gravett" w:date="2019-12-01T10:21:00Z"/>
          <w:rFonts w:ascii="Times New Roman" w:hAnsi="Times New Roman" w:cs="Times New Roman"/>
          <w:sz w:val="24"/>
          <w:szCs w:val="24"/>
          <w:lang w:val="en-US"/>
        </w:rPr>
      </w:pPr>
      <w:ins w:id="2014"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121219" w:rsidRPr="00D103E4" w:rsidRDefault="00121219" w:rsidP="00016618">
                              <w:pPr>
                                <w:pStyle w:val="Caption"/>
                                <w:jc w:val="center"/>
                                <w:rPr>
                                  <w:ins w:id="2015" w:author="David Gravett" w:date="2019-12-01T10:21:00Z"/>
                                  <w:rFonts w:ascii="Arial" w:eastAsia="Arial" w:hAnsi="Arial" w:cs="Arial"/>
                                  <w:noProof/>
                                  <w:lang w:val="en"/>
                                </w:rPr>
                              </w:pPr>
                              <w:ins w:id="2016"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6"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H9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X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CFyAf01AgAAagQAAA4AAAAAAAAAAAAA&#10;AAAALgIAAGRycy9lMm9Eb2MueG1sUEsBAi0AFAAGAAgAAAAhAJUqhCnfAAAACQEAAA8AAAAAAAAA&#10;AAAAAAAAjwQAAGRycy9kb3ducmV2LnhtbFBLBQYAAAAABAAEAPMAAACbBQAAAAA=&#10;" stroked="f">
                  <v:textbox inset="0,0,0,0">
                    <w:txbxContent>
                      <w:p w14:paraId="57E2E112" w14:textId="749E505A" w:rsidR="00121219" w:rsidRPr="00D103E4" w:rsidRDefault="00121219" w:rsidP="00016618">
                        <w:pPr>
                          <w:pStyle w:val="Caption"/>
                          <w:jc w:val="center"/>
                          <w:rPr>
                            <w:ins w:id="2017" w:author="David Gravett" w:date="2019-12-01T10:21:00Z"/>
                            <w:rFonts w:ascii="Arial" w:eastAsia="Arial" w:hAnsi="Arial" w:cs="Arial"/>
                            <w:noProof/>
                            <w:lang w:val="en"/>
                          </w:rPr>
                        </w:pPr>
                        <w:ins w:id="2018"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19"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20" w:author="David Gravett" w:date="2019-12-01T10:21:00Z"/>
          <w:rFonts w:asciiTheme="majorHAnsi" w:hAnsiTheme="majorHAnsi" w:cstheme="majorHAnsi"/>
          <w:color w:val="1F3864" w:themeColor="accent1" w:themeShade="80"/>
          <w:sz w:val="40"/>
          <w:szCs w:val="40"/>
        </w:rPr>
      </w:pPr>
      <w:ins w:id="2021"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22"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23"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24"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25"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26"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27"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28"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29" w:author="David Gravett" w:date="2019-12-01T10:21:00Z"/>
        </w:trPr>
        <w:tc>
          <w:tcPr>
            <w:tcW w:w="933" w:type="dxa"/>
          </w:tcPr>
          <w:p w14:paraId="759712E8" w14:textId="103BAA6B" w:rsidR="00016618" w:rsidRPr="00016618" w:rsidRDefault="00016618" w:rsidP="00016618">
            <w:pPr>
              <w:jc w:val="center"/>
              <w:rPr>
                <w:ins w:id="2030" w:author="David Gravett" w:date="2019-12-01T10:21:00Z"/>
                <w:rFonts w:ascii="Times New Roman" w:hAnsi="Times New Roman" w:cs="Times New Roman"/>
                <w:sz w:val="36"/>
                <w:szCs w:val="36"/>
              </w:rPr>
            </w:pPr>
            <w:ins w:id="2031"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32" w:author="David Gravett" w:date="2019-12-01T10:21:00Z"/>
                <w:rFonts w:ascii="Times New Roman" w:hAnsi="Times New Roman" w:cs="Times New Roman"/>
                <w:sz w:val="36"/>
                <w:szCs w:val="36"/>
              </w:rPr>
            </w:pPr>
            <w:ins w:id="2033"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34" w:author="David Gravett" w:date="2019-12-01T10:21:00Z"/>
                <w:rFonts w:ascii="Times New Roman" w:hAnsi="Times New Roman" w:cs="Times New Roman"/>
                <w:sz w:val="36"/>
                <w:szCs w:val="36"/>
              </w:rPr>
            </w:pPr>
            <w:ins w:id="2035"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36" w:author="David Gravett" w:date="2019-12-01T10:21:00Z"/>
                <w:rFonts w:ascii="Times New Roman" w:hAnsi="Times New Roman" w:cs="Times New Roman"/>
                <w:sz w:val="36"/>
                <w:szCs w:val="36"/>
              </w:rPr>
            </w:pPr>
            <w:ins w:id="2037"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38" w:author="David Gravett" w:date="2019-12-01T10:21:00Z"/>
                <w:rFonts w:ascii="Times New Roman" w:hAnsi="Times New Roman" w:cs="Times New Roman"/>
                <w:sz w:val="36"/>
                <w:szCs w:val="36"/>
              </w:rPr>
            </w:pPr>
            <w:ins w:id="2039"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40" w:author="David Gravett" w:date="2019-12-01T10:21:00Z"/>
                <w:rFonts w:ascii="Times New Roman" w:hAnsi="Times New Roman" w:cs="Times New Roman"/>
                <w:sz w:val="36"/>
                <w:szCs w:val="36"/>
              </w:rPr>
            </w:pPr>
            <w:ins w:id="2041"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42" w:author="David Gravett" w:date="2019-12-01T10:21:00Z"/>
                <w:rFonts w:ascii="Times New Roman" w:hAnsi="Times New Roman" w:cs="Times New Roman"/>
                <w:sz w:val="36"/>
                <w:szCs w:val="36"/>
              </w:rPr>
            </w:pPr>
            <w:ins w:id="2043"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44" w:author="David Gravett" w:date="2019-12-01T10:21:00Z"/>
        </w:trPr>
        <w:tc>
          <w:tcPr>
            <w:tcW w:w="933" w:type="dxa"/>
          </w:tcPr>
          <w:p w14:paraId="2D7ACCE5" w14:textId="1A7962CB" w:rsidR="00016618" w:rsidRPr="00016618" w:rsidRDefault="00016618" w:rsidP="00016618">
            <w:pPr>
              <w:jc w:val="center"/>
              <w:rPr>
                <w:ins w:id="2045" w:author="David Gravett" w:date="2019-12-01T10:21:00Z"/>
                <w:rFonts w:ascii="Times New Roman" w:hAnsi="Times New Roman" w:cs="Times New Roman"/>
                <w:sz w:val="36"/>
                <w:szCs w:val="36"/>
              </w:rPr>
            </w:pPr>
            <w:ins w:id="2046"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47" w:author="David Gravett" w:date="2019-12-01T10:21:00Z"/>
                <w:rFonts w:ascii="Times New Roman" w:hAnsi="Times New Roman" w:cs="Times New Roman"/>
                <w:sz w:val="36"/>
                <w:szCs w:val="36"/>
              </w:rPr>
            </w:pPr>
            <w:ins w:id="2048"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49" w:author="David Gravett" w:date="2019-12-01T10:21:00Z"/>
                <w:rFonts w:ascii="Times New Roman" w:hAnsi="Times New Roman" w:cs="Times New Roman"/>
                <w:sz w:val="36"/>
                <w:szCs w:val="36"/>
              </w:rPr>
            </w:pPr>
            <w:ins w:id="2050"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51" w:author="David Gravett" w:date="2019-12-01T10:21:00Z"/>
                <w:rFonts w:ascii="Times New Roman" w:hAnsi="Times New Roman" w:cs="Times New Roman"/>
                <w:sz w:val="36"/>
                <w:szCs w:val="36"/>
              </w:rPr>
            </w:pPr>
            <w:ins w:id="2052"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53" w:author="David Gravett" w:date="2019-12-01T10:21:00Z"/>
                <w:rFonts w:ascii="Times New Roman" w:hAnsi="Times New Roman" w:cs="Times New Roman"/>
                <w:sz w:val="36"/>
                <w:szCs w:val="36"/>
              </w:rPr>
            </w:pPr>
            <w:ins w:id="2054"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55" w:author="David Gravett" w:date="2019-12-01T10:21:00Z"/>
                <w:rFonts w:ascii="Times New Roman" w:hAnsi="Times New Roman" w:cs="Times New Roman"/>
                <w:sz w:val="36"/>
                <w:szCs w:val="36"/>
              </w:rPr>
            </w:pPr>
            <w:ins w:id="2056"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57" w:author="David Gravett" w:date="2019-12-01T10:21:00Z"/>
                <w:rFonts w:ascii="Times New Roman" w:hAnsi="Times New Roman" w:cs="Times New Roman"/>
                <w:sz w:val="36"/>
                <w:szCs w:val="36"/>
              </w:rPr>
            </w:pPr>
            <w:ins w:id="2058"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59" w:author="David Gravett" w:date="2019-12-01T10:21:00Z"/>
        </w:trPr>
        <w:tc>
          <w:tcPr>
            <w:tcW w:w="933" w:type="dxa"/>
          </w:tcPr>
          <w:p w14:paraId="06CEFF9E" w14:textId="2D5B1B9B" w:rsidR="00016618" w:rsidRPr="00016618" w:rsidRDefault="00016618" w:rsidP="00016618">
            <w:pPr>
              <w:jc w:val="center"/>
              <w:rPr>
                <w:ins w:id="2060" w:author="David Gravett" w:date="2019-12-01T10:21:00Z"/>
                <w:rFonts w:ascii="Times New Roman" w:hAnsi="Times New Roman" w:cs="Times New Roman"/>
                <w:sz w:val="36"/>
                <w:szCs w:val="36"/>
              </w:rPr>
            </w:pPr>
            <w:ins w:id="2061"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62" w:author="David Gravett" w:date="2019-12-01T10:21:00Z"/>
                <w:rFonts w:ascii="Times New Roman" w:hAnsi="Times New Roman" w:cs="Times New Roman"/>
                <w:sz w:val="36"/>
                <w:szCs w:val="36"/>
              </w:rPr>
            </w:pPr>
            <w:ins w:id="2063"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64" w:author="David Gravett" w:date="2019-12-01T10:21:00Z"/>
                <w:rFonts w:ascii="Times New Roman" w:hAnsi="Times New Roman" w:cs="Times New Roman"/>
                <w:sz w:val="36"/>
                <w:szCs w:val="36"/>
              </w:rPr>
            </w:pPr>
            <w:ins w:id="2065"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66" w:author="David Gravett" w:date="2019-12-01T10:21:00Z"/>
                <w:rFonts w:ascii="Times New Roman" w:hAnsi="Times New Roman" w:cs="Times New Roman"/>
                <w:sz w:val="36"/>
                <w:szCs w:val="36"/>
              </w:rPr>
            </w:pPr>
            <w:ins w:id="2067"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68" w:author="David Gravett" w:date="2019-12-01T10:21:00Z"/>
                <w:rFonts w:ascii="Times New Roman" w:hAnsi="Times New Roman" w:cs="Times New Roman"/>
                <w:sz w:val="36"/>
                <w:szCs w:val="36"/>
              </w:rPr>
            </w:pPr>
            <w:ins w:id="2069"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70" w:author="David Gravett" w:date="2019-12-01T10:21:00Z"/>
                <w:rFonts w:ascii="Times New Roman" w:hAnsi="Times New Roman" w:cs="Times New Roman"/>
                <w:sz w:val="36"/>
                <w:szCs w:val="36"/>
              </w:rPr>
            </w:pPr>
            <w:ins w:id="2071"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72" w:author="David Gravett" w:date="2019-12-01T10:21:00Z"/>
                <w:rFonts w:ascii="Times New Roman" w:hAnsi="Times New Roman" w:cs="Times New Roman"/>
                <w:sz w:val="36"/>
                <w:szCs w:val="36"/>
              </w:rPr>
            </w:pPr>
            <w:ins w:id="2073"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74" w:author="David Gravett" w:date="2019-12-01T10:21:00Z"/>
        </w:trPr>
        <w:tc>
          <w:tcPr>
            <w:tcW w:w="933" w:type="dxa"/>
          </w:tcPr>
          <w:p w14:paraId="032CD004" w14:textId="38DE0894" w:rsidR="00016618" w:rsidRPr="00016618" w:rsidRDefault="00016618" w:rsidP="00016618">
            <w:pPr>
              <w:jc w:val="center"/>
              <w:rPr>
                <w:ins w:id="2075" w:author="David Gravett" w:date="2019-12-01T10:21:00Z"/>
                <w:rFonts w:ascii="Times New Roman" w:hAnsi="Times New Roman" w:cs="Times New Roman"/>
                <w:sz w:val="36"/>
                <w:szCs w:val="36"/>
              </w:rPr>
            </w:pPr>
            <w:ins w:id="2076"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77" w:author="David Gravett" w:date="2019-12-01T10:21:00Z"/>
                <w:rFonts w:ascii="Times New Roman" w:hAnsi="Times New Roman" w:cs="Times New Roman"/>
                <w:sz w:val="36"/>
                <w:szCs w:val="36"/>
              </w:rPr>
            </w:pPr>
            <w:ins w:id="2078"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79" w:author="David Gravett" w:date="2019-12-01T10:21:00Z"/>
                <w:rFonts w:ascii="Times New Roman" w:hAnsi="Times New Roman" w:cs="Times New Roman"/>
                <w:sz w:val="36"/>
                <w:szCs w:val="36"/>
              </w:rPr>
            </w:pPr>
            <w:ins w:id="2080"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81" w:author="David Gravett" w:date="2019-12-01T10:21:00Z"/>
                <w:rFonts w:ascii="Times New Roman" w:hAnsi="Times New Roman" w:cs="Times New Roman"/>
                <w:sz w:val="36"/>
                <w:szCs w:val="36"/>
              </w:rPr>
            </w:pPr>
            <w:ins w:id="2082"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83" w:author="David Gravett" w:date="2019-12-01T10:21:00Z"/>
                <w:rFonts w:ascii="Times New Roman" w:hAnsi="Times New Roman" w:cs="Times New Roman"/>
                <w:sz w:val="36"/>
                <w:szCs w:val="36"/>
              </w:rPr>
            </w:pPr>
            <w:ins w:id="2084"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85" w:author="David Gravett" w:date="2019-12-01T10:21:00Z"/>
                <w:rFonts w:ascii="Times New Roman" w:hAnsi="Times New Roman" w:cs="Times New Roman"/>
                <w:sz w:val="36"/>
                <w:szCs w:val="36"/>
              </w:rPr>
            </w:pPr>
            <w:ins w:id="2086"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87" w:author="David Gravett" w:date="2019-12-01T10:21:00Z"/>
                <w:rFonts w:ascii="Times New Roman" w:hAnsi="Times New Roman" w:cs="Times New Roman"/>
                <w:sz w:val="36"/>
                <w:szCs w:val="36"/>
              </w:rPr>
            </w:pPr>
            <w:ins w:id="2088"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89" w:author="David Gravett" w:date="2019-12-01T10:21:00Z"/>
        </w:trPr>
        <w:tc>
          <w:tcPr>
            <w:tcW w:w="933" w:type="dxa"/>
          </w:tcPr>
          <w:p w14:paraId="19F9A8F3" w14:textId="3B98DB11" w:rsidR="00016618" w:rsidRPr="00016618" w:rsidRDefault="00016618" w:rsidP="00016618">
            <w:pPr>
              <w:jc w:val="center"/>
              <w:rPr>
                <w:ins w:id="2090" w:author="David Gravett" w:date="2019-12-01T10:21:00Z"/>
                <w:rFonts w:ascii="Times New Roman" w:hAnsi="Times New Roman" w:cs="Times New Roman"/>
                <w:sz w:val="36"/>
                <w:szCs w:val="36"/>
              </w:rPr>
            </w:pPr>
            <w:ins w:id="2091"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92" w:author="David Gravett" w:date="2019-12-01T10:21:00Z"/>
                <w:rFonts w:ascii="Times New Roman" w:hAnsi="Times New Roman" w:cs="Times New Roman"/>
                <w:sz w:val="36"/>
                <w:szCs w:val="36"/>
              </w:rPr>
            </w:pPr>
            <w:ins w:id="2093"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94" w:author="David Gravett" w:date="2019-12-01T10:21:00Z"/>
                <w:rFonts w:ascii="Times New Roman" w:hAnsi="Times New Roman" w:cs="Times New Roman"/>
                <w:sz w:val="36"/>
                <w:szCs w:val="36"/>
              </w:rPr>
            </w:pPr>
            <w:ins w:id="2095"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96" w:author="David Gravett" w:date="2019-12-01T10:21:00Z"/>
                <w:rFonts w:ascii="Times New Roman" w:hAnsi="Times New Roman" w:cs="Times New Roman"/>
                <w:sz w:val="36"/>
                <w:szCs w:val="36"/>
              </w:rPr>
            </w:pPr>
            <w:ins w:id="2097"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98" w:author="David Gravett" w:date="2019-12-01T10:21:00Z"/>
                <w:rFonts w:ascii="Times New Roman" w:hAnsi="Times New Roman" w:cs="Times New Roman"/>
                <w:sz w:val="36"/>
                <w:szCs w:val="36"/>
              </w:rPr>
            </w:pPr>
            <w:ins w:id="2099"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100" w:author="David Gravett" w:date="2019-12-01T10:21:00Z"/>
                <w:rFonts w:ascii="Times New Roman" w:hAnsi="Times New Roman" w:cs="Times New Roman"/>
                <w:sz w:val="36"/>
                <w:szCs w:val="36"/>
              </w:rPr>
            </w:pPr>
            <w:ins w:id="2101"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102" w:author="David Gravett" w:date="2019-12-01T10:21:00Z"/>
                <w:rFonts w:ascii="Times New Roman" w:hAnsi="Times New Roman" w:cs="Times New Roman"/>
                <w:sz w:val="36"/>
                <w:szCs w:val="36"/>
              </w:rPr>
            </w:pPr>
            <w:ins w:id="2103"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104" w:author="David Gravett" w:date="2019-12-01T10:21:00Z"/>
        </w:trPr>
        <w:tc>
          <w:tcPr>
            <w:tcW w:w="933" w:type="dxa"/>
          </w:tcPr>
          <w:p w14:paraId="21569570" w14:textId="268208AC" w:rsidR="00016618" w:rsidRPr="00016618" w:rsidRDefault="00016618" w:rsidP="00016618">
            <w:pPr>
              <w:jc w:val="center"/>
              <w:rPr>
                <w:ins w:id="2105" w:author="David Gravett" w:date="2019-12-01T10:21:00Z"/>
                <w:rFonts w:ascii="Times New Roman" w:hAnsi="Times New Roman" w:cs="Times New Roman"/>
                <w:sz w:val="36"/>
                <w:szCs w:val="36"/>
              </w:rPr>
            </w:pPr>
            <w:ins w:id="2106"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107" w:author="David Gravett" w:date="2019-12-01T10:21:00Z"/>
                <w:rFonts w:ascii="Times New Roman" w:hAnsi="Times New Roman" w:cs="Times New Roman"/>
                <w:sz w:val="36"/>
                <w:szCs w:val="36"/>
              </w:rPr>
            </w:pPr>
            <w:ins w:id="2108"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109" w:author="David Gravett" w:date="2019-12-01T10:21:00Z"/>
                <w:rFonts w:ascii="Times New Roman" w:hAnsi="Times New Roman" w:cs="Times New Roman"/>
                <w:sz w:val="36"/>
                <w:szCs w:val="36"/>
              </w:rPr>
            </w:pPr>
            <w:ins w:id="2110"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111" w:author="David Gravett" w:date="2019-12-01T10:21:00Z"/>
                <w:rFonts w:ascii="Times New Roman" w:hAnsi="Times New Roman" w:cs="Times New Roman"/>
                <w:sz w:val="36"/>
                <w:szCs w:val="36"/>
              </w:rPr>
            </w:pPr>
            <w:ins w:id="2112"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113" w:author="David Gravett" w:date="2019-12-01T10:21:00Z"/>
                <w:rFonts w:ascii="Times New Roman" w:hAnsi="Times New Roman" w:cs="Times New Roman"/>
                <w:sz w:val="36"/>
                <w:szCs w:val="36"/>
              </w:rPr>
            </w:pPr>
            <w:ins w:id="2114"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115" w:author="David Gravett" w:date="2019-12-01T10:21:00Z"/>
                <w:rFonts w:ascii="Times New Roman" w:hAnsi="Times New Roman" w:cs="Times New Roman"/>
                <w:sz w:val="36"/>
                <w:szCs w:val="36"/>
              </w:rPr>
            </w:pPr>
            <w:ins w:id="2116"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17" w:author="David Gravett" w:date="2019-12-01T10:21:00Z"/>
                <w:rFonts w:ascii="Times New Roman" w:hAnsi="Times New Roman" w:cs="Times New Roman"/>
                <w:sz w:val="36"/>
                <w:szCs w:val="36"/>
              </w:rPr>
            </w:pPr>
            <w:ins w:id="2118"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19" w:author="David Gravett" w:date="2019-12-01T10:21:00Z"/>
        </w:trPr>
        <w:tc>
          <w:tcPr>
            <w:tcW w:w="933" w:type="dxa"/>
          </w:tcPr>
          <w:p w14:paraId="0079EC41" w14:textId="5BFE050B" w:rsidR="00016618" w:rsidRPr="00016618" w:rsidRDefault="00016618" w:rsidP="00016618">
            <w:pPr>
              <w:jc w:val="center"/>
              <w:rPr>
                <w:ins w:id="2120" w:author="David Gravett" w:date="2019-12-01T10:21:00Z"/>
                <w:rFonts w:ascii="Times New Roman" w:hAnsi="Times New Roman" w:cs="Times New Roman"/>
                <w:sz w:val="36"/>
                <w:szCs w:val="36"/>
              </w:rPr>
            </w:pPr>
            <w:ins w:id="2121"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22" w:author="David Gravett" w:date="2019-12-01T10:21:00Z"/>
                <w:rFonts w:ascii="Times New Roman" w:hAnsi="Times New Roman" w:cs="Times New Roman"/>
                <w:sz w:val="36"/>
                <w:szCs w:val="36"/>
              </w:rPr>
            </w:pPr>
            <w:ins w:id="2123"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24" w:author="David Gravett" w:date="2019-12-01T10:21:00Z"/>
                <w:rFonts w:ascii="Times New Roman" w:hAnsi="Times New Roman" w:cs="Times New Roman"/>
                <w:sz w:val="36"/>
                <w:szCs w:val="36"/>
              </w:rPr>
            </w:pPr>
            <w:ins w:id="2125"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26" w:author="David Gravett" w:date="2019-12-01T10:21:00Z"/>
                <w:rFonts w:ascii="Times New Roman" w:hAnsi="Times New Roman" w:cs="Times New Roman"/>
                <w:sz w:val="36"/>
                <w:szCs w:val="36"/>
              </w:rPr>
            </w:pPr>
            <w:ins w:id="2127"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28" w:author="David Gravett" w:date="2019-12-01T10:21:00Z"/>
                <w:rFonts w:ascii="Times New Roman" w:hAnsi="Times New Roman" w:cs="Times New Roman"/>
                <w:sz w:val="36"/>
                <w:szCs w:val="36"/>
              </w:rPr>
            </w:pPr>
            <w:ins w:id="2129"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30" w:author="David Gravett" w:date="2019-12-01T10:21:00Z"/>
                <w:rFonts w:ascii="Times New Roman" w:hAnsi="Times New Roman" w:cs="Times New Roman"/>
                <w:sz w:val="36"/>
                <w:szCs w:val="36"/>
              </w:rPr>
            </w:pPr>
            <w:ins w:id="2131"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32" w:author="David Gravett" w:date="2019-12-01T10:21:00Z"/>
                <w:rFonts w:ascii="Times New Roman" w:hAnsi="Times New Roman" w:cs="Times New Roman"/>
                <w:sz w:val="36"/>
                <w:szCs w:val="36"/>
              </w:rPr>
            </w:pPr>
            <w:ins w:id="2133"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34" w:author="David Gravett" w:date="2019-12-01T10:21:00Z"/>
          <w:rFonts w:ascii="Times New Roman" w:hAnsi="Times New Roman" w:cs="Times New Roman"/>
          <w:sz w:val="24"/>
          <w:szCs w:val="24"/>
          <w:lang w:val="en-US"/>
        </w:rPr>
      </w:pPr>
      <w:ins w:id="2135"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121219" w:rsidRPr="00D103E4" w:rsidRDefault="00121219" w:rsidP="00016618">
                              <w:pPr>
                                <w:pStyle w:val="Caption"/>
                                <w:jc w:val="center"/>
                                <w:rPr>
                                  <w:ins w:id="2136" w:author="David Gravett" w:date="2019-12-01T10:21:00Z"/>
                                  <w:rFonts w:ascii="Arial" w:eastAsia="Arial" w:hAnsi="Arial" w:cs="Arial"/>
                                  <w:noProof/>
                                  <w:lang w:val="en"/>
                                </w:rPr>
                              </w:pPr>
                              <w:ins w:id="2137"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67"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KXIvRM1AgAAagQAAA4AAAAAAAAAAAAAAAAA&#10;LgIAAGRycy9lMm9Eb2MueG1sUEsBAi0AFAAGAAgAAAAhAOPP8JHcAAAABQEAAA8AAAAAAAAAAAAA&#10;AAAAjwQAAGRycy9kb3ducmV2LnhtbFBLBQYAAAAABAAEAPMAAACYBQAAAAA=&#10;" stroked="f">
                  <v:textbox inset="0,0,0,0">
                    <w:txbxContent>
                      <w:p w14:paraId="2114E0A9" w14:textId="714C3114" w:rsidR="00121219" w:rsidRPr="00D103E4" w:rsidRDefault="00121219" w:rsidP="00016618">
                        <w:pPr>
                          <w:pStyle w:val="Caption"/>
                          <w:jc w:val="center"/>
                          <w:rPr>
                            <w:ins w:id="2138" w:author="David Gravett" w:date="2019-12-01T10:21:00Z"/>
                            <w:rFonts w:ascii="Arial" w:eastAsia="Arial" w:hAnsi="Arial" w:cs="Arial"/>
                            <w:noProof/>
                            <w:lang w:val="en"/>
                          </w:rPr>
                        </w:pPr>
                        <w:ins w:id="2139"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40" w:author="David Gravett" w:date="2019-12-01T10:21:00Z"/>
        </w:trPr>
        <w:tc>
          <w:tcPr>
            <w:tcW w:w="432" w:type="dxa"/>
          </w:tcPr>
          <w:p w14:paraId="026908D7" w14:textId="77777777" w:rsidR="008C59CB" w:rsidRDefault="008C59CB" w:rsidP="003B3061">
            <w:pPr>
              <w:rPr>
                <w:del w:id="2141" w:author="David Gravett" w:date="2019-12-01T10:21:00Z"/>
                <w:rFonts w:ascii="Times New Roman" w:hAnsi="Times New Roman" w:cs="Times New Roman"/>
                <w:sz w:val="24"/>
                <w:szCs w:val="24"/>
              </w:rPr>
            </w:pPr>
            <w:del w:id="2142"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43" w:author="David Gravett" w:date="2019-12-01T10:21:00Z"/>
                <w:rFonts w:ascii="Times New Roman" w:hAnsi="Times New Roman" w:cs="Times New Roman"/>
                <w:sz w:val="24"/>
                <w:szCs w:val="24"/>
              </w:rPr>
            </w:pPr>
            <w:del w:id="2144"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45" w:author="David Gravett" w:date="2019-12-01T10:21:00Z"/>
                <w:rFonts w:ascii="Times New Roman" w:hAnsi="Times New Roman" w:cs="Times New Roman"/>
                <w:sz w:val="24"/>
                <w:szCs w:val="24"/>
              </w:rPr>
            </w:pPr>
            <w:del w:id="2146"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47" w:author="David Gravett" w:date="2019-12-01T10:21:00Z"/>
                <w:rFonts w:ascii="Times New Roman" w:hAnsi="Times New Roman" w:cs="Times New Roman"/>
                <w:sz w:val="24"/>
                <w:szCs w:val="24"/>
              </w:rPr>
            </w:pPr>
            <w:del w:id="2148"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49" w:author="David Gravett" w:date="2019-12-01T10:21:00Z"/>
                <w:rFonts w:ascii="Times New Roman" w:hAnsi="Times New Roman" w:cs="Times New Roman"/>
                <w:sz w:val="24"/>
                <w:szCs w:val="24"/>
              </w:rPr>
            </w:pPr>
            <w:del w:id="2150"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51" w:author="David Gravett" w:date="2019-12-01T10:21:00Z"/>
                <w:rFonts w:ascii="Times New Roman" w:hAnsi="Times New Roman" w:cs="Times New Roman"/>
                <w:sz w:val="24"/>
                <w:szCs w:val="24"/>
              </w:rPr>
            </w:pPr>
            <w:del w:id="2152"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53" w:author="David Gravett" w:date="2019-12-01T10:21:00Z"/>
                <w:rFonts w:ascii="Times New Roman" w:hAnsi="Times New Roman" w:cs="Times New Roman"/>
                <w:sz w:val="24"/>
                <w:szCs w:val="24"/>
              </w:rPr>
            </w:pPr>
            <w:del w:id="2154"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55" w:author="David Gravett" w:date="2019-12-01T10:21:00Z"/>
        </w:trPr>
        <w:tc>
          <w:tcPr>
            <w:tcW w:w="432" w:type="dxa"/>
          </w:tcPr>
          <w:p w14:paraId="16619BAB" w14:textId="77777777" w:rsidR="008C59CB" w:rsidRDefault="008C59CB" w:rsidP="003B3061">
            <w:pPr>
              <w:rPr>
                <w:del w:id="2156" w:author="David Gravett" w:date="2019-12-01T10:21:00Z"/>
                <w:rFonts w:ascii="Times New Roman" w:hAnsi="Times New Roman" w:cs="Times New Roman"/>
                <w:sz w:val="24"/>
                <w:szCs w:val="24"/>
              </w:rPr>
            </w:pPr>
            <w:del w:id="2157"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58" w:author="David Gravett" w:date="2019-12-01T10:21:00Z"/>
                <w:rFonts w:ascii="Times New Roman" w:hAnsi="Times New Roman" w:cs="Times New Roman"/>
                <w:sz w:val="24"/>
                <w:szCs w:val="24"/>
              </w:rPr>
            </w:pPr>
            <w:del w:id="2159"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60" w:author="David Gravett" w:date="2019-12-01T10:21:00Z"/>
                <w:rFonts w:ascii="Times New Roman" w:hAnsi="Times New Roman" w:cs="Times New Roman"/>
                <w:sz w:val="24"/>
                <w:szCs w:val="24"/>
              </w:rPr>
            </w:pPr>
            <w:del w:id="2161"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62" w:author="David Gravett" w:date="2019-12-01T10:21:00Z"/>
                <w:rFonts w:ascii="Times New Roman" w:hAnsi="Times New Roman" w:cs="Times New Roman"/>
                <w:sz w:val="24"/>
                <w:szCs w:val="24"/>
              </w:rPr>
            </w:pPr>
            <w:del w:id="2163"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64" w:author="David Gravett" w:date="2019-12-01T10:21:00Z"/>
                <w:rFonts w:ascii="Times New Roman" w:hAnsi="Times New Roman" w:cs="Times New Roman"/>
                <w:sz w:val="24"/>
                <w:szCs w:val="24"/>
              </w:rPr>
            </w:pPr>
            <w:del w:id="2165"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66" w:author="David Gravett" w:date="2019-12-01T10:21:00Z"/>
                <w:rFonts w:ascii="Times New Roman" w:hAnsi="Times New Roman" w:cs="Times New Roman"/>
                <w:sz w:val="24"/>
                <w:szCs w:val="24"/>
              </w:rPr>
            </w:pPr>
            <w:del w:id="2167"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68" w:author="David Gravett" w:date="2019-12-01T10:21:00Z"/>
                <w:rFonts w:ascii="Times New Roman" w:hAnsi="Times New Roman" w:cs="Times New Roman"/>
                <w:sz w:val="24"/>
                <w:szCs w:val="24"/>
              </w:rPr>
            </w:pPr>
            <w:del w:id="2169"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70" w:author="David Gravett" w:date="2019-12-01T10:21:00Z"/>
        </w:trPr>
        <w:tc>
          <w:tcPr>
            <w:tcW w:w="432" w:type="dxa"/>
          </w:tcPr>
          <w:p w14:paraId="37315917" w14:textId="77777777" w:rsidR="008C59CB" w:rsidRDefault="008C59CB" w:rsidP="003B3061">
            <w:pPr>
              <w:rPr>
                <w:del w:id="2171" w:author="David Gravett" w:date="2019-12-01T10:21:00Z"/>
                <w:rFonts w:ascii="Times New Roman" w:hAnsi="Times New Roman" w:cs="Times New Roman"/>
                <w:sz w:val="24"/>
                <w:szCs w:val="24"/>
              </w:rPr>
            </w:pPr>
            <w:del w:id="2172"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73" w:author="David Gravett" w:date="2019-12-01T10:21:00Z"/>
                <w:rFonts w:ascii="Times New Roman" w:hAnsi="Times New Roman" w:cs="Times New Roman"/>
                <w:sz w:val="24"/>
                <w:szCs w:val="24"/>
              </w:rPr>
            </w:pPr>
            <w:del w:id="2174"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75" w:author="David Gravett" w:date="2019-12-01T10:21:00Z"/>
                <w:rFonts w:ascii="Times New Roman" w:hAnsi="Times New Roman" w:cs="Times New Roman"/>
                <w:sz w:val="24"/>
                <w:szCs w:val="24"/>
              </w:rPr>
            </w:pPr>
            <w:del w:id="2176"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77" w:author="David Gravett" w:date="2019-12-01T10:21:00Z"/>
                <w:rFonts w:ascii="Times New Roman" w:hAnsi="Times New Roman" w:cs="Times New Roman"/>
                <w:sz w:val="24"/>
                <w:szCs w:val="24"/>
              </w:rPr>
            </w:pPr>
            <w:del w:id="2178"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79" w:author="David Gravett" w:date="2019-12-01T10:21:00Z"/>
                <w:rFonts w:ascii="Times New Roman" w:hAnsi="Times New Roman" w:cs="Times New Roman"/>
                <w:sz w:val="24"/>
                <w:szCs w:val="24"/>
              </w:rPr>
            </w:pPr>
            <w:del w:id="2180"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81" w:author="David Gravett" w:date="2019-12-01T10:21:00Z"/>
                <w:rFonts w:ascii="Times New Roman" w:hAnsi="Times New Roman" w:cs="Times New Roman"/>
                <w:sz w:val="24"/>
                <w:szCs w:val="24"/>
              </w:rPr>
            </w:pPr>
            <w:del w:id="2182"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83" w:author="David Gravett" w:date="2019-12-01T10:21:00Z"/>
                <w:rFonts w:ascii="Times New Roman" w:hAnsi="Times New Roman" w:cs="Times New Roman"/>
                <w:sz w:val="24"/>
                <w:szCs w:val="24"/>
              </w:rPr>
            </w:pPr>
            <w:del w:id="2184"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85" w:author="David Gravett" w:date="2019-12-01T10:21:00Z"/>
        </w:trPr>
        <w:tc>
          <w:tcPr>
            <w:tcW w:w="432" w:type="dxa"/>
          </w:tcPr>
          <w:p w14:paraId="1D8F4D06" w14:textId="77777777" w:rsidR="008C59CB" w:rsidRDefault="008C59CB" w:rsidP="003B3061">
            <w:pPr>
              <w:rPr>
                <w:del w:id="2186" w:author="David Gravett" w:date="2019-12-01T10:21:00Z"/>
                <w:rFonts w:ascii="Times New Roman" w:hAnsi="Times New Roman" w:cs="Times New Roman"/>
                <w:sz w:val="24"/>
                <w:szCs w:val="24"/>
              </w:rPr>
            </w:pPr>
            <w:del w:id="2187"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88" w:author="David Gravett" w:date="2019-12-01T10:21:00Z"/>
                <w:rFonts w:ascii="Times New Roman" w:hAnsi="Times New Roman" w:cs="Times New Roman"/>
                <w:sz w:val="24"/>
                <w:szCs w:val="24"/>
              </w:rPr>
            </w:pPr>
            <w:del w:id="2189"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90" w:author="David Gravett" w:date="2019-12-01T10:21:00Z"/>
                <w:rFonts w:ascii="Times New Roman" w:hAnsi="Times New Roman" w:cs="Times New Roman"/>
                <w:sz w:val="24"/>
                <w:szCs w:val="24"/>
              </w:rPr>
            </w:pPr>
            <w:del w:id="2191"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92" w:author="David Gravett" w:date="2019-12-01T10:21:00Z"/>
                <w:rFonts w:ascii="Times New Roman" w:hAnsi="Times New Roman" w:cs="Times New Roman"/>
                <w:sz w:val="24"/>
                <w:szCs w:val="24"/>
              </w:rPr>
            </w:pPr>
            <w:del w:id="2193"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94" w:author="David Gravett" w:date="2019-12-01T10:21:00Z"/>
                <w:rFonts w:ascii="Times New Roman" w:hAnsi="Times New Roman" w:cs="Times New Roman"/>
                <w:sz w:val="24"/>
                <w:szCs w:val="24"/>
              </w:rPr>
            </w:pPr>
            <w:del w:id="2195"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96" w:author="David Gravett" w:date="2019-12-01T10:21:00Z"/>
                <w:rFonts w:ascii="Times New Roman" w:hAnsi="Times New Roman" w:cs="Times New Roman"/>
                <w:sz w:val="24"/>
                <w:szCs w:val="24"/>
              </w:rPr>
            </w:pPr>
            <w:del w:id="2197"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98" w:author="David Gravett" w:date="2019-12-01T10:21:00Z"/>
                <w:rFonts w:ascii="Times New Roman" w:hAnsi="Times New Roman" w:cs="Times New Roman"/>
                <w:sz w:val="24"/>
                <w:szCs w:val="24"/>
              </w:rPr>
            </w:pPr>
            <w:del w:id="2199"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200" w:author="David Gravett" w:date="2019-12-01T10:21:00Z"/>
        </w:trPr>
        <w:tc>
          <w:tcPr>
            <w:tcW w:w="432" w:type="dxa"/>
          </w:tcPr>
          <w:p w14:paraId="7F27E8E1" w14:textId="77777777" w:rsidR="008C59CB" w:rsidRDefault="008C59CB" w:rsidP="003B3061">
            <w:pPr>
              <w:rPr>
                <w:del w:id="2201" w:author="David Gravett" w:date="2019-12-01T10:21:00Z"/>
                <w:rFonts w:ascii="Times New Roman" w:hAnsi="Times New Roman" w:cs="Times New Roman"/>
                <w:sz w:val="24"/>
                <w:szCs w:val="24"/>
              </w:rPr>
            </w:pPr>
            <w:del w:id="2202"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203" w:author="David Gravett" w:date="2019-12-01T10:21:00Z"/>
                <w:rFonts w:ascii="Times New Roman" w:hAnsi="Times New Roman" w:cs="Times New Roman"/>
                <w:sz w:val="24"/>
                <w:szCs w:val="24"/>
              </w:rPr>
            </w:pPr>
            <w:del w:id="2204"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205" w:author="David Gravett" w:date="2019-12-01T10:21:00Z"/>
                <w:rFonts w:ascii="Times New Roman" w:hAnsi="Times New Roman" w:cs="Times New Roman"/>
                <w:sz w:val="24"/>
                <w:szCs w:val="24"/>
              </w:rPr>
            </w:pPr>
            <w:del w:id="2206"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207" w:author="David Gravett" w:date="2019-12-01T10:21:00Z"/>
                <w:rFonts w:ascii="Times New Roman" w:hAnsi="Times New Roman" w:cs="Times New Roman"/>
                <w:sz w:val="24"/>
                <w:szCs w:val="24"/>
              </w:rPr>
            </w:pPr>
            <w:del w:id="2208"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209" w:author="David Gravett" w:date="2019-12-01T10:21:00Z"/>
                <w:rFonts w:ascii="Times New Roman" w:hAnsi="Times New Roman" w:cs="Times New Roman"/>
                <w:sz w:val="24"/>
                <w:szCs w:val="24"/>
              </w:rPr>
            </w:pPr>
            <w:del w:id="2210"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211" w:author="David Gravett" w:date="2019-12-01T10:21:00Z"/>
                <w:rFonts w:ascii="Times New Roman" w:hAnsi="Times New Roman" w:cs="Times New Roman"/>
                <w:sz w:val="24"/>
                <w:szCs w:val="24"/>
              </w:rPr>
            </w:pPr>
            <w:del w:id="2212"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213" w:author="David Gravett" w:date="2019-12-01T10:21:00Z"/>
                <w:rFonts w:ascii="Times New Roman" w:hAnsi="Times New Roman" w:cs="Times New Roman"/>
                <w:sz w:val="24"/>
                <w:szCs w:val="24"/>
              </w:rPr>
            </w:pPr>
            <w:del w:id="2214"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15" w:author="David Gravett" w:date="2019-12-01T10:21:00Z"/>
        </w:trPr>
        <w:tc>
          <w:tcPr>
            <w:tcW w:w="432" w:type="dxa"/>
          </w:tcPr>
          <w:p w14:paraId="0D0130B9" w14:textId="77777777" w:rsidR="008C59CB" w:rsidRDefault="008C59CB" w:rsidP="003B3061">
            <w:pPr>
              <w:rPr>
                <w:del w:id="2216" w:author="David Gravett" w:date="2019-12-01T10:21:00Z"/>
                <w:rFonts w:ascii="Times New Roman" w:hAnsi="Times New Roman" w:cs="Times New Roman"/>
                <w:sz w:val="24"/>
                <w:szCs w:val="24"/>
              </w:rPr>
            </w:pPr>
            <w:del w:id="2217"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18" w:author="David Gravett" w:date="2019-12-01T10:21:00Z"/>
                <w:rFonts w:ascii="Times New Roman" w:hAnsi="Times New Roman" w:cs="Times New Roman"/>
                <w:sz w:val="24"/>
                <w:szCs w:val="24"/>
              </w:rPr>
            </w:pPr>
            <w:del w:id="2219"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20" w:author="David Gravett" w:date="2019-12-01T10:21:00Z"/>
                <w:rFonts w:ascii="Times New Roman" w:hAnsi="Times New Roman" w:cs="Times New Roman"/>
                <w:sz w:val="24"/>
                <w:szCs w:val="24"/>
              </w:rPr>
            </w:pPr>
            <w:del w:id="2221"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22" w:author="David Gravett" w:date="2019-12-01T10:21:00Z"/>
                <w:rFonts w:ascii="Times New Roman" w:hAnsi="Times New Roman" w:cs="Times New Roman"/>
                <w:sz w:val="24"/>
                <w:szCs w:val="24"/>
              </w:rPr>
            </w:pPr>
            <w:del w:id="2223"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24" w:author="David Gravett" w:date="2019-12-01T10:21:00Z"/>
                <w:rFonts w:ascii="Times New Roman" w:hAnsi="Times New Roman" w:cs="Times New Roman"/>
                <w:sz w:val="24"/>
                <w:szCs w:val="24"/>
              </w:rPr>
            </w:pPr>
            <w:del w:id="2225"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26" w:author="David Gravett" w:date="2019-12-01T10:21:00Z"/>
                <w:rFonts w:ascii="Times New Roman" w:hAnsi="Times New Roman" w:cs="Times New Roman"/>
                <w:sz w:val="24"/>
                <w:szCs w:val="24"/>
              </w:rPr>
            </w:pPr>
            <w:del w:id="2227"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28" w:author="David Gravett" w:date="2019-12-01T10:21:00Z"/>
                <w:rFonts w:ascii="Times New Roman" w:hAnsi="Times New Roman" w:cs="Times New Roman"/>
                <w:sz w:val="24"/>
                <w:szCs w:val="24"/>
              </w:rPr>
            </w:pPr>
            <w:del w:id="2229"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30" w:author="David Gravett" w:date="2019-12-01T10:21:00Z"/>
        </w:trPr>
        <w:tc>
          <w:tcPr>
            <w:tcW w:w="432" w:type="dxa"/>
          </w:tcPr>
          <w:p w14:paraId="5467121E" w14:textId="77777777" w:rsidR="008C59CB" w:rsidRDefault="008C59CB" w:rsidP="003B3061">
            <w:pPr>
              <w:rPr>
                <w:del w:id="2231" w:author="David Gravett" w:date="2019-12-01T10:21:00Z"/>
                <w:rFonts w:ascii="Times New Roman" w:hAnsi="Times New Roman" w:cs="Times New Roman"/>
                <w:sz w:val="24"/>
                <w:szCs w:val="24"/>
              </w:rPr>
            </w:pPr>
            <w:del w:id="2232"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33" w:author="David Gravett" w:date="2019-12-01T10:21:00Z"/>
                <w:rFonts w:ascii="Times New Roman" w:hAnsi="Times New Roman" w:cs="Times New Roman"/>
                <w:sz w:val="24"/>
                <w:szCs w:val="24"/>
              </w:rPr>
            </w:pPr>
            <w:del w:id="2234"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35" w:author="David Gravett" w:date="2019-12-01T10:21:00Z"/>
                <w:rFonts w:ascii="Times New Roman" w:hAnsi="Times New Roman" w:cs="Times New Roman"/>
                <w:sz w:val="24"/>
                <w:szCs w:val="24"/>
              </w:rPr>
            </w:pPr>
            <w:del w:id="2236"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37" w:author="David Gravett" w:date="2019-12-01T10:21:00Z"/>
                <w:rFonts w:ascii="Times New Roman" w:hAnsi="Times New Roman" w:cs="Times New Roman"/>
                <w:sz w:val="24"/>
                <w:szCs w:val="24"/>
              </w:rPr>
            </w:pPr>
            <w:del w:id="2238"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39" w:author="David Gravett" w:date="2019-12-01T10:21:00Z"/>
                <w:rFonts w:ascii="Times New Roman" w:hAnsi="Times New Roman" w:cs="Times New Roman"/>
                <w:sz w:val="24"/>
                <w:szCs w:val="24"/>
              </w:rPr>
            </w:pPr>
            <w:del w:id="2240"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41" w:author="David Gravett" w:date="2019-12-01T10:21:00Z"/>
                <w:rFonts w:ascii="Times New Roman" w:hAnsi="Times New Roman" w:cs="Times New Roman"/>
                <w:sz w:val="24"/>
                <w:szCs w:val="24"/>
              </w:rPr>
            </w:pPr>
            <w:del w:id="2242"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43" w:author="David Gravett" w:date="2019-12-01T10:21:00Z"/>
                <w:rFonts w:ascii="Times New Roman" w:hAnsi="Times New Roman" w:cs="Times New Roman"/>
                <w:sz w:val="24"/>
                <w:szCs w:val="24"/>
              </w:rPr>
            </w:pPr>
            <w:del w:id="2244"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45"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46"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47"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48"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49"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50"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51"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52" w:author="David Gravett" w:date="2019-12-01T10:21:00Z"/>
          <w:rFonts w:asciiTheme="majorHAnsi" w:hAnsiTheme="majorHAnsi" w:cstheme="majorHAnsi"/>
          <w:color w:val="1F3864" w:themeColor="accent1" w:themeShade="80"/>
          <w:sz w:val="24"/>
          <w:szCs w:val="24"/>
          <w:lang w:val="en-US"/>
        </w:rPr>
      </w:pPr>
      <w:ins w:id="2253"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54"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5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56">
          <w:tblGrid>
            <w:gridCol w:w="432"/>
            <w:gridCol w:w="432"/>
            <w:gridCol w:w="432"/>
            <w:gridCol w:w="432"/>
            <w:gridCol w:w="432"/>
            <w:gridCol w:w="432"/>
            <w:gridCol w:w="432"/>
          </w:tblGrid>
        </w:tblGridChange>
      </w:tblGrid>
      <w:tr w:rsidR="008C59CB" w14:paraId="5AEE013C" w14:textId="77777777" w:rsidTr="00BE50C5">
        <w:trPr>
          <w:trHeight w:val="869"/>
          <w:trPrChange w:id="2257" w:author="David Gravett" w:date="2019-12-01T10:21:00Z">
            <w:trPr>
              <w:trHeight w:val="432"/>
            </w:trPr>
          </w:trPrChange>
        </w:trPr>
        <w:tc>
          <w:tcPr>
            <w:tcW w:w="933" w:type="dxa"/>
            <w:tcPrChange w:id="2258"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59" w:author="David Gravett" w:date="2019-12-01T10:21:00Z">
                  <w:rPr>
                    <w:rFonts w:ascii="Times New Roman" w:hAnsi="Times New Roman" w:cs="Times New Roman"/>
                    <w:sz w:val="24"/>
                    <w:szCs w:val="24"/>
                  </w:rPr>
                </w:rPrChange>
              </w:rPr>
              <w:pPrChange w:id="2260" w:author="James Dwyer" w:date="2019-12-01T10:21:00Z">
                <w:pPr/>
              </w:pPrChange>
            </w:pPr>
            <w:r w:rsidRPr="00016618">
              <w:rPr>
                <w:rFonts w:ascii="Times New Roman" w:hAnsi="Times New Roman"/>
                <w:sz w:val="36"/>
                <w:rPrChange w:id="2261" w:author="David Gravett" w:date="2019-12-01T10:21:00Z">
                  <w:rPr>
                    <w:rFonts w:ascii="Times New Roman" w:hAnsi="Times New Roman" w:cs="Times New Roman"/>
                    <w:sz w:val="24"/>
                    <w:szCs w:val="24"/>
                  </w:rPr>
                </w:rPrChange>
              </w:rPr>
              <w:t>1</w:t>
            </w:r>
          </w:p>
        </w:tc>
        <w:tc>
          <w:tcPr>
            <w:tcW w:w="933" w:type="dxa"/>
            <w:tcPrChange w:id="2262"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63" w:author="David Gravett" w:date="2019-12-01T10:21:00Z">
                  <w:rPr>
                    <w:rFonts w:ascii="Times New Roman" w:hAnsi="Times New Roman" w:cs="Times New Roman"/>
                    <w:sz w:val="24"/>
                    <w:szCs w:val="24"/>
                  </w:rPr>
                </w:rPrChange>
              </w:rPr>
              <w:pPrChange w:id="2264" w:author="James Dwyer" w:date="2019-12-01T10:21:00Z">
                <w:pPr/>
              </w:pPrChange>
            </w:pPr>
            <w:r w:rsidRPr="00016618">
              <w:rPr>
                <w:rFonts w:ascii="Times New Roman" w:hAnsi="Times New Roman"/>
                <w:sz w:val="36"/>
                <w:rPrChange w:id="2265" w:author="David Gravett" w:date="2019-12-01T10:21:00Z">
                  <w:rPr>
                    <w:rFonts w:ascii="Times New Roman" w:hAnsi="Times New Roman" w:cs="Times New Roman"/>
                    <w:sz w:val="24"/>
                    <w:szCs w:val="24"/>
                  </w:rPr>
                </w:rPrChange>
              </w:rPr>
              <w:t>-1</w:t>
            </w:r>
          </w:p>
        </w:tc>
        <w:tc>
          <w:tcPr>
            <w:tcW w:w="933" w:type="dxa"/>
            <w:tcPrChange w:id="2266"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67" w:author="David Gravett" w:date="2019-12-01T10:21:00Z">
                  <w:rPr>
                    <w:rFonts w:ascii="Times New Roman" w:hAnsi="Times New Roman" w:cs="Times New Roman"/>
                    <w:sz w:val="24"/>
                    <w:szCs w:val="24"/>
                  </w:rPr>
                </w:rPrChange>
              </w:rPr>
              <w:pPrChange w:id="2268" w:author="James Dwyer" w:date="2019-12-01T10:21:00Z">
                <w:pPr/>
              </w:pPrChange>
            </w:pPr>
            <w:r w:rsidRPr="00016618">
              <w:rPr>
                <w:rFonts w:ascii="Times New Roman" w:hAnsi="Times New Roman"/>
                <w:sz w:val="36"/>
                <w:rPrChange w:id="2269" w:author="David Gravett" w:date="2019-12-01T10:21:00Z">
                  <w:rPr>
                    <w:rFonts w:ascii="Times New Roman" w:hAnsi="Times New Roman" w:cs="Times New Roman"/>
                    <w:sz w:val="24"/>
                    <w:szCs w:val="24"/>
                  </w:rPr>
                </w:rPrChange>
              </w:rPr>
              <w:t>1</w:t>
            </w:r>
          </w:p>
        </w:tc>
        <w:tc>
          <w:tcPr>
            <w:tcW w:w="933" w:type="dxa"/>
            <w:tcPrChange w:id="2270"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71" w:author="David Gravett" w:date="2019-12-01T10:21:00Z">
                  <w:rPr>
                    <w:rFonts w:ascii="Times New Roman" w:hAnsi="Times New Roman" w:cs="Times New Roman"/>
                    <w:sz w:val="24"/>
                    <w:szCs w:val="24"/>
                  </w:rPr>
                </w:rPrChange>
              </w:rPr>
              <w:pPrChange w:id="2272" w:author="James Dwyer" w:date="2019-12-01T10:21:00Z">
                <w:pPr/>
              </w:pPrChange>
            </w:pPr>
            <w:r w:rsidRPr="00016618">
              <w:rPr>
                <w:rFonts w:ascii="Times New Roman" w:hAnsi="Times New Roman"/>
                <w:sz w:val="36"/>
                <w:rPrChange w:id="2273" w:author="David Gravett" w:date="2019-12-01T10:21:00Z">
                  <w:rPr>
                    <w:rFonts w:ascii="Times New Roman" w:hAnsi="Times New Roman" w:cs="Times New Roman"/>
                    <w:sz w:val="24"/>
                    <w:szCs w:val="24"/>
                  </w:rPr>
                </w:rPrChange>
              </w:rPr>
              <w:t>1</w:t>
            </w:r>
          </w:p>
        </w:tc>
        <w:tc>
          <w:tcPr>
            <w:tcW w:w="933" w:type="dxa"/>
            <w:tcPrChange w:id="2274"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75" w:author="David Gravett" w:date="2019-12-01T10:21:00Z">
                  <w:rPr>
                    <w:rFonts w:ascii="Times New Roman" w:hAnsi="Times New Roman" w:cs="Times New Roman"/>
                    <w:sz w:val="24"/>
                    <w:szCs w:val="24"/>
                  </w:rPr>
                </w:rPrChange>
              </w:rPr>
              <w:pPrChange w:id="2276" w:author="James Dwyer" w:date="2019-12-01T10:21:00Z">
                <w:pPr/>
              </w:pPrChange>
            </w:pPr>
            <w:r w:rsidRPr="00016618">
              <w:rPr>
                <w:rFonts w:ascii="Times New Roman" w:hAnsi="Times New Roman"/>
                <w:sz w:val="36"/>
                <w:rPrChange w:id="2277" w:author="David Gravett" w:date="2019-12-01T10:21:00Z">
                  <w:rPr>
                    <w:rFonts w:ascii="Times New Roman" w:hAnsi="Times New Roman" w:cs="Times New Roman"/>
                    <w:sz w:val="24"/>
                    <w:szCs w:val="24"/>
                  </w:rPr>
                </w:rPrChange>
              </w:rPr>
              <w:t>1</w:t>
            </w:r>
          </w:p>
        </w:tc>
        <w:tc>
          <w:tcPr>
            <w:tcW w:w="933" w:type="dxa"/>
            <w:tcPrChange w:id="2278"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79" w:author="David Gravett" w:date="2019-12-01T10:21:00Z">
                  <w:rPr>
                    <w:rFonts w:ascii="Times New Roman" w:hAnsi="Times New Roman" w:cs="Times New Roman"/>
                    <w:sz w:val="24"/>
                    <w:szCs w:val="24"/>
                  </w:rPr>
                </w:rPrChange>
              </w:rPr>
              <w:pPrChange w:id="2280" w:author="James Dwyer" w:date="2019-12-01T10:21:00Z">
                <w:pPr/>
              </w:pPrChange>
            </w:pPr>
            <w:r w:rsidRPr="00016618">
              <w:rPr>
                <w:rFonts w:ascii="Times New Roman" w:hAnsi="Times New Roman"/>
                <w:sz w:val="36"/>
                <w:rPrChange w:id="2281" w:author="David Gravett" w:date="2019-12-01T10:21:00Z">
                  <w:rPr>
                    <w:rFonts w:ascii="Times New Roman" w:hAnsi="Times New Roman" w:cs="Times New Roman"/>
                    <w:sz w:val="24"/>
                    <w:szCs w:val="24"/>
                  </w:rPr>
                </w:rPrChange>
              </w:rPr>
              <w:t>-1</w:t>
            </w:r>
          </w:p>
        </w:tc>
        <w:tc>
          <w:tcPr>
            <w:tcW w:w="933" w:type="dxa"/>
            <w:tcPrChange w:id="2282"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83" w:author="David Gravett" w:date="2019-12-01T10:21:00Z">
                  <w:rPr>
                    <w:rFonts w:ascii="Times New Roman" w:hAnsi="Times New Roman" w:cs="Times New Roman"/>
                    <w:sz w:val="24"/>
                    <w:szCs w:val="24"/>
                  </w:rPr>
                </w:rPrChange>
              </w:rPr>
              <w:pPrChange w:id="2284" w:author="James Dwyer" w:date="2019-12-01T10:21:00Z">
                <w:pPr/>
              </w:pPrChange>
            </w:pPr>
            <w:r w:rsidRPr="00016618">
              <w:rPr>
                <w:rFonts w:ascii="Times New Roman" w:hAnsi="Times New Roman"/>
                <w:sz w:val="36"/>
                <w:rPrChange w:id="2285"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86" w:author="David Gravett" w:date="2019-12-01T10:21:00Z">
            <w:trPr>
              <w:trHeight w:val="432"/>
            </w:trPr>
          </w:trPrChange>
        </w:trPr>
        <w:tc>
          <w:tcPr>
            <w:tcW w:w="933" w:type="dxa"/>
            <w:tcPrChange w:id="2287"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88" w:author="David Gravett" w:date="2019-12-01T10:21:00Z">
                  <w:rPr>
                    <w:rFonts w:ascii="Times New Roman" w:hAnsi="Times New Roman" w:cs="Times New Roman"/>
                    <w:sz w:val="24"/>
                    <w:szCs w:val="24"/>
                  </w:rPr>
                </w:rPrChange>
              </w:rPr>
              <w:pPrChange w:id="2289" w:author="James Dwyer" w:date="2019-12-01T10:21:00Z">
                <w:pPr/>
              </w:pPrChange>
            </w:pPr>
            <w:r w:rsidRPr="00016618">
              <w:rPr>
                <w:rFonts w:ascii="Times New Roman" w:hAnsi="Times New Roman"/>
                <w:sz w:val="36"/>
                <w:rPrChange w:id="2290" w:author="David Gravett" w:date="2019-12-01T10:21:00Z">
                  <w:rPr>
                    <w:rFonts w:ascii="Times New Roman" w:hAnsi="Times New Roman" w:cs="Times New Roman"/>
                    <w:sz w:val="24"/>
                    <w:szCs w:val="24"/>
                  </w:rPr>
                </w:rPrChange>
              </w:rPr>
              <w:t>-1</w:t>
            </w:r>
          </w:p>
        </w:tc>
        <w:tc>
          <w:tcPr>
            <w:tcW w:w="933" w:type="dxa"/>
            <w:tcPrChange w:id="2291"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92" w:author="David Gravett" w:date="2019-12-01T10:21:00Z">
                  <w:rPr>
                    <w:rFonts w:ascii="Times New Roman" w:hAnsi="Times New Roman" w:cs="Times New Roman"/>
                    <w:sz w:val="24"/>
                    <w:szCs w:val="24"/>
                  </w:rPr>
                </w:rPrChange>
              </w:rPr>
              <w:pPrChange w:id="2293" w:author="James Dwyer" w:date="2019-12-01T10:21:00Z">
                <w:pPr/>
              </w:pPrChange>
            </w:pPr>
            <w:r w:rsidRPr="00016618">
              <w:rPr>
                <w:rFonts w:ascii="Times New Roman" w:hAnsi="Times New Roman"/>
                <w:sz w:val="36"/>
                <w:rPrChange w:id="2294" w:author="David Gravett" w:date="2019-12-01T10:21:00Z">
                  <w:rPr>
                    <w:rFonts w:ascii="Times New Roman" w:hAnsi="Times New Roman" w:cs="Times New Roman"/>
                    <w:sz w:val="24"/>
                    <w:szCs w:val="24"/>
                  </w:rPr>
                </w:rPrChange>
              </w:rPr>
              <w:t>1</w:t>
            </w:r>
          </w:p>
        </w:tc>
        <w:tc>
          <w:tcPr>
            <w:tcW w:w="933" w:type="dxa"/>
            <w:tcPrChange w:id="2295"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96" w:author="David Gravett" w:date="2019-12-01T10:21:00Z">
                  <w:rPr>
                    <w:rFonts w:ascii="Times New Roman" w:hAnsi="Times New Roman" w:cs="Times New Roman"/>
                    <w:sz w:val="24"/>
                    <w:szCs w:val="24"/>
                  </w:rPr>
                </w:rPrChange>
              </w:rPr>
              <w:pPrChange w:id="2297" w:author="James Dwyer" w:date="2019-12-01T10:21:00Z">
                <w:pPr/>
              </w:pPrChange>
            </w:pPr>
            <w:r w:rsidRPr="00016618">
              <w:rPr>
                <w:rFonts w:ascii="Times New Roman" w:hAnsi="Times New Roman"/>
                <w:sz w:val="36"/>
                <w:rPrChange w:id="2298" w:author="David Gravett" w:date="2019-12-01T10:21:00Z">
                  <w:rPr>
                    <w:rFonts w:ascii="Times New Roman" w:hAnsi="Times New Roman" w:cs="Times New Roman"/>
                    <w:sz w:val="24"/>
                    <w:szCs w:val="24"/>
                  </w:rPr>
                </w:rPrChange>
              </w:rPr>
              <w:t>1</w:t>
            </w:r>
          </w:p>
        </w:tc>
        <w:tc>
          <w:tcPr>
            <w:tcW w:w="933" w:type="dxa"/>
            <w:tcPrChange w:id="2299"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300" w:author="David Gravett" w:date="2019-12-01T10:21:00Z">
                  <w:rPr>
                    <w:rFonts w:ascii="Times New Roman" w:hAnsi="Times New Roman" w:cs="Times New Roman"/>
                    <w:sz w:val="24"/>
                    <w:szCs w:val="24"/>
                  </w:rPr>
                </w:rPrChange>
              </w:rPr>
              <w:pPrChange w:id="2301" w:author="James Dwyer" w:date="2019-12-01T10:21:00Z">
                <w:pPr/>
              </w:pPrChange>
            </w:pPr>
            <w:r w:rsidRPr="00016618">
              <w:rPr>
                <w:rFonts w:ascii="Times New Roman" w:hAnsi="Times New Roman"/>
                <w:sz w:val="36"/>
                <w:rPrChange w:id="2302" w:author="David Gravett" w:date="2019-12-01T10:21:00Z">
                  <w:rPr>
                    <w:rFonts w:ascii="Times New Roman" w:hAnsi="Times New Roman" w:cs="Times New Roman"/>
                    <w:sz w:val="24"/>
                    <w:szCs w:val="24"/>
                  </w:rPr>
                </w:rPrChange>
              </w:rPr>
              <w:t>-1</w:t>
            </w:r>
          </w:p>
        </w:tc>
        <w:tc>
          <w:tcPr>
            <w:tcW w:w="933" w:type="dxa"/>
            <w:tcPrChange w:id="2303"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304" w:author="David Gravett" w:date="2019-12-01T10:21:00Z">
                  <w:rPr>
                    <w:rFonts w:ascii="Times New Roman" w:hAnsi="Times New Roman" w:cs="Times New Roman"/>
                    <w:sz w:val="24"/>
                    <w:szCs w:val="24"/>
                  </w:rPr>
                </w:rPrChange>
              </w:rPr>
              <w:pPrChange w:id="2305" w:author="James Dwyer" w:date="2019-12-01T10:21:00Z">
                <w:pPr/>
              </w:pPrChange>
            </w:pPr>
            <w:r w:rsidRPr="00016618">
              <w:rPr>
                <w:rFonts w:ascii="Times New Roman" w:hAnsi="Times New Roman"/>
                <w:sz w:val="36"/>
                <w:rPrChange w:id="2306" w:author="David Gravett" w:date="2019-12-01T10:21:00Z">
                  <w:rPr>
                    <w:rFonts w:ascii="Times New Roman" w:hAnsi="Times New Roman" w:cs="Times New Roman"/>
                    <w:sz w:val="24"/>
                    <w:szCs w:val="24"/>
                  </w:rPr>
                </w:rPrChange>
              </w:rPr>
              <w:t>1</w:t>
            </w:r>
          </w:p>
        </w:tc>
        <w:tc>
          <w:tcPr>
            <w:tcW w:w="933" w:type="dxa"/>
            <w:tcPrChange w:id="2307"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308" w:author="David Gravett" w:date="2019-12-01T10:21:00Z">
                  <w:rPr>
                    <w:rFonts w:ascii="Times New Roman" w:hAnsi="Times New Roman" w:cs="Times New Roman"/>
                    <w:sz w:val="24"/>
                    <w:szCs w:val="24"/>
                  </w:rPr>
                </w:rPrChange>
              </w:rPr>
              <w:pPrChange w:id="2309" w:author="James Dwyer" w:date="2019-12-01T10:21:00Z">
                <w:pPr/>
              </w:pPrChange>
            </w:pPr>
            <w:r w:rsidRPr="00016618">
              <w:rPr>
                <w:rFonts w:ascii="Times New Roman" w:hAnsi="Times New Roman"/>
                <w:sz w:val="36"/>
                <w:rPrChange w:id="2310" w:author="David Gravett" w:date="2019-12-01T10:21:00Z">
                  <w:rPr>
                    <w:rFonts w:ascii="Times New Roman" w:hAnsi="Times New Roman" w:cs="Times New Roman"/>
                    <w:sz w:val="24"/>
                    <w:szCs w:val="24"/>
                  </w:rPr>
                </w:rPrChange>
              </w:rPr>
              <w:t>1</w:t>
            </w:r>
          </w:p>
        </w:tc>
        <w:tc>
          <w:tcPr>
            <w:tcW w:w="933" w:type="dxa"/>
            <w:tcPrChange w:id="2311"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312" w:author="David Gravett" w:date="2019-12-01T10:21:00Z">
                  <w:rPr>
                    <w:rFonts w:ascii="Times New Roman" w:hAnsi="Times New Roman" w:cs="Times New Roman"/>
                    <w:sz w:val="24"/>
                    <w:szCs w:val="24"/>
                  </w:rPr>
                </w:rPrChange>
              </w:rPr>
              <w:pPrChange w:id="2313" w:author="James Dwyer" w:date="2019-12-01T10:21:00Z">
                <w:pPr/>
              </w:pPrChange>
            </w:pPr>
            <w:r w:rsidRPr="00016618">
              <w:rPr>
                <w:rFonts w:ascii="Times New Roman" w:hAnsi="Times New Roman"/>
                <w:sz w:val="36"/>
                <w:rPrChange w:id="2314"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15" w:author="David Gravett" w:date="2019-12-01T10:21:00Z">
            <w:trPr>
              <w:trHeight w:val="432"/>
            </w:trPr>
          </w:trPrChange>
        </w:trPr>
        <w:tc>
          <w:tcPr>
            <w:tcW w:w="933" w:type="dxa"/>
            <w:tcPrChange w:id="2316"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17" w:author="David Gravett" w:date="2019-12-01T10:21:00Z">
                  <w:rPr>
                    <w:rFonts w:ascii="Times New Roman" w:hAnsi="Times New Roman" w:cs="Times New Roman"/>
                    <w:sz w:val="24"/>
                    <w:szCs w:val="24"/>
                  </w:rPr>
                </w:rPrChange>
              </w:rPr>
              <w:pPrChange w:id="2318" w:author="James Dwyer" w:date="2019-12-01T10:21:00Z">
                <w:pPr/>
              </w:pPrChange>
            </w:pPr>
            <w:r w:rsidRPr="00016618">
              <w:rPr>
                <w:rFonts w:ascii="Times New Roman" w:hAnsi="Times New Roman"/>
                <w:sz w:val="36"/>
                <w:rPrChange w:id="2319" w:author="David Gravett" w:date="2019-12-01T10:21:00Z">
                  <w:rPr>
                    <w:rFonts w:ascii="Times New Roman" w:hAnsi="Times New Roman" w:cs="Times New Roman"/>
                    <w:sz w:val="24"/>
                    <w:szCs w:val="24"/>
                  </w:rPr>
                </w:rPrChange>
              </w:rPr>
              <w:t>1</w:t>
            </w:r>
          </w:p>
        </w:tc>
        <w:tc>
          <w:tcPr>
            <w:tcW w:w="933" w:type="dxa"/>
            <w:tcPrChange w:id="2320"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21" w:author="David Gravett" w:date="2019-12-01T10:21:00Z">
                  <w:rPr>
                    <w:rFonts w:ascii="Times New Roman" w:hAnsi="Times New Roman" w:cs="Times New Roman"/>
                    <w:sz w:val="24"/>
                    <w:szCs w:val="24"/>
                  </w:rPr>
                </w:rPrChange>
              </w:rPr>
              <w:pPrChange w:id="2322" w:author="James Dwyer" w:date="2019-12-01T10:21:00Z">
                <w:pPr/>
              </w:pPrChange>
            </w:pPr>
            <w:r w:rsidRPr="00016618">
              <w:rPr>
                <w:rFonts w:ascii="Times New Roman" w:hAnsi="Times New Roman"/>
                <w:sz w:val="36"/>
                <w:rPrChange w:id="2323" w:author="David Gravett" w:date="2019-12-01T10:21:00Z">
                  <w:rPr>
                    <w:rFonts w:ascii="Times New Roman" w:hAnsi="Times New Roman" w:cs="Times New Roman"/>
                    <w:sz w:val="24"/>
                    <w:szCs w:val="24"/>
                  </w:rPr>
                </w:rPrChange>
              </w:rPr>
              <w:t>-1</w:t>
            </w:r>
          </w:p>
        </w:tc>
        <w:tc>
          <w:tcPr>
            <w:tcW w:w="933" w:type="dxa"/>
            <w:tcPrChange w:id="2324"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25" w:author="David Gravett" w:date="2019-12-01T10:21:00Z">
                  <w:rPr>
                    <w:rFonts w:ascii="Times New Roman" w:hAnsi="Times New Roman" w:cs="Times New Roman"/>
                    <w:sz w:val="24"/>
                    <w:szCs w:val="24"/>
                  </w:rPr>
                </w:rPrChange>
              </w:rPr>
              <w:pPrChange w:id="2326" w:author="James Dwyer" w:date="2019-12-01T10:21:00Z">
                <w:pPr/>
              </w:pPrChange>
            </w:pPr>
            <w:r w:rsidRPr="00016618">
              <w:rPr>
                <w:rFonts w:ascii="Times New Roman" w:hAnsi="Times New Roman"/>
                <w:sz w:val="36"/>
                <w:rPrChange w:id="2327" w:author="David Gravett" w:date="2019-12-01T10:21:00Z">
                  <w:rPr>
                    <w:rFonts w:ascii="Times New Roman" w:hAnsi="Times New Roman" w:cs="Times New Roman"/>
                    <w:sz w:val="24"/>
                    <w:szCs w:val="24"/>
                  </w:rPr>
                </w:rPrChange>
              </w:rPr>
              <w:t>-1</w:t>
            </w:r>
          </w:p>
        </w:tc>
        <w:tc>
          <w:tcPr>
            <w:tcW w:w="933" w:type="dxa"/>
            <w:tcPrChange w:id="2328"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29" w:author="David Gravett" w:date="2019-12-01T10:21:00Z">
                  <w:rPr>
                    <w:rFonts w:ascii="Times New Roman" w:hAnsi="Times New Roman" w:cs="Times New Roman"/>
                    <w:sz w:val="24"/>
                    <w:szCs w:val="24"/>
                  </w:rPr>
                </w:rPrChange>
              </w:rPr>
              <w:pPrChange w:id="2330" w:author="James Dwyer" w:date="2019-12-01T10:21:00Z">
                <w:pPr/>
              </w:pPrChange>
            </w:pPr>
            <w:r w:rsidRPr="00016618">
              <w:rPr>
                <w:rFonts w:ascii="Times New Roman" w:hAnsi="Times New Roman"/>
                <w:sz w:val="36"/>
                <w:rPrChange w:id="2331" w:author="David Gravett" w:date="2019-12-01T10:21:00Z">
                  <w:rPr>
                    <w:rFonts w:ascii="Times New Roman" w:hAnsi="Times New Roman" w:cs="Times New Roman"/>
                    <w:sz w:val="24"/>
                    <w:szCs w:val="24"/>
                  </w:rPr>
                </w:rPrChange>
              </w:rPr>
              <w:t>-1</w:t>
            </w:r>
          </w:p>
        </w:tc>
        <w:tc>
          <w:tcPr>
            <w:tcW w:w="933" w:type="dxa"/>
            <w:tcPrChange w:id="2332"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33" w:author="David Gravett" w:date="2019-12-01T10:21:00Z">
                  <w:rPr>
                    <w:rFonts w:ascii="Times New Roman" w:hAnsi="Times New Roman" w:cs="Times New Roman"/>
                    <w:sz w:val="24"/>
                    <w:szCs w:val="24"/>
                  </w:rPr>
                </w:rPrChange>
              </w:rPr>
              <w:pPrChange w:id="2334" w:author="James Dwyer" w:date="2019-12-01T10:21:00Z">
                <w:pPr/>
              </w:pPrChange>
            </w:pPr>
            <w:r w:rsidRPr="00016618">
              <w:rPr>
                <w:rFonts w:ascii="Times New Roman" w:hAnsi="Times New Roman"/>
                <w:sz w:val="36"/>
                <w:rPrChange w:id="2335" w:author="David Gravett" w:date="2019-12-01T10:21:00Z">
                  <w:rPr>
                    <w:rFonts w:ascii="Times New Roman" w:hAnsi="Times New Roman" w:cs="Times New Roman"/>
                    <w:sz w:val="24"/>
                    <w:szCs w:val="24"/>
                  </w:rPr>
                </w:rPrChange>
              </w:rPr>
              <w:t>-1</w:t>
            </w:r>
          </w:p>
        </w:tc>
        <w:tc>
          <w:tcPr>
            <w:tcW w:w="933" w:type="dxa"/>
            <w:tcPrChange w:id="2336"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37" w:author="David Gravett" w:date="2019-12-01T10:21:00Z">
                  <w:rPr>
                    <w:rFonts w:ascii="Times New Roman" w:hAnsi="Times New Roman" w:cs="Times New Roman"/>
                    <w:sz w:val="24"/>
                    <w:szCs w:val="24"/>
                  </w:rPr>
                </w:rPrChange>
              </w:rPr>
              <w:pPrChange w:id="2338" w:author="James Dwyer" w:date="2019-12-01T10:21:00Z">
                <w:pPr/>
              </w:pPrChange>
            </w:pPr>
            <w:r w:rsidRPr="00016618">
              <w:rPr>
                <w:rFonts w:ascii="Times New Roman" w:hAnsi="Times New Roman"/>
                <w:sz w:val="36"/>
                <w:rPrChange w:id="2339" w:author="David Gravett" w:date="2019-12-01T10:21:00Z">
                  <w:rPr>
                    <w:rFonts w:ascii="Times New Roman" w:hAnsi="Times New Roman" w:cs="Times New Roman"/>
                    <w:sz w:val="24"/>
                    <w:szCs w:val="24"/>
                  </w:rPr>
                </w:rPrChange>
              </w:rPr>
              <w:t>-1</w:t>
            </w:r>
          </w:p>
        </w:tc>
        <w:tc>
          <w:tcPr>
            <w:tcW w:w="933" w:type="dxa"/>
            <w:tcPrChange w:id="2340"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41" w:author="David Gravett" w:date="2019-12-01T10:21:00Z">
                  <w:rPr>
                    <w:rFonts w:ascii="Times New Roman" w:hAnsi="Times New Roman" w:cs="Times New Roman"/>
                    <w:sz w:val="24"/>
                    <w:szCs w:val="24"/>
                  </w:rPr>
                </w:rPrChange>
              </w:rPr>
              <w:pPrChange w:id="2342" w:author="James Dwyer" w:date="2019-12-01T10:21:00Z">
                <w:pPr/>
              </w:pPrChange>
            </w:pPr>
            <w:r w:rsidRPr="00016618">
              <w:rPr>
                <w:rFonts w:ascii="Times New Roman" w:hAnsi="Times New Roman"/>
                <w:sz w:val="36"/>
                <w:rPrChange w:id="2343"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44" w:author="David Gravett" w:date="2019-12-01T10:21:00Z">
            <w:trPr>
              <w:trHeight w:val="432"/>
            </w:trPr>
          </w:trPrChange>
        </w:trPr>
        <w:tc>
          <w:tcPr>
            <w:tcW w:w="933" w:type="dxa"/>
            <w:tcPrChange w:id="2345"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46" w:author="David Gravett" w:date="2019-12-01T10:21:00Z">
                  <w:rPr>
                    <w:rFonts w:ascii="Times New Roman" w:hAnsi="Times New Roman" w:cs="Times New Roman"/>
                    <w:sz w:val="24"/>
                    <w:szCs w:val="24"/>
                  </w:rPr>
                </w:rPrChange>
              </w:rPr>
              <w:pPrChange w:id="2347" w:author="James Dwyer" w:date="2019-12-01T10:21:00Z">
                <w:pPr/>
              </w:pPrChange>
            </w:pPr>
            <w:r w:rsidRPr="00016618">
              <w:rPr>
                <w:rFonts w:ascii="Times New Roman" w:hAnsi="Times New Roman"/>
                <w:sz w:val="36"/>
                <w:rPrChange w:id="2348" w:author="David Gravett" w:date="2019-12-01T10:21:00Z">
                  <w:rPr>
                    <w:rFonts w:ascii="Times New Roman" w:hAnsi="Times New Roman" w:cs="Times New Roman"/>
                    <w:sz w:val="24"/>
                    <w:szCs w:val="24"/>
                  </w:rPr>
                </w:rPrChange>
              </w:rPr>
              <w:t>1</w:t>
            </w:r>
          </w:p>
        </w:tc>
        <w:tc>
          <w:tcPr>
            <w:tcW w:w="933" w:type="dxa"/>
            <w:tcPrChange w:id="2349"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50" w:author="David Gravett" w:date="2019-12-01T10:21:00Z">
                  <w:rPr>
                    <w:rFonts w:ascii="Times New Roman" w:hAnsi="Times New Roman" w:cs="Times New Roman"/>
                    <w:sz w:val="24"/>
                    <w:szCs w:val="24"/>
                  </w:rPr>
                </w:rPrChange>
              </w:rPr>
              <w:pPrChange w:id="2351" w:author="James Dwyer" w:date="2019-12-01T10:21:00Z">
                <w:pPr/>
              </w:pPrChange>
            </w:pPr>
            <w:r w:rsidRPr="00016618">
              <w:rPr>
                <w:rFonts w:ascii="Times New Roman" w:hAnsi="Times New Roman"/>
                <w:sz w:val="36"/>
                <w:rPrChange w:id="2352" w:author="David Gravett" w:date="2019-12-01T10:21:00Z">
                  <w:rPr>
                    <w:rFonts w:ascii="Times New Roman" w:hAnsi="Times New Roman" w:cs="Times New Roman"/>
                    <w:sz w:val="24"/>
                    <w:szCs w:val="24"/>
                  </w:rPr>
                </w:rPrChange>
              </w:rPr>
              <w:t>-1</w:t>
            </w:r>
          </w:p>
        </w:tc>
        <w:tc>
          <w:tcPr>
            <w:tcW w:w="933" w:type="dxa"/>
            <w:tcPrChange w:id="2353"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54" w:author="David Gravett" w:date="2019-12-01T10:21:00Z">
                  <w:rPr>
                    <w:rFonts w:ascii="Times New Roman" w:hAnsi="Times New Roman" w:cs="Times New Roman"/>
                    <w:sz w:val="24"/>
                    <w:szCs w:val="24"/>
                  </w:rPr>
                </w:rPrChange>
              </w:rPr>
              <w:pPrChange w:id="2355" w:author="James Dwyer" w:date="2019-12-01T10:21:00Z">
                <w:pPr/>
              </w:pPrChange>
            </w:pPr>
            <w:r w:rsidRPr="00016618">
              <w:rPr>
                <w:rFonts w:ascii="Times New Roman" w:hAnsi="Times New Roman"/>
                <w:sz w:val="36"/>
                <w:rPrChange w:id="2356" w:author="David Gravett" w:date="2019-12-01T10:21:00Z">
                  <w:rPr>
                    <w:rFonts w:ascii="Times New Roman" w:hAnsi="Times New Roman" w:cs="Times New Roman"/>
                    <w:sz w:val="24"/>
                    <w:szCs w:val="24"/>
                  </w:rPr>
                </w:rPrChange>
              </w:rPr>
              <w:t>-1</w:t>
            </w:r>
          </w:p>
        </w:tc>
        <w:tc>
          <w:tcPr>
            <w:tcW w:w="933" w:type="dxa"/>
            <w:tcPrChange w:id="2357"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58" w:author="David Gravett" w:date="2019-12-01T10:21:00Z">
                  <w:rPr>
                    <w:rFonts w:ascii="Times New Roman" w:hAnsi="Times New Roman" w:cs="Times New Roman"/>
                    <w:sz w:val="24"/>
                    <w:szCs w:val="24"/>
                  </w:rPr>
                </w:rPrChange>
              </w:rPr>
              <w:pPrChange w:id="2359" w:author="James Dwyer" w:date="2019-12-01T10:21:00Z">
                <w:pPr/>
              </w:pPrChange>
            </w:pPr>
            <w:r w:rsidRPr="00016618">
              <w:rPr>
                <w:rFonts w:ascii="Times New Roman" w:hAnsi="Times New Roman"/>
                <w:sz w:val="36"/>
                <w:rPrChange w:id="2360" w:author="David Gravett" w:date="2019-12-01T10:21:00Z">
                  <w:rPr>
                    <w:rFonts w:ascii="Times New Roman" w:hAnsi="Times New Roman" w:cs="Times New Roman"/>
                    <w:sz w:val="24"/>
                    <w:szCs w:val="24"/>
                  </w:rPr>
                </w:rPrChange>
              </w:rPr>
              <w:t>-1</w:t>
            </w:r>
          </w:p>
        </w:tc>
        <w:tc>
          <w:tcPr>
            <w:tcW w:w="933" w:type="dxa"/>
            <w:tcPrChange w:id="2361"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62" w:author="David Gravett" w:date="2019-12-01T10:21:00Z">
                  <w:rPr>
                    <w:rFonts w:ascii="Times New Roman" w:hAnsi="Times New Roman" w:cs="Times New Roman"/>
                    <w:sz w:val="24"/>
                    <w:szCs w:val="24"/>
                  </w:rPr>
                </w:rPrChange>
              </w:rPr>
              <w:pPrChange w:id="2363" w:author="James Dwyer" w:date="2019-12-01T10:21:00Z">
                <w:pPr/>
              </w:pPrChange>
            </w:pPr>
            <w:r w:rsidRPr="00016618">
              <w:rPr>
                <w:rFonts w:ascii="Times New Roman" w:hAnsi="Times New Roman"/>
                <w:sz w:val="36"/>
                <w:rPrChange w:id="2364" w:author="David Gravett" w:date="2019-12-01T10:21:00Z">
                  <w:rPr>
                    <w:rFonts w:ascii="Times New Roman" w:hAnsi="Times New Roman" w:cs="Times New Roman"/>
                    <w:sz w:val="24"/>
                    <w:szCs w:val="24"/>
                  </w:rPr>
                </w:rPrChange>
              </w:rPr>
              <w:t>-1</w:t>
            </w:r>
          </w:p>
        </w:tc>
        <w:tc>
          <w:tcPr>
            <w:tcW w:w="933" w:type="dxa"/>
            <w:tcPrChange w:id="2365"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66" w:author="David Gravett" w:date="2019-12-01T10:21:00Z">
                  <w:rPr>
                    <w:rFonts w:ascii="Times New Roman" w:hAnsi="Times New Roman" w:cs="Times New Roman"/>
                    <w:sz w:val="24"/>
                    <w:szCs w:val="24"/>
                  </w:rPr>
                </w:rPrChange>
              </w:rPr>
              <w:pPrChange w:id="2367" w:author="James Dwyer" w:date="2019-12-01T10:21:00Z">
                <w:pPr/>
              </w:pPrChange>
            </w:pPr>
            <w:r w:rsidRPr="00016618">
              <w:rPr>
                <w:rFonts w:ascii="Times New Roman" w:hAnsi="Times New Roman"/>
                <w:sz w:val="36"/>
                <w:rPrChange w:id="2368" w:author="David Gravett" w:date="2019-12-01T10:21:00Z">
                  <w:rPr>
                    <w:rFonts w:ascii="Times New Roman" w:hAnsi="Times New Roman" w:cs="Times New Roman"/>
                    <w:sz w:val="24"/>
                    <w:szCs w:val="24"/>
                  </w:rPr>
                </w:rPrChange>
              </w:rPr>
              <w:t>-1</w:t>
            </w:r>
          </w:p>
        </w:tc>
        <w:tc>
          <w:tcPr>
            <w:tcW w:w="933" w:type="dxa"/>
            <w:tcPrChange w:id="2369"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70" w:author="David Gravett" w:date="2019-12-01T10:21:00Z">
                  <w:rPr>
                    <w:rFonts w:ascii="Times New Roman" w:hAnsi="Times New Roman" w:cs="Times New Roman"/>
                    <w:sz w:val="24"/>
                    <w:szCs w:val="24"/>
                  </w:rPr>
                </w:rPrChange>
              </w:rPr>
              <w:pPrChange w:id="2371" w:author="James Dwyer" w:date="2019-12-01T10:21:00Z">
                <w:pPr/>
              </w:pPrChange>
            </w:pPr>
            <w:r w:rsidRPr="00016618">
              <w:rPr>
                <w:rFonts w:ascii="Times New Roman" w:hAnsi="Times New Roman"/>
                <w:sz w:val="36"/>
                <w:rPrChange w:id="2372"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73" w:author="David Gravett" w:date="2019-12-01T10:21:00Z">
            <w:trPr>
              <w:trHeight w:val="432"/>
            </w:trPr>
          </w:trPrChange>
        </w:trPr>
        <w:tc>
          <w:tcPr>
            <w:tcW w:w="933" w:type="dxa"/>
            <w:tcPrChange w:id="2374"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75" w:author="David Gravett" w:date="2019-12-01T10:21:00Z">
                  <w:rPr>
                    <w:rFonts w:ascii="Times New Roman" w:hAnsi="Times New Roman" w:cs="Times New Roman"/>
                    <w:sz w:val="24"/>
                    <w:szCs w:val="24"/>
                  </w:rPr>
                </w:rPrChange>
              </w:rPr>
              <w:pPrChange w:id="2376" w:author="James Dwyer" w:date="2019-12-01T10:21:00Z">
                <w:pPr/>
              </w:pPrChange>
            </w:pPr>
            <w:r w:rsidRPr="00016618">
              <w:rPr>
                <w:rFonts w:ascii="Times New Roman" w:hAnsi="Times New Roman"/>
                <w:sz w:val="36"/>
                <w:rPrChange w:id="2377" w:author="David Gravett" w:date="2019-12-01T10:21:00Z">
                  <w:rPr>
                    <w:rFonts w:ascii="Times New Roman" w:hAnsi="Times New Roman" w:cs="Times New Roman"/>
                    <w:sz w:val="24"/>
                    <w:szCs w:val="24"/>
                  </w:rPr>
                </w:rPrChange>
              </w:rPr>
              <w:t>-1</w:t>
            </w:r>
          </w:p>
        </w:tc>
        <w:tc>
          <w:tcPr>
            <w:tcW w:w="933" w:type="dxa"/>
            <w:tcPrChange w:id="2378"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79" w:author="David Gravett" w:date="2019-12-01T10:21:00Z">
                  <w:rPr>
                    <w:rFonts w:ascii="Times New Roman" w:hAnsi="Times New Roman" w:cs="Times New Roman"/>
                    <w:sz w:val="24"/>
                    <w:szCs w:val="24"/>
                  </w:rPr>
                </w:rPrChange>
              </w:rPr>
              <w:pPrChange w:id="2380" w:author="James Dwyer" w:date="2019-12-01T10:21:00Z">
                <w:pPr/>
              </w:pPrChange>
            </w:pPr>
            <w:r w:rsidRPr="00016618">
              <w:rPr>
                <w:rFonts w:ascii="Times New Roman" w:hAnsi="Times New Roman"/>
                <w:sz w:val="36"/>
                <w:rPrChange w:id="2381" w:author="David Gravett" w:date="2019-12-01T10:21:00Z">
                  <w:rPr>
                    <w:rFonts w:ascii="Times New Roman" w:hAnsi="Times New Roman" w:cs="Times New Roman"/>
                    <w:sz w:val="24"/>
                    <w:szCs w:val="24"/>
                  </w:rPr>
                </w:rPrChange>
              </w:rPr>
              <w:t>1</w:t>
            </w:r>
          </w:p>
        </w:tc>
        <w:tc>
          <w:tcPr>
            <w:tcW w:w="933" w:type="dxa"/>
            <w:tcPrChange w:id="2382"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83" w:author="David Gravett" w:date="2019-12-01T10:21:00Z">
                  <w:rPr>
                    <w:rFonts w:ascii="Times New Roman" w:hAnsi="Times New Roman" w:cs="Times New Roman"/>
                    <w:sz w:val="24"/>
                    <w:szCs w:val="24"/>
                  </w:rPr>
                </w:rPrChange>
              </w:rPr>
              <w:pPrChange w:id="2384" w:author="James Dwyer" w:date="2019-12-01T10:21:00Z">
                <w:pPr/>
              </w:pPrChange>
            </w:pPr>
            <w:r w:rsidRPr="00016618">
              <w:rPr>
                <w:rFonts w:ascii="Times New Roman" w:hAnsi="Times New Roman"/>
                <w:sz w:val="36"/>
                <w:rPrChange w:id="2385" w:author="David Gravett" w:date="2019-12-01T10:21:00Z">
                  <w:rPr>
                    <w:rFonts w:ascii="Times New Roman" w:hAnsi="Times New Roman" w:cs="Times New Roman"/>
                    <w:sz w:val="24"/>
                    <w:szCs w:val="24"/>
                  </w:rPr>
                </w:rPrChange>
              </w:rPr>
              <w:t>1</w:t>
            </w:r>
          </w:p>
        </w:tc>
        <w:tc>
          <w:tcPr>
            <w:tcW w:w="933" w:type="dxa"/>
            <w:tcPrChange w:id="2386"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87" w:author="David Gravett" w:date="2019-12-01T10:21:00Z">
                  <w:rPr>
                    <w:rFonts w:ascii="Times New Roman" w:hAnsi="Times New Roman" w:cs="Times New Roman"/>
                    <w:sz w:val="24"/>
                    <w:szCs w:val="24"/>
                  </w:rPr>
                </w:rPrChange>
              </w:rPr>
              <w:pPrChange w:id="2388" w:author="James Dwyer" w:date="2019-12-01T10:21:00Z">
                <w:pPr/>
              </w:pPrChange>
            </w:pPr>
            <w:r w:rsidRPr="00016618">
              <w:rPr>
                <w:rFonts w:ascii="Times New Roman" w:hAnsi="Times New Roman"/>
                <w:sz w:val="36"/>
                <w:rPrChange w:id="2389" w:author="David Gravett" w:date="2019-12-01T10:21:00Z">
                  <w:rPr>
                    <w:rFonts w:ascii="Times New Roman" w:hAnsi="Times New Roman" w:cs="Times New Roman"/>
                    <w:sz w:val="24"/>
                    <w:szCs w:val="24"/>
                  </w:rPr>
                </w:rPrChange>
              </w:rPr>
              <w:t>1</w:t>
            </w:r>
          </w:p>
        </w:tc>
        <w:tc>
          <w:tcPr>
            <w:tcW w:w="933" w:type="dxa"/>
            <w:tcPrChange w:id="2390"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91" w:author="David Gravett" w:date="2019-12-01T10:21:00Z">
                  <w:rPr>
                    <w:rFonts w:ascii="Times New Roman" w:hAnsi="Times New Roman" w:cs="Times New Roman"/>
                    <w:sz w:val="24"/>
                    <w:szCs w:val="24"/>
                  </w:rPr>
                </w:rPrChange>
              </w:rPr>
              <w:pPrChange w:id="2392" w:author="James Dwyer" w:date="2019-12-01T10:21:00Z">
                <w:pPr/>
              </w:pPrChange>
            </w:pPr>
            <w:r w:rsidRPr="00016618">
              <w:rPr>
                <w:rFonts w:ascii="Times New Roman" w:hAnsi="Times New Roman"/>
                <w:sz w:val="36"/>
                <w:rPrChange w:id="2393" w:author="David Gravett" w:date="2019-12-01T10:21:00Z">
                  <w:rPr>
                    <w:rFonts w:ascii="Times New Roman" w:hAnsi="Times New Roman" w:cs="Times New Roman"/>
                    <w:sz w:val="24"/>
                    <w:szCs w:val="24"/>
                  </w:rPr>
                </w:rPrChange>
              </w:rPr>
              <w:t>1</w:t>
            </w:r>
          </w:p>
        </w:tc>
        <w:tc>
          <w:tcPr>
            <w:tcW w:w="933" w:type="dxa"/>
            <w:tcPrChange w:id="2394"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95" w:author="David Gravett" w:date="2019-12-01T10:21:00Z">
                  <w:rPr>
                    <w:rFonts w:ascii="Times New Roman" w:hAnsi="Times New Roman" w:cs="Times New Roman"/>
                    <w:sz w:val="24"/>
                    <w:szCs w:val="24"/>
                  </w:rPr>
                </w:rPrChange>
              </w:rPr>
              <w:pPrChange w:id="2396" w:author="James Dwyer" w:date="2019-12-01T10:21:00Z">
                <w:pPr/>
              </w:pPrChange>
            </w:pPr>
            <w:r w:rsidRPr="00016618">
              <w:rPr>
                <w:rFonts w:ascii="Times New Roman" w:hAnsi="Times New Roman"/>
                <w:sz w:val="36"/>
                <w:rPrChange w:id="2397" w:author="David Gravett" w:date="2019-12-01T10:21:00Z">
                  <w:rPr>
                    <w:rFonts w:ascii="Times New Roman" w:hAnsi="Times New Roman" w:cs="Times New Roman"/>
                    <w:sz w:val="24"/>
                    <w:szCs w:val="24"/>
                  </w:rPr>
                </w:rPrChange>
              </w:rPr>
              <w:t>1</w:t>
            </w:r>
          </w:p>
        </w:tc>
        <w:tc>
          <w:tcPr>
            <w:tcW w:w="933" w:type="dxa"/>
            <w:tcPrChange w:id="2398"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99" w:author="David Gravett" w:date="2019-12-01T10:21:00Z">
                  <w:rPr>
                    <w:rFonts w:ascii="Times New Roman" w:hAnsi="Times New Roman" w:cs="Times New Roman"/>
                    <w:sz w:val="24"/>
                    <w:szCs w:val="24"/>
                  </w:rPr>
                </w:rPrChange>
              </w:rPr>
              <w:pPrChange w:id="2400" w:author="James Dwyer" w:date="2019-12-01T10:21:00Z">
                <w:pPr/>
              </w:pPrChange>
            </w:pPr>
            <w:r w:rsidRPr="00016618">
              <w:rPr>
                <w:rFonts w:ascii="Times New Roman" w:hAnsi="Times New Roman"/>
                <w:sz w:val="36"/>
                <w:rPrChange w:id="2401"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402" w:author="David Gravett" w:date="2019-12-01T10:21:00Z">
            <w:trPr>
              <w:trHeight w:val="432"/>
            </w:trPr>
          </w:trPrChange>
        </w:trPr>
        <w:tc>
          <w:tcPr>
            <w:tcW w:w="933" w:type="dxa"/>
            <w:tcPrChange w:id="2403"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404" w:author="David Gravett" w:date="2019-12-01T10:21:00Z">
                  <w:rPr>
                    <w:rFonts w:ascii="Times New Roman" w:hAnsi="Times New Roman" w:cs="Times New Roman"/>
                    <w:sz w:val="24"/>
                    <w:szCs w:val="24"/>
                  </w:rPr>
                </w:rPrChange>
              </w:rPr>
              <w:pPrChange w:id="2405" w:author="James Dwyer" w:date="2019-12-01T10:21:00Z">
                <w:pPr/>
              </w:pPrChange>
            </w:pPr>
            <w:r w:rsidRPr="00016618">
              <w:rPr>
                <w:rFonts w:ascii="Times New Roman" w:hAnsi="Times New Roman"/>
                <w:sz w:val="36"/>
                <w:rPrChange w:id="2406" w:author="David Gravett" w:date="2019-12-01T10:21:00Z">
                  <w:rPr>
                    <w:rFonts w:ascii="Times New Roman" w:hAnsi="Times New Roman" w:cs="Times New Roman"/>
                    <w:sz w:val="24"/>
                    <w:szCs w:val="24"/>
                  </w:rPr>
                </w:rPrChange>
              </w:rPr>
              <w:t>1</w:t>
            </w:r>
          </w:p>
        </w:tc>
        <w:tc>
          <w:tcPr>
            <w:tcW w:w="933" w:type="dxa"/>
            <w:tcPrChange w:id="2407"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408" w:author="David Gravett" w:date="2019-12-01T10:21:00Z">
                  <w:rPr>
                    <w:rFonts w:ascii="Times New Roman" w:hAnsi="Times New Roman" w:cs="Times New Roman"/>
                    <w:sz w:val="24"/>
                    <w:szCs w:val="24"/>
                  </w:rPr>
                </w:rPrChange>
              </w:rPr>
              <w:pPrChange w:id="2409" w:author="James Dwyer" w:date="2019-12-01T10:21:00Z">
                <w:pPr/>
              </w:pPrChange>
            </w:pPr>
            <w:r w:rsidRPr="00016618">
              <w:rPr>
                <w:rFonts w:ascii="Times New Roman" w:hAnsi="Times New Roman"/>
                <w:sz w:val="36"/>
                <w:rPrChange w:id="2410" w:author="David Gravett" w:date="2019-12-01T10:21:00Z">
                  <w:rPr>
                    <w:rFonts w:ascii="Times New Roman" w:hAnsi="Times New Roman" w:cs="Times New Roman"/>
                    <w:sz w:val="24"/>
                    <w:szCs w:val="24"/>
                  </w:rPr>
                </w:rPrChange>
              </w:rPr>
              <w:t>-1</w:t>
            </w:r>
          </w:p>
        </w:tc>
        <w:tc>
          <w:tcPr>
            <w:tcW w:w="933" w:type="dxa"/>
            <w:tcPrChange w:id="2411"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412" w:author="David Gravett" w:date="2019-12-01T10:21:00Z">
                  <w:rPr>
                    <w:rFonts w:ascii="Times New Roman" w:hAnsi="Times New Roman" w:cs="Times New Roman"/>
                    <w:sz w:val="24"/>
                    <w:szCs w:val="24"/>
                  </w:rPr>
                </w:rPrChange>
              </w:rPr>
              <w:pPrChange w:id="2413" w:author="James Dwyer" w:date="2019-12-01T10:21:00Z">
                <w:pPr/>
              </w:pPrChange>
            </w:pPr>
            <w:r w:rsidRPr="00016618">
              <w:rPr>
                <w:rFonts w:ascii="Times New Roman" w:hAnsi="Times New Roman"/>
                <w:sz w:val="36"/>
                <w:rPrChange w:id="2414" w:author="David Gravett" w:date="2019-12-01T10:21:00Z">
                  <w:rPr>
                    <w:rFonts w:ascii="Times New Roman" w:hAnsi="Times New Roman" w:cs="Times New Roman"/>
                    <w:sz w:val="24"/>
                    <w:szCs w:val="24"/>
                  </w:rPr>
                </w:rPrChange>
              </w:rPr>
              <w:t>1</w:t>
            </w:r>
          </w:p>
        </w:tc>
        <w:tc>
          <w:tcPr>
            <w:tcW w:w="933" w:type="dxa"/>
            <w:tcPrChange w:id="2415"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16" w:author="David Gravett" w:date="2019-12-01T10:21:00Z">
                  <w:rPr>
                    <w:rFonts w:ascii="Times New Roman" w:hAnsi="Times New Roman" w:cs="Times New Roman"/>
                    <w:sz w:val="24"/>
                    <w:szCs w:val="24"/>
                  </w:rPr>
                </w:rPrChange>
              </w:rPr>
              <w:pPrChange w:id="2417" w:author="James Dwyer" w:date="2019-12-01T10:21:00Z">
                <w:pPr/>
              </w:pPrChange>
            </w:pPr>
            <w:r w:rsidRPr="00016618">
              <w:rPr>
                <w:rFonts w:ascii="Times New Roman" w:hAnsi="Times New Roman"/>
                <w:sz w:val="36"/>
                <w:rPrChange w:id="2418" w:author="David Gravett" w:date="2019-12-01T10:21:00Z">
                  <w:rPr>
                    <w:rFonts w:ascii="Times New Roman" w:hAnsi="Times New Roman" w:cs="Times New Roman"/>
                    <w:sz w:val="24"/>
                    <w:szCs w:val="24"/>
                  </w:rPr>
                </w:rPrChange>
              </w:rPr>
              <w:t>1</w:t>
            </w:r>
          </w:p>
        </w:tc>
        <w:tc>
          <w:tcPr>
            <w:tcW w:w="933" w:type="dxa"/>
            <w:tcPrChange w:id="2419"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20" w:author="David Gravett" w:date="2019-12-01T10:21:00Z">
                  <w:rPr>
                    <w:rFonts w:ascii="Times New Roman" w:hAnsi="Times New Roman" w:cs="Times New Roman"/>
                    <w:sz w:val="24"/>
                    <w:szCs w:val="24"/>
                  </w:rPr>
                </w:rPrChange>
              </w:rPr>
              <w:pPrChange w:id="2421" w:author="James Dwyer" w:date="2019-12-01T10:21:00Z">
                <w:pPr/>
              </w:pPrChange>
            </w:pPr>
            <w:r w:rsidRPr="00016618">
              <w:rPr>
                <w:rFonts w:ascii="Times New Roman" w:hAnsi="Times New Roman"/>
                <w:sz w:val="36"/>
                <w:rPrChange w:id="2422" w:author="David Gravett" w:date="2019-12-01T10:21:00Z">
                  <w:rPr>
                    <w:rFonts w:ascii="Times New Roman" w:hAnsi="Times New Roman" w:cs="Times New Roman"/>
                    <w:sz w:val="24"/>
                    <w:szCs w:val="24"/>
                  </w:rPr>
                </w:rPrChange>
              </w:rPr>
              <w:t>1</w:t>
            </w:r>
          </w:p>
        </w:tc>
        <w:tc>
          <w:tcPr>
            <w:tcW w:w="933" w:type="dxa"/>
            <w:tcPrChange w:id="2423"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24" w:author="David Gravett" w:date="2019-12-01T10:21:00Z">
                  <w:rPr>
                    <w:rFonts w:ascii="Times New Roman" w:hAnsi="Times New Roman" w:cs="Times New Roman"/>
                    <w:sz w:val="24"/>
                    <w:szCs w:val="24"/>
                  </w:rPr>
                </w:rPrChange>
              </w:rPr>
              <w:pPrChange w:id="2425" w:author="James Dwyer" w:date="2019-12-01T10:21:00Z">
                <w:pPr/>
              </w:pPrChange>
            </w:pPr>
            <w:r w:rsidRPr="00016618">
              <w:rPr>
                <w:rFonts w:ascii="Times New Roman" w:hAnsi="Times New Roman"/>
                <w:sz w:val="36"/>
                <w:rPrChange w:id="2426" w:author="David Gravett" w:date="2019-12-01T10:21:00Z">
                  <w:rPr>
                    <w:rFonts w:ascii="Times New Roman" w:hAnsi="Times New Roman" w:cs="Times New Roman"/>
                    <w:sz w:val="24"/>
                    <w:szCs w:val="24"/>
                  </w:rPr>
                </w:rPrChange>
              </w:rPr>
              <w:t>-1</w:t>
            </w:r>
          </w:p>
        </w:tc>
        <w:tc>
          <w:tcPr>
            <w:tcW w:w="933" w:type="dxa"/>
            <w:tcPrChange w:id="2427"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28" w:author="David Gravett" w:date="2019-12-01T10:21:00Z">
                  <w:rPr>
                    <w:rFonts w:ascii="Times New Roman" w:hAnsi="Times New Roman" w:cs="Times New Roman"/>
                    <w:sz w:val="24"/>
                    <w:szCs w:val="24"/>
                  </w:rPr>
                </w:rPrChange>
              </w:rPr>
              <w:pPrChange w:id="2429" w:author="James Dwyer" w:date="2019-12-01T10:21:00Z">
                <w:pPr/>
              </w:pPrChange>
            </w:pPr>
            <w:r w:rsidRPr="00016618">
              <w:rPr>
                <w:rFonts w:ascii="Times New Roman" w:hAnsi="Times New Roman"/>
                <w:sz w:val="36"/>
                <w:rPrChange w:id="2430"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31" w:author="David Gravett" w:date="2019-12-01T10:21:00Z">
            <w:trPr>
              <w:trHeight w:val="432"/>
            </w:trPr>
          </w:trPrChange>
        </w:trPr>
        <w:tc>
          <w:tcPr>
            <w:tcW w:w="933" w:type="dxa"/>
            <w:tcPrChange w:id="2432"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33" w:author="David Gravett" w:date="2019-12-01T10:21:00Z">
                  <w:rPr>
                    <w:rFonts w:ascii="Times New Roman" w:hAnsi="Times New Roman" w:cs="Times New Roman"/>
                    <w:sz w:val="24"/>
                    <w:szCs w:val="24"/>
                  </w:rPr>
                </w:rPrChange>
              </w:rPr>
              <w:pPrChange w:id="2434" w:author="James Dwyer" w:date="2019-12-01T10:21:00Z">
                <w:pPr/>
              </w:pPrChange>
            </w:pPr>
            <w:r w:rsidRPr="00016618">
              <w:rPr>
                <w:rFonts w:ascii="Times New Roman" w:hAnsi="Times New Roman"/>
                <w:sz w:val="36"/>
                <w:rPrChange w:id="2435" w:author="David Gravett" w:date="2019-12-01T10:21:00Z">
                  <w:rPr>
                    <w:rFonts w:ascii="Times New Roman" w:hAnsi="Times New Roman" w:cs="Times New Roman"/>
                    <w:sz w:val="24"/>
                    <w:szCs w:val="24"/>
                  </w:rPr>
                </w:rPrChange>
              </w:rPr>
              <w:t>-1</w:t>
            </w:r>
          </w:p>
        </w:tc>
        <w:tc>
          <w:tcPr>
            <w:tcW w:w="933" w:type="dxa"/>
            <w:tcPrChange w:id="2436"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37" w:author="David Gravett" w:date="2019-12-01T10:21:00Z">
                  <w:rPr>
                    <w:rFonts w:ascii="Times New Roman" w:hAnsi="Times New Roman" w:cs="Times New Roman"/>
                    <w:sz w:val="24"/>
                    <w:szCs w:val="24"/>
                  </w:rPr>
                </w:rPrChange>
              </w:rPr>
              <w:pPrChange w:id="2438" w:author="James Dwyer" w:date="2019-12-01T10:21:00Z">
                <w:pPr/>
              </w:pPrChange>
            </w:pPr>
            <w:r w:rsidRPr="00016618">
              <w:rPr>
                <w:rFonts w:ascii="Times New Roman" w:hAnsi="Times New Roman"/>
                <w:sz w:val="36"/>
                <w:rPrChange w:id="2439" w:author="David Gravett" w:date="2019-12-01T10:21:00Z">
                  <w:rPr>
                    <w:rFonts w:ascii="Times New Roman" w:hAnsi="Times New Roman" w:cs="Times New Roman"/>
                    <w:sz w:val="24"/>
                    <w:szCs w:val="24"/>
                  </w:rPr>
                </w:rPrChange>
              </w:rPr>
              <w:t>1</w:t>
            </w:r>
          </w:p>
        </w:tc>
        <w:tc>
          <w:tcPr>
            <w:tcW w:w="933" w:type="dxa"/>
            <w:tcPrChange w:id="2440"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41" w:author="David Gravett" w:date="2019-12-01T10:21:00Z">
                  <w:rPr>
                    <w:rFonts w:ascii="Times New Roman" w:hAnsi="Times New Roman" w:cs="Times New Roman"/>
                    <w:sz w:val="24"/>
                    <w:szCs w:val="24"/>
                  </w:rPr>
                </w:rPrChange>
              </w:rPr>
              <w:pPrChange w:id="2442" w:author="James Dwyer" w:date="2019-12-01T10:21:00Z">
                <w:pPr/>
              </w:pPrChange>
            </w:pPr>
            <w:r w:rsidRPr="00016618">
              <w:rPr>
                <w:rFonts w:ascii="Times New Roman" w:hAnsi="Times New Roman"/>
                <w:sz w:val="36"/>
                <w:rPrChange w:id="2443" w:author="David Gravett" w:date="2019-12-01T10:21:00Z">
                  <w:rPr>
                    <w:rFonts w:ascii="Times New Roman" w:hAnsi="Times New Roman" w:cs="Times New Roman"/>
                    <w:sz w:val="24"/>
                    <w:szCs w:val="24"/>
                  </w:rPr>
                </w:rPrChange>
              </w:rPr>
              <w:t>-1</w:t>
            </w:r>
          </w:p>
        </w:tc>
        <w:tc>
          <w:tcPr>
            <w:tcW w:w="933" w:type="dxa"/>
            <w:tcPrChange w:id="2444"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45" w:author="David Gravett" w:date="2019-12-01T10:21:00Z">
                  <w:rPr>
                    <w:rFonts w:ascii="Times New Roman" w:hAnsi="Times New Roman" w:cs="Times New Roman"/>
                    <w:sz w:val="24"/>
                    <w:szCs w:val="24"/>
                  </w:rPr>
                </w:rPrChange>
              </w:rPr>
              <w:pPrChange w:id="2446" w:author="James Dwyer" w:date="2019-12-01T10:21:00Z">
                <w:pPr/>
              </w:pPrChange>
            </w:pPr>
            <w:r w:rsidRPr="00016618">
              <w:rPr>
                <w:rFonts w:ascii="Times New Roman" w:hAnsi="Times New Roman"/>
                <w:sz w:val="36"/>
                <w:rPrChange w:id="2447" w:author="David Gravett" w:date="2019-12-01T10:21:00Z">
                  <w:rPr>
                    <w:rFonts w:ascii="Times New Roman" w:hAnsi="Times New Roman" w:cs="Times New Roman"/>
                    <w:sz w:val="24"/>
                    <w:szCs w:val="24"/>
                  </w:rPr>
                </w:rPrChange>
              </w:rPr>
              <w:t>-1</w:t>
            </w:r>
          </w:p>
        </w:tc>
        <w:tc>
          <w:tcPr>
            <w:tcW w:w="933" w:type="dxa"/>
            <w:tcPrChange w:id="2448"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49" w:author="David Gravett" w:date="2019-12-01T10:21:00Z">
                  <w:rPr>
                    <w:rFonts w:ascii="Times New Roman" w:hAnsi="Times New Roman" w:cs="Times New Roman"/>
                    <w:sz w:val="24"/>
                    <w:szCs w:val="24"/>
                  </w:rPr>
                </w:rPrChange>
              </w:rPr>
              <w:pPrChange w:id="2450" w:author="James Dwyer" w:date="2019-12-01T10:21:00Z">
                <w:pPr/>
              </w:pPrChange>
            </w:pPr>
            <w:r w:rsidRPr="00016618">
              <w:rPr>
                <w:rFonts w:ascii="Times New Roman" w:hAnsi="Times New Roman"/>
                <w:sz w:val="36"/>
                <w:rPrChange w:id="2451" w:author="David Gravett" w:date="2019-12-01T10:21:00Z">
                  <w:rPr>
                    <w:rFonts w:ascii="Times New Roman" w:hAnsi="Times New Roman" w:cs="Times New Roman"/>
                    <w:sz w:val="24"/>
                    <w:szCs w:val="24"/>
                  </w:rPr>
                </w:rPrChange>
              </w:rPr>
              <w:t>-1</w:t>
            </w:r>
          </w:p>
        </w:tc>
        <w:tc>
          <w:tcPr>
            <w:tcW w:w="933" w:type="dxa"/>
            <w:tcPrChange w:id="2452"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53" w:author="David Gravett" w:date="2019-12-01T10:21:00Z">
                  <w:rPr>
                    <w:rFonts w:ascii="Times New Roman" w:hAnsi="Times New Roman" w:cs="Times New Roman"/>
                    <w:sz w:val="24"/>
                    <w:szCs w:val="24"/>
                  </w:rPr>
                </w:rPrChange>
              </w:rPr>
              <w:pPrChange w:id="2454" w:author="James Dwyer" w:date="2019-12-01T10:21:00Z">
                <w:pPr/>
              </w:pPrChange>
            </w:pPr>
            <w:r w:rsidRPr="00016618">
              <w:rPr>
                <w:rFonts w:ascii="Times New Roman" w:hAnsi="Times New Roman"/>
                <w:sz w:val="36"/>
                <w:rPrChange w:id="2455" w:author="David Gravett" w:date="2019-12-01T10:21:00Z">
                  <w:rPr>
                    <w:rFonts w:ascii="Times New Roman" w:hAnsi="Times New Roman" w:cs="Times New Roman"/>
                    <w:sz w:val="24"/>
                    <w:szCs w:val="24"/>
                  </w:rPr>
                </w:rPrChange>
              </w:rPr>
              <w:t>1</w:t>
            </w:r>
          </w:p>
        </w:tc>
        <w:tc>
          <w:tcPr>
            <w:tcW w:w="933" w:type="dxa"/>
            <w:tcPrChange w:id="2456"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57" w:author="David Gravett" w:date="2019-12-01T10:21:00Z">
                  <w:rPr>
                    <w:rFonts w:ascii="Times New Roman" w:hAnsi="Times New Roman" w:cs="Times New Roman"/>
                    <w:sz w:val="24"/>
                    <w:szCs w:val="24"/>
                  </w:rPr>
                </w:rPrChange>
              </w:rPr>
              <w:pPrChange w:id="2458" w:author="James Dwyer" w:date="2019-12-01T10:21:00Z">
                <w:pPr/>
              </w:pPrChange>
            </w:pPr>
            <w:r w:rsidRPr="00016618">
              <w:rPr>
                <w:rFonts w:ascii="Times New Roman" w:hAnsi="Times New Roman"/>
                <w:sz w:val="36"/>
                <w:rPrChange w:id="2459"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60" w:author="David Gravett" w:date="2019-12-01T10:21:00Z"/>
          <w:rFonts w:ascii="Times New Roman" w:hAnsi="Times New Roman" w:cs="Times New Roman"/>
          <w:sz w:val="24"/>
          <w:szCs w:val="24"/>
          <w:lang w:val="en-US"/>
        </w:rPr>
      </w:pPr>
      <w:ins w:id="2461"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121219" w:rsidRPr="00D103E4" w:rsidRDefault="00121219" w:rsidP="00016618">
                              <w:pPr>
                                <w:pStyle w:val="Caption"/>
                                <w:jc w:val="center"/>
                                <w:rPr>
                                  <w:ins w:id="2462" w:author="David Gravett" w:date="2019-12-01T10:21:00Z"/>
                                  <w:rFonts w:ascii="Arial" w:eastAsia="Arial" w:hAnsi="Arial" w:cs="Arial"/>
                                  <w:noProof/>
                                  <w:lang w:val="en"/>
                                </w:rPr>
                              </w:pPr>
                              <w:ins w:id="2463"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68"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tv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dTSiwz&#10;qNFOdJF8ho6gC/lpXSgxbeswMXboR50Hf0Bngt1Jb9IXARGMI9PnK7upGkfnbHY7mX2aU8IxNplP&#10;b8a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Gyfm281AgAAagQAAA4AAAAAAAAAAAAA&#10;AAAALgIAAGRycy9lMm9Eb2MueG1sUEsBAi0AFAAGAAgAAAAhAEdjfXPfAAAACAEAAA8AAAAAAAAA&#10;AAAAAAAAjwQAAGRycy9kb3ducmV2LnhtbFBLBQYAAAAABAAEAPMAAACbBQAAAAA=&#10;" stroked="f">
                  <v:textbox inset="0,0,0,0">
                    <w:txbxContent>
                      <w:p w14:paraId="1BE2D97A" w14:textId="32D29068" w:rsidR="00121219" w:rsidRPr="00D103E4" w:rsidRDefault="00121219" w:rsidP="00016618">
                        <w:pPr>
                          <w:pStyle w:val="Caption"/>
                          <w:jc w:val="center"/>
                          <w:rPr>
                            <w:ins w:id="2464" w:author="David Gravett" w:date="2019-12-01T10:21:00Z"/>
                            <w:rFonts w:ascii="Arial" w:eastAsia="Arial" w:hAnsi="Arial" w:cs="Arial"/>
                            <w:noProof/>
                            <w:lang w:val="en"/>
                          </w:rPr>
                        </w:pPr>
                        <w:ins w:id="2465"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66"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67" w:author="David Gravett" w:date="2019-12-01T10:21:00Z"/>
          <w:sz w:val="40"/>
          <w:szCs w:val="40"/>
        </w:rPr>
      </w:pPr>
    </w:p>
    <w:p w14:paraId="7A9ECF50" w14:textId="39842B52" w:rsidR="00016618" w:rsidRDefault="00016618" w:rsidP="00C6241B">
      <w:pPr>
        <w:pStyle w:val="TOCHeading"/>
        <w:rPr>
          <w:ins w:id="2468" w:author="David Gravett" w:date="2019-12-01T10:21:00Z"/>
          <w:sz w:val="40"/>
          <w:szCs w:val="40"/>
        </w:rPr>
      </w:pPr>
    </w:p>
    <w:p w14:paraId="1E7EBAFD" w14:textId="7ED83959" w:rsidR="00016618" w:rsidRDefault="00016618" w:rsidP="00016618">
      <w:pPr>
        <w:rPr>
          <w:ins w:id="2469" w:author="David Gravett" w:date="2019-12-01T10:21:00Z"/>
          <w:lang w:val="en-US"/>
        </w:rPr>
      </w:pPr>
    </w:p>
    <w:p w14:paraId="481D0970" w14:textId="77777777" w:rsidR="00016618" w:rsidRPr="00016618" w:rsidRDefault="00016618" w:rsidP="00016618">
      <w:pPr>
        <w:rPr>
          <w:ins w:id="2470"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71" w:author="David Gravett" w:date="2019-12-01T10:21:00Z"/>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8434" cy="3156418"/>
                    </a:xfrm>
                    <a:prstGeom prst="rect">
                      <a:avLst/>
                    </a:prstGeom>
                  </pic:spPr>
                </pic:pic>
              </a:graphicData>
            </a:graphic>
          </wp:inline>
        </w:drawing>
      </w:r>
    </w:p>
    <w:p w14:paraId="3B60586F" w14:textId="15B8551A" w:rsidR="00016618" w:rsidRDefault="00016618" w:rsidP="00F62130">
      <w:pPr>
        <w:spacing w:line="288" w:lineRule="auto"/>
        <w:rPr>
          <w:ins w:id="2472" w:author="David Gravett" w:date="2019-12-01T10:21:00Z"/>
          <w:rFonts w:ascii="Times New Roman" w:hAnsi="Times New Roman" w:cs="Times New Roman"/>
          <w:sz w:val="24"/>
          <w:szCs w:val="24"/>
          <w:lang w:val="en-US"/>
        </w:rPr>
      </w:pPr>
      <w:ins w:id="2473"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0B1B1C81" w:rsidR="00121219" w:rsidRPr="00D103E4" w:rsidRDefault="00121219" w:rsidP="00016618">
                              <w:pPr>
                                <w:pStyle w:val="Caption"/>
                                <w:jc w:val="center"/>
                                <w:rPr>
                                  <w:ins w:id="2474" w:author="David Gravett" w:date="2019-12-01T10:21:00Z"/>
                                  <w:rFonts w:ascii="Arial" w:eastAsia="Arial" w:hAnsi="Arial" w:cs="Arial"/>
                                  <w:noProof/>
                                  <w:lang w:val="en"/>
                                </w:rPr>
                              </w:pPr>
                              <w:ins w:id="2475" w:author="David Gravett" w:date="2019-12-01T10:21:00Z">
                                <w:r>
                                  <w:t>Figure 4: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69"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BcluuSMgIAAGoEAAAOAAAAAAAAAAAAAAAAAC4C&#10;AABkcnMvZTJvRG9jLnhtbFBLAQItABQABgAIAAAAIQAxMiIW3QAAAAcBAAAPAAAAAAAAAAAAAAAA&#10;AIwEAABkcnMvZG93bnJldi54bWxQSwUGAAAAAAQABADzAAAAlgUAAAAA&#10;" stroked="f">
                  <v:textbox inset="0,0,0,0">
                    <w:txbxContent>
                      <w:p w14:paraId="0CB9937C" w14:textId="0B1B1C81" w:rsidR="00121219" w:rsidRPr="00D103E4" w:rsidRDefault="00121219" w:rsidP="00016618">
                        <w:pPr>
                          <w:pStyle w:val="Caption"/>
                          <w:jc w:val="center"/>
                          <w:rPr>
                            <w:ins w:id="2476" w:author="David Gravett" w:date="2019-12-01T10:21:00Z"/>
                            <w:rFonts w:ascii="Arial" w:eastAsia="Arial" w:hAnsi="Arial" w:cs="Arial"/>
                            <w:noProof/>
                            <w:lang w:val="en"/>
                          </w:rPr>
                        </w:pPr>
                        <w:ins w:id="2477" w:author="David Gravett" w:date="2019-12-01T10:21:00Z">
                          <w:r>
                            <w:t>Figure 4: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3148F49E" w:rsidR="00121219" w:rsidRPr="00D103E4" w:rsidRDefault="00121219" w:rsidP="00016618">
                              <w:pPr>
                                <w:pStyle w:val="Caption"/>
                                <w:jc w:val="center"/>
                                <w:rPr>
                                  <w:ins w:id="2478" w:author="David Gravett" w:date="2019-12-01T10:21:00Z"/>
                                  <w:rFonts w:ascii="Arial" w:eastAsia="Arial" w:hAnsi="Arial" w:cs="Arial"/>
                                  <w:noProof/>
                                  <w:lang w:val="en"/>
                                </w:rPr>
                              </w:pPr>
                              <w:ins w:id="2479" w:author="David Gravett" w:date="2019-12-01T10:21:00Z">
                                <w:r>
                                  <w:t>Figure 5: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0"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3iMwIAAGo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Acn3eIzAgAAagQAAA4AAAAAAAAAAAAAAAAA&#10;LgIAAGRycy9lMm9Eb2MueG1sUEsBAi0AFAAGAAgAAAAhALYZ+UveAAAACAEAAA8AAAAAAAAAAAAA&#10;AAAAjQQAAGRycy9kb3ducmV2LnhtbFBLBQYAAAAABAAEAPMAAACYBQAAAAA=&#10;" stroked="f">
                  <v:textbox inset="0,0,0,0">
                    <w:txbxContent>
                      <w:p w14:paraId="0FF31258" w14:textId="3148F49E" w:rsidR="00121219" w:rsidRPr="00D103E4" w:rsidRDefault="00121219" w:rsidP="00016618">
                        <w:pPr>
                          <w:pStyle w:val="Caption"/>
                          <w:jc w:val="center"/>
                          <w:rPr>
                            <w:ins w:id="2480" w:author="David Gravett" w:date="2019-12-01T10:21:00Z"/>
                            <w:rFonts w:ascii="Arial" w:eastAsia="Arial" w:hAnsi="Arial" w:cs="Arial"/>
                            <w:noProof/>
                            <w:lang w:val="en"/>
                          </w:rPr>
                        </w:pPr>
                        <w:ins w:id="2481" w:author="David Gravett" w:date="2019-12-01T10:21:00Z">
                          <w:r>
                            <w:t>Figure 5: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5705" cy="3138508"/>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82"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1BE51667" w:rsidR="00121219" w:rsidRPr="00D103E4" w:rsidRDefault="00121219" w:rsidP="00016618">
                              <w:pPr>
                                <w:pStyle w:val="Caption"/>
                                <w:jc w:val="center"/>
                                <w:rPr>
                                  <w:ins w:id="2483" w:author="David Gravett" w:date="2019-12-01T10:21:00Z"/>
                                  <w:rFonts w:ascii="Arial" w:eastAsia="Arial" w:hAnsi="Arial" w:cs="Arial"/>
                                  <w:noProof/>
                                  <w:lang w:val="en"/>
                                </w:rPr>
                              </w:pPr>
                              <w:ins w:id="2484" w:author="David Gravett" w:date="2019-12-01T10:21:00Z">
                                <w:r>
                                  <w:t>Figure 7: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1"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CDnWEMNAIAAGoEAAAOAAAAAAAAAAAAAAAA&#10;AC4CAABkcnMvZTJvRG9jLnhtbFBLAQItABQABgAIAAAAIQAH1vcT3gAAAAgBAAAPAAAAAAAAAAAA&#10;AAAAAI4EAABkcnMvZG93bnJldi54bWxQSwUGAAAAAAQABADzAAAAmQUAAAAA&#10;" stroked="f">
                  <v:textbox inset="0,0,0,0">
                    <w:txbxContent>
                      <w:p w14:paraId="3E71E462" w14:textId="1BE51667" w:rsidR="00121219" w:rsidRPr="00D103E4" w:rsidRDefault="00121219" w:rsidP="00016618">
                        <w:pPr>
                          <w:pStyle w:val="Caption"/>
                          <w:jc w:val="center"/>
                          <w:rPr>
                            <w:ins w:id="2485" w:author="David Gravett" w:date="2019-12-01T10:21:00Z"/>
                            <w:rFonts w:ascii="Arial" w:eastAsia="Arial" w:hAnsi="Arial" w:cs="Arial"/>
                            <w:noProof/>
                            <w:lang w:val="en"/>
                          </w:rPr>
                        </w:pPr>
                        <w:ins w:id="2486" w:author="David Gravett" w:date="2019-12-01T10:21:00Z">
                          <w:r>
                            <w:t>Figure 7: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495AEAE9" w:rsidR="00121219" w:rsidRPr="00D103E4" w:rsidRDefault="00121219" w:rsidP="00016618">
                              <w:pPr>
                                <w:pStyle w:val="Caption"/>
                                <w:jc w:val="center"/>
                                <w:rPr>
                                  <w:ins w:id="2487" w:author="David Gravett" w:date="2019-12-01T10:21:00Z"/>
                                  <w:rFonts w:ascii="Arial" w:eastAsia="Arial" w:hAnsi="Arial" w:cs="Arial"/>
                                  <w:noProof/>
                                  <w:lang w:val="en"/>
                                </w:rPr>
                              </w:pPr>
                              <w:ins w:id="2488" w:author="David Gravett" w:date="2019-12-01T10:21:00Z">
                                <w:r>
                                  <w:t>Figure 6: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2"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AD8BOCMgIAAGoEAAAOAAAAAAAAAAAAAAAAAC4C&#10;AABkcnMvZTJvRG9jLnhtbFBLAQItABQABgAIAAAAIQBmWEGo3QAAAAcBAAAPAAAAAAAAAAAAAAAA&#10;AIwEAABkcnMvZG93bnJldi54bWxQSwUGAAAAAAQABADzAAAAlgUAAAAA&#10;" stroked="f">
                  <v:textbox inset="0,0,0,0">
                    <w:txbxContent>
                      <w:p w14:paraId="1896D95B" w14:textId="495AEAE9" w:rsidR="00121219" w:rsidRPr="00D103E4" w:rsidRDefault="00121219" w:rsidP="00016618">
                        <w:pPr>
                          <w:pStyle w:val="Caption"/>
                          <w:jc w:val="center"/>
                          <w:rPr>
                            <w:ins w:id="2489" w:author="David Gravett" w:date="2019-12-01T10:21:00Z"/>
                            <w:rFonts w:ascii="Arial" w:eastAsia="Arial" w:hAnsi="Arial" w:cs="Arial"/>
                            <w:noProof/>
                            <w:lang w:val="en"/>
                          </w:rPr>
                        </w:pPr>
                        <w:ins w:id="2490" w:author="David Gravett" w:date="2019-12-01T10:21:00Z">
                          <w:r>
                            <w:t>Figure 6: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91"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92"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1482" cy="3051239"/>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93"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4569C0A0" w:rsidR="00121219" w:rsidRPr="00D103E4" w:rsidRDefault="00121219" w:rsidP="00016618">
                              <w:pPr>
                                <w:pStyle w:val="Caption"/>
                                <w:jc w:val="center"/>
                                <w:rPr>
                                  <w:ins w:id="2494" w:author="David Gravett" w:date="2019-12-01T10:21:00Z"/>
                                  <w:rFonts w:ascii="Arial" w:eastAsia="Arial" w:hAnsi="Arial" w:cs="Arial"/>
                                  <w:noProof/>
                                  <w:lang w:val="en"/>
                                </w:rPr>
                              </w:pPr>
                              <w:ins w:id="2495" w:author="David Gravett" w:date="2019-12-01T10:21:00Z">
                                <w:r>
                                  <w:t>Figure 9: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3"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IdKr2wyAgAAagQAAA4AAAAAAAAAAAAAAAAA&#10;LgIAAGRycy9lMm9Eb2MueG1sUEsBAi0AFAAGAAgAAAAhAHKi1VXfAAAACAEAAA8AAAAAAAAAAAAA&#10;AAAAjAQAAGRycy9kb3ducmV2LnhtbFBLBQYAAAAABAAEAPMAAACYBQAAAAA=&#10;" stroked="f">
                  <v:textbox inset="0,0,0,0">
                    <w:txbxContent>
                      <w:p w14:paraId="5BFCB5A8" w14:textId="4569C0A0" w:rsidR="00121219" w:rsidRPr="00D103E4" w:rsidRDefault="00121219" w:rsidP="00016618">
                        <w:pPr>
                          <w:pStyle w:val="Caption"/>
                          <w:jc w:val="center"/>
                          <w:rPr>
                            <w:ins w:id="2496" w:author="David Gravett" w:date="2019-12-01T10:21:00Z"/>
                            <w:rFonts w:ascii="Arial" w:eastAsia="Arial" w:hAnsi="Arial" w:cs="Arial"/>
                            <w:noProof/>
                            <w:lang w:val="en"/>
                          </w:rPr>
                        </w:pPr>
                        <w:ins w:id="2497" w:author="David Gravett" w:date="2019-12-01T10:21:00Z">
                          <w:r>
                            <w:t>Figure 9: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6AC18A6D" w:rsidR="00121219" w:rsidRPr="00D103E4" w:rsidRDefault="00121219" w:rsidP="00016618">
                              <w:pPr>
                                <w:pStyle w:val="Caption"/>
                                <w:jc w:val="center"/>
                                <w:rPr>
                                  <w:ins w:id="2498" w:author="David Gravett" w:date="2019-12-01T10:21:00Z"/>
                                  <w:rFonts w:ascii="Arial" w:eastAsia="Arial" w:hAnsi="Arial" w:cs="Arial"/>
                                  <w:noProof/>
                                  <w:lang w:val="en"/>
                                </w:rPr>
                              </w:pPr>
                              <w:ins w:id="2499" w:author="David Gravett" w:date="2019-12-01T10:21:00Z">
                                <w:r>
                                  <w:t>Figure 8: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4"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" stroked="f">
                  <v:textbox inset="0,0,0,0">
                    <w:txbxContent>
                      <w:p w14:paraId="028EF38A" w14:textId="6AC18A6D" w:rsidR="00121219" w:rsidRPr="00D103E4" w:rsidRDefault="00121219" w:rsidP="00016618">
                        <w:pPr>
                          <w:pStyle w:val="Caption"/>
                          <w:jc w:val="center"/>
                          <w:rPr>
                            <w:ins w:id="2500" w:author="David Gravett" w:date="2019-12-01T10:21:00Z"/>
                            <w:rFonts w:ascii="Arial" w:eastAsia="Arial" w:hAnsi="Arial" w:cs="Arial"/>
                            <w:noProof/>
                            <w:lang w:val="en"/>
                          </w:rPr>
                        </w:pPr>
                        <w:ins w:id="2501" w:author="David Gravett" w:date="2019-12-01T10:21:00Z">
                          <w:r>
                            <w:t>Figure 8: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502"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8A31A10" w:rsidR="00121219" w:rsidRPr="00D103E4" w:rsidRDefault="00121219" w:rsidP="00016618">
                              <w:pPr>
                                <w:pStyle w:val="Caption"/>
                                <w:jc w:val="center"/>
                                <w:rPr>
                                  <w:ins w:id="2503" w:author="David Gravett" w:date="2019-12-01T10:21:00Z"/>
                                  <w:rFonts w:ascii="Arial" w:eastAsia="Arial" w:hAnsi="Arial" w:cs="Arial"/>
                                  <w:noProof/>
                                  <w:lang w:val="en"/>
                                </w:rPr>
                              </w:pPr>
                              <w:ins w:id="2504" w:author="David Gravett" w:date="2019-12-01T10:21:00Z">
                                <w:r>
                                  <w:t>Figure 11: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5"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PUMQIAAGo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" stroked="f">
                  <v:textbox inset="0,0,0,0">
                    <w:txbxContent>
                      <w:p w14:paraId="071FEFDD" w14:textId="28A31A10" w:rsidR="00121219" w:rsidRPr="00D103E4" w:rsidRDefault="00121219" w:rsidP="00016618">
                        <w:pPr>
                          <w:pStyle w:val="Caption"/>
                          <w:jc w:val="center"/>
                          <w:rPr>
                            <w:ins w:id="2505" w:author="David Gravett" w:date="2019-12-01T10:21:00Z"/>
                            <w:rFonts w:ascii="Arial" w:eastAsia="Arial" w:hAnsi="Arial" w:cs="Arial"/>
                            <w:noProof/>
                            <w:lang w:val="en"/>
                          </w:rPr>
                        </w:pPr>
                        <w:ins w:id="2506" w:author="David Gravett" w:date="2019-12-01T10:21:00Z">
                          <w:r>
                            <w:t>Figure 11: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51EBA61E" w:rsidR="00121219" w:rsidRPr="00D103E4" w:rsidRDefault="00121219" w:rsidP="00016618">
                              <w:pPr>
                                <w:pStyle w:val="Caption"/>
                                <w:jc w:val="center"/>
                                <w:rPr>
                                  <w:ins w:id="2507" w:author="David Gravett" w:date="2019-12-01T10:21:00Z"/>
                                  <w:rFonts w:ascii="Arial" w:eastAsia="Arial" w:hAnsi="Arial" w:cs="Arial"/>
                                  <w:noProof/>
                                  <w:lang w:val="en"/>
                                </w:rPr>
                              </w:pPr>
                              <w:ins w:id="2508" w:author="David Gravett" w:date="2019-12-01T10:21:00Z">
                                <w:r>
                                  <w:t>Figure 10: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6"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FHL8AsyAgAAagQAAA4AAAAAAAAAAAAAAAAA&#10;LgIAAGRycy9lMm9Eb2MueG1sUEsBAi0AFAAGAAgAAAAhAKnLOQ7fAAAACgEAAA8AAAAAAAAAAAAA&#10;AAAAjAQAAGRycy9kb3ducmV2LnhtbFBLBQYAAAAABAAEAPMAAACYBQAAAAA=&#10;" stroked="f">
                  <v:textbox inset="0,0,0,0">
                    <w:txbxContent>
                      <w:p w14:paraId="660680AE" w14:textId="51EBA61E" w:rsidR="00121219" w:rsidRPr="00D103E4" w:rsidRDefault="00121219" w:rsidP="00016618">
                        <w:pPr>
                          <w:pStyle w:val="Caption"/>
                          <w:jc w:val="center"/>
                          <w:rPr>
                            <w:ins w:id="2509" w:author="David Gravett" w:date="2019-12-01T10:21:00Z"/>
                            <w:rFonts w:ascii="Arial" w:eastAsia="Arial" w:hAnsi="Arial" w:cs="Arial"/>
                            <w:noProof/>
                            <w:lang w:val="en"/>
                          </w:rPr>
                        </w:pPr>
                        <w:ins w:id="2510" w:author="David Gravett" w:date="2019-12-01T10:21:00Z">
                          <w:r>
                            <w:t>Figure 10: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681345"/>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11"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0B29B584" w:rsidR="00121219" w:rsidRPr="00D103E4" w:rsidRDefault="00121219" w:rsidP="00016618">
                              <w:pPr>
                                <w:pStyle w:val="Caption"/>
                                <w:jc w:val="center"/>
                                <w:rPr>
                                  <w:ins w:id="2512" w:author="David Gravett" w:date="2019-12-01T10:21:00Z"/>
                                  <w:rFonts w:ascii="Arial" w:eastAsia="Arial" w:hAnsi="Arial" w:cs="Arial"/>
                                  <w:noProof/>
                                  <w:lang w:val="en"/>
                                </w:rPr>
                              </w:pPr>
                              <w:ins w:id="2513" w:author="David Gravett" w:date="2019-12-01T10:21:00Z">
                                <w:r>
                                  <w:t>Figure 12: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77"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BHLB27MwIAAGoEAAAOAAAAAAAAAAAAAAAAAC4C&#10;AABkcnMvZTJvRG9jLnhtbFBLAQItABQABgAIAAAAIQDUDUn/3AAAAAUBAAAPAAAAAAAAAAAAAAAA&#10;AI0EAABkcnMvZG93bnJldi54bWxQSwUGAAAAAAQABADzAAAAlgUAAAAA&#10;" stroked="f">
                  <v:textbox inset="0,0,0,0">
                    <w:txbxContent>
                      <w:p w14:paraId="237A4ED1" w14:textId="0B29B584" w:rsidR="00121219" w:rsidRPr="00D103E4" w:rsidRDefault="00121219" w:rsidP="00016618">
                        <w:pPr>
                          <w:pStyle w:val="Caption"/>
                          <w:jc w:val="center"/>
                          <w:rPr>
                            <w:ins w:id="2514" w:author="David Gravett" w:date="2019-12-01T10:21:00Z"/>
                            <w:rFonts w:ascii="Arial" w:eastAsia="Arial" w:hAnsi="Arial" w:cs="Arial"/>
                            <w:noProof/>
                            <w:lang w:val="en"/>
                          </w:rPr>
                        </w:pPr>
                        <w:ins w:id="2515" w:author="David Gravett" w:date="2019-12-01T10:21:00Z">
                          <w:r>
                            <w:t>Figure 12: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16"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1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18">
          <w:tblGrid>
            <w:gridCol w:w="432"/>
            <w:gridCol w:w="432"/>
            <w:gridCol w:w="432"/>
            <w:gridCol w:w="432"/>
            <w:gridCol w:w="432"/>
            <w:gridCol w:w="432"/>
            <w:gridCol w:w="432"/>
          </w:tblGrid>
        </w:tblGridChange>
      </w:tblGrid>
      <w:tr w:rsidR="000E7F10" w14:paraId="624BF2ED" w14:textId="77777777" w:rsidTr="00BE50C5">
        <w:trPr>
          <w:trHeight w:val="869"/>
          <w:trPrChange w:id="2519" w:author="David Gravett" w:date="2019-12-01T10:21:00Z">
            <w:trPr>
              <w:trHeight w:val="432"/>
            </w:trPr>
          </w:trPrChange>
        </w:trPr>
        <w:tc>
          <w:tcPr>
            <w:tcW w:w="933" w:type="dxa"/>
            <w:tcPrChange w:id="2520"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21" w:author="David Gravett" w:date="2019-12-01T10:21:00Z">
                  <w:rPr>
                    <w:rFonts w:ascii="Times New Roman" w:hAnsi="Times New Roman" w:cs="Times New Roman"/>
                    <w:sz w:val="24"/>
                    <w:szCs w:val="24"/>
                  </w:rPr>
                </w:rPrChange>
              </w:rPr>
              <w:pPrChange w:id="2522" w:author="James Dwyer" w:date="2019-12-01T10:21:00Z">
                <w:pPr/>
              </w:pPrChange>
            </w:pPr>
            <w:r w:rsidRPr="00016618">
              <w:rPr>
                <w:rFonts w:ascii="Times New Roman" w:hAnsi="Times New Roman"/>
                <w:sz w:val="36"/>
                <w:rPrChange w:id="2523" w:author="David Gravett" w:date="2019-12-01T10:21:00Z">
                  <w:rPr>
                    <w:rFonts w:ascii="Times New Roman" w:hAnsi="Times New Roman" w:cs="Times New Roman"/>
                    <w:sz w:val="24"/>
                    <w:szCs w:val="24"/>
                  </w:rPr>
                </w:rPrChange>
              </w:rPr>
              <w:t>2</w:t>
            </w:r>
          </w:p>
        </w:tc>
        <w:tc>
          <w:tcPr>
            <w:tcW w:w="933" w:type="dxa"/>
            <w:tcPrChange w:id="2524"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25" w:author="David Gravett" w:date="2019-12-01T10:21:00Z">
                  <w:rPr>
                    <w:rFonts w:ascii="Times New Roman" w:hAnsi="Times New Roman" w:cs="Times New Roman"/>
                    <w:sz w:val="24"/>
                    <w:szCs w:val="24"/>
                  </w:rPr>
                </w:rPrChange>
              </w:rPr>
              <w:pPrChange w:id="2526" w:author="James Dwyer" w:date="2019-12-01T10:21:00Z">
                <w:pPr/>
              </w:pPrChange>
            </w:pPr>
            <w:r w:rsidRPr="00016618">
              <w:rPr>
                <w:rFonts w:ascii="Times New Roman" w:hAnsi="Times New Roman"/>
                <w:sz w:val="36"/>
                <w:rPrChange w:id="2527" w:author="David Gravett" w:date="2019-12-01T10:21:00Z">
                  <w:rPr>
                    <w:rFonts w:ascii="Times New Roman" w:hAnsi="Times New Roman" w:cs="Times New Roman"/>
                    <w:sz w:val="24"/>
                    <w:szCs w:val="24"/>
                  </w:rPr>
                </w:rPrChange>
              </w:rPr>
              <w:t>-1</w:t>
            </w:r>
          </w:p>
        </w:tc>
        <w:tc>
          <w:tcPr>
            <w:tcW w:w="933" w:type="dxa"/>
            <w:tcPrChange w:id="2528"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29" w:author="David Gravett" w:date="2019-12-01T10:21:00Z">
                  <w:rPr>
                    <w:rFonts w:ascii="Times New Roman" w:hAnsi="Times New Roman" w:cs="Times New Roman"/>
                    <w:sz w:val="24"/>
                    <w:szCs w:val="24"/>
                  </w:rPr>
                </w:rPrChange>
              </w:rPr>
              <w:pPrChange w:id="2530" w:author="James Dwyer" w:date="2019-12-01T10:21:00Z">
                <w:pPr/>
              </w:pPrChange>
            </w:pPr>
            <w:r w:rsidRPr="00016618">
              <w:rPr>
                <w:rFonts w:ascii="Times New Roman" w:hAnsi="Times New Roman"/>
                <w:sz w:val="36"/>
                <w:rPrChange w:id="2531" w:author="David Gravett" w:date="2019-12-01T10:21:00Z">
                  <w:rPr>
                    <w:rFonts w:ascii="Times New Roman" w:hAnsi="Times New Roman" w:cs="Times New Roman"/>
                    <w:sz w:val="24"/>
                    <w:szCs w:val="24"/>
                  </w:rPr>
                </w:rPrChange>
              </w:rPr>
              <w:t>1</w:t>
            </w:r>
          </w:p>
        </w:tc>
        <w:tc>
          <w:tcPr>
            <w:tcW w:w="933" w:type="dxa"/>
            <w:tcPrChange w:id="2532"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33" w:author="David Gravett" w:date="2019-12-01T10:21:00Z">
                  <w:rPr>
                    <w:rFonts w:ascii="Times New Roman" w:hAnsi="Times New Roman" w:cs="Times New Roman"/>
                    <w:sz w:val="24"/>
                    <w:szCs w:val="24"/>
                  </w:rPr>
                </w:rPrChange>
              </w:rPr>
              <w:pPrChange w:id="2534" w:author="James Dwyer" w:date="2019-12-01T10:21:00Z">
                <w:pPr/>
              </w:pPrChange>
            </w:pPr>
            <w:r w:rsidRPr="00016618">
              <w:rPr>
                <w:rFonts w:ascii="Times New Roman" w:hAnsi="Times New Roman"/>
                <w:sz w:val="36"/>
                <w:rPrChange w:id="2535" w:author="David Gravett" w:date="2019-12-01T10:21:00Z">
                  <w:rPr>
                    <w:rFonts w:ascii="Times New Roman" w:hAnsi="Times New Roman" w:cs="Times New Roman"/>
                    <w:sz w:val="24"/>
                    <w:szCs w:val="24"/>
                  </w:rPr>
                </w:rPrChange>
              </w:rPr>
              <w:t>1</w:t>
            </w:r>
          </w:p>
        </w:tc>
        <w:tc>
          <w:tcPr>
            <w:tcW w:w="933" w:type="dxa"/>
            <w:tcPrChange w:id="2536"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37" w:author="David Gravett" w:date="2019-12-01T10:21:00Z">
                  <w:rPr>
                    <w:rFonts w:ascii="Times New Roman" w:hAnsi="Times New Roman" w:cs="Times New Roman"/>
                    <w:sz w:val="24"/>
                    <w:szCs w:val="24"/>
                  </w:rPr>
                </w:rPrChange>
              </w:rPr>
              <w:pPrChange w:id="2538" w:author="James Dwyer" w:date="2019-12-01T10:21:00Z">
                <w:pPr/>
              </w:pPrChange>
            </w:pPr>
            <w:r w:rsidRPr="00016618">
              <w:rPr>
                <w:rFonts w:ascii="Times New Roman" w:hAnsi="Times New Roman"/>
                <w:sz w:val="36"/>
                <w:rPrChange w:id="2539" w:author="David Gravett" w:date="2019-12-01T10:21:00Z">
                  <w:rPr>
                    <w:rFonts w:ascii="Times New Roman" w:hAnsi="Times New Roman" w:cs="Times New Roman"/>
                    <w:sz w:val="24"/>
                    <w:szCs w:val="24"/>
                  </w:rPr>
                </w:rPrChange>
              </w:rPr>
              <w:t>1</w:t>
            </w:r>
          </w:p>
        </w:tc>
        <w:tc>
          <w:tcPr>
            <w:tcW w:w="933" w:type="dxa"/>
            <w:tcPrChange w:id="2540"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41" w:author="David Gravett" w:date="2019-12-01T10:21:00Z">
                  <w:rPr>
                    <w:rFonts w:ascii="Times New Roman" w:hAnsi="Times New Roman" w:cs="Times New Roman"/>
                    <w:sz w:val="24"/>
                    <w:szCs w:val="24"/>
                  </w:rPr>
                </w:rPrChange>
              </w:rPr>
              <w:pPrChange w:id="2542" w:author="James Dwyer" w:date="2019-12-01T10:21:00Z">
                <w:pPr/>
              </w:pPrChange>
            </w:pPr>
            <w:r w:rsidRPr="00016618">
              <w:rPr>
                <w:rFonts w:ascii="Times New Roman" w:hAnsi="Times New Roman"/>
                <w:sz w:val="36"/>
                <w:rPrChange w:id="2543" w:author="David Gravett" w:date="2019-12-01T10:21:00Z">
                  <w:rPr>
                    <w:rFonts w:ascii="Times New Roman" w:hAnsi="Times New Roman" w:cs="Times New Roman"/>
                    <w:sz w:val="24"/>
                    <w:szCs w:val="24"/>
                  </w:rPr>
                </w:rPrChange>
              </w:rPr>
              <w:t>-1</w:t>
            </w:r>
          </w:p>
        </w:tc>
        <w:tc>
          <w:tcPr>
            <w:tcW w:w="933" w:type="dxa"/>
            <w:tcPrChange w:id="2544"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45" w:author="David Gravett" w:date="2019-12-01T10:21:00Z">
                  <w:rPr>
                    <w:rFonts w:ascii="Times New Roman" w:hAnsi="Times New Roman" w:cs="Times New Roman"/>
                    <w:sz w:val="24"/>
                    <w:szCs w:val="24"/>
                  </w:rPr>
                </w:rPrChange>
              </w:rPr>
              <w:pPrChange w:id="2546" w:author="James Dwyer" w:date="2019-12-01T10:21:00Z">
                <w:pPr/>
              </w:pPrChange>
            </w:pPr>
            <w:r w:rsidRPr="00016618">
              <w:rPr>
                <w:rFonts w:ascii="Times New Roman" w:hAnsi="Times New Roman"/>
                <w:sz w:val="36"/>
                <w:rPrChange w:id="2547"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48" w:author="David Gravett" w:date="2019-12-01T10:21:00Z">
            <w:trPr>
              <w:trHeight w:val="432"/>
            </w:trPr>
          </w:trPrChange>
        </w:trPr>
        <w:tc>
          <w:tcPr>
            <w:tcW w:w="933" w:type="dxa"/>
            <w:tcPrChange w:id="2549"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50" w:author="David Gravett" w:date="2019-12-01T10:21:00Z">
                  <w:rPr>
                    <w:rFonts w:ascii="Times New Roman" w:hAnsi="Times New Roman" w:cs="Times New Roman"/>
                    <w:sz w:val="24"/>
                    <w:szCs w:val="24"/>
                  </w:rPr>
                </w:rPrChange>
              </w:rPr>
              <w:pPrChange w:id="2551" w:author="James Dwyer" w:date="2019-12-01T10:21:00Z">
                <w:pPr/>
              </w:pPrChange>
            </w:pPr>
            <w:r w:rsidRPr="00016618">
              <w:rPr>
                <w:rFonts w:ascii="Times New Roman" w:hAnsi="Times New Roman"/>
                <w:sz w:val="36"/>
                <w:rPrChange w:id="2552" w:author="David Gravett" w:date="2019-12-01T10:21:00Z">
                  <w:rPr>
                    <w:rFonts w:ascii="Times New Roman" w:hAnsi="Times New Roman" w:cs="Times New Roman"/>
                    <w:sz w:val="24"/>
                    <w:szCs w:val="24"/>
                  </w:rPr>
                </w:rPrChange>
              </w:rPr>
              <w:t>-1</w:t>
            </w:r>
          </w:p>
        </w:tc>
        <w:tc>
          <w:tcPr>
            <w:tcW w:w="933" w:type="dxa"/>
            <w:tcPrChange w:id="2553"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54" w:author="David Gravett" w:date="2019-12-01T10:21:00Z">
                  <w:rPr>
                    <w:rFonts w:ascii="Times New Roman" w:hAnsi="Times New Roman" w:cs="Times New Roman"/>
                    <w:sz w:val="24"/>
                    <w:szCs w:val="24"/>
                  </w:rPr>
                </w:rPrChange>
              </w:rPr>
              <w:pPrChange w:id="2555" w:author="James Dwyer" w:date="2019-12-01T10:21:00Z">
                <w:pPr/>
              </w:pPrChange>
            </w:pPr>
            <w:r w:rsidRPr="00016618">
              <w:rPr>
                <w:rFonts w:ascii="Times New Roman" w:hAnsi="Times New Roman"/>
                <w:sz w:val="36"/>
                <w:rPrChange w:id="2556" w:author="David Gravett" w:date="2019-12-01T10:21:00Z">
                  <w:rPr>
                    <w:rFonts w:ascii="Times New Roman" w:hAnsi="Times New Roman" w:cs="Times New Roman"/>
                    <w:sz w:val="24"/>
                    <w:szCs w:val="24"/>
                  </w:rPr>
                </w:rPrChange>
              </w:rPr>
              <w:t>1</w:t>
            </w:r>
          </w:p>
        </w:tc>
        <w:tc>
          <w:tcPr>
            <w:tcW w:w="933" w:type="dxa"/>
            <w:tcPrChange w:id="2557"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58" w:author="David Gravett" w:date="2019-12-01T10:21:00Z">
                  <w:rPr>
                    <w:rFonts w:ascii="Times New Roman" w:hAnsi="Times New Roman" w:cs="Times New Roman"/>
                    <w:sz w:val="24"/>
                    <w:szCs w:val="24"/>
                  </w:rPr>
                </w:rPrChange>
              </w:rPr>
              <w:pPrChange w:id="2559" w:author="James Dwyer" w:date="2019-12-01T10:21:00Z">
                <w:pPr/>
              </w:pPrChange>
            </w:pPr>
            <w:r w:rsidRPr="00016618">
              <w:rPr>
                <w:rFonts w:ascii="Times New Roman" w:hAnsi="Times New Roman"/>
                <w:sz w:val="36"/>
                <w:rPrChange w:id="2560" w:author="David Gravett" w:date="2019-12-01T10:21:00Z">
                  <w:rPr>
                    <w:rFonts w:ascii="Times New Roman" w:hAnsi="Times New Roman" w:cs="Times New Roman"/>
                    <w:sz w:val="24"/>
                    <w:szCs w:val="24"/>
                  </w:rPr>
                </w:rPrChange>
              </w:rPr>
              <w:t>3</w:t>
            </w:r>
          </w:p>
        </w:tc>
        <w:tc>
          <w:tcPr>
            <w:tcW w:w="933" w:type="dxa"/>
            <w:tcPrChange w:id="2561"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62" w:author="David Gravett" w:date="2019-12-01T10:21:00Z">
                  <w:rPr>
                    <w:rFonts w:ascii="Times New Roman" w:hAnsi="Times New Roman" w:cs="Times New Roman"/>
                    <w:sz w:val="24"/>
                    <w:szCs w:val="24"/>
                  </w:rPr>
                </w:rPrChange>
              </w:rPr>
              <w:pPrChange w:id="2563" w:author="James Dwyer" w:date="2019-12-01T10:21:00Z">
                <w:pPr/>
              </w:pPrChange>
            </w:pPr>
            <w:r w:rsidRPr="00016618">
              <w:rPr>
                <w:rFonts w:ascii="Times New Roman" w:hAnsi="Times New Roman"/>
                <w:sz w:val="36"/>
                <w:rPrChange w:id="2564" w:author="David Gravett" w:date="2019-12-01T10:21:00Z">
                  <w:rPr>
                    <w:rFonts w:ascii="Times New Roman" w:hAnsi="Times New Roman" w:cs="Times New Roman"/>
                    <w:sz w:val="24"/>
                    <w:szCs w:val="24"/>
                  </w:rPr>
                </w:rPrChange>
              </w:rPr>
              <w:t>-1</w:t>
            </w:r>
          </w:p>
        </w:tc>
        <w:tc>
          <w:tcPr>
            <w:tcW w:w="933" w:type="dxa"/>
            <w:tcPrChange w:id="2565"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66" w:author="David Gravett" w:date="2019-12-01T10:21:00Z">
                  <w:rPr>
                    <w:rFonts w:ascii="Times New Roman" w:hAnsi="Times New Roman" w:cs="Times New Roman"/>
                    <w:sz w:val="24"/>
                    <w:szCs w:val="24"/>
                  </w:rPr>
                </w:rPrChange>
              </w:rPr>
              <w:pPrChange w:id="2567" w:author="James Dwyer" w:date="2019-12-01T10:21:00Z">
                <w:pPr/>
              </w:pPrChange>
            </w:pPr>
            <w:r w:rsidRPr="00016618">
              <w:rPr>
                <w:rFonts w:ascii="Times New Roman" w:hAnsi="Times New Roman"/>
                <w:sz w:val="36"/>
                <w:rPrChange w:id="2568" w:author="David Gravett" w:date="2019-12-01T10:21:00Z">
                  <w:rPr>
                    <w:rFonts w:ascii="Times New Roman" w:hAnsi="Times New Roman" w:cs="Times New Roman"/>
                    <w:sz w:val="24"/>
                    <w:szCs w:val="24"/>
                  </w:rPr>
                </w:rPrChange>
              </w:rPr>
              <w:t>3</w:t>
            </w:r>
          </w:p>
        </w:tc>
        <w:tc>
          <w:tcPr>
            <w:tcW w:w="933" w:type="dxa"/>
            <w:tcPrChange w:id="2569"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70" w:author="David Gravett" w:date="2019-12-01T10:21:00Z">
                  <w:rPr>
                    <w:rFonts w:ascii="Times New Roman" w:hAnsi="Times New Roman" w:cs="Times New Roman"/>
                    <w:sz w:val="24"/>
                    <w:szCs w:val="24"/>
                  </w:rPr>
                </w:rPrChange>
              </w:rPr>
              <w:pPrChange w:id="2571" w:author="James Dwyer" w:date="2019-12-01T10:21:00Z">
                <w:pPr/>
              </w:pPrChange>
            </w:pPr>
            <w:r w:rsidRPr="00016618">
              <w:rPr>
                <w:rFonts w:ascii="Times New Roman" w:hAnsi="Times New Roman"/>
                <w:sz w:val="36"/>
                <w:rPrChange w:id="2572" w:author="David Gravett" w:date="2019-12-01T10:21:00Z">
                  <w:rPr>
                    <w:rFonts w:ascii="Times New Roman" w:hAnsi="Times New Roman" w:cs="Times New Roman"/>
                    <w:sz w:val="24"/>
                    <w:szCs w:val="24"/>
                  </w:rPr>
                </w:rPrChange>
              </w:rPr>
              <w:t>1</w:t>
            </w:r>
          </w:p>
        </w:tc>
        <w:tc>
          <w:tcPr>
            <w:tcW w:w="933" w:type="dxa"/>
            <w:tcPrChange w:id="2573"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74" w:author="David Gravett" w:date="2019-12-01T10:21:00Z">
                  <w:rPr>
                    <w:rFonts w:ascii="Times New Roman" w:hAnsi="Times New Roman" w:cs="Times New Roman"/>
                    <w:sz w:val="24"/>
                    <w:szCs w:val="24"/>
                  </w:rPr>
                </w:rPrChange>
              </w:rPr>
              <w:pPrChange w:id="2575" w:author="James Dwyer" w:date="2019-12-01T10:21:00Z">
                <w:pPr/>
              </w:pPrChange>
            </w:pPr>
            <w:r w:rsidRPr="00016618">
              <w:rPr>
                <w:rFonts w:ascii="Times New Roman" w:hAnsi="Times New Roman"/>
                <w:sz w:val="36"/>
                <w:rPrChange w:id="2576"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77" w:author="David Gravett" w:date="2019-12-01T10:21:00Z">
            <w:trPr>
              <w:trHeight w:val="432"/>
            </w:trPr>
          </w:trPrChange>
        </w:trPr>
        <w:tc>
          <w:tcPr>
            <w:tcW w:w="933" w:type="dxa"/>
            <w:tcPrChange w:id="2578"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79" w:author="David Gravett" w:date="2019-12-01T10:21:00Z">
                  <w:rPr>
                    <w:rFonts w:ascii="Times New Roman" w:hAnsi="Times New Roman" w:cs="Times New Roman"/>
                    <w:sz w:val="24"/>
                    <w:szCs w:val="24"/>
                  </w:rPr>
                </w:rPrChange>
              </w:rPr>
              <w:pPrChange w:id="2580" w:author="James Dwyer" w:date="2019-12-01T10:21:00Z">
                <w:pPr/>
              </w:pPrChange>
            </w:pPr>
            <w:r w:rsidRPr="00016618">
              <w:rPr>
                <w:rFonts w:ascii="Times New Roman" w:hAnsi="Times New Roman"/>
                <w:sz w:val="36"/>
                <w:rPrChange w:id="2581" w:author="David Gravett" w:date="2019-12-01T10:21:00Z">
                  <w:rPr>
                    <w:rFonts w:ascii="Times New Roman" w:hAnsi="Times New Roman" w:cs="Times New Roman"/>
                    <w:sz w:val="24"/>
                    <w:szCs w:val="24"/>
                  </w:rPr>
                </w:rPrChange>
              </w:rPr>
              <w:t>1</w:t>
            </w:r>
          </w:p>
        </w:tc>
        <w:tc>
          <w:tcPr>
            <w:tcW w:w="933" w:type="dxa"/>
            <w:tcPrChange w:id="2582"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83" w:author="David Gravett" w:date="2019-12-01T10:21:00Z">
                  <w:rPr>
                    <w:rFonts w:ascii="Times New Roman" w:hAnsi="Times New Roman" w:cs="Times New Roman"/>
                    <w:sz w:val="24"/>
                    <w:szCs w:val="24"/>
                  </w:rPr>
                </w:rPrChange>
              </w:rPr>
              <w:pPrChange w:id="2584" w:author="James Dwyer" w:date="2019-12-01T10:21:00Z">
                <w:pPr/>
              </w:pPrChange>
            </w:pPr>
            <w:r w:rsidRPr="00016618">
              <w:rPr>
                <w:rFonts w:ascii="Times New Roman" w:hAnsi="Times New Roman"/>
                <w:sz w:val="36"/>
                <w:rPrChange w:id="2585" w:author="David Gravett" w:date="2019-12-01T10:21:00Z">
                  <w:rPr>
                    <w:rFonts w:ascii="Times New Roman" w:hAnsi="Times New Roman" w:cs="Times New Roman"/>
                    <w:sz w:val="24"/>
                    <w:szCs w:val="24"/>
                  </w:rPr>
                </w:rPrChange>
              </w:rPr>
              <w:t>-1</w:t>
            </w:r>
          </w:p>
        </w:tc>
        <w:tc>
          <w:tcPr>
            <w:tcW w:w="933" w:type="dxa"/>
            <w:tcPrChange w:id="2586"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87" w:author="David Gravett" w:date="2019-12-01T10:21:00Z">
                  <w:rPr>
                    <w:rFonts w:ascii="Times New Roman" w:hAnsi="Times New Roman" w:cs="Times New Roman"/>
                    <w:sz w:val="24"/>
                    <w:szCs w:val="24"/>
                  </w:rPr>
                </w:rPrChange>
              </w:rPr>
              <w:pPrChange w:id="2588" w:author="James Dwyer" w:date="2019-12-01T10:21:00Z">
                <w:pPr/>
              </w:pPrChange>
            </w:pPr>
            <w:r w:rsidRPr="00016618">
              <w:rPr>
                <w:rFonts w:ascii="Times New Roman" w:hAnsi="Times New Roman"/>
                <w:sz w:val="36"/>
                <w:rPrChange w:id="2589" w:author="David Gravett" w:date="2019-12-01T10:21:00Z">
                  <w:rPr>
                    <w:rFonts w:ascii="Times New Roman" w:hAnsi="Times New Roman" w:cs="Times New Roman"/>
                    <w:sz w:val="24"/>
                    <w:szCs w:val="24"/>
                  </w:rPr>
                </w:rPrChange>
              </w:rPr>
              <w:t>-1</w:t>
            </w:r>
          </w:p>
        </w:tc>
        <w:tc>
          <w:tcPr>
            <w:tcW w:w="933" w:type="dxa"/>
            <w:tcPrChange w:id="2590"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91" w:author="David Gravett" w:date="2019-12-01T10:21:00Z">
                  <w:rPr>
                    <w:rFonts w:ascii="Times New Roman" w:hAnsi="Times New Roman" w:cs="Times New Roman"/>
                    <w:sz w:val="24"/>
                    <w:szCs w:val="24"/>
                  </w:rPr>
                </w:rPrChange>
              </w:rPr>
              <w:pPrChange w:id="2592" w:author="James Dwyer" w:date="2019-12-01T10:21:00Z">
                <w:pPr/>
              </w:pPrChange>
            </w:pPr>
            <w:r w:rsidRPr="00016618">
              <w:rPr>
                <w:rFonts w:ascii="Times New Roman" w:hAnsi="Times New Roman"/>
                <w:sz w:val="36"/>
                <w:rPrChange w:id="2593" w:author="David Gravett" w:date="2019-12-01T10:21:00Z">
                  <w:rPr>
                    <w:rFonts w:ascii="Times New Roman" w:hAnsi="Times New Roman" w:cs="Times New Roman"/>
                    <w:sz w:val="24"/>
                    <w:szCs w:val="24"/>
                  </w:rPr>
                </w:rPrChange>
              </w:rPr>
              <w:t>-1</w:t>
            </w:r>
          </w:p>
        </w:tc>
        <w:tc>
          <w:tcPr>
            <w:tcW w:w="933" w:type="dxa"/>
            <w:tcPrChange w:id="2594"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95" w:author="David Gravett" w:date="2019-12-01T10:21:00Z">
                  <w:rPr>
                    <w:rFonts w:ascii="Times New Roman" w:hAnsi="Times New Roman" w:cs="Times New Roman"/>
                    <w:sz w:val="24"/>
                    <w:szCs w:val="24"/>
                  </w:rPr>
                </w:rPrChange>
              </w:rPr>
              <w:pPrChange w:id="2596" w:author="James Dwyer" w:date="2019-12-01T10:21:00Z">
                <w:pPr/>
              </w:pPrChange>
            </w:pPr>
            <w:r w:rsidRPr="00016618">
              <w:rPr>
                <w:rFonts w:ascii="Times New Roman" w:hAnsi="Times New Roman"/>
                <w:sz w:val="36"/>
                <w:rPrChange w:id="2597" w:author="David Gravett" w:date="2019-12-01T10:21:00Z">
                  <w:rPr>
                    <w:rFonts w:ascii="Times New Roman" w:hAnsi="Times New Roman" w:cs="Times New Roman"/>
                    <w:sz w:val="24"/>
                    <w:szCs w:val="24"/>
                  </w:rPr>
                </w:rPrChange>
              </w:rPr>
              <w:t>-1</w:t>
            </w:r>
          </w:p>
        </w:tc>
        <w:tc>
          <w:tcPr>
            <w:tcW w:w="933" w:type="dxa"/>
            <w:tcPrChange w:id="2598"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599" w:author="David Gravett" w:date="2019-12-01T10:21:00Z">
                  <w:rPr>
                    <w:rFonts w:ascii="Times New Roman" w:hAnsi="Times New Roman" w:cs="Times New Roman"/>
                    <w:sz w:val="24"/>
                    <w:szCs w:val="24"/>
                  </w:rPr>
                </w:rPrChange>
              </w:rPr>
              <w:pPrChange w:id="2600" w:author="James Dwyer" w:date="2019-12-01T10:21:00Z">
                <w:pPr/>
              </w:pPrChange>
            </w:pPr>
            <w:r w:rsidRPr="00016618">
              <w:rPr>
                <w:rFonts w:ascii="Times New Roman" w:hAnsi="Times New Roman"/>
                <w:sz w:val="36"/>
                <w:rPrChange w:id="2601" w:author="David Gravett" w:date="2019-12-01T10:21:00Z">
                  <w:rPr>
                    <w:rFonts w:ascii="Times New Roman" w:hAnsi="Times New Roman" w:cs="Times New Roman"/>
                    <w:sz w:val="24"/>
                    <w:szCs w:val="24"/>
                  </w:rPr>
                </w:rPrChange>
              </w:rPr>
              <w:t>-1</w:t>
            </w:r>
          </w:p>
        </w:tc>
        <w:tc>
          <w:tcPr>
            <w:tcW w:w="933" w:type="dxa"/>
            <w:tcPrChange w:id="2602"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603" w:author="David Gravett" w:date="2019-12-01T10:21:00Z">
                  <w:rPr>
                    <w:rFonts w:ascii="Times New Roman" w:hAnsi="Times New Roman" w:cs="Times New Roman"/>
                    <w:sz w:val="24"/>
                    <w:szCs w:val="24"/>
                  </w:rPr>
                </w:rPrChange>
              </w:rPr>
              <w:pPrChange w:id="2604" w:author="James Dwyer" w:date="2019-12-01T10:21:00Z">
                <w:pPr/>
              </w:pPrChange>
            </w:pPr>
            <w:r w:rsidRPr="00016618">
              <w:rPr>
                <w:rFonts w:ascii="Times New Roman" w:hAnsi="Times New Roman"/>
                <w:sz w:val="36"/>
                <w:rPrChange w:id="2605"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06" w:author="David Gravett" w:date="2019-12-01T10:21:00Z">
            <w:trPr>
              <w:trHeight w:val="432"/>
            </w:trPr>
          </w:trPrChange>
        </w:trPr>
        <w:tc>
          <w:tcPr>
            <w:tcW w:w="933" w:type="dxa"/>
            <w:tcPrChange w:id="2607"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608" w:author="David Gravett" w:date="2019-12-01T10:21:00Z">
                  <w:rPr>
                    <w:rFonts w:ascii="Times New Roman" w:hAnsi="Times New Roman" w:cs="Times New Roman"/>
                    <w:sz w:val="24"/>
                    <w:szCs w:val="24"/>
                  </w:rPr>
                </w:rPrChange>
              </w:rPr>
              <w:pPrChange w:id="2609" w:author="James Dwyer" w:date="2019-12-01T10:21:00Z">
                <w:pPr/>
              </w:pPrChange>
            </w:pPr>
            <w:r w:rsidRPr="00016618">
              <w:rPr>
                <w:rFonts w:ascii="Times New Roman" w:hAnsi="Times New Roman"/>
                <w:sz w:val="36"/>
                <w:rPrChange w:id="2610" w:author="David Gravett" w:date="2019-12-01T10:21:00Z">
                  <w:rPr>
                    <w:rFonts w:ascii="Times New Roman" w:hAnsi="Times New Roman" w:cs="Times New Roman"/>
                    <w:sz w:val="24"/>
                    <w:szCs w:val="24"/>
                  </w:rPr>
                </w:rPrChange>
              </w:rPr>
              <w:t>1</w:t>
            </w:r>
          </w:p>
        </w:tc>
        <w:tc>
          <w:tcPr>
            <w:tcW w:w="933" w:type="dxa"/>
            <w:tcPrChange w:id="2611"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12" w:author="David Gravett" w:date="2019-12-01T10:21:00Z">
                  <w:rPr>
                    <w:rFonts w:ascii="Times New Roman" w:hAnsi="Times New Roman" w:cs="Times New Roman"/>
                    <w:sz w:val="24"/>
                    <w:szCs w:val="24"/>
                  </w:rPr>
                </w:rPrChange>
              </w:rPr>
              <w:pPrChange w:id="2613" w:author="James Dwyer" w:date="2019-12-01T10:21:00Z">
                <w:pPr/>
              </w:pPrChange>
            </w:pPr>
            <w:r w:rsidRPr="00016618">
              <w:rPr>
                <w:rFonts w:ascii="Times New Roman" w:hAnsi="Times New Roman"/>
                <w:sz w:val="36"/>
                <w:rPrChange w:id="2614" w:author="David Gravett" w:date="2019-12-01T10:21:00Z">
                  <w:rPr>
                    <w:rFonts w:ascii="Times New Roman" w:hAnsi="Times New Roman" w:cs="Times New Roman"/>
                    <w:sz w:val="24"/>
                    <w:szCs w:val="24"/>
                  </w:rPr>
                </w:rPrChange>
              </w:rPr>
              <w:t>-1</w:t>
            </w:r>
          </w:p>
        </w:tc>
        <w:tc>
          <w:tcPr>
            <w:tcW w:w="933" w:type="dxa"/>
            <w:tcPrChange w:id="2615"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16" w:author="David Gravett" w:date="2019-12-01T10:21:00Z">
                  <w:rPr>
                    <w:rFonts w:ascii="Times New Roman" w:hAnsi="Times New Roman" w:cs="Times New Roman"/>
                    <w:sz w:val="24"/>
                    <w:szCs w:val="24"/>
                  </w:rPr>
                </w:rPrChange>
              </w:rPr>
              <w:pPrChange w:id="2617" w:author="James Dwyer" w:date="2019-12-01T10:21:00Z">
                <w:pPr/>
              </w:pPrChange>
            </w:pPr>
            <w:r w:rsidRPr="00016618">
              <w:rPr>
                <w:rFonts w:ascii="Times New Roman" w:hAnsi="Times New Roman"/>
                <w:sz w:val="36"/>
                <w:rPrChange w:id="2618" w:author="David Gravett" w:date="2019-12-01T10:21:00Z">
                  <w:rPr>
                    <w:rFonts w:ascii="Times New Roman" w:hAnsi="Times New Roman" w:cs="Times New Roman"/>
                    <w:sz w:val="24"/>
                    <w:szCs w:val="24"/>
                  </w:rPr>
                </w:rPrChange>
              </w:rPr>
              <w:t>-1</w:t>
            </w:r>
          </w:p>
        </w:tc>
        <w:tc>
          <w:tcPr>
            <w:tcW w:w="933" w:type="dxa"/>
            <w:tcPrChange w:id="2619"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20" w:author="David Gravett" w:date="2019-12-01T10:21:00Z">
                  <w:rPr>
                    <w:rFonts w:ascii="Times New Roman" w:hAnsi="Times New Roman" w:cs="Times New Roman"/>
                    <w:sz w:val="24"/>
                    <w:szCs w:val="24"/>
                  </w:rPr>
                </w:rPrChange>
              </w:rPr>
              <w:pPrChange w:id="2621" w:author="James Dwyer" w:date="2019-12-01T10:21:00Z">
                <w:pPr/>
              </w:pPrChange>
            </w:pPr>
            <w:r w:rsidRPr="00016618">
              <w:rPr>
                <w:rFonts w:ascii="Times New Roman" w:hAnsi="Times New Roman"/>
                <w:sz w:val="36"/>
                <w:rPrChange w:id="2622" w:author="David Gravett" w:date="2019-12-01T10:21:00Z">
                  <w:rPr>
                    <w:rFonts w:ascii="Times New Roman" w:hAnsi="Times New Roman" w:cs="Times New Roman"/>
                    <w:sz w:val="24"/>
                    <w:szCs w:val="24"/>
                  </w:rPr>
                </w:rPrChange>
              </w:rPr>
              <w:t>-1</w:t>
            </w:r>
          </w:p>
        </w:tc>
        <w:tc>
          <w:tcPr>
            <w:tcW w:w="933" w:type="dxa"/>
            <w:tcPrChange w:id="2623"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24" w:author="David Gravett" w:date="2019-12-01T10:21:00Z">
                  <w:rPr>
                    <w:rFonts w:ascii="Times New Roman" w:hAnsi="Times New Roman" w:cs="Times New Roman"/>
                    <w:sz w:val="24"/>
                    <w:szCs w:val="24"/>
                  </w:rPr>
                </w:rPrChange>
              </w:rPr>
              <w:pPrChange w:id="2625" w:author="James Dwyer" w:date="2019-12-01T10:21:00Z">
                <w:pPr/>
              </w:pPrChange>
            </w:pPr>
            <w:r w:rsidRPr="00016618">
              <w:rPr>
                <w:rFonts w:ascii="Times New Roman" w:hAnsi="Times New Roman"/>
                <w:sz w:val="36"/>
                <w:rPrChange w:id="2626" w:author="David Gravett" w:date="2019-12-01T10:21:00Z">
                  <w:rPr>
                    <w:rFonts w:ascii="Times New Roman" w:hAnsi="Times New Roman" w:cs="Times New Roman"/>
                    <w:sz w:val="24"/>
                    <w:szCs w:val="24"/>
                  </w:rPr>
                </w:rPrChange>
              </w:rPr>
              <w:t>-1</w:t>
            </w:r>
          </w:p>
        </w:tc>
        <w:tc>
          <w:tcPr>
            <w:tcW w:w="933" w:type="dxa"/>
            <w:tcPrChange w:id="2627"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28" w:author="David Gravett" w:date="2019-12-01T10:21:00Z">
                  <w:rPr>
                    <w:rFonts w:ascii="Times New Roman" w:hAnsi="Times New Roman" w:cs="Times New Roman"/>
                    <w:sz w:val="24"/>
                    <w:szCs w:val="24"/>
                  </w:rPr>
                </w:rPrChange>
              </w:rPr>
              <w:pPrChange w:id="2629" w:author="James Dwyer" w:date="2019-12-01T10:21:00Z">
                <w:pPr/>
              </w:pPrChange>
            </w:pPr>
            <w:r w:rsidRPr="00016618">
              <w:rPr>
                <w:rFonts w:ascii="Times New Roman" w:hAnsi="Times New Roman"/>
                <w:sz w:val="36"/>
                <w:rPrChange w:id="2630" w:author="David Gravett" w:date="2019-12-01T10:21:00Z">
                  <w:rPr>
                    <w:rFonts w:ascii="Times New Roman" w:hAnsi="Times New Roman" w:cs="Times New Roman"/>
                    <w:sz w:val="24"/>
                    <w:szCs w:val="24"/>
                  </w:rPr>
                </w:rPrChange>
              </w:rPr>
              <w:t>-1</w:t>
            </w:r>
          </w:p>
        </w:tc>
        <w:tc>
          <w:tcPr>
            <w:tcW w:w="933" w:type="dxa"/>
            <w:tcPrChange w:id="2631"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32" w:author="David Gravett" w:date="2019-12-01T10:21:00Z">
                  <w:rPr>
                    <w:rFonts w:ascii="Times New Roman" w:hAnsi="Times New Roman" w:cs="Times New Roman"/>
                    <w:sz w:val="24"/>
                    <w:szCs w:val="24"/>
                  </w:rPr>
                </w:rPrChange>
              </w:rPr>
              <w:pPrChange w:id="2633" w:author="James Dwyer" w:date="2019-12-01T10:21:00Z">
                <w:pPr/>
              </w:pPrChange>
            </w:pPr>
            <w:r w:rsidRPr="00016618">
              <w:rPr>
                <w:rFonts w:ascii="Times New Roman" w:hAnsi="Times New Roman"/>
                <w:sz w:val="36"/>
                <w:rPrChange w:id="2634"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35" w:author="David Gravett" w:date="2019-12-01T10:21:00Z">
            <w:trPr>
              <w:trHeight w:val="432"/>
            </w:trPr>
          </w:trPrChange>
        </w:trPr>
        <w:tc>
          <w:tcPr>
            <w:tcW w:w="933" w:type="dxa"/>
            <w:tcPrChange w:id="2636"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37" w:author="David Gravett" w:date="2019-12-01T10:21:00Z">
                  <w:rPr>
                    <w:rFonts w:ascii="Times New Roman" w:hAnsi="Times New Roman" w:cs="Times New Roman"/>
                    <w:sz w:val="24"/>
                    <w:szCs w:val="24"/>
                  </w:rPr>
                </w:rPrChange>
              </w:rPr>
              <w:pPrChange w:id="2638" w:author="James Dwyer" w:date="2019-12-01T10:21:00Z">
                <w:pPr/>
              </w:pPrChange>
            </w:pPr>
            <w:r w:rsidRPr="00016618">
              <w:rPr>
                <w:rFonts w:ascii="Times New Roman" w:hAnsi="Times New Roman"/>
                <w:sz w:val="36"/>
                <w:rPrChange w:id="2639" w:author="David Gravett" w:date="2019-12-01T10:21:00Z">
                  <w:rPr>
                    <w:rFonts w:ascii="Times New Roman" w:hAnsi="Times New Roman" w:cs="Times New Roman"/>
                    <w:sz w:val="24"/>
                    <w:szCs w:val="24"/>
                  </w:rPr>
                </w:rPrChange>
              </w:rPr>
              <w:t>-1</w:t>
            </w:r>
          </w:p>
        </w:tc>
        <w:tc>
          <w:tcPr>
            <w:tcW w:w="933" w:type="dxa"/>
            <w:tcPrChange w:id="2640"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41" w:author="David Gravett" w:date="2019-12-01T10:21:00Z">
                  <w:rPr>
                    <w:rFonts w:ascii="Times New Roman" w:hAnsi="Times New Roman" w:cs="Times New Roman"/>
                    <w:sz w:val="24"/>
                    <w:szCs w:val="24"/>
                  </w:rPr>
                </w:rPrChange>
              </w:rPr>
              <w:pPrChange w:id="2642" w:author="James Dwyer" w:date="2019-12-01T10:21:00Z">
                <w:pPr/>
              </w:pPrChange>
            </w:pPr>
            <w:r w:rsidRPr="00016618">
              <w:rPr>
                <w:rFonts w:ascii="Times New Roman" w:hAnsi="Times New Roman"/>
                <w:sz w:val="36"/>
                <w:rPrChange w:id="2643" w:author="David Gravett" w:date="2019-12-01T10:21:00Z">
                  <w:rPr>
                    <w:rFonts w:ascii="Times New Roman" w:hAnsi="Times New Roman" w:cs="Times New Roman"/>
                    <w:sz w:val="24"/>
                    <w:szCs w:val="24"/>
                  </w:rPr>
                </w:rPrChange>
              </w:rPr>
              <w:t>1</w:t>
            </w:r>
          </w:p>
        </w:tc>
        <w:tc>
          <w:tcPr>
            <w:tcW w:w="933" w:type="dxa"/>
            <w:tcPrChange w:id="2644"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45" w:author="David Gravett" w:date="2019-12-01T10:21:00Z">
                  <w:rPr>
                    <w:rFonts w:ascii="Times New Roman" w:hAnsi="Times New Roman" w:cs="Times New Roman"/>
                    <w:sz w:val="24"/>
                    <w:szCs w:val="24"/>
                  </w:rPr>
                </w:rPrChange>
              </w:rPr>
              <w:pPrChange w:id="2646" w:author="James Dwyer" w:date="2019-12-01T10:21:00Z">
                <w:pPr/>
              </w:pPrChange>
            </w:pPr>
            <w:r w:rsidRPr="00016618">
              <w:rPr>
                <w:rFonts w:ascii="Times New Roman" w:hAnsi="Times New Roman"/>
                <w:sz w:val="36"/>
                <w:rPrChange w:id="2647" w:author="David Gravett" w:date="2019-12-01T10:21:00Z">
                  <w:rPr>
                    <w:rFonts w:ascii="Times New Roman" w:hAnsi="Times New Roman" w:cs="Times New Roman"/>
                    <w:sz w:val="24"/>
                    <w:szCs w:val="24"/>
                  </w:rPr>
                </w:rPrChange>
              </w:rPr>
              <w:t>2</w:t>
            </w:r>
          </w:p>
        </w:tc>
        <w:tc>
          <w:tcPr>
            <w:tcW w:w="933" w:type="dxa"/>
            <w:tcPrChange w:id="2648"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49" w:author="David Gravett" w:date="2019-12-01T10:21:00Z">
                  <w:rPr>
                    <w:rFonts w:ascii="Times New Roman" w:hAnsi="Times New Roman" w:cs="Times New Roman"/>
                    <w:sz w:val="24"/>
                    <w:szCs w:val="24"/>
                  </w:rPr>
                </w:rPrChange>
              </w:rPr>
              <w:pPrChange w:id="2650" w:author="James Dwyer" w:date="2019-12-01T10:21:00Z">
                <w:pPr/>
              </w:pPrChange>
            </w:pPr>
            <w:r w:rsidRPr="00016618">
              <w:rPr>
                <w:rFonts w:ascii="Times New Roman" w:hAnsi="Times New Roman"/>
                <w:sz w:val="36"/>
                <w:rPrChange w:id="2651" w:author="David Gravett" w:date="2019-12-01T10:21:00Z">
                  <w:rPr>
                    <w:rFonts w:ascii="Times New Roman" w:hAnsi="Times New Roman" w:cs="Times New Roman"/>
                    <w:sz w:val="24"/>
                    <w:szCs w:val="24"/>
                  </w:rPr>
                </w:rPrChange>
              </w:rPr>
              <w:t>1</w:t>
            </w:r>
          </w:p>
        </w:tc>
        <w:tc>
          <w:tcPr>
            <w:tcW w:w="933" w:type="dxa"/>
            <w:tcPrChange w:id="2652"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53" w:author="David Gravett" w:date="2019-12-01T10:21:00Z">
                  <w:rPr>
                    <w:rFonts w:ascii="Times New Roman" w:hAnsi="Times New Roman" w:cs="Times New Roman"/>
                    <w:sz w:val="24"/>
                    <w:szCs w:val="24"/>
                  </w:rPr>
                </w:rPrChange>
              </w:rPr>
              <w:pPrChange w:id="2654" w:author="James Dwyer" w:date="2019-12-01T10:21:00Z">
                <w:pPr/>
              </w:pPrChange>
            </w:pPr>
            <w:r w:rsidRPr="00016618">
              <w:rPr>
                <w:rFonts w:ascii="Times New Roman" w:hAnsi="Times New Roman"/>
                <w:sz w:val="36"/>
                <w:rPrChange w:id="2655" w:author="David Gravett" w:date="2019-12-01T10:21:00Z">
                  <w:rPr>
                    <w:rFonts w:ascii="Times New Roman" w:hAnsi="Times New Roman" w:cs="Times New Roman"/>
                    <w:sz w:val="24"/>
                    <w:szCs w:val="24"/>
                  </w:rPr>
                </w:rPrChange>
              </w:rPr>
              <w:t>2</w:t>
            </w:r>
          </w:p>
        </w:tc>
        <w:tc>
          <w:tcPr>
            <w:tcW w:w="933" w:type="dxa"/>
            <w:tcPrChange w:id="2656"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57" w:author="David Gravett" w:date="2019-12-01T10:21:00Z">
                  <w:rPr>
                    <w:rFonts w:ascii="Times New Roman" w:hAnsi="Times New Roman" w:cs="Times New Roman"/>
                    <w:sz w:val="24"/>
                    <w:szCs w:val="24"/>
                  </w:rPr>
                </w:rPrChange>
              </w:rPr>
              <w:pPrChange w:id="2658" w:author="James Dwyer" w:date="2019-12-01T10:21:00Z">
                <w:pPr/>
              </w:pPrChange>
            </w:pPr>
            <w:r w:rsidRPr="00016618">
              <w:rPr>
                <w:rFonts w:ascii="Times New Roman" w:hAnsi="Times New Roman"/>
                <w:sz w:val="36"/>
                <w:rPrChange w:id="2659" w:author="David Gravett" w:date="2019-12-01T10:21:00Z">
                  <w:rPr>
                    <w:rFonts w:ascii="Times New Roman" w:hAnsi="Times New Roman" w:cs="Times New Roman"/>
                    <w:sz w:val="24"/>
                    <w:szCs w:val="24"/>
                  </w:rPr>
                </w:rPrChange>
              </w:rPr>
              <w:t>1</w:t>
            </w:r>
          </w:p>
        </w:tc>
        <w:tc>
          <w:tcPr>
            <w:tcW w:w="933" w:type="dxa"/>
            <w:tcPrChange w:id="2660"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61" w:author="David Gravett" w:date="2019-12-01T10:21:00Z">
                  <w:rPr>
                    <w:rFonts w:ascii="Times New Roman" w:hAnsi="Times New Roman" w:cs="Times New Roman"/>
                    <w:sz w:val="24"/>
                    <w:szCs w:val="24"/>
                  </w:rPr>
                </w:rPrChange>
              </w:rPr>
              <w:pPrChange w:id="2662" w:author="James Dwyer" w:date="2019-12-01T10:21:00Z">
                <w:pPr/>
              </w:pPrChange>
            </w:pPr>
            <w:r w:rsidRPr="00016618">
              <w:rPr>
                <w:rFonts w:ascii="Times New Roman" w:hAnsi="Times New Roman"/>
                <w:sz w:val="36"/>
                <w:rPrChange w:id="2663"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64" w:author="David Gravett" w:date="2019-12-01T10:21:00Z">
            <w:trPr>
              <w:trHeight w:val="432"/>
            </w:trPr>
          </w:trPrChange>
        </w:trPr>
        <w:tc>
          <w:tcPr>
            <w:tcW w:w="933" w:type="dxa"/>
            <w:tcPrChange w:id="2665"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66" w:author="David Gravett" w:date="2019-12-01T10:21:00Z">
                  <w:rPr>
                    <w:rFonts w:ascii="Times New Roman" w:hAnsi="Times New Roman" w:cs="Times New Roman"/>
                    <w:sz w:val="24"/>
                    <w:szCs w:val="24"/>
                  </w:rPr>
                </w:rPrChange>
              </w:rPr>
              <w:pPrChange w:id="2667" w:author="James Dwyer" w:date="2019-12-01T10:21:00Z">
                <w:pPr/>
              </w:pPrChange>
            </w:pPr>
            <w:r w:rsidRPr="00016618">
              <w:rPr>
                <w:rFonts w:ascii="Times New Roman" w:hAnsi="Times New Roman"/>
                <w:sz w:val="36"/>
                <w:rPrChange w:id="2668" w:author="David Gravett" w:date="2019-12-01T10:21:00Z">
                  <w:rPr>
                    <w:rFonts w:ascii="Times New Roman" w:hAnsi="Times New Roman" w:cs="Times New Roman"/>
                    <w:sz w:val="24"/>
                    <w:szCs w:val="24"/>
                  </w:rPr>
                </w:rPrChange>
              </w:rPr>
              <w:t>1</w:t>
            </w:r>
          </w:p>
        </w:tc>
        <w:tc>
          <w:tcPr>
            <w:tcW w:w="933" w:type="dxa"/>
            <w:tcPrChange w:id="2669"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70" w:author="David Gravett" w:date="2019-12-01T10:21:00Z">
                  <w:rPr>
                    <w:rFonts w:ascii="Times New Roman" w:hAnsi="Times New Roman" w:cs="Times New Roman"/>
                    <w:sz w:val="24"/>
                    <w:szCs w:val="24"/>
                  </w:rPr>
                </w:rPrChange>
              </w:rPr>
              <w:pPrChange w:id="2671" w:author="James Dwyer" w:date="2019-12-01T10:21:00Z">
                <w:pPr/>
              </w:pPrChange>
            </w:pPr>
            <w:r w:rsidRPr="00016618">
              <w:rPr>
                <w:rFonts w:ascii="Times New Roman" w:hAnsi="Times New Roman"/>
                <w:sz w:val="36"/>
                <w:rPrChange w:id="2672" w:author="David Gravett" w:date="2019-12-01T10:21:00Z">
                  <w:rPr>
                    <w:rFonts w:ascii="Times New Roman" w:hAnsi="Times New Roman" w:cs="Times New Roman"/>
                    <w:sz w:val="24"/>
                    <w:szCs w:val="24"/>
                  </w:rPr>
                </w:rPrChange>
              </w:rPr>
              <w:t>-1</w:t>
            </w:r>
          </w:p>
        </w:tc>
        <w:tc>
          <w:tcPr>
            <w:tcW w:w="933" w:type="dxa"/>
            <w:tcPrChange w:id="2673"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74" w:author="David Gravett" w:date="2019-12-01T10:21:00Z">
                  <w:rPr>
                    <w:rFonts w:ascii="Times New Roman" w:hAnsi="Times New Roman" w:cs="Times New Roman"/>
                    <w:sz w:val="24"/>
                    <w:szCs w:val="24"/>
                  </w:rPr>
                </w:rPrChange>
              </w:rPr>
              <w:pPrChange w:id="2675" w:author="James Dwyer" w:date="2019-12-01T10:21:00Z">
                <w:pPr/>
              </w:pPrChange>
            </w:pPr>
            <w:r w:rsidRPr="00016618">
              <w:rPr>
                <w:rFonts w:ascii="Times New Roman" w:hAnsi="Times New Roman"/>
                <w:sz w:val="36"/>
                <w:rPrChange w:id="2676" w:author="David Gravett" w:date="2019-12-01T10:21:00Z">
                  <w:rPr>
                    <w:rFonts w:ascii="Times New Roman" w:hAnsi="Times New Roman" w:cs="Times New Roman"/>
                    <w:sz w:val="24"/>
                    <w:szCs w:val="24"/>
                  </w:rPr>
                </w:rPrChange>
              </w:rPr>
              <w:t>1</w:t>
            </w:r>
          </w:p>
        </w:tc>
        <w:tc>
          <w:tcPr>
            <w:tcW w:w="933" w:type="dxa"/>
            <w:tcPrChange w:id="2677"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78" w:author="David Gravett" w:date="2019-12-01T10:21:00Z">
                  <w:rPr>
                    <w:rFonts w:ascii="Times New Roman" w:hAnsi="Times New Roman" w:cs="Times New Roman"/>
                    <w:sz w:val="24"/>
                    <w:szCs w:val="24"/>
                  </w:rPr>
                </w:rPrChange>
              </w:rPr>
              <w:pPrChange w:id="2679" w:author="James Dwyer" w:date="2019-12-01T10:21:00Z">
                <w:pPr/>
              </w:pPrChange>
            </w:pPr>
            <w:r w:rsidRPr="00016618">
              <w:rPr>
                <w:rFonts w:ascii="Times New Roman" w:hAnsi="Times New Roman"/>
                <w:sz w:val="36"/>
                <w:rPrChange w:id="2680" w:author="David Gravett" w:date="2019-12-01T10:21:00Z">
                  <w:rPr>
                    <w:rFonts w:ascii="Times New Roman" w:hAnsi="Times New Roman" w:cs="Times New Roman"/>
                    <w:sz w:val="24"/>
                    <w:szCs w:val="24"/>
                  </w:rPr>
                </w:rPrChange>
              </w:rPr>
              <w:t>3</w:t>
            </w:r>
          </w:p>
        </w:tc>
        <w:tc>
          <w:tcPr>
            <w:tcW w:w="933" w:type="dxa"/>
            <w:tcPrChange w:id="2681"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82" w:author="David Gravett" w:date="2019-12-01T10:21:00Z">
                  <w:rPr>
                    <w:rFonts w:ascii="Times New Roman" w:hAnsi="Times New Roman" w:cs="Times New Roman"/>
                    <w:sz w:val="24"/>
                    <w:szCs w:val="24"/>
                  </w:rPr>
                </w:rPrChange>
              </w:rPr>
              <w:pPrChange w:id="2683" w:author="James Dwyer" w:date="2019-12-01T10:21:00Z">
                <w:pPr/>
              </w:pPrChange>
            </w:pPr>
            <w:r w:rsidRPr="00016618">
              <w:rPr>
                <w:rFonts w:ascii="Times New Roman" w:hAnsi="Times New Roman"/>
                <w:sz w:val="36"/>
                <w:rPrChange w:id="2684" w:author="David Gravett" w:date="2019-12-01T10:21:00Z">
                  <w:rPr>
                    <w:rFonts w:ascii="Times New Roman" w:hAnsi="Times New Roman" w:cs="Times New Roman"/>
                    <w:sz w:val="24"/>
                    <w:szCs w:val="24"/>
                  </w:rPr>
                </w:rPrChange>
              </w:rPr>
              <w:t>1</w:t>
            </w:r>
          </w:p>
        </w:tc>
        <w:tc>
          <w:tcPr>
            <w:tcW w:w="933" w:type="dxa"/>
            <w:tcPrChange w:id="2685"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86" w:author="David Gravett" w:date="2019-12-01T10:21:00Z">
                  <w:rPr>
                    <w:rFonts w:ascii="Times New Roman" w:hAnsi="Times New Roman" w:cs="Times New Roman"/>
                    <w:sz w:val="24"/>
                    <w:szCs w:val="24"/>
                  </w:rPr>
                </w:rPrChange>
              </w:rPr>
              <w:pPrChange w:id="2687" w:author="James Dwyer" w:date="2019-12-01T10:21:00Z">
                <w:pPr/>
              </w:pPrChange>
            </w:pPr>
            <w:r w:rsidRPr="00016618">
              <w:rPr>
                <w:rFonts w:ascii="Times New Roman" w:hAnsi="Times New Roman"/>
                <w:sz w:val="36"/>
                <w:rPrChange w:id="2688" w:author="David Gravett" w:date="2019-12-01T10:21:00Z">
                  <w:rPr>
                    <w:rFonts w:ascii="Times New Roman" w:hAnsi="Times New Roman" w:cs="Times New Roman"/>
                    <w:sz w:val="24"/>
                    <w:szCs w:val="24"/>
                  </w:rPr>
                </w:rPrChange>
              </w:rPr>
              <w:t>-1</w:t>
            </w:r>
          </w:p>
        </w:tc>
        <w:tc>
          <w:tcPr>
            <w:tcW w:w="933" w:type="dxa"/>
            <w:tcPrChange w:id="2689"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90" w:author="David Gravett" w:date="2019-12-01T10:21:00Z">
                  <w:rPr>
                    <w:rFonts w:ascii="Times New Roman" w:hAnsi="Times New Roman" w:cs="Times New Roman"/>
                    <w:sz w:val="24"/>
                    <w:szCs w:val="24"/>
                  </w:rPr>
                </w:rPrChange>
              </w:rPr>
              <w:pPrChange w:id="2691" w:author="James Dwyer" w:date="2019-12-01T10:21:00Z">
                <w:pPr/>
              </w:pPrChange>
            </w:pPr>
            <w:r w:rsidRPr="00016618">
              <w:rPr>
                <w:rFonts w:ascii="Times New Roman" w:hAnsi="Times New Roman"/>
                <w:sz w:val="36"/>
                <w:rPrChange w:id="2692"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3" w:author="David Gravett" w:date="2019-12-01T10:21:00Z">
            <w:trPr>
              <w:trHeight w:val="432"/>
            </w:trPr>
          </w:trPrChange>
        </w:trPr>
        <w:tc>
          <w:tcPr>
            <w:tcW w:w="933" w:type="dxa"/>
            <w:tcPrChange w:id="2694"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95" w:author="David Gravett" w:date="2019-12-01T10:21:00Z">
                  <w:rPr>
                    <w:rFonts w:ascii="Times New Roman" w:hAnsi="Times New Roman" w:cs="Times New Roman"/>
                    <w:sz w:val="24"/>
                    <w:szCs w:val="24"/>
                  </w:rPr>
                </w:rPrChange>
              </w:rPr>
              <w:pPrChange w:id="2696" w:author="James Dwyer" w:date="2019-12-01T10:21:00Z">
                <w:pPr/>
              </w:pPrChange>
            </w:pPr>
            <w:r w:rsidRPr="00016618">
              <w:rPr>
                <w:rFonts w:ascii="Times New Roman" w:hAnsi="Times New Roman"/>
                <w:sz w:val="36"/>
                <w:rPrChange w:id="2697" w:author="David Gravett" w:date="2019-12-01T10:21:00Z">
                  <w:rPr>
                    <w:rFonts w:ascii="Times New Roman" w:hAnsi="Times New Roman" w:cs="Times New Roman"/>
                    <w:sz w:val="24"/>
                    <w:szCs w:val="24"/>
                  </w:rPr>
                </w:rPrChange>
              </w:rPr>
              <w:t>-1</w:t>
            </w:r>
          </w:p>
        </w:tc>
        <w:tc>
          <w:tcPr>
            <w:tcW w:w="933" w:type="dxa"/>
            <w:tcPrChange w:id="2698"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699" w:author="David Gravett" w:date="2019-12-01T10:21:00Z">
                  <w:rPr>
                    <w:rFonts w:ascii="Times New Roman" w:hAnsi="Times New Roman" w:cs="Times New Roman"/>
                    <w:sz w:val="24"/>
                    <w:szCs w:val="24"/>
                  </w:rPr>
                </w:rPrChange>
              </w:rPr>
              <w:pPrChange w:id="2700" w:author="James Dwyer" w:date="2019-12-01T10:21:00Z">
                <w:pPr/>
              </w:pPrChange>
            </w:pPr>
            <w:r w:rsidRPr="00016618">
              <w:rPr>
                <w:rFonts w:ascii="Times New Roman" w:hAnsi="Times New Roman"/>
                <w:sz w:val="36"/>
                <w:rPrChange w:id="2701" w:author="David Gravett" w:date="2019-12-01T10:21:00Z">
                  <w:rPr>
                    <w:rFonts w:ascii="Times New Roman" w:hAnsi="Times New Roman" w:cs="Times New Roman"/>
                    <w:sz w:val="24"/>
                    <w:szCs w:val="24"/>
                  </w:rPr>
                </w:rPrChange>
              </w:rPr>
              <w:t>3</w:t>
            </w:r>
          </w:p>
        </w:tc>
        <w:tc>
          <w:tcPr>
            <w:tcW w:w="933" w:type="dxa"/>
            <w:tcPrChange w:id="2702"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703" w:author="David Gravett" w:date="2019-12-01T10:21:00Z">
                  <w:rPr>
                    <w:rFonts w:ascii="Times New Roman" w:hAnsi="Times New Roman" w:cs="Times New Roman"/>
                    <w:sz w:val="24"/>
                    <w:szCs w:val="24"/>
                  </w:rPr>
                </w:rPrChange>
              </w:rPr>
              <w:pPrChange w:id="2704" w:author="James Dwyer" w:date="2019-12-01T10:21:00Z">
                <w:pPr/>
              </w:pPrChange>
            </w:pPr>
            <w:r w:rsidRPr="00016618">
              <w:rPr>
                <w:rFonts w:ascii="Times New Roman" w:hAnsi="Times New Roman"/>
                <w:sz w:val="36"/>
                <w:rPrChange w:id="2705" w:author="David Gravett" w:date="2019-12-01T10:21:00Z">
                  <w:rPr>
                    <w:rFonts w:ascii="Times New Roman" w:hAnsi="Times New Roman" w:cs="Times New Roman"/>
                    <w:sz w:val="24"/>
                    <w:szCs w:val="24"/>
                  </w:rPr>
                </w:rPrChange>
              </w:rPr>
              <w:t>-1</w:t>
            </w:r>
          </w:p>
        </w:tc>
        <w:tc>
          <w:tcPr>
            <w:tcW w:w="933" w:type="dxa"/>
            <w:tcPrChange w:id="2706"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707" w:author="David Gravett" w:date="2019-12-01T10:21:00Z">
                  <w:rPr>
                    <w:rFonts w:ascii="Times New Roman" w:hAnsi="Times New Roman" w:cs="Times New Roman"/>
                    <w:sz w:val="24"/>
                    <w:szCs w:val="24"/>
                  </w:rPr>
                </w:rPrChange>
              </w:rPr>
              <w:pPrChange w:id="2708" w:author="James Dwyer" w:date="2019-12-01T10:21:00Z">
                <w:pPr/>
              </w:pPrChange>
            </w:pPr>
            <w:r w:rsidRPr="00016618">
              <w:rPr>
                <w:rFonts w:ascii="Times New Roman" w:hAnsi="Times New Roman"/>
                <w:sz w:val="36"/>
                <w:rPrChange w:id="2709" w:author="David Gravett" w:date="2019-12-01T10:21:00Z">
                  <w:rPr>
                    <w:rFonts w:ascii="Times New Roman" w:hAnsi="Times New Roman" w:cs="Times New Roman"/>
                    <w:sz w:val="24"/>
                    <w:szCs w:val="24"/>
                  </w:rPr>
                </w:rPrChange>
              </w:rPr>
              <w:t>-1</w:t>
            </w:r>
          </w:p>
        </w:tc>
        <w:tc>
          <w:tcPr>
            <w:tcW w:w="933" w:type="dxa"/>
            <w:tcPrChange w:id="2710"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11" w:author="David Gravett" w:date="2019-12-01T10:21:00Z">
                  <w:rPr>
                    <w:rFonts w:ascii="Times New Roman" w:hAnsi="Times New Roman" w:cs="Times New Roman"/>
                    <w:sz w:val="24"/>
                    <w:szCs w:val="24"/>
                  </w:rPr>
                </w:rPrChange>
              </w:rPr>
              <w:pPrChange w:id="2712" w:author="James Dwyer" w:date="2019-12-01T10:21:00Z">
                <w:pPr/>
              </w:pPrChange>
            </w:pPr>
            <w:r w:rsidRPr="00016618">
              <w:rPr>
                <w:rFonts w:ascii="Times New Roman" w:hAnsi="Times New Roman"/>
                <w:sz w:val="36"/>
                <w:rPrChange w:id="2713" w:author="David Gravett" w:date="2019-12-01T10:21:00Z">
                  <w:rPr>
                    <w:rFonts w:ascii="Times New Roman" w:hAnsi="Times New Roman" w:cs="Times New Roman"/>
                    <w:sz w:val="24"/>
                    <w:szCs w:val="24"/>
                  </w:rPr>
                </w:rPrChange>
              </w:rPr>
              <w:t>-1</w:t>
            </w:r>
          </w:p>
        </w:tc>
        <w:tc>
          <w:tcPr>
            <w:tcW w:w="933" w:type="dxa"/>
            <w:tcPrChange w:id="2714"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15" w:author="David Gravett" w:date="2019-12-01T10:21:00Z">
                  <w:rPr>
                    <w:rFonts w:ascii="Times New Roman" w:hAnsi="Times New Roman" w:cs="Times New Roman"/>
                    <w:sz w:val="24"/>
                    <w:szCs w:val="24"/>
                  </w:rPr>
                </w:rPrChange>
              </w:rPr>
              <w:pPrChange w:id="2716" w:author="James Dwyer" w:date="2019-12-01T10:21:00Z">
                <w:pPr/>
              </w:pPrChange>
            </w:pPr>
            <w:r w:rsidRPr="00016618">
              <w:rPr>
                <w:rFonts w:ascii="Times New Roman" w:hAnsi="Times New Roman"/>
                <w:sz w:val="36"/>
                <w:rPrChange w:id="2717" w:author="David Gravett" w:date="2019-12-01T10:21:00Z">
                  <w:rPr>
                    <w:rFonts w:ascii="Times New Roman" w:hAnsi="Times New Roman" w:cs="Times New Roman"/>
                    <w:sz w:val="24"/>
                    <w:szCs w:val="24"/>
                  </w:rPr>
                </w:rPrChange>
              </w:rPr>
              <w:t>3</w:t>
            </w:r>
          </w:p>
        </w:tc>
        <w:tc>
          <w:tcPr>
            <w:tcW w:w="933" w:type="dxa"/>
            <w:tcPrChange w:id="2718"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19" w:author="David Gravett" w:date="2019-12-01T10:21:00Z">
                  <w:rPr>
                    <w:rFonts w:ascii="Times New Roman" w:hAnsi="Times New Roman" w:cs="Times New Roman"/>
                    <w:sz w:val="24"/>
                    <w:szCs w:val="24"/>
                  </w:rPr>
                </w:rPrChange>
              </w:rPr>
              <w:pPrChange w:id="2720" w:author="James Dwyer" w:date="2019-12-01T10:21:00Z">
                <w:pPr/>
              </w:pPrChange>
            </w:pPr>
            <w:r w:rsidRPr="00016618">
              <w:rPr>
                <w:rFonts w:ascii="Times New Roman" w:hAnsi="Times New Roman"/>
                <w:sz w:val="36"/>
                <w:rPrChange w:id="2721"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22" w:author="David Gravett" w:date="2019-12-01T10:21:00Z">
          <w:pPr>
            <w:spacing w:line="288" w:lineRule="auto"/>
            <w:ind w:firstLine="720"/>
          </w:pPr>
        </w:pPrChange>
      </w:pPr>
      <w:ins w:id="2723"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121219" w:rsidRPr="00D103E4" w:rsidRDefault="00121219" w:rsidP="00016618">
                              <w:pPr>
                                <w:pStyle w:val="Caption"/>
                                <w:jc w:val="center"/>
                                <w:rPr>
                                  <w:ins w:id="2724" w:author="David Gravett" w:date="2019-12-01T10:21:00Z"/>
                                  <w:rFonts w:ascii="Arial" w:eastAsia="Arial" w:hAnsi="Arial" w:cs="Arial"/>
                                  <w:noProof/>
                                  <w:lang w:val="en"/>
                                </w:rPr>
                              </w:pPr>
                              <w:ins w:id="2725"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78"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aK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KiVpoo1AgAAagQAAA4AAAAAAAAAAAAAAAAA&#10;LgIAAGRycy9lMm9Eb2MueG1sUEsBAi0AFAAGAAgAAAAhAHrGW0rcAAAABQEAAA8AAAAAAAAAAAAA&#10;AAAAjwQAAGRycy9kb3ducmV2LnhtbFBLBQYAAAAABAAEAPMAAACYBQAAAAA=&#10;" stroked="f">
                  <v:textbox inset="0,0,0,0">
                    <w:txbxContent>
                      <w:p w14:paraId="0F2C5EBE" w14:textId="5B97BF11" w:rsidR="00121219" w:rsidRPr="00D103E4" w:rsidRDefault="00121219" w:rsidP="00016618">
                        <w:pPr>
                          <w:pStyle w:val="Caption"/>
                          <w:jc w:val="center"/>
                          <w:rPr>
                            <w:ins w:id="2726" w:author="David Gravett" w:date="2019-12-01T10:21:00Z"/>
                            <w:rFonts w:ascii="Arial" w:eastAsia="Arial" w:hAnsi="Arial" w:cs="Arial"/>
                            <w:noProof/>
                            <w:lang w:val="en"/>
                          </w:rPr>
                        </w:pPr>
                        <w:ins w:id="2727"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28"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29"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30"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31"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32"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33"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34"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35"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36"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37"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38"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E924D54" w:rsidR="00121219" w:rsidRPr="00D103E4" w:rsidRDefault="00121219" w:rsidP="00016618">
                              <w:pPr>
                                <w:pStyle w:val="Caption"/>
                                <w:jc w:val="center"/>
                                <w:rPr>
                                  <w:ins w:id="2739" w:author="David Gravett" w:date="2019-12-01T10:21:00Z"/>
                                  <w:rFonts w:ascii="Arial" w:eastAsia="Arial" w:hAnsi="Arial" w:cs="Arial"/>
                                  <w:noProof/>
                                  <w:lang w:val="en"/>
                                </w:rPr>
                              </w:pPr>
                              <w:ins w:id="2740" w:author="David Gravett" w:date="2019-12-01T10:21:00Z">
                                <w:r>
                                  <w:t>Figure 13: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79"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pkNQ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czSiwz&#10;qNFOdJF8ho6gC/lpXSgxbeswMXboR50Hf0Bngt1Jb9IXARGMI9PnK7upGkfnbHY7mX2aU8IxNplP&#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LC8aZDUCAABqBAAADgAAAAAAAAAAAAAAAAAu&#10;AgAAZHJzL2Uyb0RvYy54bWxQSwECLQAUAAYACAAAACEAvCtbndsAAAAFAQAADwAAAAAAAAAAAAAA&#10;AACPBAAAZHJzL2Rvd25yZXYueG1sUEsFBgAAAAAEAAQA8wAAAJcFAAAAAA==&#10;" stroked="f">
                  <v:textbox inset="0,0,0,0">
                    <w:txbxContent>
                      <w:p w14:paraId="2047E367" w14:textId="6E924D54" w:rsidR="00121219" w:rsidRPr="00D103E4" w:rsidRDefault="00121219" w:rsidP="00016618">
                        <w:pPr>
                          <w:pStyle w:val="Caption"/>
                          <w:jc w:val="center"/>
                          <w:rPr>
                            <w:ins w:id="2741" w:author="David Gravett" w:date="2019-12-01T10:21:00Z"/>
                            <w:rFonts w:ascii="Arial" w:eastAsia="Arial" w:hAnsi="Arial" w:cs="Arial"/>
                            <w:noProof/>
                            <w:lang w:val="en"/>
                          </w:rPr>
                        </w:pPr>
                        <w:ins w:id="2742" w:author="David Gravett" w:date="2019-12-01T10:21:00Z">
                          <w:r>
                            <w:t>Figure 13: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121219"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121219"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ins w:id="2743" w:author="David Gravett" w:date="2019-12-01T10:21:00Z">
        <w:r w:rsidR="00016618">
          <w:t>14</w:t>
        </w:r>
        <w:r>
          <w:rPr>
            <w:noProof/>
          </w:rPr>
          <w:t>:</w:t>
        </w:r>
      </w:ins>
      <w:del w:id="2744"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016618" w:rsidP="001045BC">
      <w:pPr>
        <w:rPr>
          <w:rFonts w:ascii="Times New Roman" w:hAnsi="Times New Roman" w:cs="Times New Roman"/>
          <w:noProof/>
          <w:sz w:val="24"/>
          <w:szCs w:val="24"/>
        </w:rPr>
      </w:pPr>
      <w:ins w:id="2745" w:author="David Gravett" w:date="2019-12-01T10:21:00Z">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123051EA" w:rsidR="00121219" w:rsidRPr="00D103E4" w:rsidRDefault="00121219" w:rsidP="00016618">
                              <w:pPr>
                                <w:pStyle w:val="Caption"/>
                                <w:jc w:val="center"/>
                                <w:rPr>
                                  <w:ins w:id="2746" w:author="David Gravett" w:date="2019-12-01T10:21:00Z"/>
                                  <w:rFonts w:ascii="Arial" w:eastAsia="Arial" w:hAnsi="Arial" w:cs="Arial"/>
                                  <w:noProof/>
                                  <w:lang w:val="en"/>
                                </w:rPr>
                              </w:pPr>
                              <w:ins w:id="2747" w:author="David Gravett" w:date="2019-12-01T10:21:00Z">
                                <w:r>
                                  <w:t>Figure 15: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2032687808" o:spid="_x0000_s1080"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E8bjEw7AgAAegQAAA4AAAAAAAAA&#10;AAAAAAAALgIAAGRycy9lMm9Eb2MueG1sUEsBAi0AFAAGAAgAAAAhAAizytrcAAAABQEAAA8AAAAA&#10;AAAAAAAAAAAAlQQAAGRycy9kb3ducmV2LnhtbFBLBQYAAAAABAAEAPMAAACeBQAAAAA=&#10;" stroked="f">
                  <v:textbox inset="0,0,0,0">
                    <w:txbxContent>
                      <w:p w14:paraId="7DAD9329" w14:textId="123051EA" w:rsidR="00121219" w:rsidRPr="00D103E4" w:rsidRDefault="00121219" w:rsidP="00016618">
                        <w:pPr>
                          <w:pStyle w:val="Caption"/>
                          <w:jc w:val="center"/>
                          <w:rPr>
                            <w:ins w:id="2748" w:author="David Gravett" w:date="2019-12-01T10:21:00Z"/>
                            <w:rFonts w:ascii="Arial" w:eastAsia="Arial" w:hAnsi="Arial" w:cs="Arial"/>
                            <w:noProof/>
                            <w:lang w:val="en"/>
                          </w:rPr>
                        </w:pPr>
                        <w:ins w:id="2749" w:author="David Gravett" w:date="2019-12-01T10:21:00Z">
                          <w:r>
                            <w:t>Figure 15: Default Map Visual</w:t>
                          </w:r>
                        </w:ins>
                      </w:p>
                    </w:txbxContent>
                  </v:textbox>
                  <w10:wrap anchorx="margin"/>
                </v:shape>
              </w:pict>
            </mc:Fallback>
          </mc:AlternateContent>
        </w:r>
      </w:ins>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016618">
      <w:pPr>
        <w:rPr>
          <w:rFonts w:ascii="Times New Roman" w:hAnsi="Times New Roman" w:cs="Times New Roman"/>
          <w:noProof/>
          <w:sz w:val="24"/>
          <w:szCs w:val="24"/>
        </w:rPr>
      </w:pPr>
      <w:ins w:id="2750" w:author="David Gravett" w:date="2019-12-01T10:21:00Z">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CE69393" w:rsidR="00121219" w:rsidRPr="00D103E4" w:rsidRDefault="00121219" w:rsidP="00016618">
                              <w:pPr>
                                <w:pStyle w:val="Caption"/>
                                <w:jc w:val="center"/>
                                <w:rPr>
                                  <w:ins w:id="2751" w:author="David Gravett" w:date="2019-12-01T10:21:00Z"/>
                                  <w:rFonts w:ascii="Arial" w:eastAsia="Arial" w:hAnsi="Arial" w:cs="Arial"/>
                                  <w:noProof/>
                                  <w:lang w:val="en"/>
                                </w:rPr>
                              </w:pPr>
                              <w:ins w:id="2752" w:author="David Gravett" w:date="2019-12-01T10:21:00Z">
                                <w:r>
                                  <w:t>Figure 16: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2032687809" o:spid="_x0000_s1081"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" stroked="f">
                  <v:textbox inset="0,0,0,0">
                    <w:txbxContent>
                      <w:p w14:paraId="4E9F6B04" w14:textId="1CE69393" w:rsidR="00121219" w:rsidRPr="00D103E4" w:rsidRDefault="00121219" w:rsidP="00016618">
                        <w:pPr>
                          <w:pStyle w:val="Caption"/>
                          <w:jc w:val="center"/>
                          <w:rPr>
                            <w:ins w:id="2753" w:author="David Gravett" w:date="2019-12-01T10:21:00Z"/>
                            <w:rFonts w:ascii="Arial" w:eastAsia="Arial" w:hAnsi="Arial" w:cs="Arial"/>
                            <w:noProof/>
                            <w:lang w:val="en"/>
                          </w:rPr>
                        </w:pPr>
                        <w:ins w:id="2754" w:author="David Gravett" w:date="2019-12-01T10:21:00Z">
                          <w:r>
                            <w:t>Figure 16: Default Map Generated</w:t>
                          </w:r>
                        </w:ins>
                      </w:p>
                    </w:txbxContent>
                  </v:textbox>
                  <w10:wrap anchorx="margin"/>
                </v:shape>
              </w:pict>
            </mc:Fallback>
          </mc:AlternateContent>
        </w:r>
      </w:ins>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del w:id="2755" w:author="David Gravett" w:date="2019-12-01T10:21:00Z"/>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016618">
      <w:pPr>
        <w:rPr>
          <w:rFonts w:ascii="Times New Roman" w:hAnsi="Times New Roman" w:cs="Times New Roman"/>
          <w:noProof/>
          <w:sz w:val="24"/>
          <w:szCs w:val="24"/>
        </w:rPr>
      </w:pPr>
      <w:ins w:id="2756" w:author="David Gravett" w:date="2019-12-01T10:21:00Z">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6F3DF00B" w:rsidR="00121219" w:rsidRPr="00D103E4" w:rsidRDefault="00121219" w:rsidP="00016618">
                              <w:pPr>
                                <w:pStyle w:val="Caption"/>
                                <w:jc w:val="center"/>
                                <w:rPr>
                                  <w:ins w:id="2757" w:author="David Gravett" w:date="2019-12-01T10:21:00Z"/>
                                  <w:rFonts w:ascii="Arial" w:eastAsia="Arial" w:hAnsi="Arial" w:cs="Arial"/>
                                  <w:noProof/>
                                  <w:lang w:val="en"/>
                                </w:rPr>
                              </w:pPr>
                              <w:ins w:id="2758" w:author="David Gravett" w:date="2019-12-01T10:21:00Z">
                                <w:r>
                                  <w:t>Figure 17: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2032687810" o:spid="_x0000_s1082"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" stroked="f">
                  <v:textbox inset="0,0,0,0">
                    <w:txbxContent>
                      <w:p w14:paraId="54B83AAE" w14:textId="6F3DF00B" w:rsidR="00121219" w:rsidRPr="00D103E4" w:rsidRDefault="00121219" w:rsidP="00016618">
                        <w:pPr>
                          <w:pStyle w:val="Caption"/>
                          <w:jc w:val="center"/>
                          <w:rPr>
                            <w:ins w:id="2759" w:author="David Gravett" w:date="2019-12-01T10:21:00Z"/>
                            <w:rFonts w:ascii="Arial" w:eastAsia="Arial" w:hAnsi="Arial" w:cs="Arial"/>
                            <w:noProof/>
                            <w:lang w:val="en"/>
                          </w:rPr>
                        </w:pPr>
                        <w:ins w:id="2760" w:author="David Gravett" w:date="2019-12-01T10:21:00Z">
                          <w:r>
                            <w:t>Figure 17: Differing Node Elevations Example</w:t>
                          </w:r>
                        </w:ins>
                      </w:p>
                    </w:txbxContent>
                  </v:textbox>
                  <w10:wrap anchorx="margin"/>
                </v:shape>
              </w:pict>
            </mc:Fallback>
          </mc:AlternateContent>
        </w:r>
      </w:ins>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through the use of a built-in function called </w:t>
      </w:r>
      <w:proofErr w:type="spellStart"/>
      <w:proofErr w:type="gram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proofErr w:type="gram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39EE218A" w14:textId="77777777" w:rsidR="00016618" w:rsidRDefault="00016618" w:rsidP="7C8C8381">
      <w:pPr>
        <w:spacing w:before="240" w:line="256" w:lineRule="auto"/>
        <w:outlineLvl w:val="0"/>
        <w:rPr>
          <w:ins w:id="2761" w:author="David Gravett" w:date="2019-12-01T10:21:00Z"/>
          <w:rFonts w:ascii="Calibri Light" w:eastAsia="Times New Roman" w:hAnsi="Calibri Light" w:cs="Times New Roman"/>
          <w:color w:val="2F5496" w:themeColor="accent1" w:themeShade="BF"/>
          <w:sz w:val="40"/>
          <w:szCs w:val="40"/>
          <w:lang w:val="en-US"/>
        </w:rPr>
      </w:pPr>
    </w:p>
    <w:p w14:paraId="58690584" w14:textId="77777777" w:rsidR="00016618" w:rsidRDefault="00016618" w:rsidP="7C8C8381">
      <w:pPr>
        <w:spacing w:before="240" w:line="256" w:lineRule="auto"/>
        <w:outlineLvl w:val="0"/>
        <w:rPr>
          <w:ins w:id="2762" w:author="David Gravett" w:date="2019-12-01T10:21:00Z"/>
          <w:rFonts w:ascii="Calibri Light" w:eastAsia="Times New Roman" w:hAnsi="Calibri Light" w:cs="Times New Roman"/>
          <w:color w:val="2F5496" w:themeColor="accent1" w:themeShade="BF"/>
          <w:sz w:val="40"/>
          <w:szCs w:val="40"/>
          <w:lang w:val="en-US"/>
        </w:rPr>
      </w:pPr>
    </w:p>
    <w:p w14:paraId="0083F436" w14:textId="4629DEA4" w:rsidR="00016618" w:rsidRDefault="00016618"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4F4F234D" w14:textId="69498FDB" w:rsidR="00121219" w:rsidRDefault="00121219"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43E5FDE2" w14:textId="3D99014E" w:rsidR="00121219" w:rsidRDefault="00121219" w:rsidP="00121219">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60678D8B" w14:textId="50D4BDAF" w:rsidR="00121219" w:rsidRDefault="00121219" w:rsidP="00121219">
      <w:pPr>
        <w:pStyle w:val="Heading1"/>
        <w:rPr>
          <w:rFonts w:asciiTheme="majorHAnsi" w:hAnsiTheme="majorHAnsi" w:cstheme="majorHAnsi"/>
          <w:sz w:val="32"/>
          <w:szCs w:val="32"/>
        </w:rPr>
      </w:pPr>
      <w:r>
        <w:rPr>
          <w:rFonts w:asciiTheme="majorHAnsi" w:hAnsiTheme="majorHAnsi" w:cstheme="majorHAnsi"/>
          <w:sz w:val="32"/>
          <w:szCs w:val="32"/>
        </w:rPr>
        <w:t>Description</w:t>
      </w:r>
    </w:p>
    <w:p w14:paraId="67DCE1E6" w14:textId="0317DE17" w:rsidR="00F865D8" w:rsidRDefault="00121219" w:rsidP="00121219">
      <w:pPr>
        <w:rPr>
          <w:rFonts w:ascii="Times New Roman" w:hAnsi="Times New Roman" w:cs="Times New Roman"/>
          <w:sz w:val="24"/>
          <w:szCs w:val="24"/>
        </w:rPr>
      </w:pPr>
      <w:r>
        <w:rPr>
          <w:rFonts w:ascii="Times New Roman" w:hAnsi="Times New Roman" w:cs="Times New Roman"/>
          <w:sz w:val="24"/>
          <w:szCs w:val="24"/>
        </w:rPr>
        <w:t xml:space="preserve">Another Nice-to-Have feature for our project is including some extra support for Reinforcement Learning training. AI Agents that learn through Reinforcement Learning </w:t>
      </w:r>
      <w:r w:rsidR="00F865D8">
        <w:rPr>
          <w:rFonts w:ascii="Times New Roman" w:hAnsi="Times New Roman" w:cs="Times New Roman"/>
          <w:sz w:val="24"/>
          <w:szCs w:val="24"/>
        </w:rPr>
        <w:t xml:space="preserve">have two main processes for how they can train. They can train while playing the game, and they can train by looking at the results from a completed game. </w:t>
      </w:r>
    </w:p>
    <w:p w14:paraId="45AFD379" w14:textId="0550AEDE" w:rsidR="00BD3CF6" w:rsidRDefault="00BD3CF6" w:rsidP="00121219">
      <w:pPr>
        <w:rPr>
          <w:rFonts w:ascii="Times New Roman" w:hAnsi="Times New Roman" w:cs="Times New Roman"/>
          <w:sz w:val="24"/>
          <w:szCs w:val="24"/>
        </w:rPr>
      </w:pPr>
    </w:p>
    <w:p w14:paraId="03511FF7" w14:textId="2EC1BD3A" w:rsidR="00BD3CF6" w:rsidRPr="00BD3CF6" w:rsidRDefault="00BD3CF6" w:rsidP="00121219">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Below</w:t>
      </w:r>
      <w:r>
        <w:rPr>
          <w:rFonts w:ascii="Times New Roman" w:eastAsia="Times New Roman" w:hAnsi="Times New Roman" w:cs="Times New Roman"/>
          <w:sz w:val="24"/>
          <w:szCs w:val="24"/>
          <w:lang w:val="en-US"/>
        </w:rPr>
        <w:t xml:space="preserve"> is a simple diagram showing the basic overview of how Reinforcement Learning functions. The Environment feeds information about the State of the game and a Reward to the Agent which uses this info to choose an Action to be sent back to the Environment. The Reward sent from the Environment would be something like Points earned after the previous action.</w:t>
      </w:r>
      <w:r>
        <w:rPr>
          <w:rFonts w:ascii="Times New Roman" w:eastAsia="Times New Roman" w:hAnsi="Times New Roman" w:cs="Times New Roman"/>
          <w:sz w:val="24"/>
          <w:szCs w:val="24"/>
          <w:lang w:val="en-US"/>
        </w:rPr>
        <w:t xml:space="preserve"> When an Agent is training while playing, it will receive the State and Reward information from the Environment, then use that information to decide what action should be taken. This action will be sent back to the Environment and the result of the action can be observed the next time the Environment feeds the Agent the State and Reward information. When an Agent is </w:t>
      </w:r>
      <w:bookmarkStart w:id="2763" w:name="_GoBack"/>
      <w:bookmarkEnd w:id="2763"/>
      <w:r>
        <w:rPr>
          <w:rFonts w:ascii="Times New Roman" w:eastAsia="Times New Roman" w:hAnsi="Times New Roman" w:cs="Times New Roman"/>
          <w:sz w:val="24"/>
          <w:szCs w:val="24"/>
          <w:lang w:val="en-US"/>
        </w:rPr>
        <w:t>training off a completed game, instead of the Agent deciding on an Action and sending it to the Environment, it will just observe the Action that was taken that turn and the result of that action. This information will then be used to train the Agent.</w:t>
      </w:r>
    </w:p>
    <w:p w14:paraId="226ECB23" w14:textId="77777777" w:rsidR="00BD3CF6" w:rsidRPr="00121219" w:rsidRDefault="00BD3CF6" w:rsidP="00BD3CF6">
      <w:pPr>
        <w:rPr>
          <w:rFonts w:ascii="Times New Roman" w:hAnsi="Times New Roman" w:cs="Times New Roman"/>
          <w:sz w:val="24"/>
          <w:szCs w:val="24"/>
        </w:rPr>
      </w:pPr>
      <w:r>
        <w:rPr>
          <w:noProof/>
        </w:rPr>
        <w:drawing>
          <wp:inline distT="0" distB="0" distL="0" distR="0" wp14:anchorId="64A3937F" wp14:editId="725E5CD4">
            <wp:extent cx="5943600" cy="2292350"/>
            <wp:effectExtent l="0" t="0" r="0" b="0"/>
            <wp:docPr id="2032687826" name="Picture 20326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92350"/>
                    </a:xfrm>
                    <a:prstGeom prst="rect">
                      <a:avLst/>
                    </a:prstGeom>
                    <a:noFill/>
                    <a:ln>
                      <a:noFill/>
                    </a:ln>
                  </pic:spPr>
                </pic:pic>
              </a:graphicData>
            </a:graphic>
          </wp:inline>
        </w:drawing>
      </w:r>
    </w:p>
    <w:p w14:paraId="7F54C4EE" w14:textId="77777777" w:rsidR="00F865D8" w:rsidRDefault="00F865D8" w:rsidP="00121219">
      <w:pPr>
        <w:rPr>
          <w:rFonts w:ascii="Times New Roman" w:hAnsi="Times New Roman" w:cs="Times New Roman"/>
          <w:sz w:val="24"/>
          <w:szCs w:val="24"/>
        </w:rPr>
      </w:pPr>
    </w:p>
    <w:p w14:paraId="13F3E79A" w14:textId="5315D3C3"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while playing the game will not require any new additions to be able to function properly, </w:t>
      </w:r>
      <w:r w:rsidR="00C0694D">
        <w:rPr>
          <w:rFonts w:ascii="Times New Roman" w:hAnsi="Times New Roman" w:cs="Times New Roman"/>
          <w:sz w:val="24"/>
          <w:szCs w:val="24"/>
        </w:rPr>
        <w:t xml:space="preserve">and </w:t>
      </w:r>
      <w:r>
        <w:rPr>
          <w:rFonts w:ascii="Times New Roman" w:hAnsi="Times New Roman" w:cs="Times New Roman"/>
          <w:sz w:val="24"/>
          <w:szCs w:val="24"/>
        </w:rPr>
        <w:t xml:space="preserve">a feature </w:t>
      </w:r>
      <w:r w:rsidR="00C0694D">
        <w:rPr>
          <w:rFonts w:ascii="Times New Roman" w:hAnsi="Times New Roman" w:cs="Times New Roman"/>
          <w:sz w:val="24"/>
          <w:szCs w:val="24"/>
        </w:rPr>
        <w:t>already exists in the</w:t>
      </w:r>
      <w:r>
        <w:rPr>
          <w:rFonts w:ascii="Times New Roman" w:hAnsi="Times New Roman" w:cs="Times New Roman"/>
          <w:sz w:val="24"/>
          <w:szCs w:val="24"/>
        </w:rPr>
        <w:t xml:space="preserve"> Unreal Engine UI that give</w:t>
      </w:r>
      <w:r w:rsidR="00C0694D">
        <w:rPr>
          <w:rFonts w:ascii="Times New Roman" w:hAnsi="Times New Roman" w:cs="Times New Roman"/>
          <w:sz w:val="24"/>
          <w:szCs w:val="24"/>
        </w:rPr>
        <w:t>s</w:t>
      </w:r>
      <w:r>
        <w:rPr>
          <w:rFonts w:ascii="Times New Roman" w:hAnsi="Times New Roman" w:cs="Times New Roman"/>
          <w:sz w:val="24"/>
          <w:szCs w:val="24"/>
        </w:rPr>
        <w:t xml:space="preserve"> the ability to run n-amount of game simulations with the selected AI Agents. This give</w:t>
      </w:r>
      <w:r w:rsidR="00C0694D">
        <w:rPr>
          <w:rFonts w:ascii="Times New Roman" w:hAnsi="Times New Roman" w:cs="Times New Roman"/>
          <w:sz w:val="24"/>
          <w:szCs w:val="24"/>
        </w:rPr>
        <w:t>s</w:t>
      </w:r>
      <w:r>
        <w:rPr>
          <w:rFonts w:ascii="Times New Roman" w:hAnsi="Times New Roman" w:cs="Times New Roman"/>
          <w:sz w:val="24"/>
          <w:szCs w:val="24"/>
        </w:rPr>
        <w:t xml:space="preserve"> the user training the AI Agent an easy way to simulate many game sessions without the need for interference after every game.</w:t>
      </w:r>
    </w:p>
    <w:p w14:paraId="0769BC4E" w14:textId="77777777" w:rsidR="00C0694D" w:rsidRDefault="00C0694D" w:rsidP="00121219">
      <w:pPr>
        <w:rPr>
          <w:rFonts w:ascii="Times New Roman" w:hAnsi="Times New Roman" w:cs="Times New Roman"/>
          <w:sz w:val="24"/>
          <w:szCs w:val="24"/>
        </w:rPr>
      </w:pPr>
    </w:p>
    <w:p w14:paraId="03D20268" w14:textId="77777777" w:rsidR="00BD3CF6" w:rsidRDefault="00BD3CF6" w:rsidP="00121219">
      <w:pPr>
        <w:rPr>
          <w:rFonts w:ascii="Times New Roman" w:hAnsi="Times New Roman" w:cs="Times New Roman"/>
          <w:sz w:val="24"/>
          <w:szCs w:val="24"/>
        </w:rPr>
      </w:pPr>
    </w:p>
    <w:p w14:paraId="6D41B19D"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30C76A31" w14:textId="77777777" w:rsidR="00BD3CF6" w:rsidRDefault="00BD3CF6" w:rsidP="00121219">
      <w:pPr>
        <w:rPr>
          <w:rFonts w:ascii="Times New Roman" w:hAnsi="Times New Roman" w:cs="Times New Roman"/>
          <w:sz w:val="24"/>
          <w:szCs w:val="24"/>
        </w:rPr>
      </w:pPr>
    </w:p>
    <w:p w14:paraId="4AD8FD5B" w14:textId="2AB304AF" w:rsidR="00C0694D" w:rsidRDefault="00C0694D" w:rsidP="00121219">
      <w:pPr>
        <w:rPr>
          <w:rFonts w:ascii="Times New Roman" w:hAnsi="Times New Roman" w:cs="Times New Roman"/>
          <w:sz w:val="24"/>
          <w:szCs w:val="24"/>
        </w:rPr>
      </w:pPr>
      <w:r>
        <w:rPr>
          <w:noProof/>
        </w:rPr>
        <w:drawing>
          <wp:inline distT="0" distB="0" distL="0" distR="0" wp14:anchorId="07FA00D2" wp14:editId="545B7149">
            <wp:extent cx="5943600" cy="3343910"/>
            <wp:effectExtent l="0" t="0" r="0" b="8890"/>
            <wp:docPr id="2032687828" name="Picture 20326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97A08F" w14:textId="3FF776ED" w:rsidR="00F865D8" w:rsidRDefault="00F865D8" w:rsidP="00121219">
      <w:pPr>
        <w:rPr>
          <w:rFonts w:ascii="Times New Roman" w:hAnsi="Times New Roman" w:cs="Times New Roman"/>
          <w:sz w:val="24"/>
          <w:szCs w:val="24"/>
        </w:rPr>
      </w:pPr>
    </w:p>
    <w:p w14:paraId="139A27EF" w14:textId="2763A98E"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t>
      </w:r>
      <w:r w:rsidR="005E1B21">
        <w:rPr>
          <w:rFonts w:ascii="Times New Roman" w:hAnsi="Times New Roman" w:cs="Times New Roman"/>
          <w:sz w:val="24"/>
          <w:szCs w:val="24"/>
        </w:rPr>
        <w:t xml:space="preserve">an AI Agent using the data of a completed game could be done in multiple ways depending on how the AI Agent is currently programmed to train. The training could be fully processed by the AI Agent where it would take in all the telemetry data of the game at once and parse this information into individual moves that can then be process to the what action was taken and what the result of the action was. If this is the method chosen, the only feature that could be added on the Game end is adding the ability to initialize this training from the Unreal Engine UI. Another section could be added that would allow the user to choose an AI Agent to train and the telemetry data to train off. Another method that would require more of the processing to be done on the Game end would be to have the Game split the telemetry data up into the individual turns and results and feed this data into the Agent turn by turn. This method could use the same new section in the Unreal Engine UI as mentioned above but more processing of the data would be handled by the Game end. </w:t>
      </w:r>
    </w:p>
    <w:p w14:paraId="356C7677" w14:textId="1D0990D2" w:rsidR="005E1B21" w:rsidRDefault="005E1B21" w:rsidP="00121219">
      <w:pPr>
        <w:rPr>
          <w:rFonts w:ascii="Times New Roman" w:hAnsi="Times New Roman" w:cs="Times New Roman"/>
          <w:sz w:val="24"/>
          <w:szCs w:val="24"/>
        </w:rPr>
      </w:pPr>
    </w:p>
    <w:p w14:paraId="130576BF" w14:textId="7E69B55A" w:rsidR="005E1B21" w:rsidRDefault="00C0694D" w:rsidP="00121219">
      <w:pPr>
        <w:rPr>
          <w:rFonts w:ascii="Times New Roman" w:hAnsi="Times New Roman" w:cs="Times New Roman"/>
          <w:sz w:val="24"/>
          <w:szCs w:val="24"/>
        </w:rPr>
      </w:pPr>
      <w:r>
        <w:rPr>
          <w:rFonts w:ascii="Times New Roman" w:hAnsi="Times New Roman" w:cs="Times New Roman"/>
          <w:sz w:val="24"/>
          <w:szCs w:val="24"/>
        </w:rPr>
        <w:t>The image below shows a mock-up of how the new Agent Training section could be added to the home page of the Unreal Engine UI. Clicking on this section would go to a new page that would give the user the option to choose an AI Agent and the Telemetry data to train with.</w:t>
      </w:r>
    </w:p>
    <w:p w14:paraId="385F46AA" w14:textId="77777777" w:rsidR="00C0694D" w:rsidRDefault="00C0694D" w:rsidP="00121219">
      <w:pPr>
        <w:rPr>
          <w:rFonts w:ascii="Times New Roman" w:hAnsi="Times New Roman" w:cs="Times New Roman"/>
          <w:sz w:val="24"/>
          <w:szCs w:val="24"/>
        </w:rPr>
      </w:pPr>
    </w:p>
    <w:p w14:paraId="39F981AB" w14:textId="77777777" w:rsidR="00BD3CF6" w:rsidRDefault="00BD3CF6" w:rsidP="00121219">
      <w:pPr>
        <w:rPr>
          <w:rFonts w:ascii="Times New Roman" w:hAnsi="Times New Roman" w:cs="Times New Roman"/>
          <w:sz w:val="24"/>
          <w:szCs w:val="24"/>
        </w:rPr>
      </w:pPr>
    </w:p>
    <w:p w14:paraId="240EA685" w14:textId="77777777" w:rsidR="00BD3CF6" w:rsidRDefault="00BD3CF6" w:rsidP="00121219">
      <w:pPr>
        <w:rPr>
          <w:rFonts w:ascii="Times New Roman" w:hAnsi="Times New Roman" w:cs="Times New Roman"/>
          <w:sz w:val="24"/>
          <w:szCs w:val="24"/>
        </w:rPr>
      </w:pPr>
    </w:p>
    <w:p w14:paraId="48D76676" w14:textId="77777777" w:rsidR="00BD3CF6" w:rsidRDefault="00BD3CF6" w:rsidP="00121219">
      <w:pPr>
        <w:rPr>
          <w:rFonts w:ascii="Times New Roman" w:hAnsi="Times New Roman" w:cs="Times New Roman"/>
          <w:sz w:val="24"/>
          <w:szCs w:val="24"/>
        </w:rPr>
      </w:pPr>
    </w:p>
    <w:p w14:paraId="03C987D8"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4D3BA22D" w14:textId="77777777" w:rsidR="00BD3CF6" w:rsidRDefault="00BD3CF6" w:rsidP="00121219">
      <w:pPr>
        <w:rPr>
          <w:rFonts w:ascii="Times New Roman" w:hAnsi="Times New Roman" w:cs="Times New Roman"/>
          <w:sz w:val="24"/>
          <w:szCs w:val="24"/>
        </w:rPr>
      </w:pPr>
    </w:p>
    <w:p w14:paraId="56D670DF" w14:textId="0A828BD8" w:rsidR="005E1B21" w:rsidRDefault="005E1B21" w:rsidP="00121219">
      <w:pPr>
        <w:rPr>
          <w:rFonts w:ascii="Times New Roman" w:hAnsi="Times New Roman" w:cs="Times New Roman"/>
          <w:sz w:val="24"/>
          <w:szCs w:val="24"/>
        </w:rPr>
      </w:pPr>
      <w:r>
        <w:rPr>
          <w:noProof/>
        </w:rPr>
        <w:drawing>
          <wp:inline distT="0" distB="0" distL="0" distR="0" wp14:anchorId="39EC5D36" wp14:editId="5C32E40D">
            <wp:extent cx="5943600" cy="3341369"/>
            <wp:effectExtent l="0" t="0" r="0" b="0"/>
            <wp:docPr id="2032687827" name="Picture 203268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9604" cy="3378475"/>
                    </a:xfrm>
                    <a:prstGeom prst="rect">
                      <a:avLst/>
                    </a:prstGeom>
                    <a:noFill/>
                    <a:ln>
                      <a:noFill/>
                    </a:ln>
                  </pic:spPr>
                </pic:pic>
              </a:graphicData>
            </a:graphic>
          </wp:inline>
        </w:drawing>
      </w:r>
    </w:p>
    <w:p w14:paraId="703903B1" w14:textId="564F8CB8" w:rsidR="00C0694D" w:rsidRDefault="00C0694D" w:rsidP="00121219">
      <w:pPr>
        <w:rPr>
          <w:rFonts w:ascii="Times New Roman" w:hAnsi="Times New Roman" w:cs="Times New Roman"/>
          <w:sz w:val="24"/>
          <w:szCs w:val="24"/>
        </w:rPr>
      </w:pPr>
    </w:p>
    <w:p w14:paraId="44D64C94" w14:textId="3B385A17" w:rsidR="00C0694D" w:rsidRDefault="00C0694D" w:rsidP="00121219">
      <w:pPr>
        <w:rPr>
          <w:rFonts w:ascii="Times New Roman" w:hAnsi="Times New Roman" w:cs="Times New Roman"/>
          <w:sz w:val="24"/>
          <w:szCs w:val="24"/>
        </w:rPr>
      </w:pPr>
      <w:r>
        <w:rPr>
          <w:rFonts w:ascii="Times New Roman" w:hAnsi="Times New Roman" w:cs="Times New Roman"/>
          <w:sz w:val="24"/>
          <w:szCs w:val="24"/>
        </w:rPr>
        <w:t>Including this new feature could help speed up the training process for AI Agents and give the ability to train off completed games which could help some Agents train in ways that they previously could not.</w:t>
      </w:r>
    </w:p>
    <w:p w14:paraId="6CF95CBF" w14:textId="35680273" w:rsidR="00C0694D" w:rsidRDefault="00C0694D" w:rsidP="00121219">
      <w:pPr>
        <w:rPr>
          <w:rFonts w:ascii="Times New Roman" w:hAnsi="Times New Roman" w:cs="Times New Roman"/>
          <w:sz w:val="24"/>
          <w:szCs w:val="24"/>
        </w:rPr>
      </w:pPr>
    </w:p>
    <w:p w14:paraId="7232C161" w14:textId="1CFB7C20" w:rsidR="00C0694D" w:rsidRDefault="00C0694D" w:rsidP="00121219">
      <w:pPr>
        <w:rPr>
          <w:rFonts w:ascii="Times New Roman" w:hAnsi="Times New Roman" w:cs="Times New Roman"/>
          <w:sz w:val="24"/>
          <w:szCs w:val="24"/>
        </w:rPr>
      </w:pPr>
      <w:r>
        <w:rPr>
          <w:rFonts w:ascii="Times New Roman" w:hAnsi="Times New Roman" w:cs="Times New Roman"/>
          <w:sz w:val="24"/>
          <w:szCs w:val="24"/>
        </w:rPr>
        <w:t>This feature could also be used by other current and future senior design groups when creating their own AI Agents</w:t>
      </w:r>
      <w:r w:rsidR="00BD3CF6">
        <w:rPr>
          <w:rFonts w:ascii="Times New Roman" w:hAnsi="Times New Roman" w:cs="Times New Roman"/>
          <w:sz w:val="24"/>
          <w:szCs w:val="24"/>
        </w:rPr>
        <w:t>. The Everglades game is intended to be used as a learning tool for people to learn and practice using Reinforcement Learning. The game will be used for senior design projects in future semesters and possible at different schools than just UCF. Having this new support fore Reinforcement Learning could help provide a starting point for programming the training portion of other student’s Agents or just give them another way to train their agents.</w:t>
      </w:r>
    </w:p>
    <w:p w14:paraId="5B780778" w14:textId="26C37B2F" w:rsidR="00121219" w:rsidRPr="00F865D8" w:rsidRDefault="00121219" w:rsidP="00121219">
      <w:pPr>
        <w:rPr>
          <w:rFonts w:ascii="Times New Roman" w:eastAsia="Times New Roman" w:hAnsi="Times New Roman" w:cs="Times New Roman"/>
          <w:color w:val="2F5496" w:themeColor="accent1" w:themeShade="BF"/>
          <w:sz w:val="24"/>
          <w:szCs w:val="24"/>
          <w:lang w:val="en-US"/>
        </w:rPr>
      </w:pPr>
    </w:p>
    <w:p w14:paraId="345985D4" w14:textId="696FE1FE" w:rsidR="00121219" w:rsidRDefault="00121219" w:rsidP="00121219">
      <w:pPr>
        <w:rPr>
          <w:rFonts w:ascii="Calibri Light" w:eastAsia="Times New Roman" w:hAnsi="Calibri Light" w:cs="Times New Roman"/>
          <w:color w:val="2F5496" w:themeColor="accent1" w:themeShade="BF"/>
          <w:sz w:val="40"/>
          <w:szCs w:val="40"/>
          <w:lang w:val="en-US"/>
        </w:rPr>
      </w:pPr>
    </w:p>
    <w:p w14:paraId="043DAE29" w14:textId="4D4F090D" w:rsidR="00121219" w:rsidRDefault="00121219" w:rsidP="00121219">
      <w:pPr>
        <w:rPr>
          <w:rFonts w:ascii="Calibri Light" w:eastAsia="Times New Roman" w:hAnsi="Calibri Light" w:cs="Times New Roman"/>
          <w:color w:val="2F5496" w:themeColor="accent1" w:themeShade="BF"/>
          <w:sz w:val="40"/>
          <w:szCs w:val="40"/>
          <w:lang w:val="en-US"/>
        </w:rPr>
      </w:pPr>
    </w:p>
    <w:p w14:paraId="6C1B0D5D" w14:textId="64DC9A3A" w:rsidR="00121219" w:rsidRDefault="00121219" w:rsidP="00121219">
      <w:pPr>
        <w:rPr>
          <w:rFonts w:ascii="Calibri Light" w:eastAsia="Times New Roman" w:hAnsi="Calibri Light" w:cs="Times New Roman"/>
          <w:color w:val="2F5496" w:themeColor="accent1" w:themeShade="BF"/>
          <w:sz w:val="40"/>
          <w:szCs w:val="40"/>
          <w:lang w:val="en-US"/>
        </w:rPr>
      </w:pPr>
    </w:p>
    <w:p w14:paraId="7E157D35" w14:textId="197147CD" w:rsidR="00121219" w:rsidRDefault="00121219" w:rsidP="00121219">
      <w:pPr>
        <w:rPr>
          <w:rFonts w:ascii="Calibri Light" w:eastAsia="Times New Roman" w:hAnsi="Calibri Light" w:cs="Times New Roman"/>
          <w:color w:val="2F5496" w:themeColor="accent1" w:themeShade="BF"/>
          <w:sz w:val="40"/>
          <w:szCs w:val="40"/>
          <w:lang w:val="en-US"/>
        </w:rPr>
      </w:pPr>
    </w:p>
    <w:p w14:paraId="29DC4C88" w14:textId="0370B4B5" w:rsidR="00121219" w:rsidRDefault="00121219" w:rsidP="00121219">
      <w:pPr>
        <w:rPr>
          <w:rFonts w:ascii="Calibri Light" w:eastAsia="Times New Roman" w:hAnsi="Calibri Light" w:cs="Times New Roman"/>
          <w:color w:val="2F5496" w:themeColor="accent1" w:themeShade="BF"/>
          <w:sz w:val="40"/>
          <w:szCs w:val="40"/>
          <w:lang w:val="en-US"/>
        </w:rPr>
      </w:pPr>
    </w:p>
    <w:p w14:paraId="50B1BCD8" w14:textId="279A2EF7" w:rsidR="7C8C8381" w:rsidRDefault="00BD3CF6" w:rsidP="7C8C8381">
      <w:pPr>
        <w:spacing w:before="240" w:line="256" w:lineRule="auto"/>
        <w:outlineLvl w:val="0"/>
      </w:pPr>
      <w:r>
        <w:rPr>
          <w:rFonts w:ascii="Calibri Light" w:eastAsia="Times New Roman" w:hAnsi="Calibri Light" w:cs="Times New Roman"/>
          <w:color w:val="2F5496" w:themeColor="accent1" w:themeShade="BF"/>
          <w:sz w:val="40"/>
          <w:szCs w:val="40"/>
          <w:lang w:val="en-US"/>
        </w:rPr>
        <w:lastRenderedPageBreak/>
        <w:t>D</w:t>
      </w:r>
      <w:r w:rsidR="7C8C8381" w:rsidRPr="7C8C8381">
        <w:rPr>
          <w:rFonts w:ascii="Calibri Light" w:eastAsia="Times New Roman" w:hAnsi="Calibri Light" w:cs="Times New Roman"/>
          <w:color w:val="2F5496" w:themeColor="accent1" w:themeShade="BF"/>
          <w:sz w:val="40"/>
          <w:szCs w:val="40"/>
          <w:lang w:val="en-US"/>
        </w:rPr>
        <w:t>rone Death Animation</w:t>
      </w:r>
      <w:r w:rsidR="7C8C8381">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lastRenderedPageBreak/>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lastRenderedPageBreak/>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lastRenderedPageBreak/>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lastRenderedPageBreak/>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796C467E" w14:textId="4B57C4FD" w:rsidR="00063D94" w:rsidRDefault="00063D94" w:rsidP="00063D94">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Unit with Sensor</w:t>
      </w:r>
    </w:p>
    <w:p w14:paraId="49D956CB"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31E38F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2134DF5" w14:textId="77777777" w:rsidR="00063D94" w:rsidRDefault="00063D94" w:rsidP="00063D94">
      <w:pPr>
        <w:spacing w:line="254" w:lineRule="auto"/>
        <w:jc w:val="both"/>
        <w:rPr>
          <w:rFonts w:ascii="Times New Roman" w:eastAsia="Calibri" w:hAnsi="Times New Roman" w:cs="Times New Roman"/>
          <w:sz w:val="24"/>
          <w:szCs w:val="24"/>
        </w:rPr>
      </w:pPr>
    </w:p>
    <w:p w14:paraId="39A271B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27F15ECA" w14:textId="77777777" w:rsidR="00063D94" w:rsidRDefault="00063D94" w:rsidP="00063D94">
      <w:pPr>
        <w:spacing w:line="254" w:lineRule="auto"/>
        <w:jc w:val="both"/>
        <w:rPr>
          <w:rFonts w:ascii="Times New Roman" w:eastAsia="Calibri" w:hAnsi="Times New Roman" w:cs="Times New Roman"/>
          <w:sz w:val="24"/>
          <w:szCs w:val="24"/>
        </w:rPr>
      </w:pPr>
    </w:p>
    <w:p w14:paraId="71CE25AD"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0C8843D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629ED7B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C71839" w14:textId="77777777" w:rsidR="00063D94" w:rsidRPr="009237EA" w:rsidRDefault="00063D94" w:rsidP="00063D94">
      <w:pPr>
        <w:pStyle w:val="Heading2"/>
        <w:rPr>
          <w:rFonts w:asciiTheme="majorHAnsi" w:hAnsiTheme="majorHAnsi"/>
          <w:rPrChange w:id="2764" w:author="James Dwyer" w:date="2019-12-01T10:21:00Z">
            <w:rPr/>
          </w:rPrChange>
        </w:rPr>
      </w:pPr>
      <w:r w:rsidRPr="009237EA">
        <w:rPr>
          <w:rFonts w:asciiTheme="majorHAnsi" w:hAnsiTheme="majorHAnsi"/>
          <w:color w:val="2F5496" w:themeColor="accent1" w:themeShade="BF"/>
          <w:rPrChange w:id="2765" w:author="James Dwyer" w:date="2019-12-01T10:21:00Z">
            <w:rPr/>
          </w:rPrChange>
        </w:rPr>
        <w:t>Infrared</w:t>
      </w:r>
    </w:p>
    <w:p w14:paraId="2AF8FCC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2D062F5F" w14:textId="77777777" w:rsidR="00063D94" w:rsidRDefault="00063D94" w:rsidP="00063D94">
      <w:pPr>
        <w:spacing w:line="254" w:lineRule="auto"/>
        <w:jc w:val="both"/>
        <w:rPr>
          <w:rFonts w:ascii="Times New Roman" w:eastAsia="Calibri" w:hAnsi="Times New Roman" w:cs="Times New Roman"/>
          <w:sz w:val="24"/>
          <w:szCs w:val="24"/>
        </w:rPr>
      </w:pPr>
    </w:p>
    <w:p w14:paraId="61540828"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6FC9CCA8"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BBD38FA" w14:textId="77777777" w:rsidR="00063D94" w:rsidRDefault="00063D94" w:rsidP="00063D94">
      <w:pPr>
        <w:keepNext/>
        <w:spacing w:line="254" w:lineRule="auto"/>
        <w:jc w:val="center"/>
        <w:rPr>
          <w:rFonts w:ascii="Calibri" w:eastAsia="Calibri" w:hAnsi="Calibri" w:cs="Times New Roman"/>
        </w:rPr>
      </w:pPr>
      <w:r>
        <w:rPr>
          <w:rFonts w:eastAsia="Calibri"/>
          <w:noProof/>
        </w:rPr>
        <w:lastRenderedPageBreak/>
        <w:drawing>
          <wp:inline distT="0" distB="0" distL="0" distR="0" wp14:anchorId="379C3DFA" wp14:editId="00027DEF">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153F90AF" w14:textId="11BB3299" w:rsidR="00063D94" w:rsidRPr="00616748" w:rsidRDefault="00063D94" w:rsidP="00063D9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5</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06DC7716" w14:textId="77777777" w:rsidR="00632E08" w:rsidRDefault="00632E08" w:rsidP="00063D94">
      <w:pPr>
        <w:spacing w:line="254" w:lineRule="auto"/>
        <w:rPr>
          <w:rFonts w:ascii="Times New Roman" w:eastAsia="Calibri" w:hAnsi="Times New Roman" w:cs="Times New Roman"/>
          <w:sz w:val="24"/>
          <w:szCs w:val="24"/>
        </w:rPr>
      </w:pPr>
    </w:p>
    <w:p w14:paraId="429E5673" w14:textId="2D9D4E95" w:rsidR="00063D94" w:rsidRDefault="00063D94" w:rsidP="00063D9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4F67618D" w14:textId="77777777" w:rsidR="00063D94" w:rsidRDefault="00063D94" w:rsidP="00063D94">
      <w:pPr>
        <w:spacing w:line="254" w:lineRule="auto"/>
        <w:jc w:val="both"/>
        <w:rPr>
          <w:rFonts w:ascii="Times New Roman" w:eastAsia="Calibri" w:hAnsi="Times New Roman" w:cs="Times New Roman"/>
          <w:sz w:val="24"/>
          <w:szCs w:val="24"/>
        </w:rPr>
      </w:pPr>
    </w:p>
    <w:p w14:paraId="4C164E0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EBBC998" w14:textId="77777777" w:rsidR="00063D94" w:rsidRDefault="00063D94" w:rsidP="00063D94">
      <w:pPr>
        <w:spacing w:line="254" w:lineRule="auto"/>
        <w:jc w:val="both"/>
        <w:rPr>
          <w:rFonts w:ascii="Times New Roman" w:eastAsia="Calibri" w:hAnsi="Times New Roman" w:cs="Times New Roman"/>
          <w:sz w:val="24"/>
          <w:szCs w:val="24"/>
        </w:rPr>
      </w:pPr>
    </w:p>
    <w:p w14:paraId="5531936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9F09F52" w14:textId="77777777" w:rsidR="00063D94" w:rsidRDefault="00063D94" w:rsidP="00063D94">
      <w:pPr>
        <w:spacing w:line="254" w:lineRule="auto"/>
        <w:jc w:val="both"/>
        <w:rPr>
          <w:rFonts w:ascii="Times New Roman" w:eastAsia="Calibri" w:hAnsi="Times New Roman" w:cs="Times New Roman"/>
          <w:sz w:val="24"/>
          <w:szCs w:val="24"/>
        </w:rPr>
      </w:pPr>
    </w:p>
    <w:p w14:paraId="4F1D02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7042F68" w14:textId="77777777" w:rsidR="00063D94" w:rsidRDefault="00063D94" w:rsidP="00063D94">
      <w:pPr>
        <w:spacing w:line="254" w:lineRule="auto"/>
        <w:jc w:val="both"/>
        <w:rPr>
          <w:rFonts w:ascii="Times New Roman" w:eastAsia="Calibri" w:hAnsi="Times New Roman" w:cs="Times New Roman"/>
          <w:sz w:val="24"/>
          <w:szCs w:val="24"/>
        </w:rPr>
      </w:pPr>
    </w:p>
    <w:p w14:paraId="669B6F1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7400A12F" w14:textId="63EABE17" w:rsidR="00063D94" w:rsidRDefault="006C5B2B" w:rsidP="00063D94">
      <w:pPr>
        <w:spacing w:line="254" w:lineRule="auto"/>
        <w:jc w:val="both"/>
        <w:rPr>
          <w:rFonts w:eastAsia="Calibri"/>
        </w:rPr>
      </w:pPr>
      <w:r>
        <w:rPr>
          <w:noProof/>
        </w:rPr>
        <w:lastRenderedPageBreak/>
        <mc:AlternateContent>
          <mc:Choice Requires="wps">
            <w:drawing>
              <wp:anchor distT="0" distB="0" distL="114300" distR="114300" simplePos="0" relativeHeight="251679232" behindDoc="0" locked="0" layoutInCell="1" allowOverlap="1" wp14:anchorId="357B8F8C" wp14:editId="01ACF975">
                <wp:simplePos x="0" y="0"/>
                <wp:positionH relativeFrom="margin">
                  <wp:align>center</wp:align>
                </wp:positionH>
                <wp:positionV relativeFrom="paragraph">
                  <wp:posOffset>3597275</wp:posOffset>
                </wp:positionV>
                <wp:extent cx="3438525" cy="171450"/>
                <wp:effectExtent l="0" t="0" r="0" b="0"/>
                <wp:wrapTopAndBottom/>
                <wp:docPr id="197605985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1118DA8C" w14:textId="7D31B8BA" w:rsidR="00121219" w:rsidRDefault="00121219"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rPr>
                                <w:noProof/>
                              </w:rPr>
                              <w:fldChar w:fldCharType="end"/>
                            </w:r>
                            <w:r>
                              <w:t>: Active and Passive sensors</w:t>
                            </w:r>
                          </w:p>
                          <w:p w14:paraId="0184F206" w14:textId="77777777" w:rsidR="00121219" w:rsidRDefault="00121219"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7B8F8C" id="Text Box 193" o:spid="_x0000_s1083" type="#_x0000_t202" style="position:absolute;left:0;text-align:left;margin-left:0;margin-top:283.25pt;width:270.75pt;height:13.5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" stroked="f">
                <v:textbox inset="0,0,0,0">
                  <w:txbxContent>
                    <w:p w14:paraId="1118DA8C" w14:textId="7D31B8BA" w:rsidR="00121219" w:rsidRDefault="00121219"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rPr>
                          <w:noProof/>
                        </w:rPr>
                        <w:fldChar w:fldCharType="end"/>
                      </w:r>
                      <w:r>
                        <w:t>: Active and Passive sensors</w:t>
                      </w:r>
                    </w:p>
                    <w:p w14:paraId="0184F206" w14:textId="77777777" w:rsidR="00121219" w:rsidRDefault="00121219" w:rsidP="00063D94">
                      <w:pPr>
                        <w:rPr>
                          <w:noProof/>
                        </w:rPr>
                      </w:pPr>
                    </w:p>
                  </w:txbxContent>
                </v:textbox>
                <w10:wrap type="topAndBottom" anchorx="margin"/>
              </v:shape>
            </w:pict>
          </mc:Fallback>
        </mc:AlternateContent>
      </w:r>
      <w:r w:rsidR="00063D94">
        <w:rPr>
          <w:noProof/>
        </w:rPr>
        <w:drawing>
          <wp:anchor distT="0" distB="0" distL="114300" distR="114300" simplePos="0" relativeHeight="251663360" behindDoc="0" locked="0" layoutInCell="1" allowOverlap="1" wp14:anchorId="338E8D65" wp14:editId="7ED33CA5">
            <wp:simplePos x="0" y="0"/>
            <wp:positionH relativeFrom="margin">
              <wp:posOffset>1019175</wp:posOffset>
            </wp:positionH>
            <wp:positionV relativeFrom="paragraph">
              <wp:posOffset>254000</wp:posOffset>
            </wp:positionV>
            <wp:extent cx="3600450" cy="3230880"/>
            <wp:effectExtent l="0" t="0" r="0" b="7620"/>
            <wp:wrapTopAndBottom/>
            <wp:docPr id="1976059840" name="Picture 1976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348940" w14:textId="77777777" w:rsidR="00063D94" w:rsidRPr="00791257"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p>
    <w:p w14:paraId="15823BC9" w14:textId="77777777" w:rsidR="00063D94" w:rsidRDefault="00063D94" w:rsidP="00063D94">
      <w:pPr>
        <w:spacing w:line="254" w:lineRule="auto"/>
        <w:jc w:val="both"/>
        <w:rPr>
          <w:rFonts w:ascii="Times New Roman" w:eastAsia="Calibri" w:hAnsi="Times New Roman" w:cs="Times New Roman"/>
          <w:sz w:val="24"/>
          <w:szCs w:val="24"/>
        </w:rPr>
      </w:pPr>
    </w:p>
    <w:p w14:paraId="403C5833" w14:textId="77777777" w:rsidR="00063D94" w:rsidRPr="001F43D7" w:rsidRDefault="00063D94" w:rsidP="00063D94">
      <w:pPr>
        <w:pStyle w:val="Heading2"/>
        <w:rPr>
          <w:rFonts w:ascii="Times New Roman" w:eastAsia="Calibri" w:hAnsi="Times New Roman" w:cs="Times New Roman"/>
          <w:sz w:val="24"/>
          <w:szCs w:val="24"/>
        </w:rPr>
      </w:pPr>
    </w:p>
    <w:p w14:paraId="66106F9F" w14:textId="77777777" w:rsidR="00063D94" w:rsidRPr="009237EA" w:rsidRDefault="00063D94" w:rsidP="00063D94">
      <w:pPr>
        <w:pStyle w:val="Heading2"/>
        <w:rPr>
          <w:rFonts w:asciiTheme="majorHAnsi" w:hAnsiTheme="majorHAnsi"/>
          <w:color w:val="2F5496" w:themeColor="accent1" w:themeShade="BF"/>
          <w:rPrChange w:id="2766" w:author="James Dwyer" w:date="2019-12-01T10:21:00Z">
            <w:rPr/>
          </w:rPrChange>
        </w:rPr>
      </w:pPr>
      <w:r w:rsidRPr="009237EA">
        <w:rPr>
          <w:rFonts w:asciiTheme="majorHAnsi" w:hAnsiTheme="majorHAnsi"/>
          <w:color w:val="2F5496" w:themeColor="accent1" w:themeShade="BF"/>
          <w:rPrChange w:id="2767" w:author="James Dwyer" w:date="2019-12-01T10:21:00Z">
            <w:rPr/>
          </w:rPrChange>
        </w:rPr>
        <w:t>Electro-Optical</w:t>
      </w:r>
    </w:p>
    <w:p w14:paraId="1F97117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0185A88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F9EC92F" w14:textId="77777777" w:rsidR="00063D94" w:rsidRPr="009237EA" w:rsidRDefault="00063D94" w:rsidP="00063D94">
      <w:pPr>
        <w:pStyle w:val="Heading2"/>
        <w:rPr>
          <w:rFonts w:asciiTheme="majorHAnsi" w:hAnsiTheme="majorHAnsi"/>
          <w:color w:val="2F5496" w:themeColor="accent1" w:themeShade="BF"/>
          <w:rPrChange w:id="2768" w:author="James Dwyer" w:date="2019-12-01T10:21:00Z">
            <w:rPr/>
          </w:rPrChange>
        </w:rPr>
      </w:pPr>
      <w:r w:rsidRPr="009237EA">
        <w:rPr>
          <w:rFonts w:asciiTheme="majorHAnsi" w:hAnsiTheme="majorHAnsi"/>
          <w:color w:val="2F5496" w:themeColor="accent1" w:themeShade="BF"/>
          <w:rPrChange w:id="2769" w:author="James Dwyer" w:date="2019-12-01T10:21:00Z">
            <w:rPr/>
          </w:rPrChange>
        </w:rPr>
        <w:t>Synthetic Aperture Radar</w:t>
      </w:r>
    </w:p>
    <w:p w14:paraId="09990C3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4F771810"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6E2F57B" w14:textId="77777777" w:rsidR="00063D94" w:rsidRDefault="00063D94" w:rsidP="00063D94">
      <w:pPr>
        <w:keepNext/>
        <w:spacing w:line="254" w:lineRule="auto"/>
        <w:jc w:val="center"/>
        <w:rPr>
          <w:rFonts w:ascii="Calibri" w:eastAsia="Calibri" w:hAnsi="Calibri" w:cs="Times New Roman"/>
        </w:rPr>
      </w:pPr>
      <w:r>
        <w:rPr>
          <w:rFonts w:eastAsia="Calibri"/>
          <w:noProof/>
        </w:rPr>
        <w:lastRenderedPageBreak/>
        <w:drawing>
          <wp:inline distT="0" distB="0" distL="0" distR="0" wp14:anchorId="08CA87CC" wp14:editId="5CC84857">
            <wp:extent cx="5486400" cy="3657600"/>
            <wp:effectExtent l="0" t="0" r="0" b="0"/>
            <wp:docPr id="1976059841" name="Picture 1976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BF03717" w14:textId="00058E63"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797E4B2A" w14:textId="77777777" w:rsidR="00063D94" w:rsidRDefault="00063D94" w:rsidP="00063D94">
      <w:pPr>
        <w:spacing w:line="254" w:lineRule="auto"/>
        <w:jc w:val="center"/>
        <w:rPr>
          <w:rFonts w:eastAsia="Calibri"/>
        </w:rPr>
      </w:pPr>
    </w:p>
    <w:p w14:paraId="7D1673F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616C4969" w14:textId="05F91508" w:rsidR="00063D94" w:rsidRDefault="00063D94" w:rsidP="00063D94">
      <w:pPr>
        <w:spacing w:line="254" w:lineRule="auto"/>
        <w:jc w:val="both"/>
        <w:rPr>
          <w:rFonts w:eastAsia="Calibri"/>
        </w:rPr>
      </w:pPr>
      <w:r>
        <w:rPr>
          <w:noProof/>
        </w:rPr>
        <w:lastRenderedPageBreak/>
        <w:drawing>
          <wp:anchor distT="0" distB="0" distL="114300" distR="114300" simplePos="0" relativeHeight="251661312" behindDoc="0" locked="0" layoutInCell="1" allowOverlap="1" wp14:anchorId="0A8C2A65" wp14:editId="3E4310AD">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sidR="006C5B2B">
        <w:rPr>
          <w:noProof/>
        </w:rPr>
        <mc:AlternateContent>
          <mc:Choice Requires="wps">
            <w:drawing>
              <wp:anchor distT="0" distB="0" distL="114300" distR="114300" simplePos="0" relativeHeight="251677184" behindDoc="0" locked="0" layoutInCell="1" allowOverlap="1" wp14:anchorId="2EF807D0" wp14:editId="365F6D83">
                <wp:simplePos x="0" y="0"/>
                <wp:positionH relativeFrom="column">
                  <wp:posOffset>942975</wp:posOffset>
                </wp:positionH>
                <wp:positionV relativeFrom="paragraph">
                  <wp:posOffset>3451225</wp:posOffset>
                </wp:positionV>
                <wp:extent cx="2397125" cy="451485"/>
                <wp:effectExtent l="0" t="0" r="0" b="0"/>
                <wp:wrapTopAndBottom/>
                <wp:docPr id="19760598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451485"/>
                        </a:xfrm>
                        <a:prstGeom prst="rect">
                          <a:avLst/>
                        </a:prstGeom>
                        <a:solidFill>
                          <a:prstClr val="white"/>
                        </a:solidFill>
                        <a:ln>
                          <a:noFill/>
                        </a:ln>
                      </wps:spPr>
                      <wps:txbx>
                        <w:txbxContent>
                          <w:p w14:paraId="64457664" w14:textId="2E8551E0" w:rsidR="00121219" w:rsidRDefault="00121219"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Synthetic Aperture Radar</w:t>
                            </w:r>
                          </w:p>
                          <w:p w14:paraId="57DBCC98" w14:textId="77777777" w:rsidR="00121219" w:rsidRDefault="00121219"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F807D0" id="Text Box 31" o:spid="_x0000_s1084" type="#_x0000_t202" style="position:absolute;left:0;text-align:left;margin-left:74.25pt;margin-top:271.75pt;width:188.75pt;height:35.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" stroked="f">
                <v:textbox style="mso-fit-shape-to-text:t" inset="0,0,0,0">
                  <w:txbxContent>
                    <w:p w14:paraId="64457664" w14:textId="2E8551E0" w:rsidR="00121219" w:rsidRDefault="00121219"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Synthetic Aperture Radar</w:t>
                      </w:r>
                    </w:p>
                    <w:p w14:paraId="57DBCC98" w14:textId="77777777" w:rsidR="00121219" w:rsidRDefault="00121219" w:rsidP="00063D94">
                      <w:pPr>
                        <w:rPr>
                          <w:noProof/>
                        </w:rPr>
                      </w:pPr>
                    </w:p>
                  </w:txbxContent>
                </v:textbox>
                <w10:wrap type="topAndBottom"/>
              </v:shape>
            </w:pict>
          </mc:Fallback>
        </mc:AlternateContent>
      </w:r>
    </w:p>
    <w:p w14:paraId="12492A46" w14:textId="77777777" w:rsidR="00063D94" w:rsidRDefault="00063D94" w:rsidP="00063D94">
      <w:pPr>
        <w:spacing w:line="254" w:lineRule="auto"/>
        <w:jc w:val="both"/>
        <w:rPr>
          <w:rFonts w:eastAsia="Calibri"/>
        </w:rPr>
      </w:pPr>
    </w:p>
    <w:p w14:paraId="1BE76CD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18472A6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D338BE2"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D8A59B5"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behind certain materials as well as detect invisible heat signatures. SAR is useful for terrain mapping but is not as useful as the tracking capability of the IR sensor. It is also more complex, especially if it is designed to detect moving targets.</w:t>
      </w:r>
    </w:p>
    <w:p w14:paraId="7FA05149"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445B6A3C"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075E6F"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FBE8B9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BFEBDDB" w14:textId="77777777" w:rsidR="00063D94" w:rsidRDefault="00063D94" w:rsidP="00063D94">
      <w:pPr>
        <w:spacing w:line="254" w:lineRule="auto"/>
        <w:jc w:val="both"/>
        <w:rPr>
          <w:rFonts w:ascii="Times New Roman" w:eastAsia="Calibri" w:hAnsi="Times New Roman" w:cs="Times New Roman"/>
          <w:sz w:val="24"/>
          <w:szCs w:val="24"/>
        </w:rPr>
      </w:pPr>
    </w:p>
    <w:p w14:paraId="76C677C3"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New Unit Class</w:t>
      </w:r>
    </w:p>
    <w:p w14:paraId="36ED61C3" w14:textId="77777777" w:rsidR="00063D94" w:rsidRDefault="00063D94" w:rsidP="00063D9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its base properties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like the other units (see figure 6). The IR sensor properties will be developed and added to the recon class.</w:t>
      </w:r>
    </w:p>
    <w:p w14:paraId="4BCC3B4C" w14:textId="77777777" w:rsidR="00063D94" w:rsidRDefault="00063D94" w:rsidP="00063D94">
      <w:pPr>
        <w:spacing w:line="254" w:lineRule="auto"/>
        <w:jc w:val="both"/>
        <w:rPr>
          <w:rFonts w:eastAsia="Calibri"/>
        </w:rPr>
      </w:pPr>
    </w:p>
    <w:bookmarkStart w:id="2770" w:name="_MON_1636442456"/>
    <w:bookmarkEnd w:id="2770"/>
    <w:p w14:paraId="750BBB0E" w14:textId="77777777" w:rsidR="00063D94" w:rsidRDefault="00063D94" w:rsidP="00063D9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33D1C2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30.65pt" o:ole="">
            <v:imagedata r:id="rId52" o:title="" cropbottom="148f" cropright="35865f"/>
          </v:shape>
          <o:OLEObject Type="Embed" ProgID="Word.OpenDocumentText.12" ShapeID="_x0000_i1025" DrawAspect="Content" ObjectID="_1636816110" r:id="rId53"/>
        </w:object>
      </w:r>
    </w:p>
    <w:p w14:paraId="5E14103B" w14:textId="77777777" w:rsidR="00063D94" w:rsidRDefault="00063D94" w:rsidP="00063D94">
      <w:pPr>
        <w:keepNext/>
        <w:autoSpaceDE w:val="0"/>
        <w:autoSpaceDN w:val="0"/>
        <w:adjustRightInd w:val="0"/>
        <w:spacing w:line="240" w:lineRule="auto"/>
        <w:rPr>
          <w:rFonts w:ascii="Calibri" w:eastAsia="Calibri" w:hAnsi="Calibri" w:cs="Times New Roman"/>
        </w:rPr>
      </w:pPr>
    </w:p>
    <w:p w14:paraId="42BF82EC" w14:textId="196E8EEB" w:rsidR="00063D94" w:rsidRDefault="00063D94" w:rsidP="00063D9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480E6942" w14:textId="77777777" w:rsidR="00063D94" w:rsidRDefault="00063D94" w:rsidP="00063D94">
      <w:pPr>
        <w:spacing w:line="254" w:lineRule="auto"/>
        <w:rPr>
          <w:rFonts w:eastAsia="Calibri"/>
        </w:rPr>
      </w:pPr>
    </w:p>
    <w:p w14:paraId="6BE8D46D"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Simulating Thermal Data</w:t>
      </w:r>
    </w:p>
    <w:p w14:paraId="5E2A566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942851E" w14:textId="77777777" w:rsidR="00063D94" w:rsidRDefault="00063D94" w:rsidP="00063D94">
      <w:pPr>
        <w:spacing w:line="254" w:lineRule="auto"/>
        <w:jc w:val="both"/>
        <w:rPr>
          <w:rFonts w:ascii="Times New Roman" w:eastAsia="Calibri" w:hAnsi="Times New Roman" w:cs="Times New Roman"/>
          <w:sz w:val="24"/>
          <w:szCs w:val="24"/>
        </w:rPr>
      </w:pPr>
    </w:p>
    <w:p w14:paraId="27F98A7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2B42DF43"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F7BDEDD"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E218FB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8941C21" w14:textId="77777777" w:rsidR="00063D94" w:rsidRDefault="00063D94" w:rsidP="00063D94">
      <w:pPr>
        <w:spacing w:line="254" w:lineRule="auto"/>
        <w:rPr>
          <w:rFonts w:eastAsia="Calibri"/>
        </w:rPr>
      </w:pPr>
    </w:p>
    <w:p w14:paraId="2507E8FE" w14:textId="4BC3D360" w:rsidR="00063D94" w:rsidRDefault="006C5B2B" w:rsidP="00063D94">
      <w:pPr>
        <w:spacing w:line="254" w:lineRule="auto"/>
        <w:rPr>
          <w:rFonts w:eastAsia="Calibri"/>
        </w:rPr>
      </w:pPr>
      <w:r>
        <w:rPr>
          <w:noProof/>
        </w:rPr>
        <mc:AlternateContent>
          <mc:Choice Requires="wps">
            <w:drawing>
              <wp:anchor distT="45720" distB="45720" distL="114300" distR="114300" simplePos="0" relativeHeight="251673088" behindDoc="0" locked="0" layoutInCell="1" allowOverlap="1" wp14:anchorId="5DA3FD43" wp14:editId="07CFD8FB">
                <wp:simplePos x="0" y="0"/>
                <wp:positionH relativeFrom="page">
                  <wp:posOffset>3190875</wp:posOffset>
                </wp:positionH>
                <wp:positionV relativeFrom="paragraph">
                  <wp:posOffset>0</wp:posOffset>
                </wp:positionV>
                <wp:extent cx="1647825" cy="533400"/>
                <wp:effectExtent l="0" t="0" r="0" b="0"/>
                <wp:wrapSquare wrapText="bothSides"/>
                <wp:docPr id="197605984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2644C899" w14:textId="77777777" w:rsidR="00121219" w:rsidRDefault="00121219"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121219" w:rsidRDefault="00121219" w:rsidP="00063D9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3FD43" id="Text Box 30" o:spid="_x0000_s1085" type="#_x0000_t202" style="position:absolute;margin-left:251.25pt;margin-top:0;width:129.75pt;height:42pt;z-index:251673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" stroked="f">
                <v:textbox>
                  <w:txbxContent>
                    <w:p w14:paraId="2644C899" w14:textId="77777777" w:rsidR="00121219" w:rsidRDefault="00121219"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121219" w:rsidRDefault="00121219" w:rsidP="00063D94">
                      <w:pPr>
                        <w:rPr>
                          <w:sz w:val="32"/>
                          <w:szCs w:val="32"/>
                        </w:rPr>
                      </w:pPr>
                    </w:p>
                  </w:txbxContent>
                </v:textbox>
                <w10:wrap type="square" anchorx="page"/>
              </v:shape>
            </w:pict>
          </mc:Fallback>
        </mc:AlternateContent>
      </w:r>
    </w:p>
    <w:p w14:paraId="3B822B4B" w14:textId="77777777" w:rsidR="00063D94" w:rsidRDefault="00063D94" w:rsidP="00063D94">
      <w:pPr>
        <w:spacing w:line="254" w:lineRule="auto"/>
        <w:rPr>
          <w:rFonts w:eastAsia="Calibri"/>
        </w:rPr>
      </w:pPr>
    </w:p>
    <w:p w14:paraId="0BC3BFFB" w14:textId="51F2EDB8" w:rsidR="00063D94" w:rsidRDefault="006C5B2B" w:rsidP="00063D94">
      <w:pPr>
        <w:spacing w:line="254" w:lineRule="auto"/>
        <w:rPr>
          <w:rFonts w:eastAsia="Calibri"/>
        </w:rPr>
      </w:pPr>
      <w:r>
        <w:rPr>
          <w:noProof/>
        </w:rPr>
        <w:lastRenderedPageBreak/>
        <mc:AlternateContent>
          <mc:Choice Requires="wps">
            <w:drawing>
              <wp:anchor distT="0" distB="0" distL="114300" distR="114300" simplePos="0" relativeHeight="251674112" behindDoc="0" locked="0" layoutInCell="1" allowOverlap="1" wp14:anchorId="01776A03" wp14:editId="65498EAA">
                <wp:simplePos x="0" y="0"/>
                <wp:positionH relativeFrom="column">
                  <wp:posOffset>1809750</wp:posOffset>
                </wp:positionH>
                <wp:positionV relativeFrom="paragraph">
                  <wp:posOffset>144780</wp:posOffset>
                </wp:positionV>
                <wp:extent cx="2194560" cy="190500"/>
                <wp:effectExtent l="0" t="0" r="0" b="0"/>
                <wp:wrapSquare wrapText="bothSides"/>
                <wp:docPr id="197605984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50EDC3D0" w14:textId="60F5DCCC" w:rsidR="00121219" w:rsidRDefault="00121219"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10</w:t>
                            </w:r>
                            <w:r>
                              <w:rPr>
                                <w:rFonts w:ascii="Arial" w:hAnsi="Arial" w:cs="Arial"/>
                              </w:rPr>
                              <w:fldChar w:fldCharType="end"/>
                            </w:r>
                            <w:r>
                              <w:rPr>
                                <w:rFonts w:ascii="Arial" w:hAnsi="Arial" w:cs="Arial"/>
                              </w:rPr>
                              <w:t>: Wien's Displacement Law</w:t>
                            </w:r>
                          </w:p>
                          <w:p w14:paraId="4C7DE41E" w14:textId="77777777" w:rsidR="00121219" w:rsidRDefault="00121219"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776A03" id="Text Box 28" o:spid="_x0000_s1086" type="#_x0000_t202" style="position:absolute;margin-left:142.5pt;margin-top:11.4pt;width:172.8pt;height: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" stroked="f">
                <v:textbox inset="0,0,0,0">
                  <w:txbxContent>
                    <w:p w14:paraId="50EDC3D0" w14:textId="60F5DCCC" w:rsidR="00121219" w:rsidRDefault="00121219"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10</w:t>
                      </w:r>
                      <w:r>
                        <w:rPr>
                          <w:rFonts w:ascii="Arial" w:hAnsi="Arial" w:cs="Arial"/>
                        </w:rPr>
                        <w:fldChar w:fldCharType="end"/>
                      </w:r>
                      <w:r>
                        <w:rPr>
                          <w:rFonts w:ascii="Arial" w:hAnsi="Arial" w:cs="Arial"/>
                        </w:rPr>
                        <w:t>: Wien's Displacement Law</w:t>
                      </w:r>
                    </w:p>
                    <w:p w14:paraId="4C7DE41E" w14:textId="77777777" w:rsidR="00121219" w:rsidRDefault="00121219" w:rsidP="00063D94">
                      <w:pPr>
                        <w:rPr>
                          <w:noProof/>
                        </w:rPr>
                      </w:pPr>
                    </w:p>
                  </w:txbxContent>
                </v:textbox>
                <w10:wrap type="square"/>
              </v:shape>
            </w:pict>
          </mc:Fallback>
        </mc:AlternateContent>
      </w:r>
    </w:p>
    <w:p w14:paraId="6FA8AA97" w14:textId="77777777" w:rsidR="00063D94" w:rsidRDefault="00063D94" w:rsidP="00063D94">
      <w:pPr>
        <w:spacing w:line="254" w:lineRule="auto"/>
        <w:jc w:val="both"/>
        <w:rPr>
          <w:rFonts w:eastAsia="Times New Roman"/>
          <w:color w:val="1F3763" w:themeColor="accent1" w:themeShade="7F"/>
          <w:sz w:val="24"/>
          <w:szCs w:val="24"/>
        </w:rPr>
      </w:pPr>
    </w:p>
    <w:p w14:paraId="34A55BB7" w14:textId="77777777" w:rsidR="00063D94" w:rsidRDefault="00063D94" w:rsidP="00063D94">
      <w:pPr>
        <w:spacing w:line="254" w:lineRule="auto"/>
        <w:jc w:val="both"/>
        <w:rPr>
          <w:rFonts w:ascii="Times New Roman" w:eastAsia="Calibri" w:hAnsi="Times New Roman" w:cs="Times New Roman"/>
          <w:sz w:val="24"/>
          <w:szCs w:val="24"/>
        </w:rPr>
      </w:pPr>
    </w:p>
    <w:p w14:paraId="46BC54D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w:t>
      </w:r>
      <w:proofErr w:type="spellStart"/>
      <w:r>
        <w:rPr>
          <w:rFonts w:ascii="Times New Roman" w:eastAsia="Calibri" w:hAnsi="Times New Roman" w:cs="Times New Roman"/>
          <w:sz w:val="24"/>
          <w:szCs w:val="24"/>
        </w:rPr>
        <w:t>μm</w:t>
      </w:r>
      <w:proofErr w:type="spellEnd"/>
      <w:r>
        <w:rPr>
          <w:rFonts w:ascii="Times New Roman" w:eastAsia="Calibri" w:hAnsi="Times New Roman" w:cs="Times New Roman"/>
          <w:sz w:val="24"/>
          <w:szCs w:val="24"/>
        </w:rPr>
        <w:t>. Thus, only object temperatures need to be researched to determine their infrared wavelength.</w:t>
      </w:r>
    </w:p>
    <w:p w14:paraId="4210BD3D" w14:textId="34155ED7" w:rsidR="00063D94" w:rsidRDefault="00063D94" w:rsidP="00063D94">
      <w:pPr>
        <w:spacing w:line="254" w:lineRule="auto"/>
        <w:jc w:val="both"/>
        <w:rPr>
          <w:rFonts w:eastAsia="Calibri"/>
        </w:rPr>
      </w:pPr>
    </w:p>
    <w:p w14:paraId="593A6850" w14:textId="77777777" w:rsidR="00496A60" w:rsidRPr="00CE290F" w:rsidRDefault="00496A60" w:rsidP="00496A60">
      <w:pPr>
        <w:spacing w:line="254" w:lineRule="auto"/>
        <w:jc w:val="both"/>
        <w:rPr>
          <w:rFonts w:asciiTheme="majorHAnsi" w:eastAsia="Calibri" w:hAnsiTheme="majorHAnsi" w:cstheme="majorHAnsi"/>
          <w:color w:val="2F5496" w:themeColor="accent1" w:themeShade="BF"/>
          <w:sz w:val="26"/>
          <w:szCs w:val="26"/>
        </w:rPr>
      </w:pPr>
      <w:r>
        <w:rPr>
          <w:rFonts w:asciiTheme="majorHAnsi" w:eastAsia="Calibri" w:hAnsiTheme="majorHAnsi" w:cstheme="majorHAnsi"/>
          <w:color w:val="2F5496" w:themeColor="accent1" w:themeShade="BF"/>
          <w:sz w:val="26"/>
          <w:szCs w:val="26"/>
        </w:rPr>
        <w:t>Simulating Reflectance</w:t>
      </w:r>
    </w:p>
    <w:p w14:paraId="30C0B99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An IR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 </w:t>
      </w:r>
      <w:proofErr w:type="spellStart"/>
      <w:r w:rsidRPr="00B42772">
        <w:rPr>
          <w:rFonts w:ascii="Times New Roman" w:eastAsia="Calibri" w:hAnsi="Times New Roman" w:cs="Times New Roman"/>
          <w:i/>
          <w:sz w:val="24"/>
          <w:szCs w:val="24"/>
        </w:rPr>
        <w:t>dict</w:t>
      </w:r>
      <w:proofErr w:type="spellEnd"/>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 xml:space="preserve">as an object property, with the wavelength as the key and the reflectance as the value. A line trace would then return a float value showing a ratio of reflectance specific to that wavelength. </w:t>
      </w:r>
    </w:p>
    <w:p w14:paraId="6C9C278C" w14:textId="77777777" w:rsidR="00496A60" w:rsidRDefault="00496A60" w:rsidP="00496A60">
      <w:pPr>
        <w:spacing w:line="254" w:lineRule="auto"/>
        <w:jc w:val="both"/>
        <w:rPr>
          <w:rFonts w:ascii="Times New Roman" w:eastAsia="Calibri" w:hAnsi="Times New Roman" w:cs="Times New Roman"/>
          <w:sz w:val="24"/>
          <w:szCs w:val="24"/>
        </w:rPr>
      </w:pPr>
    </w:p>
    <w:p w14:paraId="3DA61C52"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Despite the trove of data that it contained, some objects in Everglades need to have approximations, as the exact data could not be found.</w:t>
      </w:r>
    </w:p>
    <w:p w14:paraId="28995660" w14:textId="77777777" w:rsidR="00496A60" w:rsidRDefault="00496A60" w:rsidP="00496A60">
      <w:pPr>
        <w:spacing w:line="254" w:lineRule="auto"/>
        <w:jc w:val="both"/>
        <w:rPr>
          <w:rFonts w:ascii="Times New Roman" w:eastAsia="Calibri" w:hAnsi="Times New Roman" w:cs="Times New Roman"/>
          <w:sz w:val="24"/>
          <w:szCs w:val="24"/>
        </w:rPr>
      </w:pPr>
    </w:p>
    <w:p w14:paraId="1D935986"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14:paraId="38DE2972" w14:textId="77777777" w:rsidR="00496A60" w:rsidRDefault="00496A60" w:rsidP="00496A60">
      <w:pPr>
        <w:spacing w:line="254" w:lineRule="auto"/>
        <w:jc w:val="both"/>
        <w:rPr>
          <w:rFonts w:ascii="Times New Roman" w:eastAsia="Calibri" w:hAnsi="Times New Roman" w:cs="Times New Roman"/>
          <w:sz w:val="24"/>
          <w:szCs w:val="24"/>
        </w:rPr>
      </w:pPr>
    </w:p>
    <w:p w14:paraId="3DE8C3FE" w14:textId="77777777" w:rsidR="00496A60" w:rsidRPr="00643319"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 types of cacti appear in the landscape, or perhaps cacti at different stages of their lifecycle. The spectral library only contained information on one cactus, the </w:t>
      </w:r>
      <w:proofErr w:type="spellStart"/>
      <w:r>
        <w:rPr>
          <w:rFonts w:ascii="Times New Roman" w:eastAsia="Calibri" w:hAnsi="Times New Roman" w:cs="Times New Roman"/>
          <w:i/>
          <w:sz w:val="24"/>
          <w:szCs w:val="24"/>
        </w:rPr>
        <w:t>Sata</w:t>
      </w:r>
      <w:proofErr w:type="spellEnd"/>
      <w:r>
        <w:rPr>
          <w:rFonts w:ascii="Times New Roman" w:eastAsia="Calibri" w:hAnsi="Times New Roman" w:cs="Times New Roman"/>
          <w:i/>
          <w:sz w:val="24"/>
          <w:szCs w:val="24"/>
        </w:rPr>
        <w:t xml:space="preserve"> Rita purple prickly pear cactus</w:t>
      </w:r>
      <w:r>
        <w:rPr>
          <w:rFonts w:ascii="Times New Roman" w:eastAsia="Calibri" w:hAnsi="Times New Roman" w:cs="Times New Roman"/>
          <w:sz w:val="24"/>
          <w:szCs w:val="24"/>
        </w:rPr>
        <w:t>, which these do not resemble, but should be a close enough approximation.</w:t>
      </w:r>
    </w:p>
    <w:p w14:paraId="25B3CF5A" w14:textId="77777777" w:rsidR="00496A60" w:rsidRDefault="00496A60" w:rsidP="00496A60">
      <w:pPr>
        <w:spacing w:line="254" w:lineRule="auto"/>
        <w:jc w:val="both"/>
        <w:rPr>
          <w:rFonts w:ascii="Times New Roman" w:eastAsia="Calibri" w:hAnsi="Times New Roman" w:cs="Times New Roman"/>
          <w:sz w:val="24"/>
          <w:szCs w:val="24"/>
        </w:rPr>
      </w:pPr>
    </w:p>
    <w:p w14:paraId="7E266EA2"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085CB85C" wp14:editId="68194469">
            <wp:extent cx="3015835" cy="1695360"/>
            <wp:effectExtent l="0" t="0" r="0" b="635"/>
            <wp:docPr id="2032687813" name="Picture 203268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54">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C6269AE" wp14:editId="567D0383">
            <wp:extent cx="2171700" cy="1699657"/>
            <wp:effectExtent l="0" t="0" r="0" b="0"/>
            <wp:docPr id="2032687814" name="Picture 203268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14:paraId="236F2CD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9</w:t>
      </w:r>
      <w:r>
        <w:fldChar w:fldCharType="end"/>
      </w:r>
      <w:r>
        <w:t>: In-game cacti and associated reflectance plot from spectral library</w:t>
      </w:r>
    </w:p>
    <w:p w14:paraId="7B192FC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Shorter grass in Everglades most closely matches </w:t>
      </w:r>
      <w:r>
        <w:rPr>
          <w:rFonts w:ascii="Times New Roman" w:eastAsia="Calibri" w:hAnsi="Times New Roman" w:cs="Times New Roman"/>
          <w:i/>
          <w:sz w:val="24"/>
          <w:szCs w:val="24"/>
        </w:rPr>
        <w:t xml:space="preserve">Idaho fescue </w:t>
      </w:r>
      <w:r>
        <w:rPr>
          <w:rFonts w:ascii="Times New Roman" w:eastAsia="Calibri" w:hAnsi="Times New Roman" w:cs="Times New Roman"/>
          <w:sz w:val="24"/>
          <w:szCs w:val="24"/>
        </w:rPr>
        <w:t>in the data.</w:t>
      </w:r>
    </w:p>
    <w:p w14:paraId="104A5A5B" w14:textId="77777777" w:rsidR="00496A60" w:rsidRPr="00447CC2" w:rsidRDefault="00496A60" w:rsidP="00496A60">
      <w:pPr>
        <w:spacing w:line="254" w:lineRule="auto"/>
        <w:jc w:val="both"/>
        <w:rPr>
          <w:rFonts w:ascii="Times New Roman" w:eastAsia="Calibri" w:hAnsi="Times New Roman" w:cs="Times New Roman"/>
          <w:sz w:val="24"/>
          <w:szCs w:val="24"/>
        </w:rPr>
      </w:pPr>
    </w:p>
    <w:p w14:paraId="0F791B1F" w14:textId="77777777" w:rsidR="00496A60" w:rsidRDefault="00496A60" w:rsidP="00496A60">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14FCA77D" wp14:editId="3BB2134B">
            <wp:extent cx="3048000" cy="1708502"/>
            <wp:effectExtent l="0" t="0" r="0" b="6350"/>
            <wp:docPr id="2032687815" name="Picture 203268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56">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99AF685" wp14:editId="08F010BB">
            <wp:extent cx="2181740" cy="1707515"/>
            <wp:effectExtent l="0" t="0" r="9525" b="6985"/>
            <wp:docPr id="2032687816" name="Picture 203268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14:paraId="3412215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10</w:t>
      </w:r>
      <w:r>
        <w:fldChar w:fldCharType="end"/>
      </w:r>
      <w:r>
        <w:t>: In-game short grass and associated reflectance plot from spectral library</w:t>
      </w:r>
    </w:p>
    <w:p w14:paraId="3696FA53"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tall grass or small bush has feathery leaves or flowers on the ends and closely resembles a small </w:t>
      </w:r>
      <w:r>
        <w:rPr>
          <w:rFonts w:ascii="Times New Roman" w:eastAsia="Calibri" w:hAnsi="Times New Roman" w:cs="Times New Roman"/>
          <w:i/>
          <w:sz w:val="24"/>
          <w:szCs w:val="24"/>
        </w:rPr>
        <w:t>chamise</w:t>
      </w:r>
      <w:r>
        <w:rPr>
          <w:rFonts w:ascii="Times New Roman" w:eastAsia="Calibri" w:hAnsi="Times New Roman" w:cs="Times New Roman"/>
          <w:sz w:val="24"/>
          <w:szCs w:val="24"/>
        </w:rPr>
        <w:t xml:space="preserve"> shrub from the library.</w:t>
      </w:r>
    </w:p>
    <w:p w14:paraId="590E2090" w14:textId="77777777" w:rsidR="00496A60" w:rsidRPr="00447CC2" w:rsidRDefault="00496A60" w:rsidP="00496A60">
      <w:pPr>
        <w:spacing w:line="254" w:lineRule="auto"/>
        <w:jc w:val="both"/>
        <w:rPr>
          <w:rFonts w:ascii="Times New Roman" w:eastAsia="Calibri" w:hAnsi="Times New Roman" w:cs="Times New Roman"/>
          <w:sz w:val="24"/>
          <w:szCs w:val="24"/>
        </w:rPr>
      </w:pPr>
    </w:p>
    <w:p w14:paraId="0E04090F"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7CBE8330" wp14:editId="33BBBD8D">
            <wp:extent cx="3044850" cy="1704975"/>
            <wp:effectExtent l="0" t="0" r="3175" b="0"/>
            <wp:docPr id="2032687817" name="Picture 203268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58">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463A077" wp14:editId="3D0FD1B1">
            <wp:extent cx="2171700" cy="1699659"/>
            <wp:effectExtent l="0" t="0" r="0" b="0"/>
            <wp:docPr id="2032687818" name="Picture 203268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14:paraId="4BDC48A2"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11</w:t>
      </w:r>
      <w:r>
        <w:fldChar w:fldCharType="end"/>
      </w:r>
      <w:r>
        <w:t>: In-game tall grass/bush and associated reflectance plot from spectral library</w:t>
      </w:r>
    </w:p>
    <w:p w14:paraId="5CDB53EE"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shrub appears to have short, pointy leaves with many bare branches towards the base. It looks much like a </w:t>
      </w:r>
      <w:r>
        <w:rPr>
          <w:rFonts w:ascii="Times New Roman" w:eastAsia="Calibri" w:hAnsi="Times New Roman" w:cs="Times New Roman"/>
          <w:i/>
          <w:sz w:val="24"/>
          <w:szCs w:val="24"/>
        </w:rPr>
        <w:t>sagebrush</w:t>
      </w:r>
      <w:r>
        <w:rPr>
          <w:rFonts w:ascii="Times New Roman" w:eastAsia="Calibri" w:hAnsi="Times New Roman" w:cs="Times New Roman"/>
          <w:sz w:val="24"/>
          <w:szCs w:val="24"/>
        </w:rPr>
        <w:t>.</w:t>
      </w:r>
    </w:p>
    <w:p w14:paraId="652FAC92" w14:textId="77777777" w:rsidR="00496A60" w:rsidRDefault="00496A60" w:rsidP="00496A60">
      <w:pPr>
        <w:spacing w:line="254" w:lineRule="auto"/>
        <w:jc w:val="both"/>
        <w:rPr>
          <w:rFonts w:ascii="Times New Roman" w:eastAsia="Calibri" w:hAnsi="Times New Roman" w:cs="Times New Roman"/>
          <w:sz w:val="24"/>
          <w:szCs w:val="24"/>
        </w:rPr>
      </w:pPr>
    </w:p>
    <w:p w14:paraId="70FC5871"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22EC52B0" wp14:editId="5F2CE62E">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60">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8874E0C" wp14:editId="59CA0C4F">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61"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14:paraId="1BD9ED7A"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12</w:t>
      </w:r>
      <w:r>
        <w:fldChar w:fldCharType="end"/>
      </w:r>
      <w:r>
        <w:t>: First in-game bush and associated reflectance plot from spectral library</w:t>
      </w:r>
    </w:p>
    <w:p w14:paraId="12780FB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bush is like the first but has small deciduous leaves that are more widely spaced on its branches. It closely matches an unflowering </w:t>
      </w:r>
      <w:r>
        <w:rPr>
          <w:rFonts w:ascii="Times New Roman" w:eastAsia="Calibri" w:hAnsi="Times New Roman" w:cs="Times New Roman"/>
          <w:i/>
          <w:sz w:val="24"/>
          <w:szCs w:val="24"/>
        </w:rPr>
        <w:t>buckbrush</w:t>
      </w:r>
      <w:r>
        <w:rPr>
          <w:rFonts w:ascii="Times New Roman" w:eastAsia="Calibri" w:hAnsi="Times New Roman" w:cs="Times New Roman"/>
          <w:sz w:val="24"/>
          <w:szCs w:val="24"/>
        </w:rPr>
        <w:t>.</w:t>
      </w:r>
    </w:p>
    <w:p w14:paraId="22FF3094" w14:textId="77777777" w:rsidR="00496A60" w:rsidRDefault="00496A60" w:rsidP="00496A60">
      <w:pPr>
        <w:spacing w:line="254" w:lineRule="auto"/>
        <w:jc w:val="both"/>
        <w:rPr>
          <w:rFonts w:ascii="Times New Roman" w:eastAsia="Calibri" w:hAnsi="Times New Roman" w:cs="Times New Roman"/>
          <w:sz w:val="24"/>
          <w:szCs w:val="24"/>
        </w:rPr>
      </w:pPr>
    </w:p>
    <w:p w14:paraId="32F75C7B" w14:textId="77777777" w:rsidR="00496A60" w:rsidRDefault="00496A60" w:rsidP="00496A60">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37470665" wp14:editId="3ACD2669">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62">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6B475C30" wp14:editId="2BA899AC">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14:paraId="56A3B5CC"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13</w:t>
      </w:r>
      <w:r>
        <w:fldChar w:fldCharType="end"/>
      </w:r>
      <w:r>
        <w:t>: Second in-game bush and associated reflectance plot from spectral library</w:t>
      </w:r>
    </w:p>
    <w:p w14:paraId="61822827"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game includes groups of yellow wildflowers, matching closely with the features of a rabbitbrush from the data set.</w:t>
      </w:r>
    </w:p>
    <w:p w14:paraId="594B403A" w14:textId="77777777" w:rsidR="00496A60" w:rsidRDefault="00496A60" w:rsidP="00496A60">
      <w:pPr>
        <w:spacing w:line="254" w:lineRule="auto"/>
        <w:jc w:val="both"/>
        <w:rPr>
          <w:rFonts w:ascii="Times New Roman" w:eastAsia="Calibri" w:hAnsi="Times New Roman" w:cs="Times New Roman"/>
          <w:sz w:val="24"/>
          <w:szCs w:val="24"/>
        </w:rPr>
      </w:pPr>
    </w:p>
    <w:p w14:paraId="36EBC5AA"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7E1C1540" wp14:editId="16683A2E">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64">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78CA8FD" wp14:editId="2A3BC72E">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14:paraId="0E0AE75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14</w:t>
      </w:r>
      <w:r>
        <w:fldChar w:fldCharType="end"/>
      </w:r>
      <w:r>
        <w:t>: In-game flowers and associated reflectance plot from spectral library</w:t>
      </w:r>
    </w:p>
    <w:p w14:paraId="535AEE78" w14:textId="77777777" w:rsidR="00496A60" w:rsidRDefault="00496A60" w:rsidP="00496A60">
      <w:pPr>
        <w:spacing w:line="254" w:lineRule="auto"/>
        <w:jc w:val="both"/>
        <w:rPr>
          <w:rFonts w:ascii="Times New Roman" w:eastAsia="Calibri" w:hAnsi="Times New Roman" w:cs="Times New Roman"/>
          <w:sz w:val="24"/>
          <w:szCs w:val="24"/>
        </w:rPr>
      </w:pPr>
    </w:p>
    <w:p w14:paraId="627B4BF5" w14:textId="77777777" w:rsidR="00496A60" w:rsidRDefault="00496A60" w:rsidP="00496A60">
      <w:pPr>
        <w:spacing w:line="254" w:lineRule="auto"/>
        <w:jc w:val="both"/>
        <w:rPr>
          <w:rFonts w:ascii="Times New Roman" w:eastAsia="Calibri" w:hAnsi="Times New Roman" w:cs="Times New Roman"/>
          <w:sz w:val="24"/>
          <w:szCs w:val="24"/>
        </w:rPr>
      </w:pPr>
    </w:p>
    <w:p w14:paraId="2F1DD218"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Two types of trees appear in the game. The first looks like a small desert tree without many leaves, resembling a </w:t>
      </w:r>
      <w:r>
        <w:rPr>
          <w:rFonts w:ascii="Times New Roman" w:eastAsia="Calibri" w:hAnsi="Times New Roman" w:cs="Times New Roman"/>
          <w:i/>
          <w:sz w:val="24"/>
          <w:szCs w:val="24"/>
        </w:rPr>
        <w:t>manzanita</w:t>
      </w:r>
      <w:r>
        <w:rPr>
          <w:rFonts w:ascii="Times New Roman" w:eastAsia="Calibri" w:hAnsi="Times New Roman" w:cs="Times New Roman"/>
          <w:sz w:val="24"/>
          <w:szCs w:val="24"/>
        </w:rPr>
        <w:t xml:space="preserve"> from the library. The second is almost assuredly a </w:t>
      </w:r>
      <w:r>
        <w:rPr>
          <w:rFonts w:ascii="Times New Roman" w:eastAsia="Calibri" w:hAnsi="Times New Roman" w:cs="Times New Roman"/>
          <w:i/>
          <w:sz w:val="24"/>
          <w:szCs w:val="24"/>
        </w:rPr>
        <w:t>Joshua tree</w:t>
      </w:r>
      <w:r>
        <w:rPr>
          <w:rFonts w:ascii="Times New Roman" w:eastAsia="Calibri" w:hAnsi="Times New Roman" w:cs="Times New Roman"/>
          <w:sz w:val="24"/>
          <w:szCs w:val="24"/>
        </w:rPr>
        <w:t>, which is not included in the library, unfortunately. In fact, there is no tree in the library that comes close to that. Therefore, both trees will use the same reflectance data, since it will not interfere with the game. They have approximately the same size, should they be used as an obstacle in future Everglades iterations.</w:t>
      </w:r>
    </w:p>
    <w:p w14:paraId="26119F43" w14:textId="77777777" w:rsidR="00496A60" w:rsidRDefault="00496A60" w:rsidP="00496A60">
      <w:pPr>
        <w:spacing w:line="254" w:lineRule="auto"/>
        <w:jc w:val="both"/>
        <w:rPr>
          <w:rFonts w:ascii="Times New Roman" w:eastAsia="Calibri" w:hAnsi="Times New Roman" w:cs="Times New Roman"/>
          <w:sz w:val="24"/>
          <w:szCs w:val="24"/>
        </w:rPr>
      </w:pPr>
    </w:p>
    <w:p w14:paraId="0D179E31"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254FE4F" wp14:editId="21AD0B4C">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069719FC" wp14:editId="6DCC94F0">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14:paraId="5E1C70E6" w14:textId="77777777" w:rsidR="00496A60" w:rsidRDefault="00496A60" w:rsidP="00496A60">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5C7AA476" wp14:editId="680424A6">
            <wp:extent cx="3009900" cy="23556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15749" cy="2360243"/>
                    </a:xfrm>
                    <a:prstGeom prst="rect">
                      <a:avLst/>
                    </a:prstGeom>
                  </pic:spPr>
                </pic:pic>
              </a:graphicData>
            </a:graphic>
          </wp:inline>
        </w:drawing>
      </w:r>
    </w:p>
    <w:p w14:paraId="0424231E" w14:textId="77777777" w:rsidR="00496A60" w:rsidRPr="00477E77" w:rsidRDefault="00496A60" w:rsidP="00496A6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15</w:t>
      </w:r>
      <w:r>
        <w:fldChar w:fldCharType="end"/>
      </w:r>
      <w:r>
        <w:t>: In-game trees and associated reflectance plot from the spectral library</w:t>
      </w:r>
    </w:p>
    <w:p w14:paraId="7963D72A"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14:paraId="064258FA" w14:textId="77777777" w:rsidR="00496A60" w:rsidRDefault="00496A60" w:rsidP="00496A60">
      <w:pPr>
        <w:spacing w:line="254" w:lineRule="auto"/>
        <w:jc w:val="both"/>
        <w:rPr>
          <w:rFonts w:eastAsia="Calibri"/>
        </w:rPr>
      </w:pPr>
    </w:p>
    <w:p w14:paraId="3A5C25E5" w14:textId="77777777" w:rsidR="00496A60" w:rsidRDefault="00496A60" w:rsidP="00496A60">
      <w:pPr>
        <w:keepNext/>
        <w:spacing w:line="254" w:lineRule="auto"/>
        <w:jc w:val="both"/>
      </w:pPr>
      <w:r>
        <w:rPr>
          <w:rFonts w:eastAsia="Calibri"/>
          <w:noProof/>
        </w:rPr>
        <w:drawing>
          <wp:inline distT="0" distB="0" distL="0" distR="0" wp14:anchorId="01FECFB9" wp14:editId="27739066">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69">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177768A2" wp14:editId="5AF5D595">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14:paraId="7C268912"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16</w:t>
      </w:r>
      <w:r>
        <w:fldChar w:fldCharType="end"/>
      </w:r>
      <w:r>
        <w:t>: In-game ground and associated reflectance plot from the spectral library</w:t>
      </w:r>
    </w:p>
    <w:p w14:paraId="6D65714C" w14:textId="77777777" w:rsidR="00496A60" w:rsidRDefault="00496A60" w:rsidP="00496A60">
      <w:pPr>
        <w:spacing w:line="254" w:lineRule="auto"/>
        <w:jc w:val="both"/>
        <w:rPr>
          <w:rFonts w:eastAsia="Calibri"/>
        </w:rPr>
      </w:pPr>
    </w:p>
    <w:p w14:paraId="67B850E4" w14:textId="77777777" w:rsidR="00496A60" w:rsidRDefault="00496A60" w:rsidP="00496A60">
      <w:pPr>
        <w:spacing w:line="254" w:lineRule="auto"/>
        <w:jc w:val="both"/>
        <w:rPr>
          <w:rFonts w:eastAsia="Calibri"/>
        </w:rPr>
      </w:pPr>
    </w:p>
    <w:p w14:paraId="25042467"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14:paraId="2AF55AA3" w14:textId="77777777" w:rsidR="00496A60" w:rsidRDefault="00496A60" w:rsidP="00496A60">
      <w:pPr>
        <w:spacing w:line="254" w:lineRule="auto"/>
        <w:jc w:val="both"/>
        <w:rPr>
          <w:rFonts w:eastAsia="Calibri"/>
        </w:rPr>
      </w:pPr>
    </w:p>
    <w:p w14:paraId="21A2E32D" w14:textId="77777777" w:rsidR="00496A60" w:rsidRDefault="00496A60" w:rsidP="00496A60">
      <w:pPr>
        <w:keepNext/>
        <w:spacing w:line="254" w:lineRule="auto"/>
        <w:jc w:val="both"/>
      </w:pPr>
      <w:r>
        <w:rPr>
          <w:rFonts w:eastAsia="Calibri"/>
          <w:noProof/>
        </w:rPr>
        <w:lastRenderedPageBreak/>
        <w:drawing>
          <wp:inline distT="0" distB="0" distL="0" distR="0" wp14:anchorId="240FA0F4" wp14:editId="069E72BB">
            <wp:extent cx="3109602" cy="17487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71">
                      <a:extLst>
                        <a:ext uri="{28A0092B-C50C-407E-A947-70E740481C1C}">
                          <a14:useLocalDpi xmlns:a14="http://schemas.microsoft.com/office/drawing/2010/main" val="0"/>
                        </a:ext>
                      </a:extLst>
                    </a:blip>
                    <a:stretch>
                      <a:fillRect/>
                    </a:stretch>
                  </pic:blipFill>
                  <pic:spPr>
                    <a:xfrm>
                      <a:off x="0" y="0"/>
                      <a:ext cx="3156779" cy="1775322"/>
                    </a:xfrm>
                    <a:prstGeom prst="rect">
                      <a:avLst/>
                    </a:prstGeom>
                  </pic:spPr>
                </pic:pic>
              </a:graphicData>
            </a:graphic>
          </wp:inline>
        </w:drawing>
      </w:r>
      <w:r>
        <w:rPr>
          <w:rFonts w:eastAsia="Calibri"/>
          <w:noProof/>
        </w:rPr>
        <w:drawing>
          <wp:inline distT="0" distB="0" distL="0" distR="0" wp14:anchorId="07A42B5B" wp14:editId="401FF71C">
            <wp:extent cx="2243405" cy="1755775"/>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61654" cy="1770057"/>
                    </a:xfrm>
                    <a:prstGeom prst="rect">
                      <a:avLst/>
                    </a:prstGeom>
                  </pic:spPr>
                </pic:pic>
              </a:graphicData>
            </a:graphic>
          </wp:inline>
        </w:drawing>
      </w:r>
    </w:p>
    <w:p w14:paraId="00F20586"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17</w:t>
      </w:r>
      <w:r>
        <w:fldChar w:fldCharType="end"/>
      </w:r>
      <w:r>
        <w:t xml:space="preserve">: In-game pillar and associated reflectance plot from spectral </w:t>
      </w:r>
      <w:proofErr w:type="spellStart"/>
      <w:r>
        <w:t>libarary</w:t>
      </w:r>
      <w:proofErr w:type="spellEnd"/>
    </w:p>
    <w:p w14:paraId="5FCAA6CA" w14:textId="77777777" w:rsidR="00496A60" w:rsidRDefault="00496A60" w:rsidP="00496A60">
      <w:pPr>
        <w:spacing w:line="254" w:lineRule="auto"/>
        <w:jc w:val="both"/>
        <w:rPr>
          <w:rFonts w:eastAsia="Calibri"/>
        </w:rPr>
      </w:pPr>
    </w:p>
    <w:p w14:paraId="7C6D8DAA"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14:paraId="11E0A8D9" w14:textId="77777777" w:rsidR="00496A60" w:rsidRDefault="00496A60" w:rsidP="00496A60">
      <w:pPr>
        <w:spacing w:line="254" w:lineRule="auto"/>
        <w:jc w:val="both"/>
        <w:rPr>
          <w:rFonts w:eastAsia="Calibri"/>
        </w:rPr>
      </w:pPr>
    </w:p>
    <w:p w14:paraId="72BA4A7F" w14:textId="77777777" w:rsidR="00496A60" w:rsidRDefault="00496A60" w:rsidP="00496A60">
      <w:pPr>
        <w:keepNext/>
        <w:spacing w:line="254" w:lineRule="auto"/>
        <w:jc w:val="both"/>
      </w:pPr>
      <w:r>
        <w:rPr>
          <w:rFonts w:eastAsia="Calibri"/>
          <w:noProof/>
        </w:rPr>
        <w:drawing>
          <wp:inline distT="0" distB="0" distL="0" distR="0" wp14:anchorId="2557B7BA" wp14:editId="31302A25">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73">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1FCDA389" wp14:editId="2F078D4C">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14:paraId="6FC8D6C8"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18</w:t>
      </w:r>
      <w:r>
        <w:fldChar w:fldCharType="end"/>
      </w:r>
      <w:r>
        <w:t>: In-game water and associated reflectance plot from spectral library</w:t>
      </w:r>
    </w:p>
    <w:p w14:paraId="06E49F2F"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Game nodes, including home bases, appear to be composed of concrete.</w:t>
      </w:r>
    </w:p>
    <w:p w14:paraId="0BBB908A" w14:textId="77777777" w:rsidR="00496A60" w:rsidRDefault="00496A60" w:rsidP="00496A60">
      <w:pPr>
        <w:spacing w:line="254" w:lineRule="auto"/>
        <w:jc w:val="both"/>
        <w:rPr>
          <w:rFonts w:eastAsia="Calibri"/>
        </w:rPr>
      </w:pPr>
    </w:p>
    <w:p w14:paraId="35A4B608" w14:textId="77777777" w:rsidR="00496A60" w:rsidRDefault="00496A60" w:rsidP="00496A60">
      <w:pPr>
        <w:keepNext/>
        <w:spacing w:line="254" w:lineRule="auto"/>
        <w:jc w:val="both"/>
      </w:pPr>
      <w:r>
        <w:rPr>
          <w:rFonts w:eastAsia="Calibri"/>
          <w:noProof/>
        </w:rPr>
        <w:drawing>
          <wp:inline distT="0" distB="0" distL="0" distR="0" wp14:anchorId="4FC45DDF" wp14:editId="3B5215DE">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75">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571DC807" wp14:editId="2C8FA157">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14:paraId="0AE817B8"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19</w:t>
      </w:r>
      <w:r>
        <w:fldChar w:fldCharType="end"/>
      </w:r>
      <w:r>
        <w:t>: In-game node and associated reflectance plot from spectral library</w:t>
      </w:r>
    </w:p>
    <w:p w14:paraId="04E293E9" w14:textId="77777777" w:rsidR="00496A60" w:rsidRDefault="00496A60" w:rsidP="00496A60">
      <w:pPr>
        <w:spacing w:line="254" w:lineRule="auto"/>
        <w:jc w:val="both"/>
        <w:rPr>
          <w:rFonts w:eastAsia="Calibri"/>
        </w:rPr>
      </w:pPr>
    </w:p>
    <w:p w14:paraId="03510F9D"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57D0B5D4" w14:textId="77777777" w:rsidR="00496A60" w:rsidRPr="001408D5" w:rsidRDefault="00496A60" w:rsidP="00496A60">
      <w:pPr>
        <w:spacing w:line="254" w:lineRule="auto"/>
        <w:jc w:val="both"/>
        <w:rPr>
          <w:rFonts w:ascii="Times New Roman" w:eastAsia="Calibri" w:hAnsi="Times New Roman" w:cs="Times New Roman"/>
          <w:sz w:val="24"/>
          <w:szCs w:val="24"/>
        </w:rPr>
      </w:pPr>
    </w:p>
    <w:p w14:paraId="7CDC5DE8"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2D0B8099" w14:textId="77777777" w:rsidR="00496A60" w:rsidRDefault="00496A60" w:rsidP="00496A60">
      <w:pPr>
        <w:spacing w:line="254" w:lineRule="auto"/>
        <w:jc w:val="both"/>
        <w:rPr>
          <w:rFonts w:eastAsia="Calibri"/>
        </w:rPr>
      </w:pPr>
    </w:p>
    <w:p w14:paraId="2D51360A" w14:textId="77777777" w:rsidR="00496A60" w:rsidRDefault="00496A60" w:rsidP="00496A60">
      <w:pPr>
        <w:keepNext/>
        <w:spacing w:line="254" w:lineRule="auto"/>
        <w:jc w:val="both"/>
      </w:pPr>
      <w:r>
        <w:rPr>
          <w:rFonts w:eastAsia="Calibri"/>
          <w:noProof/>
        </w:rPr>
        <w:drawing>
          <wp:inline distT="0" distB="0" distL="0" distR="0" wp14:anchorId="1D2D568E" wp14:editId="6F5E5828">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77">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1168D6D1" wp14:editId="7E05D322">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14:paraId="1F92E9EA"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20</w:t>
      </w:r>
      <w:r>
        <w:fldChar w:fldCharType="end"/>
      </w:r>
      <w:r>
        <w:t>: Striker unit and associated reflectance plot from spectral library</w:t>
      </w:r>
    </w:p>
    <w:p w14:paraId="62246609" w14:textId="77777777" w:rsidR="00496A60" w:rsidRDefault="00496A60" w:rsidP="00496A60">
      <w:pPr>
        <w:spacing w:line="254" w:lineRule="auto"/>
        <w:jc w:val="both"/>
        <w:rPr>
          <w:rFonts w:eastAsia="Calibri"/>
        </w:rPr>
      </w:pPr>
    </w:p>
    <w:p w14:paraId="296B51AB"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1528E444" w14:textId="77777777" w:rsidR="00496A60" w:rsidRDefault="00496A60" w:rsidP="00496A60">
      <w:pPr>
        <w:spacing w:line="254" w:lineRule="auto"/>
        <w:jc w:val="both"/>
        <w:rPr>
          <w:rFonts w:eastAsia="Calibri"/>
        </w:rPr>
      </w:pPr>
    </w:p>
    <w:p w14:paraId="5CC9C1B1" w14:textId="77777777" w:rsidR="00496A60" w:rsidRDefault="00496A60" w:rsidP="00496A60">
      <w:pPr>
        <w:keepNext/>
        <w:spacing w:line="254" w:lineRule="auto"/>
        <w:jc w:val="both"/>
      </w:pPr>
      <w:r>
        <w:rPr>
          <w:rFonts w:eastAsia="Calibri"/>
          <w:noProof/>
        </w:rPr>
        <w:drawing>
          <wp:inline distT="0" distB="0" distL="0" distR="0" wp14:anchorId="4081BCEF" wp14:editId="4C39E0C9">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79">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63714F31" wp14:editId="0CF7F248">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14:paraId="43189DF5"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21</w:t>
      </w:r>
      <w:r>
        <w:fldChar w:fldCharType="end"/>
      </w:r>
      <w:r>
        <w:t>: Controller unit and associated reflectance plot from spectral library</w:t>
      </w:r>
    </w:p>
    <w:p w14:paraId="2270A71B" w14:textId="77777777" w:rsidR="00496A60" w:rsidRDefault="00496A60" w:rsidP="00496A60">
      <w:pPr>
        <w:spacing w:line="254" w:lineRule="auto"/>
        <w:jc w:val="both"/>
        <w:rPr>
          <w:rFonts w:eastAsia="Calibri"/>
        </w:rPr>
      </w:pPr>
    </w:p>
    <w:p w14:paraId="56C78E40"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40A9061E" w14:textId="77777777" w:rsidR="00496A60" w:rsidRDefault="00496A60" w:rsidP="00496A60">
      <w:pPr>
        <w:spacing w:line="254" w:lineRule="auto"/>
        <w:jc w:val="both"/>
        <w:rPr>
          <w:rFonts w:eastAsia="Calibri"/>
        </w:rPr>
      </w:pPr>
    </w:p>
    <w:p w14:paraId="3474BB11" w14:textId="739EBF36" w:rsidR="00496A60" w:rsidRDefault="00496A60" w:rsidP="00496A60">
      <w:pPr>
        <w:keepNext/>
        <w:spacing w:line="254" w:lineRule="auto"/>
        <w:jc w:val="both"/>
      </w:pPr>
      <w:r>
        <w:rPr>
          <w:rFonts w:eastAsia="Calibri"/>
          <w:noProof/>
        </w:rPr>
        <w:lastRenderedPageBreak/>
        <w:drawing>
          <wp:inline distT="0" distB="0" distL="0" distR="0" wp14:anchorId="1F1661B7" wp14:editId="38AF6DBE">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81">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2C1A6E15" wp14:editId="0CFDF206">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14:paraId="7D394281" w14:textId="039FC00B"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24</w:t>
      </w:r>
      <w:r>
        <w:fldChar w:fldCharType="end"/>
      </w:r>
      <w:r>
        <w:t>: Tank unit and associated reflectance plot from spectral library</w:t>
      </w:r>
    </w:p>
    <w:p w14:paraId="2F5C70B6" w14:textId="436C647C" w:rsidR="00496A60" w:rsidRDefault="00496A60" w:rsidP="00496A60">
      <w:pPr>
        <w:spacing w:line="254" w:lineRule="auto"/>
        <w:jc w:val="both"/>
        <w:rPr>
          <w:rFonts w:eastAsia="Calibri"/>
        </w:rPr>
      </w:pPr>
    </w:p>
    <w:p w14:paraId="32E41D1F" w14:textId="743E0A62" w:rsidR="00496A60" w:rsidRDefault="00496A60" w:rsidP="00063D94">
      <w:pPr>
        <w:spacing w:line="254" w:lineRule="auto"/>
        <w:jc w:val="both"/>
        <w:rPr>
          <w:rFonts w:eastAsia="Calibri"/>
        </w:rPr>
      </w:pPr>
    </w:p>
    <w:p w14:paraId="0B214B2D" w14:textId="77777777" w:rsidR="00496A60" w:rsidRDefault="00496A60" w:rsidP="00063D94">
      <w:pPr>
        <w:spacing w:line="254" w:lineRule="auto"/>
        <w:jc w:val="both"/>
        <w:rPr>
          <w:rFonts w:eastAsia="Calibri"/>
        </w:rPr>
      </w:pPr>
    </w:p>
    <w:p w14:paraId="173898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Thermal Image</w:t>
      </w:r>
    </w:p>
    <w:p w14:paraId="3A527513"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08623A0A" w14:textId="77777777" w:rsidR="009237EA" w:rsidRDefault="009237EA" w:rsidP="009237EA">
      <w:pPr>
        <w:spacing w:line="254" w:lineRule="auto"/>
        <w:jc w:val="both"/>
        <w:rPr>
          <w:rFonts w:ascii="Times New Roman" w:eastAsia="Calibri" w:hAnsi="Times New Roman" w:cs="Times New Roman"/>
          <w:sz w:val="24"/>
          <w:szCs w:val="24"/>
        </w:rPr>
      </w:pPr>
    </w:p>
    <w:p w14:paraId="3B5946D5"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6AFF31DE" w14:textId="77777777" w:rsidR="009237EA" w:rsidRDefault="009237EA" w:rsidP="009237EA">
      <w:pPr>
        <w:spacing w:line="254" w:lineRule="auto"/>
        <w:jc w:val="both"/>
        <w:rPr>
          <w:rFonts w:ascii="Times New Roman" w:eastAsia="Calibri" w:hAnsi="Times New Roman" w:cs="Times New Roman"/>
          <w:sz w:val="24"/>
          <w:szCs w:val="24"/>
        </w:rPr>
      </w:pPr>
    </w:p>
    <w:p w14:paraId="5B28FF58"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First, a thermal color gradient needs to be created (see figure 8). This gradient can be created in photo editing software, such as Photoshop. In the interest of cost, </w:t>
      </w:r>
      <w:del w:id="2771" w:author="James Dwyer" w:date="2019-12-01T10:21:00Z">
        <w:r w:rsidR="00063D94">
          <w:rPr>
            <w:rFonts w:ascii="Times New Roman" w:eastAsia="Calibri" w:hAnsi="Times New Roman" w:cs="Times New Roman"/>
            <w:sz w:val="24"/>
            <w:szCs w:val="24"/>
          </w:rPr>
          <w:delText>this gradient</w:delText>
        </w:r>
      </w:del>
      <w:ins w:id="2772" w:author="James Dwyer" w:date="2019-12-01T10:21:00Z">
        <w:r>
          <w:rPr>
            <w:rFonts w:ascii="Times New Roman" w:eastAsia="Calibri" w:hAnsi="Times New Roman" w:cs="Times New Roman"/>
            <w:sz w:val="24"/>
            <w:szCs w:val="24"/>
          </w:rPr>
          <w:t>it</w:t>
        </w:r>
      </w:ins>
      <w:r>
        <w:rPr>
          <w:rFonts w:ascii="Times New Roman" w:eastAsia="Calibri" w:hAnsi="Times New Roman" w:cs="Times New Roman"/>
          <w:sz w:val="24"/>
          <w:szCs w:val="24"/>
        </w:rPr>
        <w:t xml:space="preserve"> will be created with GNU Image Manipulation Program, which is free. </w:t>
      </w:r>
      <w:del w:id="2773" w:author="James Dwyer" w:date="2019-12-01T10:21:00Z">
        <w:r w:rsidR="00063D94">
          <w:rPr>
            <w:rFonts w:ascii="Times New Roman" w:eastAsia="Calibri" w:hAnsi="Times New Roman" w:cs="Times New Roman"/>
            <w:sz w:val="24"/>
            <w:szCs w:val="24"/>
          </w:rPr>
          <w:delText>This gradient map will be used to create a look-up texture, or LUT, which</w:delText>
        </w:r>
      </w:del>
      <w:ins w:id="2774" w:author="James Dwyer" w:date="2019-12-01T10:21:00Z">
        <w:r>
          <w:rPr>
            <w:rFonts w:ascii="Times New Roman" w:eastAsia="Calibri" w:hAnsi="Times New Roman" w:cs="Times New Roman"/>
            <w:sz w:val="24"/>
            <w:szCs w:val="24"/>
          </w:rPr>
          <w:t>Inside Unreal, it</w:t>
        </w:r>
      </w:ins>
      <w:r>
        <w:rPr>
          <w:rFonts w:ascii="Times New Roman" w:eastAsia="Calibri" w:hAnsi="Times New Roman" w:cs="Times New Roman"/>
          <w:sz w:val="24"/>
          <w:szCs w:val="24"/>
        </w:rPr>
        <w:t xml:space="preserve"> can be </w:t>
      </w:r>
      <w:del w:id="2775" w:author="James Dwyer" w:date="2019-12-01T10:21:00Z">
        <w:r w:rsidR="00063D94">
          <w:rPr>
            <w:rFonts w:ascii="Times New Roman" w:eastAsia="Calibri" w:hAnsi="Times New Roman" w:cs="Times New Roman"/>
            <w:sz w:val="24"/>
            <w:szCs w:val="24"/>
          </w:rPr>
          <w:delText>used by Unreal</w:delText>
        </w:r>
      </w:del>
      <w:ins w:id="2776" w:author="James Dwyer" w:date="2019-12-01T10:21:00Z">
        <w:r>
          <w:rPr>
            <w:rFonts w:ascii="Times New Roman" w:eastAsia="Calibri" w:hAnsi="Times New Roman" w:cs="Times New Roman"/>
            <w:sz w:val="24"/>
            <w:szCs w:val="24"/>
          </w:rPr>
          <w:t>applied to individual objects and even the whole scene</w:t>
        </w:r>
      </w:ins>
      <w:r>
        <w:rPr>
          <w:rFonts w:ascii="Times New Roman" w:eastAsia="Calibri" w:hAnsi="Times New Roman" w:cs="Times New Roman"/>
          <w:sz w:val="24"/>
          <w:szCs w:val="24"/>
        </w:rPr>
        <w:t>.</w:t>
      </w:r>
    </w:p>
    <w:p w14:paraId="4ED8A9CF"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68F7580B"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73F982C6" w14:textId="77777777" w:rsidR="009237EA" w:rsidRDefault="009237EA" w:rsidP="009237EA">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75F3473" wp14:editId="3A6BE6F6">
            <wp:extent cx="3119120" cy="3429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83">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461ACB88" w14:textId="1C90FB37" w:rsidR="009237EA" w:rsidRDefault="009237EA" w:rsidP="009237EA">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0CFF05F0" w14:textId="77777777" w:rsidR="009237EA" w:rsidRDefault="009237EA" w:rsidP="009237EA">
      <w:pPr>
        <w:spacing w:line="254" w:lineRule="auto"/>
        <w:jc w:val="both"/>
        <w:rPr>
          <w:rFonts w:ascii="Times New Roman" w:eastAsia="Calibri" w:hAnsi="Times New Roman" w:cs="Times New Roman"/>
          <w:sz w:val="24"/>
          <w:szCs w:val="24"/>
        </w:rPr>
      </w:pPr>
    </w:p>
    <w:p w14:paraId="2E938063" w14:textId="77777777" w:rsidR="009237EA" w:rsidRDefault="00063D94" w:rsidP="009237EA">
      <w:pPr>
        <w:spacing w:line="254" w:lineRule="auto"/>
        <w:jc w:val="both"/>
        <w:rPr>
          <w:ins w:id="2777" w:author="James Dwyer" w:date="2019-12-01T10:21:00Z"/>
          <w:rFonts w:ascii="Times New Roman" w:eastAsia="Calibri" w:hAnsi="Times New Roman" w:cs="Times New Roman"/>
          <w:sz w:val="24"/>
          <w:szCs w:val="24"/>
        </w:rPr>
      </w:pPr>
      <w:del w:id="2778" w:author="James Dwyer" w:date="2019-12-01T10:21:00Z">
        <w:r>
          <w:rPr>
            <w:rFonts w:ascii="Times New Roman" w:eastAsia="Calibri" w:hAnsi="Times New Roman" w:cs="Times New Roman"/>
            <w:sz w:val="24"/>
            <w:szCs w:val="24"/>
          </w:rPr>
          <w:delText>This look up texture can then be imported to Unreal Engine. Inside the engine</w:delText>
        </w:r>
      </w:del>
      <w:ins w:id="2779" w:author="James Dwyer" w:date="2019-12-01T10:21:00Z">
        <w:r w:rsidR="009237EA">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ins>
    </w:p>
    <w:p w14:paraId="6BB11248" w14:textId="77777777" w:rsidR="009237EA" w:rsidRDefault="009237EA" w:rsidP="009237EA">
      <w:pPr>
        <w:spacing w:line="254" w:lineRule="auto"/>
        <w:jc w:val="both"/>
        <w:rPr>
          <w:ins w:id="2780" w:author="James Dwyer" w:date="2019-12-01T10:21:00Z"/>
          <w:rFonts w:ascii="Times New Roman" w:eastAsia="Calibri" w:hAnsi="Times New Roman" w:cs="Times New Roman"/>
          <w:sz w:val="24"/>
          <w:szCs w:val="24"/>
        </w:rPr>
      </w:pPr>
    </w:p>
    <w:p w14:paraId="03173677" w14:textId="77777777" w:rsidR="009237EA" w:rsidRDefault="009237EA" w:rsidP="009237EA">
      <w:pPr>
        <w:keepNext/>
        <w:spacing w:line="254" w:lineRule="auto"/>
        <w:jc w:val="both"/>
        <w:rPr>
          <w:ins w:id="2781" w:author="James Dwyer" w:date="2019-12-01T10:21:00Z"/>
        </w:rPr>
      </w:pPr>
      <w:ins w:id="2782" w:author="James Dwyer" w:date="2019-12-01T10:21:00Z">
        <w:r>
          <w:rPr>
            <w:rFonts w:ascii="Times New Roman" w:eastAsia="Calibri" w:hAnsi="Times New Roman" w:cs="Times New Roman"/>
            <w:noProof/>
            <w:sz w:val="24"/>
            <w:szCs w:val="24"/>
          </w:rPr>
          <w:lastRenderedPageBreak/>
          <w:drawing>
            <wp:inline distT="0" distB="0" distL="0" distR="0" wp14:anchorId="58883445" wp14:editId="7C4A3126">
              <wp:extent cx="5486400" cy="2618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ins>
    </w:p>
    <w:p w14:paraId="2C9132B2" w14:textId="77777777" w:rsidR="009237EA" w:rsidRDefault="009237EA" w:rsidP="009237EA">
      <w:pPr>
        <w:pStyle w:val="Caption"/>
        <w:jc w:val="both"/>
        <w:rPr>
          <w:ins w:id="2783" w:author="James Dwyer" w:date="2019-12-01T10:21:00Z"/>
        </w:rPr>
      </w:pPr>
      <w:ins w:id="2784" w:author="James Dwyer" w:date="2019-12-01T10:21:00Z">
        <w:r>
          <w:t xml:space="preserve">Figure </w:t>
        </w:r>
        <w:r>
          <w:fldChar w:fldCharType="begin"/>
        </w:r>
        <w:r>
          <w:instrText xml:space="preserve"> SEQ Figure \* ARABIC </w:instrText>
        </w:r>
        <w:r>
          <w:fldChar w:fldCharType="separate"/>
        </w:r>
        <w:r>
          <w:rPr>
            <w:noProof/>
          </w:rPr>
          <w:t>10</w:t>
        </w:r>
        <w:r>
          <w:fldChar w:fldCharType="end"/>
        </w:r>
        <w:r>
          <w:t>: "Hot" cube differentiated  from the rest of the scene.</w:t>
        </w:r>
      </w:ins>
    </w:p>
    <w:p w14:paraId="5952AABC" w14:textId="77777777" w:rsidR="009237EA" w:rsidRDefault="009237EA" w:rsidP="009237EA">
      <w:pPr>
        <w:spacing w:line="254" w:lineRule="auto"/>
        <w:jc w:val="both"/>
        <w:rPr>
          <w:ins w:id="2785" w:author="James Dwyer" w:date="2019-12-01T10:21:00Z"/>
          <w:rFonts w:ascii="Times New Roman" w:eastAsia="Calibri" w:hAnsi="Times New Roman" w:cs="Times New Roman"/>
          <w:sz w:val="24"/>
          <w:szCs w:val="24"/>
        </w:rPr>
      </w:pPr>
    </w:p>
    <w:p w14:paraId="536CD77F" w14:textId="77777777" w:rsidR="009237EA" w:rsidRDefault="009237EA" w:rsidP="009237EA">
      <w:pPr>
        <w:spacing w:line="254" w:lineRule="auto"/>
        <w:jc w:val="both"/>
        <w:rPr>
          <w:rFonts w:ascii="Times New Roman" w:eastAsia="Calibri" w:hAnsi="Times New Roman" w:cs="Times New Roman"/>
          <w:sz w:val="24"/>
          <w:szCs w:val="24"/>
        </w:rPr>
      </w:pPr>
      <w:ins w:id="2786" w:author="James Dwyer" w:date="2019-12-01T10:21:00Z">
        <w:r>
          <w:rPr>
            <w:rFonts w:ascii="Times New Roman" w:eastAsia="Calibri" w:hAnsi="Times New Roman" w:cs="Times New Roman"/>
            <w:sz w:val="24"/>
            <w:szCs w:val="24"/>
          </w:rPr>
          <w:t>For these hot objects</w:t>
        </w:r>
      </w:ins>
      <w:r>
        <w:rPr>
          <w:rFonts w:ascii="Times New Roman" w:eastAsia="Calibri" w:hAnsi="Times New Roman" w:cs="Times New Roman"/>
          <w:sz w:val="24"/>
          <w:szCs w:val="24"/>
        </w:rPr>
        <w:t xml:space="preserve">, a Fresnel material is </w:t>
      </w:r>
      <w:del w:id="2787" w:author="James Dwyer" w:date="2019-12-01T10:21:00Z">
        <w:r w:rsidR="00063D94">
          <w:rPr>
            <w:rFonts w:ascii="Times New Roman" w:eastAsia="Calibri" w:hAnsi="Times New Roman" w:cs="Times New Roman"/>
            <w:sz w:val="24"/>
            <w:szCs w:val="24"/>
          </w:rPr>
          <w:delText>created.</w:delText>
        </w:r>
      </w:del>
      <w:ins w:id="2788" w:author="James Dwyer" w:date="2019-12-01T10:21:00Z">
        <w:r>
          <w:rPr>
            <w:rFonts w:ascii="Times New Roman" w:eastAsia="Calibri" w:hAnsi="Times New Roman" w:cs="Times New Roman"/>
            <w:sz w:val="24"/>
            <w:szCs w:val="24"/>
          </w:rPr>
          <w:t>applied to them.</w:t>
        </w:r>
      </w:ins>
      <w:r>
        <w:rPr>
          <w:rFonts w:ascii="Times New Roman" w:eastAsia="Calibri" w:hAnsi="Times New Roman" w:cs="Times New Roman"/>
          <w:sz w:val="24"/>
          <w:szCs w:val="24"/>
        </w:rPr>
        <w:t xml:space="preserve">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Those facing directly toward the camera have a value of 0, while those perpendicular have a value of 1. This creates a falloff effect (see figure 9).</w:t>
      </w:r>
      <w:del w:id="2789" w:author="James Dwyer" w:date="2019-12-01T10:21:00Z">
        <w:r w:rsidR="00063D94">
          <w:rPr>
            <w:rFonts w:ascii="Times New Roman" w:eastAsia="Calibri" w:hAnsi="Times New Roman" w:cs="Times New Roman"/>
            <w:sz w:val="24"/>
            <w:szCs w:val="24"/>
          </w:rPr>
          <w:delText xml:space="preserve"> The LookUpTexture is applied to the desired materials to generate the thermal vision (see figure 10).</w:delText>
        </w:r>
      </w:del>
    </w:p>
    <w:p w14:paraId="1193FDE1"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14FFD86D" w14:textId="77777777" w:rsidR="00063D94" w:rsidRDefault="00063D94" w:rsidP="00063D94">
      <w:pPr>
        <w:keepNext/>
        <w:spacing w:line="254" w:lineRule="auto"/>
        <w:rPr>
          <w:del w:id="2790" w:author="James Dwyer" w:date="2019-12-01T10:21:00Z"/>
          <w:rFonts w:ascii="Calibri" w:eastAsia="Calibri" w:hAnsi="Calibri" w:cs="Times New Roman"/>
        </w:rPr>
      </w:pPr>
      <w:del w:id="2791" w:author="James Dwyer" w:date="2019-12-01T10:21:00Z">
        <w:r>
          <w:rPr>
            <w:rFonts w:eastAsia="Calibri"/>
            <w:noProof/>
          </w:rPr>
          <w:drawing>
            <wp:inline distT="0" distB="0" distL="0" distR="0" wp14:anchorId="2D10818A" wp14:editId="6D4667E4">
              <wp:extent cx="5486400" cy="1351915"/>
              <wp:effectExtent l="0" t="0" r="0" b="635"/>
              <wp:docPr id="2032687811" name="Picture 203268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1351915"/>
                      </a:xfrm>
                      <a:prstGeom prst="rect">
                        <a:avLst/>
                      </a:prstGeom>
                      <a:noFill/>
                      <a:ln>
                        <a:noFill/>
                      </a:ln>
                    </pic:spPr>
                  </pic:pic>
                </a:graphicData>
              </a:graphic>
            </wp:inline>
          </w:drawing>
        </w:r>
      </w:del>
    </w:p>
    <w:p w14:paraId="757F52F0" w14:textId="77777777" w:rsidR="009237EA" w:rsidRDefault="009237EA" w:rsidP="009237EA">
      <w:pPr>
        <w:keepNext/>
        <w:spacing w:line="254" w:lineRule="auto"/>
        <w:jc w:val="center"/>
        <w:rPr>
          <w:ins w:id="2792" w:author="James Dwyer" w:date="2019-12-01T10:21:00Z"/>
          <w:rFonts w:ascii="Calibri" w:eastAsia="Calibri" w:hAnsi="Calibri" w:cs="Times New Roman"/>
        </w:rPr>
      </w:pPr>
      <w:ins w:id="2793" w:author="James Dwyer" w:date="2019-12-01T10:21:00Z">
        <w:r>
          <w:rPr>
            <w:rFonts w:ascii="Calibri" w:eastAsia="Calibri" w:hAnsi="Calibri" w:cs="Times New Roman"/>
            <w:noProof/>
          </w:rPr>
          <w:drawing>
            <wp:inline distT="0" distB="0" distL="0" distR="0" wp14:anchorId="454C8932" wp14:editId="24382FE3">
              <wp:extent cx="2780572" cy="24199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86">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1A91E073" wp14:editId="695C4C1B">
              <wp:extent cx="2564117" cy="242379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87">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ins>
    </w:p>
    <w:p w14:paraId="309DB5DA" w14:textId="55931702" w:rsidR="009237EA" w:rsidRDefault="009237EA" w:rsidP="009237EA">
      <w:pPr>
        <w:spacing w:line="240" w:lineRule="auto"/>
        <w:jc w:val="center"/>
        <w:rPr>
          <w:ins w:id="2794" w:author="James Dwyer" w:date="2019-12-01T10:21:00Z"/>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Fresnel </w:t>
      </w:r>
      <w:ins w:id="2795" w:author="James Dwyer" w:date="2019-12-01T10:21:00Z">
        <w:r>
          <w:rPr>
            <w:rFonts w:ascii="Calibri" w:eastAsia="Calibri" w:hAnsi="Calibri" w:cs="Times New Roman"/>
            <w:i/>
            <w:iCs/>
            <w:color w:val="44546A" w:themeColor="text2"/>
            <w:sz w:val="18"/>
            <w:szCs w:val="18"/>
          </w:rPr>
          <w:t>material in Unreal Engine</w:t>
        </w:r>
      </w:ins>
    </w:p>
    <w:p w14:paraId="2D563EFE" w14:textId="77777777" w:rsidR="009237EA" w:rsidRDefault="009237EA" w:rsidP="009237EA">
      <w:pPr>
        <w:spacing w:line="254" w:lineRule="auto"/>
        <w:rPr>
          <w:ins w:id="2796" w:author="James Dwyer" w:date="2019-12-01T10:21:00Z"/>
          <w:rFonts w:ascii="Calibri" w:eastAsia="Calibri" w:hAnsi="Calibri" w:cs="Times New Roman"/>
        </w:rPr>
      </w:pPr>
    </w:p>
    <w:p w14:paraId="60BB6519" w14:textId="77777777" w:rsidR="009237EA" w:rsidRDefault="009237EA">
      <w:pPr>
        <w:spacing w:line="254" w:lineRule="auto"/>
        <w:rPr>
          <w:rFonts w:ascii="Calibri" w:hAnsi="Calibri"/>
          <w:rPrChange w:id="2797" w:author="James Dwyer" w:date="2019-12-01T10:21:00Z">
            <w:rPr>
              <w:rFonts w:ascii="Calibri" w:hAnsi="Calibri"/>
              <w:i/>
              <w:color w:val="44546A" w:themeColor="text2"/>
              <w:sz w:val="18"/>
            </w:rPr>
          </w:rPrChange>
        </w:rPr>
        <w:pPrChange w:id="2798" w:author="James Dwyer" w:date="2019-12-01T10:21:00Z">
          <w:pPr>
            <w:spacing w:line="240" w:lineRule="auto"/>
          </w:pPr>
        </w:pPrChange>
      </w:pPr>
      <w:ins w:id="2799" w:author="James Dwyer" w:date="2019-12-01T10:21:00Z">
        <w:r>
          <w:rPr>
            <w:rFonts w:ascii="Calibri" w:eastAsia="Calibri" w:hAnsi="Calibri" w:cs="Times New Roman"/>
          </w:rPr>
          <w:t xml:space="preserve">Once this is finished, hot colors from the color gradient can be applied to objects that are using the custom depth and Fresnel material. Cool colors can be applied the remaining scene. A rough example can be seen in Figure 12, but fine tuning will be needed to improve the </w:t>
        </w:r>
      </w:ins>
      <w:r>
        <w:rPr>
          <w:rFonts w:ascii="Calibri" w:hAnsi="Calibri"/>
          <w:rPrChange w:id="2800" w:author="James Dwyer" w:date="2019-12-01T10:21:00Z">
            <w:rPr>
              <w:rFonts w:ascii="Calibri" w:hAnsi="Calibri"/>
              <w:i/>
              <w:color w:val="44546A" w:themeColor="text2"/>
              <w:sz w:val="18"/>
            </w:rPr>
          </w:rPrChange>
        </w:rPr>
        <w:t>effect</w:t>
      </w:r>
      <w:del w:id="2801" w:author="James Dwyer" w:date="2019-12-01T10:21:00Z">
        <w:r w:rsidR="00063D94">
          <w:rPr>
            <w:rFonts w:ascii="Calibri" w:eastAsia="Calibri" w:hAnsi="Calibri" w:cs="Times New Roman"/>
            <w:i/>
            <w:iCs/>
            <w:color w:val="44546A" w:themeColor="text2"/>
            <w:sz w:val="18"/>
            <w:szCs w:val="18"/>
          </w:rPr>
          <w:delText xml:space="preserve"> in Unreal Engine</w:delText>
        </w:r>
      </w:del>
      <w:ins w:id="2802" w:author="James Dwyer" w:date="2019-12-01T10:21:00Z">
        <w:r>
          <w:rPr>
            <w:rFonts w:ascii="Calibri" w:eastAsia="Calibri" w:hAnsi="Calibri" w:cs="Times New Roman"/>
          </w:rPr>
          <w:t>.</w:t>
        </w:r>
      </w:ins>
    </w:p>
    <w:p w14:paraId="10224D39" w14:textId="77777777" w:rsidR="009237EA" w:rsidRDefault="009237EA">
      <w:pPr>
        <w:keepNext/>
        <w:keepLines/>
        <w:spacing w:line="254" w:lineRule="auto"/>
        <w:outlineLvl w:val="1"/>
        <w:rPr>
          <w:color w:val="2F5496" w:themeColor="accent1" w:themeShade="BF"/>
          <w:sz w:val="26"/>
          <w:rPrChange w:id="2803" w:author="James Dwyer" w:date="2019-12-01T10:21:00Z">
            <w:rPr>
              <w:rFonts w:ascii="Calibri" w:hAnsi="Calibri"/>
            </w:rPr>
          </w:rPrChange>
        </w:rPr>
        <w:pPrChange w:id="2804" w:author="James Dwyer" w:date="2019-12-01T10:21:00Z">
          <w:pPr>
            <w:spacing w:line="254" w:lineRule="auto"/>
          </w:pPr>
        </w:pPrChange>
      </w:pPr>
    </w:p>
    <w:p w14:paraId="7F4D0562" w14:textId="77777777" w:rsidR="00063D94" w:rsidRDefault="00063D94" w:rsidP="00063D94">
      <w:pPr>
        <w:keepNext/>
        <w:keepLines/>
        <w:spacing w:line="254" w:lineRule="auto"/>
        <w:outlineLvl w:val="1"/>
        <w:rPr>
          <w:del w:id="2805" w:author="James Dwyer" w:date="2019-12-01T10:21:00Z"/>
          <w:rFonts w:ascii="Calibri Light" w:eastAsia="Times New Roman" w:hAnsi="Calibri Light" w:cs="Times New Roman"/>
          <w:color w:val="2F5496" w:themeColor="accent1" w:themeShade="BF"/>
          <w:sz w:val="26"/>
          <w:szCs w:val="26"/>
        </w:rPr>
      </w:pPr>
      <w:del w:id="2806" w:author="James Dwyer" w:date="2019-12-01T10:21:00Z">
        <w:r>
          <w:rPr>
            <w:rFonts w:eastAsia="Times New Roman"/>
            <w:noProof/>
            <w:color w:val="2F5496" w:themeColor="accent1" w:themeShade="BF"/>
            <w:sz w:val="26"/>
            <w:szCs w:val="26"/>
          </w:rPr>
          <w:drawing>
            <wp:inline distT="0" distB="0" distL="0" distR="0" wp14:anchorId="410C9116" wp14:editId="1A26CB31">
              <wp:extent cx="5486400" cy="3312795"/>
              <wp:effectExtent l="0" t="0" r="0" b="1905"/>
              <wp:docPr id="2032687812" name="Picture 203268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3312795"/>
                      </a:xfrm>
                      <a:prstGeom prst="rect">
                        <a:avLst/>
                      </a:prstGeom>
                      <a:noFill/>
                      <a:ln>
                        <a:noFill/>
                      </a:ln>
                    </pic:spPr>
                  </pic:pic>
                </a:graphicData>
              </a:graphic>
            </wp:inline>
          </w:drawing>
        </w:r>
      </w:del>
    </w:p>
    <w:p w14:paraId="0EF92EB8" w14:textId="77777777" w:rsidR="009237EA" w:rsidRDefault="009237EA" w:rsidP="009237EA">
      <w:pPr>
        <w:keepNext/>
        <w:keepLines/>
        <w:spacing w:line="254" w:lineRule="auto"/>
        <w:jc w:val="center"/>
        <w:outlineLvl w:val="1"/>
        <w:rPr>
          <w:ins w:id="2807" w:author="James Dwyer" w:date="2019-12-01T10:21:00Z"/>
          <w:rFonts w:ascii="Calibri Light" w:eastAsia="Times New Roman" w:hAnsi="Calibri Light" w:cs="Times New Roman"/>
          <w:color w:val="2F5496" w:themeColor="accent1" w:themeShade="BF"/>
          <w:sz w:val="26"/>
          <w:szCs w:val="26"/>
        </w:rPr>
      </w:pPr>
      <w:ins w:id="2808" w:author="James Dwyer" w:date="2019-12-01T10:21:00Z">
        <w:r>
          <w:rPr>
            <w:rFonts w:ascii="Calibri Light" w:eastAsia="Times New Roman" w:hAnsi="Calibri Light" w:cs="Times New Roman"/>
            <w:noProof/>
            <w:color w:val="2F5496" w:themeColor="accent1" w:themeShade="BF"/>
            <w:sz w:val="26"/>
            <w:szCs w:val="26"/>
          </w:rPr>
          <w:drawing>
            <wp:inline distT="0" distB="0" distL="0" distR="0" wp14:anchorId="14E087B8" wp14:editId="04C36481">
              <wp:extent cx="3228975" cy="2656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89">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ins>
    </w:p>
    <w:p w14:paraId="0882065D" w14:textId="37078446" w:rsidR="009237EA" w:rsidRDefault="009237EA">
      <w:pPr>
        <w:spacing w:line="240" w:lineRule="auto"/>
        <w:jc w:val="center"/>
        <w:rPr>
          <w:rFonts w:eastAsia="Calibri"/>
          <w:i/>
          <w:iCs/>
          <w:color w:val="44546A" w:themeColor="text2"/>
          <w:sz w:val="18"/>
          <w:szCs w:val="18"/>
        </w:rPr>
        <w:pPrChange w:id="2809" w:author="James Dwyer" w:date="2019-12-01T10:21:00Z">
          <w:pPr>
            <w:spacing w:line="240" w:lineRule="auto"/>
          </w:pPr>
        </w:pPrChange>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7F3AD621" w14:textId="77777777" w:rsidR="009237EA" w:rsidRDefault="009237EA" w:rsidP="009237EA">
      <w:pPr>
        <w:keepNext/>
        <w:keepLines/>
        <w:spacing w:line="254" w:lineRule="auto"/>
        <w:outlineLvl w:val="1"/>
        <w:rPr>
          <w:ins w:id="2810" w:author="James Dwyer" w:date="2019-12-01T10:21:00Z"/>
          <w:rFonts w:eastAsia="Times New Roman"/>
          <w:color w:val="2F5496" w:themeColor="accent1" w:themeShade="BF"/>
          <w:sz w:val="26"/>
          <w:szCs w:val="26"/>
        </w:rPr>
      </w:pPr>
    </w:p>
    <w:p w14:paraId="1ADCD67B" w14:textId="3D990F1B" w:rsidR="00063D94" w:rsidRDefault="009237EA">
      <w:pPr>
        <w:keepNext/>
        <w:keepLines/>
        <w:spacing w:line="254" w:lineRule="auto"/>
        <w:jc w:val="both"/>
        <w:outlineLvl w:val="1"/>
        <w:rPr>
          <w:color w:val="2F5496" w:themeColor="accent1" w:themeShade="BF"/>
          <w:sz w:val="26"/>
          <w:rPrChange w:id="2811" w:author="David Gravett" w:date="2019-12-01T10:21:00Z">
            <w:rPr>
              <w:rFonts w:ascii="Times New Roman" w:eastAsia="Times New Roman" w:hAnsi="Times New Roman" w:cs="Times New Roman"/>
              <w:sz w:val="24"/>
              <w:szCs w:val="24"/>
            </w:rPr>
          </w:rPrChange>
        </w:rPr>
        <w:pPrChange w:id="2812" w:author="James Dwyer" w:date="2019-12-01T10:21:00Z">
          <w:pPr>
            <w:keepNext/>
            <w:keepLines/>
            <w:spacing w:line="254" w:lineRule="auto"/>
            <w:outlineLvl w:val="1"/>
          </w:pPr>
        </w:pPrChange>
      </w:pPr>
      <w:ins w:id="2813" w:author="James Dwyer" w:date="2019-12-01T10:21:00Z">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ins>
    </w:p>
    <w:p w14:paraId="33E55DF8" w14:textId="77777777" w:rsidR="009237EA" w:rsidRPr="009237EA" w:rsidRDefault="009237EA" w:rsidP="009237EA">
      <w:pPr>
        <w:keepNext/>
        <w:keepLines/>
        <w:spacing w:line="254" w:lineRule="auto"/>
        <w:jc w:val="both"/>
        <w:outlineLvl w:val="1"/>
        <w:rPr>
          <w:ins w:id="2814" w:author="James Dwyer" w:date="2019-12-01T10:21:00Z"/>
          <w:rFonts w:ascii="Times New Roman" w:eastAsia="Times New Roman" w:hAnsi="Times New Roman" w:cs="Times New Roman"/>
          <w:sz w:val="24"/>
          <w:szCs w:val="24"/>
        </w:rPr>
      </w:pPr>
    </w:p>
    <w:p w14:paraId="251CE748"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Cost/Benefit of Reacting to Data</w:t>
      </w:r>
    </w:p>
    <w:p w14:paraId="5EE61A31"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3C87B267" w14:textId="77777777" w:rsidR="00496A60" w:rsidRDefault="00496A60" w:rsidP="00496A60">
      <w:pPr>
        <w:spacing w:line="254" w:lineRule="auto"/>
        <w:jc w:val="both"/>
        <w:rPr>
          <w:rFonts w:ascii="Times New Roman" w:eastAsia="Calibri" w:hAnsi="Times New Roman" w:cs="Times New Roman"/>
          <w:sz w:val="24"/>
          <w:szCs w:val="24"/>
        </w:rPr>
      </w:pPr>
    </w:p>
    <w:p w14:paraId="3CD3E2C6"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27AF991A" w14:textId="77777777" w:rsidR="00496A60" w:rsidRDefault="00496A60" w:rsidP="00496A60">
      <w:pPr>
        <w:spacing w:line="254" w:lineRule="auto"/>
        <w:jc w:val="both"/>
        <w:rPr>
          <w:rFonts w:ascii="Times New Roman" w:eastAsia="Calibri" w:hAnsi="Times New Roman" w:cs="Times New Roman"/>
          <w:sz w:val="24"/>
          <w:szCs w:val="24"/>
        </w:rPr>
      </w:pPr>
    </w:p>
    <w:p w14:paraId="169145C0"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p>
    <w:p w14:paraId="0FC68B00" w14:textId="77777777" w:rsidR="00063D94" w:rsidRDefault="00063D94" w:rsidP="00063D94">
      <w:pPr>
        <w:spacing w:line="254" w:lineRule="auto"/>
        <w:jc w:val="both"/>
        <w:rPr>
          <w:rFonts w:eastAsia="Calibri"/>
        </w:rPr>
      </w:pPr>
    </w:p>
    <w:p w14:paraId="4ECF4356"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Unit Behaviors</w:t>
      </w:r>
    </w:p>
    <w:p w14:paraId="005706E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current version of the project so the recon unit can participate in the game. However, future functionality must be considered. As gameplay extends beyond the scope of this project, it will be played in real-time, meaning the recon unit will have access to an object’s mesh, resulting in different behaviors and methods for gathering data.</w:t>
      </w:r>
    </w:p>
    <w:p w14:paraId="25B05210" w14:textId="77777777" w:rsidR="00063D94" w:rsidRDefault="00063D94" w:rsidP="00063D94">
      <w:pPr>
        <w:spacing w:line="254" w:lineRule="auto"/>
        <w:ind w:firstLine="720"/>
        <w:rPr>
          <w:rFonts w:ascii="Times New Roman" w:eastAsia="Calibri" w:hAnsi="Times New Roman" w:cs="Times New Roman"/>
          <w:sz w:val="24"/>
          <w:szCs w:val="24"/>
        </w:rPr>
      </w:pPr>
    </w:p>
    <w:p w14:paraId="7849059B"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Current Unit Functionality</w:t>
      </w:r>
    </w:p>
    <w:p w14:paraId="2468F2B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6933FD11" w14:textId="77777777" w:rsidR="00063D94" w:rsidRDefault="00063D94" w:rsidP="00063D94">
      <w:pPr>
        <w:spacing w:line="254" w:lineRule="auto"/>
        <w:jc w:val="both"/>
        <w:rPr>
          <w:rFonts w:ascii="Times New Roman" w:eastAsia="Calibri" w:hAnsi="Times New Roman" w:cs="Times New Roman"/>
          <w:sz w:val="24"/>
          <w:szCs w:val="24"/>
        </w:rPr>
      </w:pPr>
    </w:p>
    <w:p w14:paraId="0A806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A861A0A" w14:textId="77777777" w:rsidR="00063D94" w:rsidRDefault="00063D94" w:rsidP="00063D94">
      <w:pPr>
        <w:spacing w:line="254" w:lineRule="auto"/>
        <w:jc w:val="both"/>
        <w:rPr>
          <w:rFonts w:ascii="Times New Roman" w:eastAsia="Calibri" w:hAnsi="Times New Roman" w:cs="Times New Roman"/>
          <w:sz w:val="24"/>
          <w:szCs w:val="24"/>
        </w:rPr>
      </w:pPr>
    </w:p>
    <w:p w14:paraId="05A1F283"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between units. **Discuss options for behaviors**</w:t>
      </w:r>
    </w:p>
    <w:p w14:paraId="30E14F40" w14:textId="77777777" w:rsidR="00063D94" w:rsidRDefault="00063D94" w:rsidP="00063D94">
      <w:pPr>
        <w:spacing w:line="254" w:lineRule="auto"/>
        <w:jc w:val="both"/>
        <w:rPr>
          <w:rFonts w:ascii="Times New Roman" w:eastAsia="Calibri" w:hAnsi="Times New Roman" w:cs="Times New Roman"/>
          <w:sz w:val="24"/>
          <w:szCs w:val="24"/>
        </w:rPr>
      </w:pPr>
    </w:p>
    <w:p w14:paraId="4EAA24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Future Unit Functionality</w:t>
      </w:r>
    </w:p>
    <w:p w14:paraId="7056F69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functionality of the infrared sensor will be implemented, though it will not be operational given the current construction. These functions will be actively used in future game versions, when the graphics are processed in real-time. </w:t>
      </w:r>
    </w:p>
    <w:p w14:paraId="533F6ABB" w14:textId="77777777" w:rsidR="00063D94" w:rsidRDefault="00063D94" w:rsidP="00063D94">
      <w:pPr>
        <w:spacing w:line="254" w:lineRule="auto"/>
        <w:jc w:val="both"/>
        <w:rPr>
          <w:rFonts w:ascii="Times New Roman" w:eastAsia="Calibri" w:hAnsi="Times New Roman" w:cs="Times New Roman"/>
          <w:sz w:val="24"/>
          <w:szCs w:val="24"/>
        </w:rPr>
      </w:pPr>
    </w:p>
    <w:p w14:paraId="42EE5A48" w14:textId="19FB1068" w:rsidR="00063D94" w:rsidRDefault="00496A60"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Passive</w:t>
      </w:r>
      <w:r w:rsidR="00063D94">
        <w:rPr>
          <w:rFonts w:ascii="Calibri Light" w:eastAsia="Times New Roman" w:hAnsi="Calibri Light" w:cs="Times New Roman"/>
          <w:color w:val="1F3763" w:themeColor="accent1" w:themeShade="7F"/>
          <w:sz w:val="24"/>
          <w:szCs w:val="24"/>
        </w:rPr>
        <w:t xml:space="preserve"> Infrared Sensing</w:t>
      </w:r>
    </w:p>
    <w:p w14:paraId="4D0A4789"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Early in the project development cycle, it will be necessary to test whether a recon unit can sense the thermal properties of an object.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1E672245" w14:textId="77777777" w:rsidR="00063D94" w:rsidRDefault="00063D94" w:rsidP="00063D94">
      <w:pPr>
        <w:spacing w:line="254" w:lineRule="auto"/>
        <w:jc w:val="both"/>
        <w:rPr>
          <w:rFonts w:ascii="Times New Roman" w:eastAsia="Calibri" w:hAnsi="Times New Roman" w:cs="Times New Roman"/>
          <w:sz w:val="24"/>
          <w:szCs w:val="24"/>
        </w:rPr>
      </w:pPr>
    </w:p>
    <w:p w14:paraId="759A803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w:t>
      </w:r>
    </w:p>
    <w:p w14:paraId="4334AA72"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567BBEB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5D4DD43E" wp14:editId="0DD42645">
            <wp:extent cx="5486400" cy="2769870"/>
            <wp:effectExtent l="0" t="0" r="0" b="0"/>
            <wp:docPr id="1976059845" name="Picture 19760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64514501" w14:textId="3B8CF356" w:rsidR="00063D94" w:rsidRDefault="006C5B2B" w:rsidP="00063D9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675136" behindDoc="0" locked="0" layoutInCell="1" allowOverlap="1" wp14:anchorId="171B1FA1" wp14:editId="139AFA9C">
                <wp:simplePos x="0" y="0"/>
                <wp:positionH relativeFrom="margin">
                  <wp:align>left</wp:align>
                </wp:positionH>
                <wp:positionV relativeFrom="paragraph">
                  <wp:posOffset>277495</wp:posOffset>
                </wp:positionV>
                <wp:extent cx="5934075" cy="161925"/>
                <wp:effectExtent l="0" t="0" r="0" b="0"/>
                <wp:wrapTopAndBottom/>
                <wp:docPr id="19760598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14A53FC6" w14:textId="306B09C1" w:rsidR="00121219" w:rsidRDefault="00121219"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Line trace showing the name and distance of first hit object.</w:t>
                            </w:r>
                          </w:p>
                          <w:p w14:paraId="228C3F7C" w14:textId="77777777" w:rsidR="00121219" w:rsidRDefault="00121219" w:rsidP="00063D9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1B1FA1" id="Text Box 24" o:spid="_x0000_s1087" type="#_x0000_t202" style="position:absolute;left:0;text-align:left;margin-left:0;margin-top:21.85pt;width:467.25pt;height:12.75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" stroked="f">
                <v:textbox inset="0,0,0,0">
                  <w:txbxContent>
                    <w:p w14:paraId="14A53FC6" w14:textId="306B09C1" w:rsidR="00121219" w:rsidRDefault="00121219"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Line trace showing the name and distance of first hit object.</w:t>
                      </w:r>
                    </w:p>
                    <w:p w14:paraId="228C3F7C" w14:textId="77777777" w:rsidR="00121219" w:rsidRDefault="00121219" w:rsidP="00063D94">
                      <w:pPr>
                        <w:rPr>
                          <w:rFonts w:ascii="Times New Roman" w:hAnsi="Times New Roman"/>
                          <w:noProof/>
                          <w:sz w:val="24"/>
                          <w:szCs w:val="24"/>
                        </w:rPr>
                      </w:pPr>
                    </w:p>
                  </w:txbxContent>
                </v:textbox>
                <w10:wrap type="topAndBottom" anchorx="margin"/>
              </v:shape>
            </w:pict>
          </mc:Fallback>
        </mc:AlternateContent>
      </w:r>
    </w:p>
    <w:p w14:paraId="1CD12A3B" w14:textId="77777777" w:rsidR="00063D94" w:rsidRDefault="00063D94" w:rsidP="00063D94">
      <w:pPr>
        <w:spacing w:line="254" w:lineRule="auto"/>
        <w:jc w:val="both"/>
        <w:rPr>
          <w:rFonts w:ascii="Times New Roman" w:eastAsia="Calibri" w:hAnsi="Times New Roman" w:cs="Times New Roman"/>
          <w:sz w:val="24"/>
          <w:szCs w:val="24"/>
        </w:rPr>
      </w:pPr>
    </w:p>
    <w:p w14:paraId="1F4DDE5F" w14:textId="77777777" w:rsidR="00063D94" w:rsidRDefault="00063D94" w:rsidP="00063D9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09589A30" w14:textId="77777777" w:rsidR="00063D94" w:rsidRDefault="00063D94" w:rsidP="00063D94">
      <w:pPr>
        <w:spacing w:line="254" w:lineRule="auto"/>
        <w:jc w:val="both"/>
        <w:rPr>
          <w:rFonts w:ascii="Times New Roman" w:eastAsia="Calibri" w:hAnsi="Times New Roman" w:cs="Times New Roman"/>
          <w:sz w:val="24"/>
          <w:szCs w:val="24"/>
        </w:rPr>
      </w:pPr>
    </w:p>
    <w:p w14:paraId="271FD55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0B48436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E4E5CE5"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F28E7BE" wp14:editId="7F4F1F4A">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4F4EA9E9" w14:textId="0E2B430F"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16</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17D93F11" w14:textId="77777777" w:rsidR="00063D94" w:rsidRDefault="00063D94" w:rsidP="00063D94">
      <w:pPr>
        <w:spacing w:line="254" w:lineRule="auto"/>
        <w:jc w:val="both"/>
        <w:rPr>
          <w:rFonts w:ascii="Times New Roman" w:eastAsia="Calibri" w:hAnsi="Times New Roman" w:cs="Times New Roman"/>
          <w:sz w:val="24"/>
          <w:szCs w:val="24"/>
        </w:rPr>
      </w:pPr>
    </w:p>
    <w:p w14:paraId="0455267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51B1CBBE" w14:textId="77777777" w:rsidR="00063D94" w:rsidRDefault="00063D94" w:rsidP="00063D94">
      <w:pPr>
        <w:spacing w:line="254" w:lineRule="auto"/>
        <w:jc w:val="both"/>
        <w:rPr>
          <w:rFonts w:ascii="Times New Roman" w:eastAsia="Calibri" w:hAnsi="Times New Roman" w:cs="Times New Roman"/>
          <w:sz w:val="24"/>
          <w:szCs w:val="24"/>
        </w:rPr>
      </w:pPr>
    </w:p>
    <w:p w14:paraId="2CE2256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AC25B33" w14:textId="77777777" w:rsidR="00063D94" w:rsidRDefault="00063D94" w:rsidP="00063D94">
      <w:pPr>
        <w:spacing w:line="254" w:lineRule="auto"/>
        <w:jc w:val="both"/>
        <w:rPr>
          <w:rFonts w:ascii="Times New Roman" w:eastAsia="Calibri" w:hAnsi="Times New Roman" w:cs="Times New Roman"/>
          <w:sz w:val="24"/>
          <w:szCs w:val="24"/>
        </w:rPr>
      </w:pPr>
    </w:p>
    <w:p w14:paraId="0D31B1DC"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Complex Infrared Sensing</w:t>
      </w:r>
    </w:p>
    <w:p w14:paraId="468101F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or creating an invisible polygon attached to each drone (see figure 13).</w:t>
      </w:r>
    </w:p>
    <w:p w14:paraId="5E36222C" w14:textId="77777777" w:rsidR="00063D94" w:rsidRDefault="00063D94" w:rsidP="00063D94">
      <w:pPr>
        <w:spacing w:line="254" w:lineRule="auto"/>
        <w:jc w:val="both"/>
        <w:rPr>
          <w:rFonts w:ascii="Times New Roman" w:eastAsia="Calibri" w:hAnsi="Times New Roman" w:cs="Times New Roman"/>
          <w:sz w:val="24"/>
          <w:szCs w:val="24"/>
        </w:rPr>
      </w:pPr>
    </w:p>
    <w:p w14:paraId="5DC9D4F7" w14:textId="77777777" w:rsidR="00063D94" w:rsidRDefault="00063D94" w:rsidP="00063D9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19704DBA" wp14:editId="04628528">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22FBDF8C" w14:textId="146B2181" w:rsidR="00063D94" w:rsidRDefault="00063D94" w:rsidP="00063D9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3BBD334" w14:textId="77777777" w:rsidR="00063D94" w:rsidRDefault="00063D94" w:rsidP="00063D94">
      <w:pPr>
        <w:spacing w:line="254" w:lineRule="auto"/>
        <w:jc w:val="both"/>
        <w:rPr>
          <w:rFonts w:ascii="Times New Roman" w:eastAsia="Calibri" w:hAnsi="Times New Roman" w:cs="Times New Roman"/>
          <w:sz w:val="24"/>
          <w:szCs w:val="24"/>
        </w:rPr>
      </w:pPr>
    </w:p>
    <w:p w14:paraId="47A24775"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Recon Class UML Diagram</w:t>
      </w:r>
    </w:p>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lastRenderedPageBreak/>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proofErr w:type="spellStart"/>
      <w:r w:rsidRPr="00632E08">
        <w:rPr>
          <w:rFonts w:ascii="Calibri Light" w:eastAsia="Calibri Light" w:hAnsi="Calibri Light" w:cs="Calibri Light"/>
          <w:color w:val="2F5496" w:themeColor="accent1" w:themeShade="BF"/>
          <w:sz w:val="32"/>
          <w:szCs w:val="32"/>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06369CE0" w14:textId="333935A6" w:rsidR="00BE50C5" w:rsidRPr="00BE50C5" w:rsidRDefault="00BE50C5" w:rsidP="00BE50C5">
      <w:pPr>
        <w:pStyle w:val="ListParagraph"/>
        <w:numPr>
          <w:ilvl w:val="0"/>
          <w:numId w:val="1"/>
        </w:numPr>
        <w:spacing w:before="280" w:after="80"/>
        <w:rPr>
          <w:ins w:id="2815" w:author="David Gravett" w:date="2019-12-01T10:21:00Z"/>
          <w:rFonts w:ascii="Times New Roman" w:hAnsi="Times New Roman" w:cs="Times New Roman"/>
          <w:sz w:val="24"/>
          <w:szCs w:val="24"/>
          <w:lang w:val="en-US"/>
        </w:rPr>
      </w:pPr>
      <w:ins w:id="2816"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
        </w:numPr>
        <w:spacing w:before="280" w:after="80"/>
        <w:rPr>
          <w:ins w:id="2817" w:author="David Gravett" w:date="2019-12-01T10:21:00Z"/>
          <w:rFonts w:ascii="Times New Roman" w:hAnsi="Times New Roman" w:cs="Times New Roman"/>
          <w:sz w:val="24"/>
          <w:szCs w:val="24"/>
          <w:lang w:val="en-US"/>
        </w:rPr>
      </w:pPr>
      <w:ins w:id="2818"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
        </w:numPr>
        <w:spacing w:before="280" w:after="80"/>
        <w:rPr>
          <w:ins w:id="2819" w:author="David Gravett" w:date="2019-12-01T10:21:00Z"/>
          <w:rFonts w:ascii="Times New Roman" w:hAnsi="Times New Roman" w:cs="Times New Roman"/>
          <w:sz w:val="24"/>
          <w:szCs w:val="24"/>
          <w:lang w:val="en-US"/>
        </w:rPr>
      </w:pPr>
      <w:ins w:id="2820"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
        </w:numPr>
        <w:spacing w:before="280" w:after="80"/>
        <w:rPr>
          <w:ins w:id="2821" w:author="David Gravett" w:date="2019-12-01T10:21:00Z"/>
          <w:rFonts w:ascii="Times New Roman" w:hAnsi="Times New Roman" w:cs="Times New Roman"/>
          <w:sz w:val="24"/>
          <w:szCs w:val="24"/>
          <w:lang w:val="en-US"/>
        </w:rPr>
      </w:pPr>
      <w:ins w:id="2822"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headerReference w:type="default" r:id="rId99"/>
      <w:footerReference w:type="default" r:id="rId100"/>
      <w:footerReference w:type="first" r:id="rId101"/>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C60E4" w14:textId="77777777" w:rsidR="00644BA2" w:rsidRDefault="00644BA2">
      <w:pPr>
        <w:spacing w:line="240" w:lineRule="auto"/>
      </w:pPr>
      <w:r>
        <w:separator/>
      </w:r>
    </w:p>
  </w:endnote>
  <w:endnote w:type="continuationSeparator" w:id="0">
    <w:p w14:paraId="5537ECB4" w14:textId="77777777" w:rsidR="00644BA2" w:rsidRDefault="00644BA2">
      <w:pPr>
        <w:spacing w:line="240" w:lineRule="auto"/>
      </w:pPr>
      <w:r>
        <w:continuationSeparator/>
      </w:r>
    </w:p>
  </w:endnote>
  <w:endnote w:type="continuationNotice" w:id="1">
    <w:p w14:paraId="28DE1247" w14:textId="77777777" w:rsidR="00644BA2" w:rsidRDefault="00644BA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121219" w:rsidRDefault="0012121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121219" w:rsidRDefault="0012121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121219" w:rsidRDefault="00121219">
    <w:pPr>
      <w:tabs>
        <w:tab w:val="center" w:pos="4550"/>
        <w:tab w:val="left" w:pos="5818"/>
      </w:tabs>
      <w:ind w:right="260"/>
      <w:jc w:val="right"/>
      <w:rPr>
        <w:color w:val="222A35" w:themeColor="text2" w:themeShade="80"/>
        <w:sz w:val="24"/>
        <w:szCs w:val="24"/>
      </w:rPr>
    </w:pPr>
  </w:p>
  <w:p w14:paraId="7D7D1C04" w14:textId="77777777" w:rsidR="00121219" w:rsidRDefault="001212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796B81" w14:textId="77777777" w:rsidR="00644BA2" w:rsidRDefault="00644BA2">
      <w:pPr>
        <w:spacing w:line="240" w:lineRule="auto"/>
      </w:pPr>
      <w:r>
        <w:separator/>
      </w:r>
    </w:p>
  </w:footnote>
  <w:footnote w:type="continuationSeparator" w:id="0">
    <w:p w14:paraId="436FF0FB" w14:textId="77777777" w:rsidR="00644BA2" w:rsidRDefault="00644BA2">
      <w:pPr>
        <w:spacing w:line="240" w:lineRule="auto"/>
      </w:pPr>
      <w:r>
        <w:continuationSeparator/>
      </w:r>
    </w:p>
  </w:footnote>
  <w:footnote w:type="continuationNotice" w:id="1">
    <w:p w14:paraId="1E96C015" w14:textId="77777777" w:rsidR="00644BA2" w:rsidRDefault="00644BA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B10C6" w14:textId="77777777" w:rsidR="00121219" w:rsidRDefault="001212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F10"/>
    <w:rsid w:val="001045BC"/>
    <w:rsid w:val="00121219"/>
    <w:rsid w:val="001B2D18"/>
    <w:rsid w:val="001D5416"/>
    <w:rsid w:val="001D7370"/>
    <w:rsid w:val="002149B5"/>
    <w:rsid w:val="00277532"/>
    <w:rsid w:val="00280D7C"/>
    <w:rsid w:val="002F50E2"/>
    <w:rsid w:val="00324525"/>
    <w:rsid w:val="00325DED"/>
    <w:rsid w:val="00374AAF"/>
    <w:rsid w:val="003A1BDC"/>
    <w:rsid w:val="003B27BF"/>
    <w:rsid w:val="003B3061"/>
    <w:rsid w:val="003B485F"/>
    <w:rsid w:val="003E2093"/>
    <w:rsid w:val="003F1B6B"/>
    <w:rsid w:val="00405DA3"/>
    <w:rsid w:val="00496A60"/>
    <w:rsid w:val="005B2459"/>
    <w:rsid w:val="005D0038"/>
    <w:rsid w:val="005E1B21"/>
    <w:rsid w:val="005E225C"/>
    <w:rsid w:val="005F2D99"/>
    <w:rsid w:val="006041A7"/>
    <w:rsid w:val="00624E64"/>
    <w:rsid w:val="00632E08"/>
    <w:rsid w:val="006411C2"/>
    <w:rsid w:val="00644BA2"/>
    <w:rsid w:val="006729CD"/>
    <w:rsid w:val="006767CE"/>
    <w:rsid w:val="00697FC6"/>
    <w:rsid w:val="006B4928"/>
    <w:rsid w:val="006C5B2B"/>
    <w:rsid w:val="006E2893"/>
    <w:rsid w:val="007D3FC9"/>
    <w:rsid w:val="00844A99"/>
    <w:rsid w:val="00851F47"/>
    <w:rsid w:val="0086540D"/>
    <w:rsid w:val="008A3E24"/>
    <w:rsid w:val="008C59CB"/>
    <w:rsid w:val="008E2643"/>
    <w:rsid w:val="008E772B"/>
    <w:rsid w:val="009237EA"/>
    <w:rsid w:val="009408C3"/>
    <w:rsid w:val="00945C60"/>
    <w:rsid w:val="00961398"/>
    <w:rsid w:val="00961ED3"/>
    <w:rsid w:val="00970D06"/>
    <w:rsid w:val="0099262B"/>
    <w:rsid w:val="009C505E"/>
    <w:rsid w:val="009F65E4"/>
    <w:rsid w:val="00A53A61"/>
    <w:rsid w:val="00A56B62"/>
    <w:rsid w:val="00A66190"/>
    <w:rsid w:val="00A854B3"/>
    <w:rsid w:val="00AB69BA"/>
    <w:rsid w:val="00B07653"/>
    <w:rsid w:val="00B1264A"/>
    <w:rsid w:val="00B27C01"/>
    <w:rsid w:val="00B52F72"/>
    <w:rsid w:val="00B743CC"/>
    <w:rsid w:val="00B767A0"/>
    <w:rsid w:val="00B80432"/>
    <w:rsid w:val="00BB48D9"/>
    <w:rsid w:val="00BC7289"/>
    <w:rsid w:val="00BD3CF6"/>
    <w:rsid w:val="00BD7085"/>
    <w:rsid w:val="00BE50C5"/>
    <w:rsid w:val="00BF7C99"/>
    <w:rsid w:val="00C0694D"/>
    <w:rsid w:val="00C361C1"/>
    <w:rsid w:val="00C6241B"/>
    <w:rsid w:val="00C71739"/>
    <w:rsid w:val="00C76A65"/>
    <w:rsid w:val="00C97D3F"/>
    <w:rsid w:val="00CA768F"/>
    <w:rsid w:val="00D64D5D"/>
    <w:rsid w:val="00DA229F"/>
    <w:rsid w:val="00DE7B80"/>
    <w:rsid w:val="00DF6605"/>
    <w:rsid w:val="00E0087D"/>
    <w:rsid w:val="00E0153B"/>
    <w:rsid w:val="00E246BB"/>
    <w:rsid w:val="00E27AF9"/>
    <w:rsid w:val="00E35EF8"/>
    <w:rsid w:val="00E43A0C"/>
    <w:rsid w:val="00EC2775"/>
    <w:rsid w:val="00F255FE"/>
    <w:rsid w:val="00F338BE"/>
    <w:rsid w:val="00F62130"/>
    <w:rsid w:val="00F822DF"/>
    <w:rsid w:val="00F865D8"/>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gif"/><Relationship Id="rId47" Type="http://schemas.openxmlformats.org/officeDocument/2006/relationships/image" Target="media/image39.png"/><Relationship Id="rId63" Type="http://schemas.openxmlformats.org/officeDocument/2006/relationships/image" Target="media/image54.gif"/><Relationship Id="rId68" Type="http://schemas.openxmlformats.org/officeDocument/2006/relationships/image" Target="media/image59.gif"/><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1.bin"/><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gif"/><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gif"/><Relationship Id="rId82" Type="http://schemas.openxmlformats.org/officeDocument/2006/relationships/image" Target="media/image73.gif"/><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gif"/><Relationship Id="rId80" Type="http://schemas.openxmlformats.org/officeDocument/2006/relationships/image" Target="media/image71.gif"/><Relationship Id="rId85" Type="http://schemas.openxmlformats.org/officeDocument/2006/relationships/image" Target="media/image76.jpe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0.gif"/><Relationship Id="rId67" Type="http://schemas.openxmlformats.org/officeDocument/2006/relationships/image" Target="media/image58.png"/><Relationship Id="rId103"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gif"/><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8.gi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emf"/><Relationship Id="rId60" Type="http://schemas.openxmlformats.org/officeDocument/2006/relationships/image" Target="media/image51.png"/><Relationship Id="rId65" Type="http://schemas.openxmlformats.org/officeDocument/2006/relationships/image" Target="media/image56.gif"/><Relationship Id="rId73" Type="http://schemas.openxmlformats.org/officeDocument/2006/relationships/image" Target="media/image64.png"/><Relationship Id="rId78" Type="http://schemas.openxmlformats.org/officeDocument/2006/relationships/image" Target="media/image69.gif"/><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6.gif"/><Relationship Id="rId76" Type="http://schemas.openxmlformats.org/officeDocument/2006/relationships/image" Target="media/image67.gif"/><Relationship Id="rId97" Type="http://schemas.openxmlformats.org/officeDocument/2006/relationships/image" Target="media/image88.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C49320-F928-4F05-85AD-8CE633DAC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76</Pages>
  <Words>12050</Words>
  <Characters>68686</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80575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David Gravett</cp:lastModifiedBy>
  <cp:revision>8</cp:revision>
  <cp:lastPrinted>2019-10-01T21:52:00Z</cp:lastPrinted>
  <dcterms:created xsi:type="dcterms:W3CDTF">2019-11-28T20:36:00Z</dcterms:created>
  <dcterms:modified xsi:type="dcterms:W3CDTF">2019-12-02T23:22:00Z</dcterms:modified>
</cp:coreProperties>
</file>