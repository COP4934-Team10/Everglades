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41264" w:displacedByCustomXml="next"/>
    <w:bookmarkEnd w:id="0"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20T00:00:00Z">
                                      <w:dateFormat w:val="M/d/yyyy"/>
                                      <w:lid w:val="en-US"/>
                                      <w:storeMappedDataAs w:val="dateTime"/>
                                      <w:calendar w:val="gregorian"/>
                                    </w:date>
                                  </w:sdtPr>
                                  <w:sdtEndPr/>
                                  <w:sdtContent>
                                    <w:p w14:paraId="1A0A8565" w14:textId="44B7D3FF" w:rsidR="0077468C" w:rsidRDefault="0077468C">
                                      <w:pPr>
                                        <w:pStyle w:val="NoSpacing"/>
                                        <w:jc w:val="right"/>
                                        <w:rPr>
                                          <w:color w:val="FFFFFF" w:themeColor="background1"/>
                                          <w:sz w:val="28"/>
                                          <w:szCs w:val="28"/>
                                        </w:rPr>
                                      </w:pPr>
                                      <w:r>
                                        <w:rPr>
                                          <w:color w:val="FFFFFF" w:themeColor="background1"/>
                                          <w:sz w:val="28"/>
                                          <w:szCs w:val="28"/>
                                        </w:rPr>
                                        <w:t>4/20/2020</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20T00:00:00Z">
                                <w:dateFormat w:val="M/d/yyyy"/>
                                <w:lid w:val="en-US"/>
                                <w:storeMappedDataAs w:val="dateTime"/>
                                <w:calendar w:val="gregorian"/>
                              </w:date>
                            </w:sdtPr>
                            <w:sdtEndPr/>
                            <w:sdtContent>
                              <w:p w14:paraId="1A0A8565" w14:textId="44B7D3FF" w:rsidR="0077468C" w:rsidRDefault="0077468C">
                                <w:pPr>
                                  <w:pStyle w:val="NoSpacing"/>
                                  <w:jc w:val="right"/>
                                  <w:rPr>
                                    <w:color w:val="FFFFFF" w:themeColor="background1"/>
                                    <w:sz w:val="28"/>
                                    <w:szCs w:val="28"/>
                                  </w:rPr>
                                </w:pPr>
                                <w:r>
                                  <w:rPr>
                                    <w:color w:val="FFFFFF" w:themeColor="background1"/>
                                    <w:sz w:val="28"/>
                                    <w:szCs w:val="28"/>
                                  </w:rPr>
                                  <w:t>4/20/2020</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77468C" w:rsidRDefault="001E2418">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7468C">
                                      <w:rPr>
                                        <w:color w:val="4472C4" w:themeColor="accent1"/>
                                        <w:sz w:val="26"/>
                                        <w:szCs w:val="26"/>
                                      </w:rPr>
                                      <w:t>James Dwyer, Michael Fielder, David Gravett</w:t>
                                    </w:r>
                                  </w:sdtContent>
                                </w:sdt>
                              </w:p>
                              <w:p w14:paraId="3574675C" w14:textId="50A69022" w:rsidR="0077468C" w:rsidRDefault="001E2418">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7468C">
                                      <w:rPr>
                                        <w:caps/>
                                        <w:color w:val="595959" w:themeColor="text1" w:themeTint="A6"/>
                                        <w:sz w:val="20"/>
                                        <w:szCs w:val="20"/>
                                      </w:rPr>
                                      <w:t>Lockheed martin</w:t>
                                    </w:r>
                                  </w:sdtContent>
                                </w:sdt>
                                <w:r w:rsidR="0077468C">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77468C" w:rsidRDefault="001E2418">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7468C">
                                <w:rPr>
                                  <w:color w:val="4472C4" w:themeColor="accent1"/>
                                  <w:sz w:val="26"/>
                                  <w:szCs w:val="26"/>
                                </w:rPr>
                                <w:t>James Dwyer, Michael Fielder, David Gravett</w:t>
                              </w:r>
                            </w:sdtContent>
                          </w:sdt>
                        </w:p>
                        <w:p w14:paraId="3574675C" w14:textId="50A69022" w:rsidR="0077468C" w:rsidRDefault="001E2418">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7468C">
                                <w:rPr>
                                  <w:caps/>
                                  <w:color w:val="595959" w:themeColor="text1" w:themeTint="A6"/>
                                  <w:sz w:val="20"/>
                                  <w:szCs w:val="20"/>
                                </w:rPr>
                                <w:t>Lockheed martin</w:t>
                              </w:r>
                            </w:sdtContent>
                          </w:sdt>
                          <w:r w:rsidR="0077468C">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77468C" w:rsidRDefault="001E241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7468C">
                                      <w:rPr>
                                        <w:rFonts w:asciiTheme="majorHAnsi" w:eastAsiaTheme="majorEastAsia" w:hAnsiTheme="majorHAnsi" w:cstheme="majorBidi"/>
                                        <w:color w:val="262626" w:themeColor="text1" w:themeTint="D9"/>
                                        <w:sz w:val="72"/>
                                        <w:szCs w:val="72"/>
                                      </w:rPr>
                                      <w:t>EVERGLADES</w:t>
                                    </w:r>
                                  </w:sdtContent>
                                </w:sdt>
                              </w:p>
                              <w:p w14:paraId="42D71708" w14:textId="0FB1A14F" w:rsidR="0077468C" w:rsidRPr="00BB48D9" w:rsidRDefault="001E2418">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7468C"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77468C" w:rsidRDefault="001E241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7468C">
                                <w:rPr>
                                  <w:rFonts w:asciiTheme="majorHAnsi" w:eastAsiaTheme="majorEastAsia" w:hAnsiTheme="majorHAnsi" w:cstheme="majorBidi"/>
                                  <w:color w:val="262626" w:themeColor="text1" w:themeTint="D9"/>
                                  <w:sz w:val="72"/>
                                  <w:szCs w:val="72"/>
                                </w:rPr>
                                <w:t>EVERGLADES</w:t>
                              </w:r>
                            </w:sdtContent>
                          </w:sdt>
                        </w:p>
                        <w:p w14:paraId="42D71708" w14:textId="0FB1A14F" w:rsidR="0077468C" w:rsidRPr="00BB48D9" w:rsidRDefault="001E2418">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7468C"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1" w:name="_q7u3ovqs9est" w:colFirst="0" w:colLast="0" w:displacedByCustomXml="next"/>
    <w:bookmarkEnd w:id="1"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7A555CB4" w:rsidR="00B27C01" w:rsidRDefault="00B27C01">
          <w:pPr>
            <w:pStyle w:val="TOCHeading"/>
            <w:rPr>
              <w:sz w:val="40"/>
              <w:szCs w:val="40"/>
            </w:rPr>
          </w:pPr>
          <w:r w:rsidRPr="00374AAF">
            <w:rPr>
              <w:sz w:val="40"/>
              <w:szCs w:val="40"/>
            </w:rPr>
            <w:t>Table of Contents</w:t>
          </w:r>
        </w:p>
        <w:p w14:paraId="37D25ABB" w14:textId="700B31C0" w:rsidR="00DB3E19" w:rsidRDefault="00DB3E19" w:rsidP="00DB3E19">
          <w:pPr>
            <w:pStyle w:val="TOC1"/>
            <w:rPr>
              <w:rFonts w:asciiTheme="minorHAnsi" w:hAnsiTheme="minorHAnsi" w:cstheme="minorHAnsi"/>
              <w:b/>
              <w:bCs/>
              <w:sz w:val="24"/>
              <w:szCs w:val="24"/>
            </w:rPr>
          </w:pPr>
          <w:r>
            <w:rPr>
              <w:rFonts w:asciiTheme="minorHAnsi" w:hAnsiTheme="minorHAnsi" w:cstheme="minorHAnsi"/>
              <w:b/>
              <w:bCs/>
              <w:sz w:val="24"/>
              <w:szCs w:val="24"/>
            </w:rPr>
            <w:t>Executive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3</w:t>
          </w:r>
        </w:p>
        <w:p w14:paraId="78809280" w14:textId="2069D7C4" w:rsidR="003D6E97" w:rsidRPr="003D6E97" w:rsidRDefault="003D6E97" w:rsidP="003D6E97">
          <w:pPr>
            <w:pStyle w:val="TOC1"/>
            <w:rPr>
              <w:rFonts w:asciiTheme="minorHAnsi" w:hAnsiTheme="minorHAnsi" w:cstheme="minorHAnsi"/>
              <w:b/>
              <w:bCs/>
              <w:sz w:val="24"/>
              <w:szCs w:val="24"/>
            </w:rPr>
          </w:pPr>
          <w:r>
            <w:rPr>
              <w:rFonts w:asciiTheme="minorHAnsi" w:hAnsiTheme="minorHAnsi" w:cstheme="minorHAnsi"/>
              <w:b/>
              <w:bCs/>
              <w:sz w:val="24"/>
              <w:szCs w:val="24"/>
            </w:rPr>
            <w:t>Game Description</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4</w:t>
          </w:r>
        </w:p>
        <w:p w14:paraId="7E58F8B2" w14:textId="3A5C31A0"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0096598B">
            <w:rPr>
              <w:rFonts w:asciiTheme="minorHAnsi" w:hAnsiTheme="minorHAnsi" w:cstheme="minorHAnsi"/>
              <w:b/>
              <w:bCs/>
              <w:sz w:val="24"/>
              <w:szCs w:val="24"/>
            </w:rPr>
            <w:t>5</w:t>
          </w:r>
        </w:p>
        <w:p w14:paraId="7E5863E3" w14:textId="5D0A1CB7" w:rsidR="00B27C01" w:rsidRPr="00374AAF" w:rsidRDefault="00B27C01" w:rsidP="001F1A97">
          <w:pPr>
            <w:pStyle w:val="TOC2"/>
          </w:pPr>
          <w:r w:rsidRPr="00374AAF">
            <w:t>Motivations</w:t>
          </w:r>
          <w:r w:rsidRPr="00374AAF">
            <w:ptab w:relativeTo="margin" w:alignment="right" w:leader="dot"/>
          </w:r>
          <w:r w:rsidR="0096598B">
            <w:t>5</w:t>
          </w:r>
        </w:p>
        <w:p w14:paraId="37ED66FF" w14:textId="5E74DA86" w:rsidR="00B27C01" w:rsidRPr="00374AAF" w:rsidRDefault="00B27C01" w:rsidP="001F1A97">
          <w:pPr>
            <w:pStyle w:val="TOC2"/>
          </w:pPr>
          <w:r w:rsidRPr="00374AAF">
            <w:t>Goals and Objectives</w:t>
          </w:r>
          <w:r w:rsidRPr="00374AAF">
            <w:ptab w:relativeTo="margin" w:alignment="right" w:leader="dot"/>
          </w:r>
          <w:r w:rsidR="0096598B">
            <w:t>6</w:t>
          </w:r>
        </w:p>
        <w:p w14:paraId="29951616" w14:textId="6FF98A84" w:rsidR="00B27C01" w:rsidRPr="00374AAF" w:rsidRDefault="00B27C01" w:rsidP="001F1A97">
          <w:pPr>
            <w:pStyle w:val="TOC2"/>
          </w:pPr>
          <w:r w:rsidRPr="00374AAF">
            <w:t>Function</w:t>
          </w:r>
          <w:r w:rsidRPr="00374AAF">
            <w:ptab w:relativeTo="margin" w:alignment="right" w:leader="dot"/>
          </w:r>
          <w:r w:rsidR="0096598B">
            <w:t>6</w:t>
          </w:r>
        </w:p>
        <w:p w14:paraId="577D0E7A" w14:textId="7060C7EE" w:rsidR="00B27C01" w:rsidRPr="00374AAF" w:rsidRDefault="00B27C01" w:rsidP="001F1A97">
          <w:pPr>
            <w:pStyle w:val="TOC2"/>
          </w:pPr>
          <w:r w:rsidRPr="00374AAF">
            <w:t>Criteria and Constraints</w:t>
          </w:r>
          <w:r w:rsidRPr="00374AAF">
            <w:ptab w:relativeTo="margin" w:alignment="right" w:leader="dot"/>
          </w:r>
          <w:r w:rsidR="0096598B">
            <w:t>6</w:t>
          </w:r>
        </w:p>
        <w:p w14:paraId="73A138E8" w14:textId="5A8788A4" w:rsidR="00B27C01" w:rsidRPr="00374AAF" w:rsidRDefault="00B27C01" w:rsidP="001F1A97">
          <w:pPr>
            <w:pStyle w:val="TOC2"/>
          </w:pPr>
          <w:r w:rsidRPr="00374AAF">
            <w:t>Broader Impacts</w:t>
          </w:r>
          <w:r w:rsidRPr="00374AAF">
            <w:ptab w:relativeTo="margin" w:alignment="right" w:leader="dot"/>
          </w:r>
          <w:r w:rsidR="0096598B">
            <w:t>6</w:t>
          </w:r>
        </w:p>
        <w:p w14:paraId="4A593AA2" w14:textId="2583AFB4"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96598B">
            <w:rPr>
              <w:rFonts w:asciiTheme="minorHAnsi" w:hAnsiTheme="minorHAnsi" w:cstheme="minorHAnsi"/>
              <w:b/>
              <w:bCs/>
              <w:sz w:val="24"/>
              <w:szCs w:val="24"/>
            </w:rPr>
            <w:t>8</w:t>
          </w:r>
        </w:p>
        <w:p w14:paraId="324CCD45" w14:textId="7104B11D" w:rsidR="00B27C01" w:rsidRDefault="00B27C01" w:rsidP="00B27C01">
          <w:pPr>
            <w:pStyle w:val="TOC1"/>
            <w:rPr>
              <w:rFonts w:asciiTheme="minorHAnsi" w:hAnsiTheme="minorHAnsi" w:cstheme="minorHAnsi"/>
              <w:b/>
              <w:bCs/>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96598B">
            <w:rPr>
              <w:rFonts w:asciiTheme="minorHAnsi" w:hAnsiTheme="minorHAnsi" w:cstheme="minorHAnsi"/>
              <w:b/>
              <w:bCs/>
              <w:sz w:val="24"/>
              <w:szCs w:val="24"/>
            </w:rPr>
            <w:t>10</w:t>
          </w:r>
        </w:p>
        <w:p w14:paraId="5C0BA92F" w14:textId="37E03911" w:rsidR="0096598B" w:rsidRDefault="0096598B" w:rsidP="0096598B">
          <w:pPr>
            <w:pStyle w:val="TOC1"/>
            <w:rPr>
              <w:rFonts w:asciiTheme="minorHAnsi" w:hAnsiTheme="minorHAnsi" w:cstheme="minorHAnsi"/>
              <w:b/>
              <w:bCs/>
              <w:sz w:val="24"/>
              <w:szCs w:val="24"/>
            </w:rPr>
          </w:pPr>
          <w:r w:rsidRPr="00374AAF">
            <w:rPr>
              <w:rFonts w:asciiTheme="minorHAnsi" w:hAnsiTheme="minorHAnsi" w:cstheme="minorHAnsi"/>
              <w:b/>
              <w:bCs/>
              <w:sz w:val="24"/>
              <w:szCs w:val="24"/>
            </w:rPr>
            <w:t>B</w:t>
          </w:r>
          <w:r>
            <w:rPr>
              <w:rFonts w:asciiTheme="minorHAnsi" w:hAnsiTheme="minorHAnsi" w:cstheme="minorHAnsi"/>
              <w:b/>
              <w:bCs/>
              <w:sz w:val="24"/>
              <w:szCs w:val="24"/>
            </w:rPr>
            <w:t>udget</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12</w:t>
          </w:r>
        </w:p>
        <w:p w14:paraId="2FFA06A3" w14:textId="2A9D2CEA" w:rsidR="0096598B" w:rsidRPr="0096598B" w:rsidRDefault="0096598B" w:rsidP="0096598B">
          <w:pPr>
            <w:pStyle w:val="TOC1"/>
            <w:rPr>
              <w:rFonts w:asciiTheme="minorHAnsi" w:hAnsiTheme="minorHAnsi" w:cstheme="minorHAnsi"/>
              <w:b/>
              <w:bCs/>
              <w:sz w:val="24"/>
              <w:szCs w:val="24"/>
            </w:rPr>
          </w:pPr>
          <w:r>
            <w:rPr>
              <w:rFonts w:asciiTheme="minorHAnsi" w:hAnsiTheme="minorHAnsi" w:cstheme="minorHAnsi"/>
              <w:b/>
              <w:bCs/>
              <w:sz w:val="24"/>
              <w:szCs w:val="24"/>
            </w:rPr>
            <w:t>Project Milestones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13</w:t>
          </w:r>
        </w:p>
        <w:p w14:paraId="270446F9" w14:textId="67131418"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96598B">
            <w:rPr>
              <w:rFonts w:asciiTheme="minorHAnsi" w:hAnsiTheme="minorHAnsi" w:cstheme="minorHAnsi"/>
              <w:b/>
              <w:bCs/>
              <w:sz w:val="24"/>
              <w:szCs w:val="24"/>
            </w:rPr>
            <w:t>5</w:t>
          </w:r>
        </w:p>
        <w:p w14:paraId="5D64D35E" w14:textId="53C8BAF6" w:rsidR="00E0087D" w:rsidRDefault="00E0087D" w:rsidP="001F1A97">
          <w:pPr>
            <w:pStyle w:val="TOC2"/>
          </w:pPr>
          <w:r>
            <w:t>Code Base Characterization</w:t>
          </w:r>
          <w:r w:rsidRPr="00374AAF">
            <w:ptab w:relativeTo="margin" w:alignment="right" w:leader="dot"/>
          </w:r>
          <w:r w:rsidR="00DF6605">
            <w:t>1</w:t>
          </w:r>
          <w:r w:rsidR="0096598B">
            <w:t>5</w:t>
          </w:r>
        </w:p>
        <w:p w14:paraId="65670FD1" w14:textId="1E5F7ABD" w:rsidR="00DB3E19" w:rsidRDefault="00DB3E19" w:rsidP="001F1A97">
          <w:pPr>
            <w:pStyle w:val="TOC2"/>
          </w:pPr>
          <w:r>
            <w:tab/>
            <w:t>Purpose</w:t>
          </w:r>
          <w:r w:rsidRPr="00374AAF">
            <w:ptab w:relativeTo="margin" w:alignment="right" w:leader="dot"/>
          </w:r>
          <w:r>
            <w:t>1</w:t>
          </w:r>
          <w:r w:rsidR="0096598B">
            <w:t>5</w:t>
          </w:r>
        </w:p>
        <w:p w14:paraId="03EB36EB" w14:textId="1522F6D3" w:rsidR="00DB3E19" w:rsidRPr="00DB3E19" w:rsidRDefault="00DB3E19" w:rsidP="001F1A97">
          <w:pPr>
            <w:pStyle w:val="TOC2"/>
          </w:pPr>
          <w:r>
            <w:tab/>
          </w:r>
          <w:r w:rsidR="0096598B">
            <w:t>Deliverable</w:t>
          </w:r>
          <w:r w:rsidRPr="00374AAF">
            <w:ptab w:relativeTo="margin" w:alignment="right" w:leader="dot"/>
          </w:r>
          <w:r>
            <w:t>1</w:t>
          </w:r>
          <w:r w:rsidR="0096598B">
            <w:t>5</w:t>
          </w:r>
        </w:p>
        <w:p w14:paraId="76594546" w14:textId="3CAED1DF" w:rsidR="00DB3E19" w:rsidRPr="00DB3E19" w:rsidRDefault="00DB3E19" w:rsidP="001F1A97">
          <w:pPr>
            <w:pStyle w:val="TOC2"/>
          </w:pPr>
          <w:r>
            <w:tab/>
          </w:r>
          <w:r w:rsidR="0096598B">
            <w:t>Unreal</w:t>
          </w:r>
          <w:r w:rsidRPr="00374AAF">
            <w:ptab w:relativeTo="margin" w:alignment="right" w:leader="dot"/>
          </w:r>
          <w:r>
            <w:t>1</w:t>
          </w:r>
          <w:r w:rsidR="0096598B">
            <w:t>6</w:t>
          </w:r>
        </w:p>
        <w:p w14:paraId="17F1067E" w14:textId="458A9050" w:rsidR="004E5B57" w:rsidRDefault="004E5B57" w:rsidP="001F1A97">
          <w:pPr>
            <w:pStyle w:val="TOC2"/>
          </w:pPr>
          <w:r>
            <w:tab/>
          </w:r>
          <w:r w:rsidR="0096598B">
            <w:t>Python Structure</w:t>
          </w:r>
          <w:r w:rsidRPr="00374AAF">
            <w:ptab w:relativeTo="margin" w:alignment="right" w:leader="dot"/>
          </w:r>
          <w:r>
            <w:t>1</w:t>
          </w:r>
          <w:r w:rsidR="0096598B">
            <w:t>7</w:t>
          </w:r>
        </w:p>
        <w:p w14:paraId="36E4A113" w14:textId="5D8BDA3D" w:rsidR="004E5B57" w:rsidRDefault="004E5B57" w:rsidP="001F1A97">
          <w:pPr>
            <w:pStyle w:val="TOC2"/>
          </w:pPr>
          <w:r>
            <w:tab/>
          </w:r>
          <w:r w:rsidR="0096598B">
            <w:t>Python Class Diagram</w:t>
          </w:r>
          <w:r w:rsidRPr="00374AAF">
            <w:ptab w:relativeTo="margin" w:alignment="right" w:leader="dot"/>
          </w:r>
          <w:r w:rsidR="0096598B">
            <w:t>19</w:t>
          </w:r>
        </w:p>
        <w:p w14:paraId="66439988" w14:textId="6292837B" w:rsidR="004E5B57" w:rsidRDefault="004E5B57" w:rsidP="001F1A97">
          <w:pPr>
            <w:pStyle w:val="TOC2"/>
          </w:pPr>
          <w:r>
            <w:tab/>
          </w:r>
          <w:r w:rsidR="0096598B">
            <w:t>Python Classes</w:t>
          </w:r>
          <w:r w:rsidRPr="00374AAF">
            <w:ptab w:relativeTo="margin" w:alignment="right" w:leader="dot"/>
          </w:r>
          <w:r>
            <w:t>2</w:t>
          </w:r>
          <w:r w:rsidR="0096598B">
            <w:t>1</w:t>
          </w:r>
        </w:p>
        <w:p w14:paraId="29CB0178" w14:textId="2E1E48EA" w:rsidR="0096598B" w:rsidRDefault="0096598B" w:rsidP="0096598B">
          <w:pPr>
            <w:pStyle w:val="TOC2"/>
          </w:pPr>
          <w:r>
            <w:tab/>
            <w:t>Game Telemetry Data</w:t>
          </w:r>
          <w:r w:rsidRPr="00374AAF">
            <w:ptab w:relativeTo="margin" w:alignment="right" w:leader="dot"/>
          </w:r>
          <w:r>
            <w:t>30</w:t>
          </w:r>
        </w:p>
        <w:p w14:paraId="5AE00090" w14:textId="64211687" w:rsidR="0096598B" w:rsidRPr="0096598B" w:rsidRDefault="0096598B" w:rsidP="0096598B">
          <w:pPr>
            <w:pStyle w:val="TOC2"/>
          </w:pPr>
          <w:r>
            <w:tab/>
            <w:t>Explanation of Telemetry</w:t>
          </w:r>
          <w:r w:rsidRPr="00374AAF">
            <w:ptab w:relativeTo="margin" w:alignment="right" w:leader="dot"/>
          </w:r>
          <w:r>
            <w:t>30</w:t>
          </w:r>
        </w:p>
        <w:p w14:paraId="40580DA7" w14:textId="4CF75031" w:rsidR="004E5B57" w:rsidRDefault="004E5B57" w:rsidP="001F1A97">
          <w:pPr>
            <w:pStyle w:val="TOC2"/>
          </w:pPr>
          <w:r>
            <w:t>Procedurally Generated Game Board</w:t>
          </w:r>
          <w:r w:rsidRPr="00374AAF">
            <w:ptab w:relativeTo="margin" w:alignment="right" w:leader="dot"/>
          </w:r>
          <w:r w:rsidR="0096598B">
            <w:t>34</w:t>
          </w:r>
        </w:p>
        <w:p w14:paraId="4EB899CD" w14:textId="127D8C44" w:rsidR="004E5B57" w:rsidRDefault="004E5B57" w:rsidP="001F1A97">
          <w:pPr>
            <w:pStyle w:val="TOC2"/>
          </w:pPr>
          <w:r>
            <w:tab/>
            <w:t>Implementation Ideas</w:t>
          </w:r>
          <w:r w:rsidRPr="00374AAF">
            <w:ptab w:relativeTo="margin" w:alignment="right" w:leader="dot"/>
          </w:r>
          <w:r w:rsidR="0096598B">
            <w:t>34</w:t>
          </w:r>
        </w:p>
        <w:p w14:paraId="0EDB3DA9" w14:textId="276DCE18" w:rsidR="004E5B57" w:rsidRDefault="004E5B57" w:rsidP="001F1A97">
          <w:pPr>
            <w:pStyle w:val="TOC2"/>
          </w:pPr>
          <w:r>
            <w:tab/>
            <w:t>Chosen Method Overview</w:t>
          </w:r>
          <w:r w:rsidRPr="00374AAF">
            <w:ptab w:relativeTo="margin" w:alignment="right" w:leader="dot"/>
          </w:r>
          <w:r w:rsidR="0096598B">
            <w:t>37</w:t>
          </w:r>
        </w:p>
        <w:p w14:paraId="3A884051" w14:textId="3C8904BE" w:rsidR="0096598B" w:rsidRPr="0096598B" w:rsidRDefault="0096598B" w:rsidP="0096598B">
          <w:pPr>
            <w:pStyle w:val="TOC2"/>
          </w:pPr>
          <w:r>
            <w:tab/>
            <w:t>Unreal Engine Rendering</w:t>
          </w:r>
          <w:r w:rsidRPr="00374AAF">
            <w:ptab w:relativeTo="margin" w:alignment="right" w:leader="dot"/>
          </w:r>
          <w:r>
            <w:t>53</w:t>
          </w:r>
        </w:p>
        <w:p w14:paraId="730E7B94" w14:textId="4407DEEF" w:rsidR="004E5B57" w:rsidRDefault="004E5B57" w:rsidP="001F1A97">
          <w:pPr>
            <w:pStyle w:val="TOC2"/>
          </w:pPr>
          <w:r>
            <w:t>Wind Effects with Seeded Stochasticity</w:t>
          </w:r>
          <w:r w:rsidRPr="00374AAF">
            <w:ptab w:relativeTo="margin" w:alignment="right" w:leader="dot"/>
          </w:r>
          <w:r>
            <w:t>5</w:t>
          </w:r>
          <w:r w:rsidR="0096598B">
            <w:t>8</w:t>
          </w:r>
        </w:p>
        <w:p w14:paraId="48114DAE" w14:textId="1256C216" w:rsidR="001F1A97" w:rsidRDefault="001F1A97" w:rsidP="001F1A97">
          <w:pPr>
            <w:pStyle w:val="TOC2"/>
          </w:pPr>
          <w:r>
            <w:tab/>
            <w:t>Wind Physics Overview</w:t>
          </w:r>
          <w:r w:rsidRPr="00374AAF">
            <w:ptab w:relativeTo="margin" w:alignment="right" w:leader="dot"/>
          </w:r>
          <w:r>
            <w:t>5</w:t>
          </w:r>
          <w:r w:rsidR="0096598B">
            <w:t>8</w:t>
          </w:r>
        </w:p>
        <w:p w14:paraId="004268E7" w14:textId="77CC9EAA" w:rsidR="001F1A97" w:rsidRDefault="001F1A97" w:rsidP="001F1A97">
          <w:pPr>
            <w:pStyle w:val="TOC2"/>
          </w:pPr>
          <w:r>
            <w:tab/>
          </w:r>
          <w:r w:rsidR="0096598B">
            <w:t>Stochastic Seeding</w:t>
          </w:r>
          <w:r w:rsidRPr="00374AAF">
            <w:ptab w:relativeTo="margin" w:alignment="right" w:leader="dot"/>
          </w:r>
          <w:r>
            <w:t>5</w:t>
          </w:r>
          <w:r w:rsidR="0096598B">
            <w:t>9</w:t>
          </w:r>
        </w:p>
        <w:p w14:paraId="2FA228EA" w14:textId="0B5F00B6" w:rsidR="008E5F66" w:rsidRPr="008E5F66" w:rsidRDefault="008E5F66" w:rsidP="008E5F66">
          <w:pPr>
            <w:pStyle w:val="TOCHeading"/>
            <w:rPr>
              <w:sz w:val="40"/>
              <w:szCs w:val="40"/>
            </w:rPr>
          </w:pPr>
          <w:r w:rsidRPr="00374AAF">
            <w:rPr>
              <w:sz w:val="40"/>
              <w:szCs w:val="40"/>
            </w:rPr>
            <w:lastRenderedPageBreak/>
            <w:t>Table of Contents</w:t>
          </w:r>
          <w:r w:rsidR="001F1A97">
            <w:tab/>
          </w:r>
        </w:p>
        <w:p w14:paraId="05DB40FB" w14:textId="05EB517F" w:rsidR="001F1A97" w:rsidRDefault="0096598B" w:rsidP="008E5F66">
          <w:pPr>
            <w:pStyle w:val="TOC2"/>
            <w:ind w:firstLine="504"/>
          </w:pPr>
          <w:r>
            <w:t>Relevant Existing Code</w:t>
          </w:r>
          <w:r w:rsidR="001F1A97" w:rsidRPr="00374AAF">
            <w:ptab w:relativeTo="margin" w:alignment="right" w:leader="dot"/>
          </w:r>
          <w:r>
            <w:t>60</w:t>
          </w:r>
        </w:p>
        <w:p w14:paraId="34A5909F" w14:textId="3731ED2A" w:rsidR="001F1A97" w:rsidRDefault="001F1A97" w:rsidP="001F1A97">
          <w:pPr>
            <w:pStyle w:val="TOC2"/>
          </w:pPr>
          <w:r>
            <w:tab/>
          </w:r>
          <w:r w:rsidR="0096598B">
            <w:t>Recreating the Game Board</w:t>
          </w:r>
          <w:r w:rsidRPr="00374AAF">
            <w:ptab w:relativeTo="margin" w:alignment="right" w:leader="dot"/>
          </w:r>
          <w:r w:rsidR="0096598B">
            <w:t>61</w:t>
          </w:r>
        </w:p>
        <w:p w14:paraId="5FDA72D7" w14:textId="3F7F846B" w:rsidR="001F1A97" w:rsidRDefault="001F1A97" w:rsidP="001F1A97">
          <w:pPr>
            <w:pStyle w:val="TOC2"/>
          </w:pPr>
          <w:r>
            <w:tab/>
            <w:t>P</w:t>
          </w:r>
          <w:r w:rsidR="0096598B">
            <w:t>erlin Noise</w:t>
          </w:r>
          <w:r w:rsidRPr="00374AAF">
            <w:ptab w:relativeTo="margin" w:alignment="right" w:leader="dot"/>
          </w:r>
          <w:r>
            <w:t>6</w:t>
          </w:r>
          <w:r w:rsidR="0096598B">
            <w:t>2</w:t>
          </w:r>
        </w:p>
        <w:p w14:paraId="1A07DC1C" w14:textId="56AAEF8D" w:rsidR="008E5F66" w:rsidRDefault="008E5F66" w:rsidP="008E5F66">
          <w:pPr>
            <w:pStyle w:val="TOC2"/>
          </w:pPr>
          <w:r>
            <w:tab/>
            <w:t>Vector Field</w:t>
          </w:r>
          <w:r w:rsidRPr="00374AAF">
            <w:ptab w:relativeTo="margin" w:alignment="right" w:leader="dot"/>
          </w:r>
          <w:r>
            <w:t>64</w:t>
          </w:r>
        </w:p>
        <w:p w14:paraId="76B4DF38" w14:textId="48FA95E3" w:rsidR="008E5F66" w:rsidRDefault="008E5F66" w:rsidP="008E5F66">
          <w:pPr>
            <w:pStyle w:val="TOC2"/>
          </w:pPr>
          <w:r>
            <w:tab/>
            <w:t>High Level Implementation</w:t>
          </w:r>
          <w:r w:rsidRPr="00374AAF">
            <w:ptab w:relativeTo="margin" w:alignment="right" w:leader="dot"/>
          </w:r>
          <w:r>
            <w:t>67</w:t>
          </w:r>
        </w:p>
        <w:p w14:paraId="5054F676" w14:textId="25F58311" w:rsidR="008E5F66" w:rsidRDefault="008E5F66" w:rsidP="008E5F66">
          <w:pPr>
            <w:pStyle w:val="TOC2"/>
          </w:pPr>
          <w:r>
            <w:tab/>
            <w:t>Data Structure Implementation</w:t>
          </w:r>
          <w:r w:rsidRPr="00374AAF">
            <w:ptab w:relativeTo="margin" w:alignment="right" w:leader="dot"/>
          </w:r>
          <w:r>
            <w:t>68</w:t>
          </w:r>
        </w:p>
        <w:p w14:paraId="56B1E051" w14:textId="6ECF48EB" w:rsidR="008E5F66" w:rsidRPr="008E5F66" w:rsidRDefault="008E5F66" w:rsidP="008E5F66">
          <w:pPr>
            <w:pStyle w:val="TOC2"/>
          </w:pPr>
          <w:r>
            <w:tab/>
            <w:t>Entire Process of Wind Data Structure Generation</w:t>
          </w:r>
          <w:r w:rsidRPr="00374AAF">
            <w:ptab w:relativeTo="margin" w:alignment="right" w:leader="dot"/>
          </w:r>
          <w:r>
            <w:t>70</w:t>
          </w:r>
        </w:p>
        <w:p w14:paraId="3A4D4322" w14:textId="180A85B2" w:rsidR="001F1A97" w:rsidRDefault="001F1A97" w:rsidP="001F1A97">
          <w:pPr>
            <w:pStyle w:val="TOC2"/>
          </w:pPr>
          <w:r>
            <w:t>Unit with Sensor</w:t>
          </w:r>
          <w:r w:rsidRPr="00374AAF">
            <w:ptab w:relativeTo="margin" w:alignment="right" w:leader="dot"/>
          </w:r>
          <w:r>
            <w:t>7</w:t>
          </w:r>
          <w:r w:rsidR="008E5F66">
            <w:t>1</w:t>
          </w:r>
        </w:p>
        <w:p w14:paraId="0AC7F788" w14:textId="30CB7B79" w:rsidR="001F1A97" w:rsidRDefault="001F1A97" w:rsidP="001F1A97">
          <w:pPr>
            <w:pStyle w:val="TOC2"/>
          </w:pPr>
          <w:r>
            <w:tab/>
            <w:t>Purpose</w:t>
          </w:r>
          <w:r w:rsidRPr="00374AAF">
            <w:ptab w:relativeTo="margin" w:alignment="right" w:leader="dot"/>
          </w:r>
          <w:r>
            <w:t>7</w:t>
          </w:r>
          <w:r w:rsidR="008E5F66">
            <w:t>1</w:t>
          </w:r>
        </w:p>
        <w:p w14:paraId="629E552C" w14:textId="5DE7DE47" w:rsidR="001F1A97" w:rsidRDefault="001F1A97" w:rsidP="001F1A97">
          <w:pPr>
            <w:pStyle w:val="TOC2"/>
          </w:pPr>
          <w:r>
            <w:tab/>
            <w:t>Sensor Background Research</w:t>
          </w:r>
          <w:r w:rsidRPr="00374AAF">
            <w:ptab w:relativeTo="margin" w:alignment="right" w:leader="dot"/>
          </w:r>
          <w:r>
            <w:t>7</w:t>
          </w:r>
          <w:r w:rsidR="008E5F66">
            <w:t>1</w:t>
          </w:r>
        </w:p>
        <w:p w14:paraId="5B626111" w14:textId="7F8A1D57" w:rsidR="001F1A97" w:rsidRDefault="001F1A97" w:rsidP="001F1A97">
          <w:pPr>
            <w:pStyle w:val="TOC2"/>
          </w:pPr>
          <w:r>
            <w:tab/>
            <w:t>Infrared</w:t>
          </w:r>
          <w:r w:rsidRPr="00374AAF">
            <w:ptab w:relativeTo="margin" w:alignment="right" w:leader="dot"/>
          </w:r>
          <w:r>
            <w:t>7</w:t>
          </w:r>
          <w:r w:rsidR="008E5F66">
            <w:t>1</w:t>
          </w:r>
        </w:p>
        <w:p w14:paraId="5343A886" w14:textId="10970C84" w:rsidR="001F1A97" w:rsidRDefault="001F1A97" w:rsidP="001F1A97">
          <w:pPr>
            <w:pStyle w:val="TOC2"/>
          </w:pPr>
          <w:r>
            <w:tab/>
            <w:t>Electro-Optical</w:t>
          </w:r>
          <w:r w:rsidRPr="00374AAF">
            <w:ptab w:relativeTo="margin" w:alignment="right" w:leader="dot"/>
          </w:r>
          <w:r>
            <w:t>7</w:t>
          </w:r>
          <w:r w:rsidR="008E5F66">
            <w:t>3</w:t>
          </w:r>
        </w:p>
        <w:p w14:paraId="7F53F3D4" w14:textId="47C59B71" w:rsidR="001F1A97" w:rsidRDefault="001F1A97" w:rsidP="001F1A97">
          <w:pPr>
            <w:pStyle w:val="TOC2"/>
            <w:rPr>
              <w:rFonts w:cstheme="minorHAnsi"/>
            </w:rPr>
          </w:pPr>
          <w:r w:rsidRPr="001F1A97">
            <w:tab/>
            <w:t>Synthetic Aperture Radar</w:t>
          </w:r>
          <w:r w:rsidRPr="001F1A97">
            <w:rPr>
              <w:rFonts w:cstheme="minorHAnsi"/>
            </w:rPr>
            <w:ptab w:relativeTo="margin" w:alignment="right" w:leader="dot"/>
          </w:r>
          <w:r w:rsidRPr="001F1A97">
            <w:rPr>
              <w:rFonts w:cstheme="minorHAnsi"/>
            </w:rPr>
            <w:t>7</w:t>
          </w:r>
          <w:r w:rsidR="008E5F66">
            <w:rPr>
              <w:rFonts w:cstheme="minorHAnsi"/>
            </w:rPr>
            <w:t>3</w:t>
          </w:r>
        </w:p>
        <w:p w14:paraId="598C0347" w14:textId="053D7A0B" w:rsidR="001F1A97" w:rsidRDefault="001F1A97" w:rsidP="008E5F66">
          <w:pPr>
            <w:pStyle w:val="TOC2"/>
            <w:rPr>
              <w:rFonts w:cstheme="minorHAnsi"/>
            </w:rPr>
          </w:pPr>
          <w:r w:rsidRPr="001F1A97">
            <w:tab/>
            <w:t>S</w:t>
          </w:r>
          <w:r>
            <w:t>ensor Choice</w:t>
          </w:r>
          <w:r w:rsidRPr="001F1A97">
            <w:rPr>
              <w:rFonts w:cstheme="minorHAnsi"/>
            </w:rPr>
            <w:ptab w:relativeTo="margin" w:alignment="right" w:leader="dot"/>
          </w:r>
          <w:r w:rsidRPr="001F1A97">
            <w:rPr>
              <w:rFonts w:cstheme="minorHAnsi"/>
            </w:rPr>
            <w:t>7</w:t>
          </w:r>
          <w:r w:rsidR="008E5F66">
            <w:rPr>
              <w:rFonts w:cstheme="minorHAnsi"/>
            </w:rPr>
            <w:t>5</w:t>
          </w:r>
        </w:p>
        <w:p w14:paraId="76EF0C0F" w14:textId="1743CE3C" w:rsidR="001F1A97" w:rsidRDefault="001F1A97" w:rsidP="001F1A97">
          <w:pPr>
            <w:pStyle w:val="TOC2"/>
            <w:rPr>
              <w:rFonts w:cstheme="minorHAnsi"/>
            </w:rPr>
          </w:pPr>
          <w:r w:rsidRPr="001F1A97">
            <w:tab/>
          </w:r>
          <w:r>
            <w:t>Back-end Functionality</w:t>
          </w:r>
          <w:r w:rsidRPr="001F1A97">
            <w:rPr>
              <w:rFonts w:cstheme="minorHAnsi"/>
            </w:rPr>
            <w:ptab w:relativeTo="margin" w:alignment="right" w:leader="dot"/>
          </w:r>
          <w:r w:rsidRPr="001F1A97">
            <w:rPr>
              <w:rFonts w:cstheme="minorHAnsi"/>
            </w:rPr>
            <w:t>7</w:t>
          </w:r>
          <w:r w:rsidR="008E5F66">
            <w:rPr>
              <w:rFonts w:cstheme="minorHAnsi"/>
            </w:rPr>
            <w:t>6</w:t>
          </w:r>
        </w:p>
        <w:p w14:paraId="49AD470F" w14:textId="317FC3DC" w:rsidR="001F1A97" w:rsidRDefault="001F1A97" w:rsidP="001F1A97">
          <w:pPr>
            <w:pStyle w:val="TOC2"/>
            <w:rPr>
              <w:rFonts w:cstheme="minorHAnsi"/>
            </w:rPr>
          </w:pPr>
          <w:r w:rsidRPr="001F1A97">
            <w:tab/>
          </w:r>
          <w:r w:rsidR="005D4859">
            <w:t>Front</w:t>
          </w:r>
          <w:r>
            <w:t>-end Functionality</w:t>
          </w:r>
          <w:r w:rsidRPr="001F1A97">
            <w:rPr>
              <w:rFonts w:cstheme="minorHAnsi"/>
            </w:rPr>
            <w:ptab w:relativeTo="margin" w:alignment="right" w:leader="dot"/>
          </w:r>
          <w:r w:rsidRPr="001F1A97">
            <w:rPr>
              <w:rFonts w:cstheme="minorHAnsi"/>
            </w:rPr>
            <w:t>7</w:t>
          </w:r>
          <w:r w:rsidR="008E5F66">
            <w:rPr>
              <w:rFonts w:cstheme="minorHAnsi"/>
            </w:rPr>
            <w:t>8</w:t>
          </w:r>
        </w:p>
        <w:p w14:paraId="542F1579" w14:textId="29E88CCB" w:rsidR="005D4859" w:rsidRDefault="005D4859" w:rsidP="005D4859">
          <w:pPr>
            <w:pStyle w:val="TOC2"/>
            <w:rPr>
              <w:rFonts w:cstheme="minorHAnsi"/>
            </w:rPr>
          </w:pPr>
          <w:r w:rsidRPr="001F1A97">
            <w:tab/>
          </w:r>
          <w:r>
            <w:t>Simulating Thermal Data</w:t>
          </w:r>
          <w:r w:rsidRPr="001F1A97">
            <w:rPr>
              <w:rFonts w:cstheme="minorHAnsi"/>
            </w:rPr>
            <w:ptab w:relativeTo="margin" w:alignment="right" w:leader="dot"/>
          </w:r>
          <w:r w:rsidR="008E5F66">
            <w:rPr>
              <w:rFonts w:cstheme="minorHAnsi"/>
            </w:rPr>
            <w:t>80</w:t>
          </w:r>
        </w:p>
        <w:p w14:paraId="59357F56" w14:textId="70E643FE" w:rsidR="005D4859" w:rsidRDefault="005D4859" w:rsidP="005D4859">
          <w:pPr>
            <w:pStyle w:val="TOC2"/>
            <w:rPr>
              <w:rFonts w:cstheme="minorHAnsi"/>
            </w:rPr>
          </w:pPr>
          <w:r w:rsidRPr="001F1A97">
            <w:tab/>
          </w:r>
          <w:r>
            <w:t>Simulating Reflectance</w:t>
          </w:r>
          <w:r w:rsidRPr="001F1A97">
            <w:rPr>
              <w:rFonts w:cstheme="minorHAnsi"/>
            </w:rPr>
            <w:ptab w:relativeTo="margin" w:alignment="right" w:leader="dot"/>
          </w:r>
          <w:r>
            <w:rPr>
              <w:rFonts w:cstheme="minorHAnsi"/>
            </w:rPr>
            <w:t>80</w:t>
          </w:r>
        </w:p>
        <w:p w14:paraId="76D44427" w14:textId="7BAC2F66" w:rsidR="005D4859" w:rsidRDefault="005D4859" w:rsidP="005D4859">
          <w:pPr>
            <w:pStyle w:val="TOC2"/>
            <w:rPr>
              <w:rFonts w:cstheme="minorHAnsi"/>
            </w:rPr>
          </w:pPr>
          <w:r w:rsidRPr="001F1A97">
            <w:tab/>
          </w:r>
          <w:r>
            <w:t>Sensor Configuration</w:t>
          </w:r>
          <w:r w:rsidRPr="001F1A97">
            <w:rPr>
              <w:rFonts w:cstheme="minorHAnsi"/>
            </w:rPr>
            <w:ptab w:relativeTo="margin" w:alignment="right" w:leader="dot"/>
          </w:r>
          <w:r>
            <w:rPr>
              <w:rFonts w:cstheme="minorHAnsi"/>
            </w:rPr>
            <w:t>86</w:t>
          </w:r>
        </w:p>
        <w:p w14:paraId="67952565" w14:textId="6FAF78CF" w:rsidR="005D4859" w:rsidRDefault="005D4859" w:rsidP="005D4859">
          <w:pPr>
            <w:pStyle w:val="TOC2"/>
            <w:rPr>
              <w:rFonts w:cstheme="minorHAnsi"/>
            </w:rPr>
          </w:pPr>
          <w:r w:rsidRPr="001F1A97">
            <w:tab/>
          </w:r>
          <w:r>
            <w:t>Thermal Image</w:t>
          </w:r>
          <w:r w:rsidRPr="001F1A97">
            <w:rPr>
              <w:rFonts w:cstheme="minorHAnsi"/>
            </w:rPr>
            <w:ptab w:relativeTo="margin" w:alignment="right" w:leader="dot"/>
          </w:r>
          <w:r>
            <w:rPr>
              <w:rFonts w:cstheme="minorHAnsi"/>
            </w:rPr>
            <w:t>8</w:t>
          </w:r>
          <w:r w:rsidR="008E5F66">
            <w:rPr>
              <w:rFonts w:cstheme="minorHAnsi"/>
            </w:rPr>
            <w:t>6</w:t>
          </w:r>
        </w:p>
        <w:p w14:paraId="05CFDBCD" w14:textId="47212AFF" w:rsidR="005D4859" w:rsidRDefault="005D4859" w:rsidP="005D4859">
          <w:pPr>
            <w:pStyle w:val="TOC2"/>
            <w:rPr>
              <w:rFonts w:cstheme="minorHAnsi"/>
            </w:rPr>
          </w:pPr>
          <w:r w:rsidRPr="001F1A97">
            <w:tab/>
          </w:r>
          <w:r>
            <w:t>Cost/Benefit of Reacting to Sensor Data</w:t>
          </w:r>
          <w:r w:rsidRPr="001F1A97">
            <w:rPr>
              <w:rFonts w:cstheme="minorHAnsi"/>
            </w:rPr>
            <w:ptab w:relativeTo="margin" w:alignment="right" w:leader="dot"/>
          </w:r>
          <w:r>
            <w:rPr>
              <w:rFonts w:cstheme="minorHAnsi"/>
            </w:rPr>
            <w:t>8</w:t>
          </w:r>
          <w:r w:rsidR="008E5F66">
            <w:rPr>
              <w:rFonts w:cstheme="minorHAnsi"/>
            </w:rPr>
            <w:t>8</w:t>
          </w:r>
        </w:p>
        <w:p w14:paraId="57DA9157" w14:textId="0922A58D" w:rsidR="005D4859" w:rsidRDefault="005D4859" w:rsidP="005D4859">
          <w:pPr>
            <w:pStyle w:val="TOC2"/>
          </w:pPr>
          <w:r>
            <w:t>Player Selection of Drone Types</w:t>
          </w:r>
          <w:r w:rsidRPr="00374AAF">
            <w:ptab w:relativeTo="margin" w:alignment="right" w:leader="dot"/>
          </w:r>
          <w:r w:rsidR="00764A79">
            <w:t>90</w:t>
          </w:r>
        </w:p>
        <w:p w14:paraId="2C4E020C" w14:textId="58D3FFD8" w:rsidR="005D4859" w:rsidRDefault="005D4859" w:rsidP="005D4859">
          <w:pPr>
            <w:pStyle w:val="TOC1"/>
            <w:rPr>
              <w:rFonts w:asciiTheme="minorHAnsi" w:hAnsiTheme="minorHAnsi" w:cstheme="minorHAnsi"/>
              <w:b/>
              <w:bCs/>
              <w:sz w:val="24"/>
              <w:szCs w:val="24"/>
            </w:rPr>
          </w:pPr>
          <w:r>
            <w:rPr>
              <w:rFonts w:asciiTheme="minorHAnsi" w:hAnsiTheme="minorHAnsi" w:cstheme="minorHAnsi"/>
              <w:b/>
              <w:bCs/>
              <w:sz w:val="24"/>
              <w:szCs w:val="24"/>
            </w:rPr>
            <w:t>Testing</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w:t>
          </w:r>
          <w:r w:rsidR="00764A79">
            <w:rPr>
              <w:rFonts w:asciiTheme="minorHAnsi" w:hAnsiTheme="minorHAnsi" w:cstheme="minorHAnsi"/>
              <w:b/>
              <w:bCs/>
              <w:sz w:val="24"/>
              <w:szCs w:val="24"/>
            </w:rPr>
            <w:t>3</w:t>
          </w:r>
        </w:p>
        <w:p w14:paraId="6B4358A3" w14:textId="3297E25D" w:rsidR="005D4859" w:rsidRDefault="005D4859" w:rsidP="005D4859">
          <w:pPr>
            <w:pStyle w:val="TOC2"/>
          </w:pPr>
          <w:r>
            <w:t>Unit, Integration, and Functional Testing</w:t>
          </w:r>
          <w:r w:rsidRPr="00374AAF">
            <w:ptab w:relativeTo="margin" w:alignment="right" w:leader="dot"/>
          </w:r>
          <w:r>
            <w:t>9</w:t>
          </w:r>
          <w:r w:rsidR="00764A79">
            <w:t>3</w:t>
          </w:r>
        </w:p>
        <w:p w14:paraId="635A2FD7" w14:textId="677F9AE8" w:rsidR="005D4859" w:rsidRDefault="005D4859" w:rsidP="005D4859">
          <w:pPr>
            <w:pStyle w:val="TOC2"/>
          </w:pPr>
          <w:r>
            <w:t>Testing Strategy</w:t>
          </w:r>
          <w:r w:rsidRPr="00374AAF">
            <w:ptab w:relativeTo="margin" w:alignment="right" w:leader="dot"/>
          </w:r>
          <w:r>
            <w:t>9</w:t>
          </w:r>
          <w:r w:rsidR="00764A79">
            <w:t>4</w:t>
          </w:r>
        </w:p>
        <w:p w14:paraId="1494D221" w14:textId="6D34CA17" w:rsidR="005D4859" w:rsidRPr="005D4859" w:rsidRDefault="005D4859" w:rsidP="005D4859">
          <w:pPr>
            <w:pStyle w:val="TOC2"/>
          </w:pPr>
          <w:r>
            <w:t>P</w:t>
          </w:r>
          <w:r w:rsidR="008E5F66">
            <w:t>erformed Unit Testing</w:t>
          </w:r>
          <w:r w:rsidRPr="00374AAF">
            <w:ptab w:relativeTo="margin" w:alignment="right" w:leader="dot"/>
          </w:r>
          <w:r>
            <w:t>9</w:t>
          </w:r>
          <w:r w:rsidR="00764A79">
            <w:t>5</w:t>
          </w:r>
        </w:p>
        <w:p w14:paraId="33D66519" w14:textId="4ECD216C" w:rsidR="00B27C01" w:rsidRPr="00DF6605" w:rsidRDefault="005D4859"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w:t>
          </w:r>
          <w:r w:rsidR="00764A79">
            <w:rPr>
              <w:rFonts w:asciiTheme="minorHAnsi" w:hAnsiTheme="minorHAnsi" w:cstheme="minorHAnsi"/>
              <w:b/>
              <w:bCs/>
              <w:sz w:val="24"/>
              <w:szCs w:val="24"/>
            </w:rPr>
            <w:t>6</w:t>
          </w:r>
        </w:p>
      </w:sdtContent>
    </w:sdt>
    <w:p w14:paraId="61391A5E" w14:textId="178736AC" w:rsidR="00D90F83" w:rsidRDefault="00D90F83"/>
    <w:p w14:paraId="7E643FF4" w14:textId="15A4CFCA" w:rsidR="003D6E97" w:rsidRPr="003D6E97" w:rsidRDefault="003D6E97" w:rsidP="003D6E97">
      <w:pPr>
        <w:pStyle w:val="TOCHeading"/>
        <w:rPr>
          <w:sz w:val="40"/>
          <w:szCs w:val="40"/>
        </w:rPr>
      </w:pPr>
      <w:r w:rsidRPr="00D90F83">
        <w:rPr>
          <w:sz w:val="40"/>
          <w:szCs w:val="40"/>
        </w:rPr>
        <w:lastRenderedPageBreak/>
        <w:t>Executive Summary</w:t>
      </w:r>
    </w:p>
    <w:p w14:paraId="07C45AAE" w14:textId="63CF1410" w:rsidR="00066BB4" w:rsidRDefault="00D86E16" w:rsidP="00D86E16">
      <w:pPr>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Project Everglades is a game developed by Lockheed Martin as a tool to help teach reinforcement learning for artificial intelligence. This game consists of a Python based game server and an Unreal Engine post processer to view the completed game. For our project, we were tasked with improving upon this game by adding more advanced features, such as a randomized game board and wind effects, as well as preparing the game for future improvements by characterizing the codebase and creating the base for new units.</w:t>
      </w:r>
    </w:p>
    <w:p w14:paraId="1A41A346" w14:textId="77777777" w:rsidR="00D86E16" w:rsidRDefault="00D86E16" w:rsidP="004A7F2E">
      <w:pPr>
        <w:rPr>
          <w:rFonts w:ascii="Times New Roman" w:hAnsi="Times New Roman" w:cs="Times New Roman"/>
          <w:sz w:val="24"/>
          <w:szCs w:val="24"/>
          <w:lang w:val="en-US"/>
        </w:rPr>
      </w:pPr>
    </w:p>
    <w:p w14:paraId="67F0A3A5" w14:textId="77777777" w:rsidR="00066BB4" w:rsidRDefault="004A7F2E" w:rsidP="00066BB4">
      <w:pPr>
        <w:pStyle w:val="TOCHeading"/>
        <w:spacing w:line="288" w:lineRule="auto"/>
      </w:pPr>
      <w:r>
        <w:rPr>
          <w:noProof/>
        </w:rPr>
        <w:drawing>
          <wp:inline distT="0" distB="0" distL="0" distR="0" wp14:anchorId="75680416" wp14:editId="455886FE">
            <wp:extent cx="5943600" cy="4553585"/>
            <wp:effectExtent l="0" t="0" r="0" b="0"/>
            <wp:docPr id="545593568" name="Picture 54559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53585"/>
                    </a:xfrm>
                    <a:prstGeom prst="rect">
                      <a:avLst/>
                    </a:prstGeom>
                    <a:noFill/>
                    <a:ln>
                      <a:noFill/>
                    </a:ln>
                  </pic:spPr>
                </pic:pic>
              </a:graphicData>
            </a:graphic>
          </wp:inline>
        </w:drawing>
      </w:r>
    </w:p>
    <w:p w14:paraId="15C2CC48" w14:textId="03F11FEC" w:rsidR="00066BB4" w:rsidRDefault="00066BB4" w:rsidP="00066BB4">
      <w:pPr>
        <w:pStyle w:val="Caption"/>
        <w:jc w:val="center"/>
      </w:pPr>
      <w:r>
        <w:t xml:space="preserve">Figure </w:t>
      </w:r>
      <w:r>
        <w:fldChar w:fldCharType="begin"/>
      </w:r>
      <w:r>
        <w:instrText xml:space="preserve"> SEQ Figure \* ARABIC </w:instrText>
      </w:r>
      <w:r>
        <w:fldChar w:fldCharType="separate"/>
      </w:r>
      <w:r w:rsidR="001503C6">
        <w:rPr>
          <w:noProof/>
        </w:rPr>
        <w:t>1</w:t>
      </w:r>
      <w:r>
        <w:fldChar w:fldCharType="end"/>
      </w:r>
      <w:r>
        <w:t>: Unreal Engine 4 Output</w:t>
      </w:r>
    </w:p>
    <w:p w14:paraId="599BA218" w14:textId="47C99BBC" w:rsidR="00D86E16" w:rsidRDefault="004A7F2E" w:rsidP="004A7F2E">
      <w:pPr>
        <w:pStyle w:val="TOCHeading"/>
        <w:spacing w:line="288" w:lineRule="auto"/>
        <w:rPr>
          <w:sz w:val="40"/>
          <w:szCs w:val="40"/>
        </w:rPr>
      </w:pPr>
      <w:r w:rsidRPr="00D90F83">
        <w:rPr>
          <w:sz w:val="40"/>
          <w:szCs w:val="40"/>
        </w:rPr>
        <w:t xml:space="preserve"> </w:t>
      </w:r>
      <w:r w:rsidR="00D90F83" w:rsidRPr="00D90F83">
        <w:rPr>
          <w:sz w:val="40"/>
          <w:szCs w:val="40"/>
        </w:rPr>
        <w:br w:type="page"/>
      </w:r>
    </w:p>
    <w:p w14:paraId="4B9D8E51" w14:textId="7B3DF05F" w:rsidR="00D86E16" w:rsidRDefault="00D86E16" w:rsidP="00D86E16">
      <w:pPr>
        <w:pStyle w:val="TOCHeading"/>
        <w:rPr>
          <w:sz w:val="40"/>
          <w:szCs w:val="40"/>
        </w:rPr>
      </w:pPr>
      <w:r>
        <w:rPr>
          <w:sz w:val="40"/>
          <w:szCs w:val="40"/>
        </w:rPr>
        <w:lastRenderedPageBreak/>
        <w:t>Game Description</w:t>
      </w:r>
    </w:p>
    <w:p w14:paraId="123B7050" w14:textId="36985431" w:rsidR="00D86E16" w:rsidRPr="00D86E16" w:rsidRDefault="00D86E16" w:rsidP="00D86E16">
      <w:pPr>
        <w:pStyle w:val="TOCHeading"/>
      </w:pPr>
      <w:r>
        <w:t>Rules</w:t>
      </w:r>
    </w:p>
    <w:p w14:paraId="3EB1B38D" w14:textId="0EA94E76" w:rsidR="00D86E16" w:rsidRDefault="00C06854" w:rsidP="00D86E16">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Project Everglades</w:t>
      </w:r>
      <w:r w:rsidR="00D86E16" w:rsidRPr="00D86E16">
        <w:rPr>
          <w:rFonts w:ascii="Times New Roman" w:hAnsi="Times New Roman" w:cs="Times New Roman"/>
          <w:sz w:val="24"/>
          <w:szCs w:val="24"/>
          <w:lang w:val="en-US"/>
        </w:rPr>
        <w:t xml:space="preserve"> is played by two opposing AI Agents. Each agent has a starting base that they must defend while also attempting to capture the opponents base. The default map consists of a 3x3 layout of nodes between these two starting bases that the drones must travel between to reach to opposing base. Each of these inner nodes can also be captured which will award that player with points depending on which node was captured. Some of these inner nodes will have special bonuses for the player who controls the node. Some inner nodes will also be either a watchtower or a fortress. A watchtower node will allow the controlling player further vision across the map. A fortress node will give the controlling player’s defending drones a boost in their defense to help during combat. </w:t>
      </w:r>
    </w:p>
    <w:p w14:paraId="79199432" w14:textId="77777777" w:rsidR="00D86E16" w:rsidRDefault="00D86E16" w:rsidP="00D86E16">
      <w:pPr>
        <w:spacing w:line="288" w:lineRule="auto"/>
        <w:jc w:val="both"/>
        <w:rPr>
          <w:rFonts w:ascii="Times New Roman" w:hAnsi="Times New Roman" w:cs="Times New Roman"/>
          <w:sz w:val="24"/>
          <w:szCs w:val="24"/>
          <w:lang w:val="en-US"/>
        </w:rPr>
      </w:pPr>
    </w:p>
    <w:p w14:paraId="610131A7" w14:textId="77777777" w:rsidR="00D86E16" w:rsidRDefault="00D86E16" w:rsidP="00D86E16">
      <w:pPr>
        <w:spacing w:line="288" w:lineRule="auto"/>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 xml:space="preserve">At the start of each game, both players will begin with 100 drones split into several different groups. The players can use these drone groups to traverse around the map to capture nodes and accumulate points. If drone groups from opposing players meet on the same node, they will battle for that node. There are 3 types of drone units these groups can contain: controller, striker, and tank. Each drone type has different properties allowing for complex strategy development. A striker has increased movement speed and damage but decreased armor, a controller has increased capture speed for nodes, and a tank has increased armor. The game consists of 150 turns where each player can move up to 7 drone groups per turn. </w:t>
      </w:r>
    </w:p>
    <w:p w14:paraId="347820C8" w14:textId="77777777" w:rsidR="00D86E16" w:rsidRDefault="00D86E16" w:rsidP="00D86E16">
      <w:pPr>
        <w:spacing w:line="288" w:lineRule="auto"/>
        <w:jc w:val="both"/>
        <w:rPr>
          <w:rFonts w:ascii="Times New Roman" w:hAnsi="Times New Roman" w:cs="Times New Roman"/>
          <w:sz w:val="24"/>
          <w:szCs w:val="24"/>
          <w:lang w:val="en-US"/>
        </w:rPr>
      </w:pPr>
    </w:p>
    <w:p w14:paraId="5DF2459C" w14:textId="4F03EAB0" w:rsidR="00D86E16" w:rsidRDefault="00D86E16" w:rsidP="00D86E16">
      <w:pPr>
        <w:spacing w:line="288" w:lineRule="auto"/>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There are 3 possible ways a player can win: the player captures the opposing player’s starting base, the player destroys all the opposing player’s drones, or the player has more points than the opposing player at the end of the 150 turns.</w:t>
      </w:r>
    </w:p>
    <w:p w14:paraId="679FD28E" w14:textId="2B43F505" w:rsidR="00304D57" w:rsidRPr="00C71739" w:rsidRDefault="00304D57" w:rsidP="00304D57">
      <w:pPr>
        <w:pStyle w:val="TOCHeading"/>
        <w:rPr>
          <w:rFonts w:ascii="Times New Roman" w:hAnsi="Times New Roman" w:cs="Times New Roman"/>
          <w:sz w:val="24"/>
          <w:szCs w:val="24"/>
        </w:rPr>
      </w:pPr>
      <w:r>
        <w:t>Structure</w:t>
      </w:r>
    </w:p>
    <w:p w14:paraId="73E9286E" w14:textId="16A3B470" w:rsidR="00D86E16" w:rsidRPr="00D86E16" w:rsidRDefault="00C06854" w:rsidP="00D86E16">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Project Everglades</w:t>
      </w:r>
      <w:r w:rsidR="00D86E16" w:rsidRPr="00D86E16">
        <w:rPr>
          <w:rFonts w:ascii="Times New Roman" w:hAnsi="Times New Roman" w:cs="Times New Roman"/>
          <w:sz w:val="24"/>
          <w:szCs w:val="24"/>
          <w:lang w:val="en-US"/>
        </w:rPr>
        <w:t xml:space="preserve"> consists of a Python based game server and an Unreal Engine post processor to view the completed game. Unlike other popular video games, this game executes completely before displaying any of the visuals to view the game in action. The game logic is completely processed by the Python game server, which outputs telemetry data to be used by the Unreal Engine game client to visualize the match. This telemetry data includes information such as the drone unit group compositions, drone group movements, and the player’s point totals after each turn.</w:t>
      </w:r>
    </w:p>
    <w:p w14:paraId="6FEBE553" w14:textId="09183394" w:rsidR="00D90F83" w:rsidRPr="00D86E16" w:rsidRDefault="00D90F83" w:rsidP="00D86E16">
      <w:pPr>
        <w:rPr>
          <w:rFonts w:asciiTheme="majorHAnsi" w:eastAsiaTheme="majorEastAsia" w:hAnsiTheme="majorHAnsi" w:cstheme="majorBidi"/>
          <w:color w:val="2F5496" w:themeColor="accent1" w:themeShade="BF"/>
          <w:sz w:val="40"/>
          <w:szCs w:val="40"/>
          <w:lang w:val="en-US"/>
        </w:rPr>
      </w:pP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DB3E19">
      <w:pPr>
        <w:pStyle w:val="TOCHeading"/>
      </w:pPr>
      <w:bookmarkStart w:id="2" w:name="_e6dmjrt4ixtw" w:colFirst="0" w:colLast="0"/>
      <w:bookmarkEnd w:id="2"/>
      <w:r w:rsidRPr="00C71739">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3" w:name="_nz506ngsmrmm" w:colFirst="0" w:colLast="0"/>
      <w:bookmarkEnd w:id="3"/>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4" w:name="_xiewnipcnjd" w:colFirst="0" w:colLast="0"/>
      <w:bookmarkEnd w:id="4"/>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5" w:name="_gjvz6lb54vs5" w:colFirst="0" w:colLast="0"/>
      <w:bookmarkStart w:id="6" w:name="_sdppxm9tpfnr" w:colFirst="0" w:colLast="0"/>
      <w:bookmarkStart w:id="7" w:name="_Hlk20842581"/>
      <w:bookmarkEnd w:id="5"/>
      <w:bookmarkEnd w:id="6"/>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005973DE" w:rsidR="003F1B6B" w:rsidRPr="00B52F72" w:rsidRDefault="7023D304" w:rsidP="7023D304">
      <w:pPr>
        <w:spacing w:line="288" w:lineRule="auto"/>
        <w:jc w:val="both"/>
        <w:rPr>
          <w:rFonts w:ascii="Times New Roman" w:hAnsi="Times New Roman" w:cs="Times New Roman"/>
          <w:sz w:val="24"/>
          <w:szCs w:val="24"/>
        </w:rPr>
      </w:pPr>
      <w:bookmarkStart w:id="8" w:name="_hlsx01rrez3z" w:colFirst="0" w:colLast="0"/>
      <w:bookmarkEnd w:id="8"/>
      <w:r w:rsidRPr="7023D304">
        <w:rPr>
          <w:rFonts w:ascii="Times New Roman" w:hAnsi="Times New Roman" w:cs="Times New Roman"/>
          <w:sz w:val="24"/>
          <w:szCs w:val="24"/>
        </w:rPr>
        <w:t xml:space="preserve">Due to the nature of the game, a possible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9" w:name="_4qnabgmr8e9f" w:colFirst="0" w:colLast="0"/>
      <w:bookmarkEnd w:id="9"/>
    </w:p>
    <w:p w14:paraId="59545C23" w14:textId="145F9471" w:rsidR="00DB3E19" w:rsidRDefault="00DB3E19" w:rsidP="39802142">
      <w:pPr>
        <w:pStyle w:val="TOCHeading"/>
        <w:spacing w:line="288" w:lineRule="auto"/>
        <w:jc w:val="both"/>
        <w:rPr>
          <w:rFonts w:ascii="Times New Roman" w:hAnsi="Times New Roman" w:cs="Times New Roman"/>
          <w:color w:val="auto"/>
          <w:sz w:val="24"/>
          <w:szCs w:val="24"/>
        </w:rPr>
      </w:pPr>
      <w:bookmarkStart w:id="10" w:name="_ii6tsu4zzcqm" w:colFirst="0" w:colLast="0"/>
      <w:bookmarkEnd w:id="10"/>
      <w:r w:rsidRPr="00374AAF">
        <w:rPr>
          <w:sz w:val="40"/>
          <w:szCs w:val="40"/>
        </w:rPr>
        <w:lastRenderedPageBreak/>
        <w:t>Project Description</w:t>
      </w:r>
    </w:p>
    <w:p w14:paraId="7E9437BF" w14:textId="164E6A65" w:rsidR="003F1B6B" w:rsidRPr="003F1B6B" w:rsidRDefault="39802142" w:rsidP="39802142">
      <w:pPr>
        <w:pStyle w:val="TOCHeading"/>
        <w:spacing w:line="288" w:lineRule="auto"/>
        <w:jc w:val="both"/>
        <w:rPr>
          <w:color w:val="auto"/>
          <w:sz w:val="40"/>
          <w:szCs w:val="40"/>
        </w:rPr>
      </w:pPr>
      <w:r w:rsidRPr="39802142">
        <w:rPr>
          <w:rFonts w:ascii="Times New Roman" w:hAnsi="Times New Roman" w:cs="Times New Roman"/>
          <w:color w:val="auto"/>
          <w:sz w:val="24"/>
          <w:szCs w:val="24"/>
        </w:rPr>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4D299527" w14:textId="4488C868" w:rsidR="003F1B6B" w:rsidRDefault="003F1B6B" w:rsidP="39802142"/>
    <w:p w14:paraId="7FC4F9F1" w14:textId="4957D2CF" w:rsidR="003F1B6B"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The last and most plausible broader impact of this project is to be used as an effective machine learning teaching tool. The entire project is set up to facilitate this from the entire being open-source to the program favoring AI gameplay over even simple human gameplay., Indeed, the program could be a valuable teaching asset to everything from a college student to an AI hobbyist. It’s effectiveness as a teaching tool should only augment as the application becomes more robust.</w:t>
      </w:r>
    </w:p>
    <w:p w14:paraId="05ABBB74" w14:textId="77777777" w:rsidR="006176BC" w:rsidRDefault="006176BC" w:rsidP="006176BC">
      <w:pPr>
        <w:pStyle w:val="Heading1"/>
        <w:rPr>
          <w:rFonts w:asciiTheme="majorHAnsi" w:hAnsiTheme="majorHAnsi" w:cstheme="majorHAnsi"/>
          <w:color w:val="4472C4" w:themeColor="accent1"/>
        </w:rPr>
      </w:pPr>
    </w:p>
    <w:p w14:paraId="2E26324C" w14:textId="77777777" w:rsidR="006176BC" w:rsidRDefault="006176BC" w:rsidP="006176BC">
      <w:pPr>
        <w:pStyle w:val="Heading1"/>
        <w:rPr>
          <w:rFonts w:asciiTheme="majorHAnsi" w:hAnsiTheme="majorHAnsi" w:cstheme="majorHAnsi"/>
          <w:color w:val="4472C4" w:themeColor="accent1"/>
        </w:rPr>
      </w:pPr>
    </w:p>
    <w:p w14:paraId="451BA3E7" w14:textId="77777777" w:rsidR="006176BC" w:rsidRDefault="006176BC" w:rsidP="006176BC">
      <w:pPr>
        <w:pStyle w:val="Heading1"/>
        <w:rPr>
          <w:rFonts w:asciiTheme="majorHAnsi" w:hAnsiTheme="majorHAnsi" w:cstheme="majorHAnsi"/>
          <w:color w:val="4472C4" w:themeColor="accent1"/>
        </w:rPr>
      </w:pPr>
    </w:p>
    <w:p w14:paraId="4E94D4B7" w14:textId="77777777" w:rsidR="006176BC" w:rsidRDefault="006176BC" w:rsidP="006176BC">
      <w:pPr>
        <w:pStyle w:val="Heading1"/>
        <w:rPr>
          <w:rFonts w:asciiTheme="majorHAnsi" w:hAnsiTheme="majorHAnsi" w:cstheme="majorHAnsi"/>
          <w:color w:val="4472C4" w:themeColor="accent1"/>
        </w:rPr>
      </w:pPr>
    </w:p>
    <w:p w14:paraId="353A5DE8" w14:textId="77777777" w:rsidR="006176BC" w:rsidRDefault="006176BC" w:rsidP="006176BC">
      <w:pPr>
        <w:pStyle w:val="Heading1"/>
        <w:rPr>
          <w:rFonts w:asciiTheme="majorHAnsi" w:hAnsiTheme="majorHAnsi" w:cstheme="majorHAnsi"/>
          <w:color w:val="4472C4" w:themeColor="accent1"/>
        </w:rPr>
      </w:pPr>
    </w:p>
    <w:p w14:paraId="500630AD" w14:textId="77777777" w:rsidR="006176BC" w:rsidRDefault="006176BC" w:rsidP="006176BC">
      <w:pPr>
        <w:pStyle w:val="Heading1"/>
        <w:rPr>
          <w:rFonts w:asciiTheme="majorHAnsi" w:hAnsiTheme="majorHAnsi" w:cstheme="majorHAnsi"/>
          <w:color w:val="4472C4" w:themeColor="accent1"/>
        </w:rPr>
      </w:pPr>
    </w:p>
    <w:p w14:paraId="0A5B6573" w14:textId="77777777" w:rsidR="006176BC" w:rsidRDefault="006176BC" w:rsidP="006176BC">
      <w:pPr>
        <w:pStyle w:val="Heading1"/>
        <w:rPr>
          <w:rFonts w:asciiTheme="majorHAnsi" w:hAnsiTheme="majorHAnsi" w:cstheme="majorHAnsi"/>
          <w:color w:val="4472C4" w:themeColor="accent1"/>
        </w:rPr>
      </w:pPr>
    </w:p>
    <w:p w14:paraId="5B9B9C9B" w14:textId="05CFBFDC" w:rsidR="006176BC" w:rsidRDefault="006176BC" w:rsidP="006176BC"/>
    <w:p w14:paraId="1E599890" w14:textId="7FDF4F1E" w:rsidR="006176BC" w:rsidRPr="006176BC" w:rsidRDefault="006176BC" w:rsidP="006176BC">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tbl>
      <w:tblPr>
        <w:tblW w:w="9345" w:type="dxa"/>
        <w:tblLayout w:type="fixed"/>
        <w:tblLook w:val="0600" w:firstRow="0" w:lastRow="0" w:firstColumn="0" w:lastColumn="0" w:noHBand="1" w:noVBand="1"/>
      </w:tblPr>
      <w:tblGrid>
        <w:gridCol w:w="630"/>
        <w:gridCol w:w="8715"/>
      </w:tblGrid>
      <w:tr w:rsidR="006176BC" w14:paraId="1F70EC13" w14:textId="77777777" w:rsidTr="006176BC">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E3E8C73" w14:textId="77777777" w:rsidR="006176BC" w:rsidRDefault="006176BC" w:rsidP="006176BC">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9F0432" w14:textId="77777777" w:rsidR="006176BC" w:rsidRDefault="006176BC" w:rsidP="006176BC">
            <w:pPr>
              <w:widowControl w:val="0"/>
              <w:jc w:val="center"/>
              <w:rPr>
                <w:sz w:val="20"/>
                <w:szCs w:val="20"/>
              </w:rPr>
            </w:pPr>
            <w:r>
              <w:rPr>
                <w:sz w:val="24"/>
                <w:szCs w:val="24"/>
              </w:rPr>
              <w:t>Description</w:t>
            </w:r>
          </w:p>
        </w:tc>
      </w:tr>
      <w:tr w:rsidR="006176BC" w14:paraId="637C5FBB"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4A1D5CC2" w14:textId="77777777" w:rsidR="006176BC" w:rsidRDefault="006176BC" w:rsidP="006176BC">
            <w:pPr>
              <w:widowControl w:val="0"/>
              <w:rPr>
                <w:sz w:val="20"/>
                <w:szCs w:val="20"/>
              </w:rPr>
            </w:pPr>
            <w:r>
              <w:rPr>
                <w:sz w:val="28"/>
                <w:szCs w:val="28"/>
              </w:rPr>
              <w:t>Characterize Codebase</w:t>
            </w:r>
          </w:p>
        </w:tc>
      </w:tr>
      <w:tr w:rsidR="006176BC" w14:paraId="49E04141"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571804C" w14:textId="77777777" w:rsidR="006176BC" w:rsidRDefault="006176BC" w:rsidP="006176BC">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53A4A5" w14:textId="77777777" w:rsidR="006176BC" w:rsidRDefault="006176BC" w:rsidP="006176BC">
            <w:pPr>
              <w:widowControl w:val="0"/>
            </w:pPr>
            <w:r>
              <w:t>Each class will have a short description of what it is and its purpose</w:t>
            </w:r>
          </w:p>
        </w:tc>
      </w:tr>
      <w:tr w:rsidR="006176BC" w14:paraId="71D4C772"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B34495C" w14:textId="77777777" w:rsidR="006176BC" w:rsidRDefault="006176BC" w:rsidP="006176BC">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EF13BB" w14:textId="77777777" w:rsidR="006176BC" w:rsidRDefault="006176BC" w:rsidP="006176BC">
            <w:pPr>
              <w:widowControl w:val="0"/>
            </w:pPr>
            <w:r>
              <w:t>Each major function will have a description of its purpose</w:t>
            </w:r>
          </w:p>
        </w:tc>
      </w:tr>
      <w:tr w:rsidR="006176BC" w14:paraId="05837F2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F44A71" w14:textId="77777777" w:rsidR="006176BC" w:rsidRDefault="006176BC" w:rsidP="006176BC">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D8856D" w14:textId="77777777" w:rsidR="006176BC" w:rsidRDefault="006176BC" w:rsidP="006176BC">
            <w:pPr>
              <w:widowControl w:val="0"/>
            </w:pPr>
            <w:r>
              <w:t>Each major function’s parameters will have a description and include their constraints</w:t>
            </w:r>
          </w:p>
        </w:tc>
      </w:tr>
      <w:tr w:rsidR="006176BC" w14:paraId="1254EA5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B23C8F" w14:textId="77777777" w:rsidR="006176BC" w:rsidRDefault="006176BC" w:rsidP="006176BC">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CA0CAB" w14:textId="77777777" w:rsidR="006176BC" w:rsidRDefault="006176BC" w:rsidP="006176BC">
            <w:pPr>
              <w:widowControl w:val="0"/>
            </w:pPr>
            <w:r>
              <w:t>Each major function will have a description of its output and the output’s constraints</w:t>
            </w:r>
          </w:p>
        </w:tc>
      </w:tr>
      <w:tr w:rsidR="006176BC" w14:paraId="4A1B3A7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AEECF0" w14:textId="77777777" w:rsidR="006176BC" w:rsidRDefault="006176BC" w:rsidP="006176BC">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7C48B26" w14:textId="77777777" w:rsidR="006176BC" w:rsidRDefault="006176BC" w:rsidP="006176BC">
            <w:pPr>
              <w:widowControl w:val="0"/>
            </w:pPr>
            <w:r>
              <w:t>Diagrams of class interactions will be created</w:t>
            </w:r>
          </w:p>
        </w:tc>
      </w:tr>
      <w:tr w:rsidR="006176BC" w14:paraId="117AA41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9E1B2E" w14:textId="77777777" w:rsidR="006176BC" w:rsidRDefault="006176BC" w:rsidP="006176BC">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9857F89" w14:textId="77777777" w:rsidR="006176BC" w:rsidRDefault="006176BC" w:rsidP="006176BC">
            <w:pPr>
              <w:widowControl w:val="0"/>
            </w:pPr>
            <w:r>
              <w:t>There will be an overview of how matches are run by the user</w:t>
            </w:r>
          </w:p>
        </w:tc>
      </w:tr>
      <w:tr w:rsidR="006176BC" w14:paraId="5939B1B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F5701A" w14:textId="77777777" w:rsidR="006176BC" w:rsidRDefault="006176BC" w:rsidP="006176BC">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ADA714E" w14:textId="77777777" w:rsidR="006176BC" w:rsidRDefault="006176BC" w:rsidP="006176BC">
            <w:pPr>
              <w:widowControl w:val="0"/>
            </w:pPr>
            <w:r>
              <w:t>There will be an overview of how file paths must be set</w:t>
            </w:r>
          </w:p>
        </w:tc>
      </w:tr>
      <w:tr w:rsidR="006176BC" w14:paraId="119CC560"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562FD51" w14:textId="77777777" w:rsidR="006176BC" w:rsidRDefault="006176BC" w:rsidP="006176BC">
            <w:pPr>
              <w:widowControl w:val="0"/>
              <w:rPr>
                <w:sz w:val="20"/>
                <w:szCs w:val="20"/>
              </w:rPr>
            </w:pPr>
            <w:r>
              <w:rPr>
                <w:sz w:val="28"/>
                <w:szCs w:val="28"/>
              </w:rPr>
              <w:t>Procedural Generation of Game Board</w:t>
            </w:r>
          </w:p>
        </w:tc>
      </w:tr>
      <w:tr w:rsidR="006176BC" w14:paraId="145151E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64CA926" w14:textId="77777777" w:rsidR="006176BC" w:rsidRDefault="006176BC" w:rsidP="006176BC">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01F644" w14:textId="77777777" w:rsidR="006176BC" w:rsidRDefault="006176BC" w:rsidP="006176BC">
            <w:pPr>
              <w:widowControl w:val="0"/>
            </w:pPr>
            <w:r>
              <w:t>Game board will not exceed 50 nodes in size, excluding the two home bases</w:t>
            </w:r>
          </w:p>
        </w:tc>
      </w:tr>
      <w:tr w:rsidR="006176BC" w14:paraId="1FFB411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C0553A" w14:textId="77777777" w:rsidR="006176BC" w:rsidRDefault="006176BC" w:rsidP="006176BC">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3925609" w14:textId="77777777" w:rsidR="006176BC" w:rsidRDefault="006176BC" w:rsidP="006176BC">
            <w:pPr>
              <w:widowControl w:val="0"/>
            </w:pPr>
            <w:r>
              <w:t>Game board will be randomly generated</w:t>
            </w:r>
          </w:p>
        </w:tc>
      </w:tr>
      <w:tr w:rsidR="006176BC" w14:paraId="2E737F2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4FC83BF" w14:textId="77777777" w:rsidR="006176BC" w:rsidRDefault="006176BC" w:rsidP="006176BC">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56E3F1" w14:textId="77777777" w:rsidR="006176BC" w:rsidRDefault="006176BC" w:rsidP="006176BC">
            <w:pPr>
              <w:widowControl w:val="0"/>
            </w:pPr>
            <w:r>
              <w:t>Procedural generation of game board will be seeded</w:t>
            </w:r>
          </w:p>
        </w:tc>
      </w:tr>
      <w:tr w:rsidR="006176BC" w14:paraId="7BDEB0F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FE2A709" w14:textId="77777777" w:rsidR="006176BC" w:rsidRDefault="006176BC" w:rsidP="006176BC">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2EB4E6" w14:textId="77777777" w:rsidR="006176BC" w:rsidRDefault="006176BC" w:rsidP="006176BC">
            <w:pPr>
              <w:widowControl w:val="0"/>
            </w:pPr>
            <w:r>
              <w:t>Game board will be valid, meaning there is at least one travelable, valid path from one home base to the other</w:t>
            </w:r>
          </w:p>
        </w:tc>
      </w:tr>
      <w:tr w:rsidR="006176BC" w14:paraId="3AE9127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9381CFF" w14:textId="77777777" w:rsidR="006176BC" w:rsidRDefault="006176BC" w:rsidP="006176BC">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8BD22B3" w14:textId="77777777" w:rsidR="006176BC" w:rsidRDefault="006176BC" w:rsidP="006176BC">
            <w:pPr>
              <w:widowControl w:val="0"/>
            </w:pPr>
            <w:r>
              <w:t>Game will present user with option to choose a game board that is either “fair” or “unfair”</w:t>
            </w:r>
          </w:p>
        </w:tc>
      </w:tr>
      <w:tr w:rsidR="006176BC" w14:paraId="1A465D5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76D047" w14:textId="77777777" w:rsidR="006176BC" w:rsidRDefault="006176BC" w:rsidP="006176BC">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20F43B" w14:textId="77777777" w:rsidR="006176BC" w:rsidRDefault="006176BC" w:rsidP="006176BC">
            <w:pPr>
              <w:widowControl w:val="0"/>
            </w:pPr>
            <w:r>
              <w:t>A “fair” game board will be symmetrical, ensuring that the same number of nodes will be passed through when traveling similar paths from either home base and ending at the opposite home base</w:t>
            </w:r>
          </w:p>
        </w:tc>
      </w:tr>
      <w:tr w:rsidR="006176BC" w14:paraId="410F6BD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878A223" w14:textId="77777777" w:rsidR="006176BC" w:rsidRDefault="006176BC" w:rsidP="006176BC">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F0DB06" w14:textId="77777777" w:rsidR="006176BC" w:rsidRDefault="006176BC" w:rsidP="006176BC">
            <w:pPr>
              <w:widowControl w:val="0"/>
            </w:pPr>
            <w:r>
              <w:t>A breadth first search will be used to generate the valid, random game board</w:t>
            </w:r>
          </w:p>
        </w:tc>
      </w:tr>
      <w:tr w:rsidR="006176BC" w14:paraId="64194CC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7A9F2B4" w14:textId="77777777" w:rsidR="006176BC" w:rsidRDefault="006176BC" w:rsidP="006176BC">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DD088B5" w14:textId="77777777" w:rsidR="006176BC" w:rsidRDefault="006176BC" w:rsidP="006176BC">
            <w:pPr>
              <w:widowControl w:val="0"/>
            </w:pPr>
            <w:r>
              <w:t>The user will choose a weight to determine the density of node clusters</w:t>
            </w:r>
          </w:p>
        </w:tc>
      </w:tr>
      <w:tr w:rsidR="006176BC" w14:paraId="1A53CB3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A2B9D8" w14:textId="77777777" w:rsidR="006176BC" w:rsidRDefault="006176BC" w:rsidP="006176BC">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C0679D" w14:textId="77777777" w:rsidR="006176BC" w:rsidRDefault="006176BC" w:rsidP="006176BC">
            <w:pPr>
              <w:widowControl w:val="0"/>
            </w:pPr>
            <w:r>
              <w:t>An “unfair” game board will favor one of the opposing teams by providing the advantage of having more neutral nodes near their home base</w:t>
            </w:r>
          </w:p>
        </w:tc>
      </w:tr>
      <w:tr w:rsidR="006176BC" w14:paraId="7ACA46BB"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BA74337" w14:textId="77777777" w:rsidR="006176BC" w:rsidRDefault="006176BC" w:rsidP="006176BC">
            <w:pPr>
              <w:widowControl w:val="0"/>
              <w:rPr>
                <w:sz w:val="20"/>
                <w:szCs w:val="20"/>
              </w:rPr>
            </w:pPr>
            <w:r>
              <w:rPr>
                <w:sz w:val="28"/>
                <w:szCs w:val="28"/>
              </w:rPr>
              <w:t>Wind Effects</w:t>
            </w:r>
          </w:p>
        </w:tc>
      </w:tr>
      <w:tr w:rsidR="006176BC" w14:paraId="2D52B91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D086527" w14:textId="77777777" w:rsidR="006176BC" w:rsidRDefault="006176BC" w:rsidP="006176BC">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1D4E55" w14:textId="77777777" w:rsidR="006176BC" w:rsidRDefault="006176BC" w:rsidP="006176BC">
            <w:pPr>
              <w:widowControl w:val="0"/>
            </w:pPr>
            <w:r>
              <w:t>Wind will be stochastic</w:t>
            </w:r>
          </w:p>
        </w:tc>
      </w:tr>
      <w:tr w:rsidR="006176BC" w14:paraId="5CFFBF7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993999F" w14:textId="77777777" w:rsidR="006176BC" w:rsidRDefault="006176BC" w:rsidP="006176BC">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7942AE" w14:textId="77777777" w:rsidR="006176BC" w:rsidRDefault="006176BC" w:rsidP="006176BC">
            <w:pPr>
              <w:widowControl w:val="0"/>
            </w:pPr>
            <w:r>
              <w:t>Stochasticity will be seeded</w:t>
            </w:r>
          </w:p>
        </w:tc>
      </w:tr>
      <w:tr w:rsidR="006176BC" w14:paraId="52007BC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A61F3AD" w14:textId="77777777" w:rsidR="006176BC" w:rsidRDefault="006176BC" w:rsidP="006176BC">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ACE28CF" w14:textId="77777777" w:rsidR="006176BC" w:rsidRDefault="006176BC" w:rsidP="006176BC">
            <w:pPr>
              <w:widowControl w:val="0"/>
            </w:pPr>
            <w:r>
              <w:t>Wind will affect swarms’ ability to travel</w:t>
            </w:r>
          </w:p>
        </w:tc>
      </w:tr>
      <w:tr w:rsidR="006176BC" w14:paraId="377FD71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799F87A" w14:textId="77777777" w:rsidR="006176BC" w:rsidRDefault="006176BC" w:rsidP="006176BC">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8DE6970" w14:textId="77777777" w:rsidR="006176BC" w:rsidRDefault="006176BC" w:rsidP="006176BC">
            <w:pPr>
              <w:widowControl w:val="0"/>
            </w:pPr>
            <w:r>
              <w:t>Wind will visibly affect the scene in the game graphics</w:t>
            </w:r>
          </w:p>
        </w:tc>
      </w:tr>
      <w:tr w:rsidR="006176BC" w14:paraId="35D3C36A"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E6C3CD1" w14:textId="77777777" w:rsidR="006176BC" w:rsidRDefault="006176BC" w:rsidP="006176BC">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965EA20" w14:textId="77777777" w:rsidR="006176BC" w:rsidRDefault="006176BC" w:rsidP="006176BC">
            <w:pPr>
              <w:widowControl w:val="0"/>
            </w:pPr>
            <w:r>
              <w:t>Wind will utilize vectors, specifically their x and y components to calculate the effect on swarm movement</w:t>
            </w:r>
          </w:p>
        </w:tc>
      </w:tr>
    </w:tbl>
    <w:p w14:paraId="39C68751" w14:textId="03F607CE" w:rsidR="006176BC" w:rsidRDefault="006176BC"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6176BC" w14:paraId="1194A631"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0C5DBF9" w14:textId="77777777" w:rsidR="006176BC" w:rsidRDefault="006176BC" w:rsidP="006176BC">
            <w:pPr>
              <w:widowControl w:val="0"/>
              <w:rPr>
                <w:sz w:val="20"/>
                <w:szCs w:val="20"/>
              </w:rPr>
            </w:pPr>
            <w:r>
              <w:rPr>
                <w:sz w:val="28"/>
                <w:szCs w:val="28"/>
              </w:rPr>
              <w:t>RL Algorithm Training</w:t>
            </w:r>
          </w:p>
        </w:tc>
      </w:tr>
      <w:tr w:rsidR="006176BC" w14:paraId="5F785661"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B86B43" w14:textId="77777777" w:rsidR="006176BC" w:rsidRDefault="006176BC" w:rsidP="006176BC">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3F7AB6D" w14:textId="77777777" w:rsidR="006176BC" w:rsidRDefault="006176BC" w:rsidP="006176BC">
            <w:pPr>
              <w:widowControl w:val="0"/>
            </w:pPr>
            <w:r>
              <w:t>RL algorithm is affected by playing the game</w:t>
            </w:r>
          </w:p>
        </w:tc>
      </w:tr>
      <w:tr w:rsidR="006176BC" w14:paraId="74B77947"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696A2A7" w14:textId="77777777" w:rsidR="006176BC" w:rsidRDefault="006176BC" w:rsidP="006176BC">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EAAB38" w14:textId="77777777" w:rsidR="006176BC" w:rsidRDefault="006176BC" w:rsidP="006176BC">
            <w:pPr>
              <w:widowControl w:val="0"/>
            </w:pPr>
            <w:r>
              <w:t>RL algorithm can be trained by replaying the game</w:t>
            </w:r>
          </w:p>
        </w:tc>
      </w:tr>
      <w:tr w:rsidR="006176BC" w14:paraId="53D44697"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3DB49566" w14:textId="77777777" w:rsidR="006176BC" w:rsidRDefault="006176BC" w:rsidP="006176BC">
            <w:pPr>
              <w:widowControl w:val="0"/>
              <w:rPr>
                <w:sz w:val="20"/>
                <w:szCs w:val="20"/>
              </w:rPr>
            </w:pPr>
            <w:r>
              <w:rPr>
                <w:sz w:val="28"/>
                <w:szCs w:val="28"/>
              </w:rPr>
              <w:t>Drone Death Animation</w:t>
            </w:r>
          </w:p>
        </w:tc>
      </w:tr>
      <w:tr w:rsidR="006176BC" w14:paraId="76D7BE5F"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A4F536" w14:textId="77777777" w:rsidR="006176BC" w:rsidRDefault="006176BC" w:rsidP="006176BC">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05FD0BE" w14:textId="77777777" w:rsidR="006176BC" w:rsidRDefault="006176BC" w:rsidP="006176BC">
            <w:pPr>
              <w:widowControl w:val="0"/>
            </w:pPr>
            <w:r>
              <w:t>Drones will explode when destroyed</w:t>
            </w:r>
          </w:p>
        </w:tc>
      </w:tr>
      <w:tr w:rsidR="006176BC" w14:paraId="65C6863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F28F1" w14:textId="77777777" w:rsidR="006176BC" w:rsidRDefault="006176BC" w:rsidP="006176BC">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3C2731A" w14:textId="77777777" w:rsidR="006176BC" w:rsidRDefault="006176BC" w:rsidP="006176BC">
            <w:pPr>
              <w:widowControl w:val="0"/>
            </w:pPr>
            <w:r>
              <w:t>Explosion will be proportional to drone size</w:t>
            </w:r>
          </w:p>
        </w:tc>
      </w:tr>
      <w:tr w:rsidR="006176BC" w14:paraId="02D592D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C179053" w14:textId="77777777" w:rsidR="006176BC" w:rsidRDefault="006176BC" w:rsidP="006176BC">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08774C" w14:textId="77777777" w:rsidR="006176BC" w:rsidRDefault="006176BC" w:rsidP="006176BC">
            <w:pPr>
              <w:widowControl w:val="0"/>
            </w:pPr>
            <w:r>
              <w:t>Explosion animation will replace the drone asset</w:t>
            </w:r>
          </w:p>
        </w:tc>
      </w:tr>
      <w:tr w:rsidR="006176BC" w14:paraId="66FE7F8D"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66E7800" w14:textId="77777777" w:rsidR="006176BC" w:rsidRDefault="006176BC" w:rsidP="006176BC">
            <w:pPr>
              <w:widowControl w:val="0"/>
              <w:rPr>
                <w:sz w:val="20"/>
                <w:szCs w:val="20"/>
              </w:rPr>
            </w:pPr>
            <w:r>
              <w:rPr>
                <w:sz w:val="28"/>
                <w:szCs w:val="28"/>
              </w:rPr>
              <w:t>New Unit Class</w:t>
            </w:r>
          </w:p>
        </w:tc>
      </w:tr>
      <w:tr w:rsidR="006176BC" w14:paraId="2448BE57"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C70361D" w14:textId="77777777" w:rsidR="006176BC" w:rsidRDefault="006176BC" w:rsidP="006176BC">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7D8D3F9" w14:textId="77777777" w:rsidR="006176BC" w:rsidRDefault="006176BC" w:rsidP="006176BC">
            <w:pPr>
              <w:widowControl w:val="0"/>
            </w:pPr>
            <w:r>
              <w:t>New unit class will have an attached sensor</w:t>
            </w:r>
          </w:p>
        </w:tc>
      </w:tr>
      <w:tr w:rsidR="006176BC" w14:paraId="3E556EC9"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5BAE301" w14:textId="77777777" w:rsidR="006176BC" w:rsidRDefault="006176BC" w:rsidP="006176BC">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DA35735" w14:textId="77777777" w:rsidR="006176BC" w:rsidRDefault="006176BC" w:rsidP="006176BC">
            <w:pPr>
              <w:widowControl w:val="0"/>
            </w:pPr>
            <w:r>
              <w:t>Sensor will be infrared</w:t>
            </w:r>
          </w:p>
        </w:tc>
      </w:tr>
      <w:tr w:rsidR="006176BC" w14:paraId="09F751A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E87E963" w14:textId="77777777" w:rsidR="006176BC" w:rsidRDefault="006176BC" w:rsidP="006176BC">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F116908" w14:textId="77777777" w:rsidR="006176BC" w:rsidRDefault="006176BC" w:rsidP="006176BC">
            <w:pPr>
              <w:widowControl w:val="0"/>
            </w:pPr>
            <w:r>
              <w:t>Unit sensor will appropriately affect gameplay</w:t>
            </w:r>
          </w:p>
        </w:tc>
      </w:tr>
      <w:tr w:rsidR="00025EB6" w14:paraId="5D004CC0"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6316B53F" w14:textId="6A06D867" w:rsidR="00025EB6" w:rsidRDefault="00025EB6" w:rsidP="006176BC">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79340DBF" w14:textId="5AD4DAE9" w:rsidR="00025EB6" w:rsidRDefault="00025EB6" w:rsidP="006176BC">
            <w:pPr>
              <w:widowControl w:val="0"/>
            </w:pPr>
            <w:r>
              <w:t>New unit will have unique abilities compared to other units</w:t>
            </w:r>
          </w:p>
        </w:tc>
      </w:tr>
      <w:tr w:rsidR="006176BC" w14:paraId="068F4C9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04C70A" w14:textId="306050AD" w:rsidR="006176BC" w:rsidRDefault="006176BC" w:rsidP="006176BC">
            <w:pPr>
              <w:widowControl w:val="0"/>
            </w:pPr>
            <w:r>
              <w:t>60</w:t>
            </w:r>
            <w:r w:rsidR="00025EB6">
              <w:t>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54B423" w14:textId="4B462F0A" w:rsidR="006176BC" w:rsidRDefault="006176BC" w:rsidP="006176BC">
            <w:pPr>
              <w:widowControl w:val="0"/>
            </w:pPr>
            <w:r>
              <w:t xml:space="preserve">Sensor properties can be configured by </w:t>
            </w:r>
            <w:r w:rsidR="00025EB6">
              <w:t>the agents</w:t>
            </w:r>
          </w:p>
        </w:tc>
      </w:tr>
      <w:tr w:rsidR="006176BC" w14:paraId="25FD34E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27A7807" w14:textId="7C817B73" w:rsidR="006176BC" w:rsidRDefault="006176BC" w:rsidP="006176BC">
            <w:pPr>
              <w:widowControl w:val="0"/>
            </w:pPr>
            <w:r>
              <w:t>60</w:t>
            </w:r>
            <w:r w:rsidR="00025EB6">
              <w:t>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F5B8B55" w14:textId="77777777" w:rsidR="006176BC" w:rsidRDefault="006176BC" w:rsidP="006176BC">
            <w:pPr>
              <w:widowControl w:val="0"/>
            </w:pPr>
            <w:r>
              <w:t>Unit will be visually unique compared to other units in Unreal</w:t>
            </w:r>
          </w:p>
        </w:tc>
      </w:tr>
      <w:tr w:rsidR="006176BC" w14:paraId="1E072696"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E2CFCA" w14:textId="0CFE9840" w:rsidR="006176BC" w:rsidRDefault="006176BC" w:rsidP="006176BC">
            <w:pPr>
              <w:widowControl w:val="0"/>
            </w:pPr>
            <w:r>
              <w:t>60</w:t>
            </w:r>
            <w:r w:rsidR="00025EB6">
              <w:t>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14A64BC" w14:textId="6AD82945" w:rsidR="006176BC" w:rsidRDefault="006176BC" w:rsidP="006176BC">
            <w:pPr>
              <w:widowControl w:val="0"/>
            </w:pPr>
            <w:r>
              <w:t>Unreal game objects will have a t</w:t>
            </w:r>
            <w:r w:rsidR="00025EB6">
              <w:t>emperature</w:t>
            </w:r>
          </w:p>
        </w:tc>
      </w:tr>
      <w:tr w:rsidR="00025EB6" w14:paraId="13F9886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0332CEC" w14:textId="525B16C0" w:rsidR="00025EB6" w:rsidRDefault="00025EB6" w:rsidP="006176BC">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64F1C32" w14:textId="1B7742BD" w:rsidR="00025EB6" w:rsidRDefault="00025EB6" w:rsidP="006176BC">
            <w:pPr>
              <w:widowControl w:val="0"/>
            </w:pPr>
            <w:r>
              <w:t>Unreal game objects will have an infrared reflectance property</w:t>
            </w:r>
          </w:p>
        </w:tc>
      </w:tr>
      <w:tr w:rsidR="006176BC" w14:paraId="3E3806E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3601B5E" w14:textId="7CC6372F" w:rsidR="006176BC" w:rsidRDefault="006176BC" w:rsidP="006176BC">
            <w:pPr>
              <w:widowControl w:val="0"/>
            </w:pPr>
            <w:r>
              <w:t>60</w:t>
            </w:r>
            <w:r w:rsidR="00025EB6">
              <w:t>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906A014" w14:textId="61FF1900" w:rsidR="006176BC" w:rsidRDefault="00025EB6" w:rsidP="006176BC">
            <w:pPr>
              <w:widowControl w:val="0"/>
            </w:pPr>
            <w:r>
              <w:t>Reflectance values will be as close to realistic as possible</w:t>
            </w:r>
          </w:p>
        </w:tc>
      </w:tr>
      <w:tr w:rsidR="006176BC" w14:paraId="38F8A6E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59A38" w14:textId="334B024A" w:rsidR="006176BC" w:rsidRDefault="006176BC" w:rsidP="006176BC">
            <w:pPr>
              <w:widowControl w:val="0"/>
            </w:pPr>
            <w:r>
              <w:t>6</w:t>
            </w:r>
            <w:r w:rsidR="00025EB6">
              <w:t>10</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7DA338D" w14:textId="56D2CFB4" w:rsidR="006176BC" w:rsidRDefault="00025EB6" w:rsidP="006176BC">
            <w:pPr>
              <w:widowControl w:val="0"/>
            </w:pPr>
            <w:r>
              <w:t>Unreal game objects will have reflectance property based on USGS data</w:t>
            </w:r>
          </w:p>
        </w:tc>
      </w:tr>
      <w:tr w:rsidR="006176BC" w14:paraId="627E69AC"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628B1DB" w14:textId="739AE14D" w:rsidR="006176BC" w:rsidRDefault="006176BC" w:rsidP="006176BC">
            <w:pPr>
              <w:widowControl w:val="0"/>
            </w:pPr>
            <w:r>
              <w:t>6</w:t>
            </w:r>
            <w:r w:rsidR="00025EB6">
              <w:t>11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523BFDA4" w14:textId="01CAA970" w:rsidR="006176BC" w:rsidRDefault="00025EB6" w:rsidP="004A7E3B">
            <w:pPr>
              <w:keepNext/>
              <w:widowControl w:val="0"/>
            </w:pPr>
            <w:r>
              <w:t>A thermal image effect will be available in Unreal</w:t>
            </w:r>
          </w:p>
        </w:tc>
      </w:tr>
    </w:tbl>
    <w:bookmarkEnd w:id="7"/>
    <w:p w14:paraId="4F5A78E9" w14:textId="6810BF3B" w:rsidR="004A7E3B" w:rsidRDefault="004A7E3B" w:rsidP="004A7E3B">
      <w:pPr>
        <w:pStyle w:val="Caption"/>
      </w:pPr>
      <w:r>
        <w:t xml:space="preserve">Table </w:t>
      </w:r>
      <w:r>
        <w:fldChar w:fldCharType="begin"/>
      </w:r>
      <w:r>
        <w:instrText xml:space="preserve"> SEQ Table \* ARABIC </w:instrText>
      </w:r>
      <w:r>
        <w:fldChar w:fldCharType="separate"/>
      </w:r>
      <w:r w:rsidR="00CE2C9F">
        <w:rPr>
          <w:noProof/>
        </w:rPr>
        <w:t>1</w:t>
      </w:r>
      <w:r>
        <w:fldChar w:fldCharType="end"/>
      </w:r>
      <w:r>
        <w:t>: Everglades requirements</w:t>
      </w:r>
    </w:p>
    <w:p w14:paraId="6C3451C8" w14:textId="0449B354" w:rsidR="006B4928" w:rsidRPr="00374AAF" w:rsidRDefault="00C97D3F" w:rsidP="00B27C01">
      <w:pPr>
        <w:pStyle w:val="TOCHeading"/>
        <w:rPr>
          <w:sz w:val="40"/>
          <w:szCs w:val="40"/>
        </w:rPr>
      </w:pPr>
      <w:r w:rsidRPr="00374AAF">
        <w:rPr>
          <w:sz w:val="40"/>
          <w:szCs w:val="40"/>
        </w:rPr>
        <w:lastRenderedPageBreak/>
        <w:t>Block Diagrams</w:t>
      </w:r>
    </w:p>
    <w:bookmarkStart w:id="11" w:name="_rzqextqk9tom" w:colFirst="0" w:colLast="0"/>
    <w:bookmarkEnd w:id="11"/>
    <w:p w14:paraId="2E325E84" w14:textId="14FD4787" w:rsidR="006B4928" w:rsidRPr="005B2459" w:rsidRDefault="0077468C" w:rsidP="00274CAD">
      <w:pPr>
        <w:pStyle w:val="Title"/>
        <w:numPr>
          <w:ilvl w:val="0"/>
          <w:numId w:val="11"/>
        </w:numPr>
        <w:spacing w:line="288"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6032" behindDoc="0" locked="0" layoutInCell="1" allowOverlap="1" wp14:anchorId="53ADCAD4" wp14:editId="7F4950BB">
                <wp:simplePos x="0" y="0"/>
                <wp:positionH relativeFrom="column">
                  <wp:posOffset>2276475</wp:posOffset>
                </wp:positionH>
                <wp:positionV relativeFrom="paragraph">
                  <wp:posOffset>3484880</wp:posOffset>
                </wp:positionV>
                <wp:extent cx="952500" cy="142875"/>
                <wp:effectExtent l="0" t="0" r="19050" b="28575"/>
                <wp:wrapNone/>
                <wp:docPr id="1976059841" name="Rectangle 1976059841"/>
                <wp:cNvGraphicFramePr/>
                <a:graphic xmlns:a="http://schemas.openxmlformats.org/drawingml/2006/main">
                  <a:graphicData uri="http://schemas.microsoft.com/office/word/2010/wordprocessingShape">
                    <wps:wsp>
                      <wps:cNvSpPr/>
                      <wps:spPr>
                        <a:xfrm>
                          <a:off x="0" y="0"/>
                          <a:ext cx="952500"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FEE160" id="Rectangle 1976059841" o:spid="_x0000_s1026" style="position:absolute;margin-left:179.25pt;margin-top:274.4pt;width:75pt;height:11.25pt;z-index:25175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" fillcolor="white [3212]" strokecolor="white [3212]"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3984" behindDoc="0" locked="0" layoutInCell="1" allowOverlap="1" wp14:anchorId="68C23A27" wp14:editId="595E155A">
                <wp:simplePos x="0" y="0"/>
                <wp:positionH relativeFrom="column">
                  <wp:posOffset>2247900</wp:posOffset>
                </wp:positionH>
                <wp:positionV relativeFrom="paragraph">
                  <wp:posOffset>894080</wp:posOffset>
                </wp:positionV>
                <wp:extent cx="952500" cy="142875"/>
                <wp:effectExtent l="0" t="0" r="19050" b="28575"/>
                <wp:wrapNone/>
                <wp:docPr id="1976059840" name="Rectangle 1976059840"/>
                <wp:cNvGraphicFramePr/>
                <a:graphic xmlns:a="http://schemas.openxmlformats.org/drawingml/2006/main">
                  <a:graphicData uri="http://schemas.microsoft.com/office/word/2010/wordprocessingShape">
                    <wps:wsp>
                      <wps:cNvSpPr/>
                      <wps:spPr>
                        <a:xfrm>
                          <a:off x="0" y="0"/>
                          <a:ext cx="952500"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8EA047" id="Rectangle 1976059840" o:spid="_x0000_s1026" style="position:absolute;margin-left:177pt;margin-top:70.4pt;width:75pt;height:11.25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" fillcolor="white [3212]" strokecolor="white [3212]" strokeweight="1pt"/>
            </w:pict>
          </mc:Fallback>
        </mc:AlternateContent>
      </w:r>
      <w:r w:rsidR="00C97D3F"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00C97D3F"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00C97D3F" w:rsidRPr="005B2459">
        <w:rPr>
          <w:rFonts w:ascii="Times New Roman" w:hAnsi="Times New Roman" w:cs="Times New Roman"/>
          <w:sz w:val="24"/>
          <w:szCs w:val="24"/>
        </w:rPr>
        <w:t xml:space="preserve"> and we will be improving the Game Server and Unreal Engine Graphics Post Processing. </w:t>
      </w:r>
      <w:r w:rsidR="007D78C6">
        <w:rPr>
          <w:noProof/>
        </w:rPr>
        <mc:AlternateContent>
          <mc:Choice Requires="wps">
            <w:drawing>
              <wp:anchor distT="0" distB="0" distL="114300" distR="114300" simplePos="0" relativeHeight="251747840" behindDoc="0" locked="0" layoutInCell="1" allowOverlap="1" wp14:anchorId="5A9B123E" wp14:editId="49847597">
                <wp:simplePos x="0" y="0"/>
                <wp:positionH relativeFrom="column">
                  <wp:posOffset>2000250</wp:posOffset>
                </wp:positionH>
                <wp:positionV relativeFrom="paragraph">
                  <wp:posOffset>7572375</wp:posOffset>
                </wp:positionV>
                <wp:extent cx="1943100" cy="635"/>
                <wp:effectExtent l="0" t="0" r="0" b="0"/>
                <wp:wrapTopAndBottom/>
                <wp:docPr id="545593569" name="Text Box 545593569"/>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625B2EA7" w14:textId="31D407C1" w:rsidR="0077468C" w:rsidRPr="00B06268" w:rsidRDefault="0077468C" w:rsidP="007D78C6">
                            <w:pPr>
                              <w:pStyle w:val="Caption"/>
                              <w:jc w:val="center"/>
                              <w:rPr>
                                <w:rFonts w:ascii="Times New Roman" w:eastAsia="Arial" w:hAnsi="Times New Roman"/>
                                <w:sz w:val="24"/>
                                <w:szCs w:val="24"/>
                                <w:lang w:val="en"/>
                              </w:rPr>
                            </w:pPr>
                            <w:r>
                              <w:t xml:space="preserve">Figure </w:t>
                            </w:r>
                            <w:r>
                              <w:fldChar w:fldCharType="begin"/>
                            </w:r>
                            <w:r>
                              <w:instrText xml:space="preserve"> SEQ Figure \* ARABIC </w:instrText>
                            </w:r>
                            <w:r>
                              <w:fldChar w:fldCharType="separate"/>
                            </w:r>
                            <w:r>
                              <w:rPr>
                                <w:noProof/>
                              </w:rPr>
                              <w:t>2</w:t>
                            </w:r>
                            <w:r>
                              <w:fldChar w:fldCharType="end"/>
                            </w:r>
                            <w:r>
                              <w:t>: Overall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B123E" id="Text Box 545593569" o:spid="_x0000_s1057" type="#_x0000_t202" style="position:absolute;left:0;text-align:left;margin-left:157.5pt;margin-top:596.25pt;width:153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" stroked="f">
                <v:textbox style="mso-fit-shape-to-text:t" inset="0,0,0,0">
                  <w:txbxContent>
                    <w:p w14:paraId="625B2EA7" w14:textId="31D407C1" w:rsidR="0077468C" w:rsidRPr="00B06268" w:rsidRDefault="0077468C" w:rsidP="007D78C6">
                      <w:pPr>
                        <w:pStyle w:val="Caption"/>
                        <w:jc w:val="center"/>
                        <w:rPr>
                          <w:rFonts w:ascii="Times New Roman" w:eastAsia="Arial" w:hAnsi="Times New Roman"/>
                          <w:sz w:val="24"/>
                          <w:szCs w:val="24"/>
                          <w:lang w:val="en"/>
                        </w:rPr>
                      </w:pPr>
                      <w:r>
                        <w:t xml:space="preserve">Figure </w:t>
                      </w:r>
                      <w:r>
                        <w:fldChar w:fldCharType="begin"/>
                      </w:r>
                      <w:r>
                        <w:instrText xml:space="preserve"> SEQ Figure \* ARABIC </w:instrText>
                      </w:r>
                      <w:r>
                        <w:fldChar w:fldCharType="separate"/>
                      </w:r>
                      <w:r>
                        <w:rPr>
                          <w:noProof/>
                        </w:rPr>
                        <w:t>2</w:t>
                      </w:r>
                      <w:r>
                        <w:fldChar w:fldCharType="end"/>
                      </w:r>
                      <w:r>
                        <w:t>: Overall Block Diagram</w:t>
                      </w:r>
                    </w:p>
                  </w:txbxContent>
                </v:textbox>
                <w10:wrap type="topAndBottom"/>
              </v:shape>
            </w:pict>
          </mc:Fallback>
        </mc:AlternateContent>
      </w:r>
      <w:r w:rsidR="00C97D3F"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2" w:name="_9jnuconrb8uu" w:colFirst="0" w:colLast="0"/>
      <w:bookmarkStart w:id="13" w:name="_fjw1n88eejdg" w:colFirst="0" w:colLast="0"/>
      <w:bookmarkEnd w:id="12"/>
      <w:bookmarkEnd w:id="13"/>
      <w:r w:rsidRPr="00374AAF">
        <w:rPr>
          <w:sz w:val="40"/>
          <w:szCs w:val="40"/>
        </w:rPr>
        <w:lastRenderedPageBreak/>
        <w:t>Block Diagrams</w:t>
      </w:r>
    </w:p>
    <w:p w14:paraId="64CC4931" w14:textId="77777777" w:rsidR="006B4928" w:rsidRPr="005B2459" w:rsidRDefault="00C97D3F" w:rsidP="00274CAD">
      <w:pPr>
        <w:pStyle w:val="Title"/>
        <w:numPr>
          <w:ilvl w:val="0"/>
          <w:numId w:val="12"/>
        </w:numPr>
        <w:rPr>
          <w:rFonts w:ascii="Times New Roman" w:hAnsi="Times New Roman" w:cs="Times New Roman"/>
          <w:sz w:val="24"/>
          <w:szCs w:val="24"/>
        </w:rPr>
      </w:pPr>
      <w:r w:rsidRPr="005B2459">
        <w:rPr>
          <w:rFonts w:ascii="Times New Roman" w:hAnsi="Times New Roman" w:cs="Times New Roman"/>
          <w:sz w:val="24"/>
          <w:szCs w:val="24"/>
        </w:rPr>
        <w:t>Project Goals</w:t>
      </w:r>
    </w:p>
    <w:p w14:paraId="512715AB" w14:textId="77777777" w:rsidR="007D78C6" w:rsidRDefault="006176BC" w:rsidP="007D78C6">
      <w:pPr>
        <w:pStyle w:val="Title"/>
      </w:pPr>
      <w:bookmarkStart w:id="14" w:name="_tzz34tc0h1rv" w:colFirst="0" w:colLast="0"/>
      <w:bookmarkEnd w:id="14"/>
      <w:r>
        <w:rPr>
          <w:noProof/>
        </w:rPr>
        <w:drawing>
          <wp:inline distT="0" distB="0" distL="0" distR="0" wp14:anchorId="6EAA17D9" wp14:editId="01EBC272">
            <wp:extent cx="5943600" cy="4758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58055"/>
                    </a:xfrm>
                    <a:prstGeom prst="rect">
                      <a:avLst/>
                    </a:prstGeom>
                  </pic:spPr>
                </pic:pic>
              </a:graphicData>
            </a:graphic>
          </wp:inline>
        </w:drawing>
      </w:r>
    </w:p>
    <w:p w14:paraId="0C20CEEC" w14:textId="22226425" w:rsidR="006B4928" w:rsidRPr="005B2459" w:rsidRDefault="007D78C6" w:rsidP="007D78C6">
      <w:pPr>
        <w:pStyle w:val="Caption"/>
        <w:jc w:val="center"/>
        <w:rPr>
          <w:rFonts w:ascii="Times New Roman" w:hAnsi="Times New Roman"/>
        </w:rPr>
      </w:pPr>
      <w:r>
        <w:t xml:space="preserve">Figure </w:t>
      </w:r>
      <w:r>
        <w:fldChar w:fldCharType="begin"/>
      </w:r>
      <w:r>
        <w:instrText xml:space="preserve"> SEQ Figure \* ARABIC </w:instrText>
      </w:r>
      <w:r>
        <w:fldChar w:fldCharType="separate"/>
      </w:r>
      <w:r w:rsidR="001503C6">
        <w:rPr>
          <w:noProof/>
        </w:rPr>
        <w:t>3</w:t>
      </w:r>
      <w:r>
        <w:fldChar w:fldCharType="end"/>
      </w:r>
      <w:r>
        <w:t>: Project Goals Block Diagram</w:t>
      </w:r>
    </w:p>
    <w:p w14:paraId="61AED959" w14:textId="77777777" w:rsidR="006B4928" w:rsidRPr="005B2459" w:rsidRDefault="006B4928">
      <w:pPr>
        <w:pStyle w:val="Title"/>
        <w:rPr>
          <w:rFonts w:ascii="Times New Roman" w:hAnsi="Times New Roman" w:cs="Times New Roman"/>
          <w:sz w:val="24"/>
          <w:szCs w:val="24"/>
        </w:rPr>
      </w:pPr>
      <w:bookmarkStart w:id="15" w:name="_ql1pys5l76mq" w:colFirst="0" w:colLast="0"/>
      <w:bookmarkEnd w:id="15"/>
    </w:p>
    <w:p w14:paraId="0BD50C38" w14:textId="77777777" w:rsidR="006B4928" w:rsidRPr="005B2459" w:rsidRDefault="00C97D3F">
      <w:pPr>
        <w:pStyle w:val="Title"/>
        <w:rPr>
          <w:rFonts w:ascii="Times New Roman" w:hAnsi="Times New Roman" w:cs="Times New Roman"/>
        </w:rPr>
      </w:pPr>
      <w:bookmarkStart w:id="16" w:name="_dgqdx8531wsd" w:colFirst="0" w:colLast="0"/>
      <w:bookmarkEnd w:id="16"/>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7" w:name="_v2ikpzz6ub1e" w:colFirst="0" w:colLast="0"/>
      <w:bookmarkEnd w:id="17"/>
      <w:r w:rsidRPr="00374AAF">
        <w:rPr>
          <w:sz w:val="40"/>
          <w:szCs w:val="40"/>
        </w:rPr>
        <w:lastRenderedPageBreak/>
        <w:t>Budget</w:t>
      </w:r>
    </w:p>
    <w:p w14:paraId="1A95FA25" w14:textId="01EC6F6E" w:rsidR="006B4928" w:rsidRPr="00F338BE" w:rsidRDefault="00C97D3F" w:rsidP="00F338BE">
      <w:pPr>
        <w:pStyle w:val="Title"/>
        <w:spacing w:after="0" w:line="288" w:lineRule="auto"/>
        <w:rPr>
          <w:rFonts w:ascii="Times New Roman" w:hAnsi="Times New Roman" w:cs="Times New Roman"/>
          <w:sz w:val="24"/>
          <w:szCs w:val="24"/>
        </w:rPr>
      </w:pPr>
      <w:bookmarkStart w:id="18" w:name="_bx9sdqgelgg" w:colFirst="0" w:colLast="0"/>
      <w:bookmarkEnd w:id="18"/>
      <w:r w:rsidRPr="00F338BE">
        <w:rPr>
          <w:rFonts w:ascii="Times New Roman" w:hAnsi="Times New Roman" w:cs="Times New Roman"/>
          <w:sz w:val="24"/>
          <w:szCs w:val="24"/>
        </w:rPr>
        <w:t>This project d</w:t>
      </w:r>
      <w:r w:rsidR="00B630F4">
        <w:rPr>
          <w:rFonts w:ascii="Times New Roman" w:hAnsi="Times New Roman" w:cs="Times New Roman"/>
          <w:sz w:val="24"/>
          <w:szCs w:val="24"/>
        </w:rPr>
        <w:t>id not require us to purchase any software. The main applications we used were Unreal Engine 4 and Visual Studio, both of which are free. Due to the large file size of the Unreal Engine game client, we were required to purchase a Github Large File Storage subscription so that we could version control the main project folder.</w:t>
      </w:r>
    </w:p>
    <w:p w14:paraId="06AA2886" w14:textId="242CB2A2" w:rsidR="006B4928" w:rsidRPr="00F338BE" w:rsidRDefault="00C97D3F" w:rsidP="00274CAD">
      <w:pPr>
        <w:numPr>
          <w:ilvl w:val="0"/>
          <w:numId w:val="13"/>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B95DA83" w:rsidR="006B4928" w:rsidRPr="00F338BE" w:rsidRDefault="00C97D3F" w:rsidP="00274CAD">
      <w:pPr>
        <w:numPr>
          <w:ilvl w:val="1"/>
          <w:numId w:val="13"/>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14D39F0E" w:rsidR="006B4928" w:rsidRDefault="00C97D3F" w:rsidP="00274CAD">
      <w:pPr>
        <w:numPr>
          <w:ilvl w:val="1"/>
          <w:numId w:val="13"/>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2CC9A0BB" w14:textId="23B0688F" w:rsidR="00E67DAA" w:rsidRDefault="00E67DAA" w:rsidP="00274CAD">
      <w:pPr>
        <w:pStyle w:val="ListParagraph"/>
        <w:numPr>
          <w:ilvl w:val="0"/>
          <w:numId w:val="13"/>
        </w:numPr>
        <w:spacing w:line="288" w:lineRule="auto"/>
        <w:rPr>
          <w:rFonts w:ascii="Times New Roman" w:hAnsi="Times New Roman" w:cs="Times New Roman"/>
          <w:sz w:val="24"/>
          <w:szCs w:val="24"/>
        </w:rPr>
      </w:pPr>
      <w:r w:rsidRPr="00E67DAA">
        <w:rPr>
          <w:rFonts w:ascii="Times New Roman" w:hAnsi="Times New Roman" w:cs="Times New Roman"/>
          <w:sz w:val="24"/>
          <w:szCs w:val="24"/>
        </w:rPr>
        <w:t>S</w:t>
      </w:r>
      <w:r>
        <w:rPr>
          <w:rFonts w:ascii="Times New Roman" w:hAnsi="Times New Roman" w:cs="Times New Roman"/>
          <w:sz w:val="24"/>
          <w:szCs w:val="24"/>
        </w:rPr>
        <w:t>ervices</w:t>
      </w:r>
      <w:r w:rsidRPr="00E67DAA">
        <w:rPr>
          <w:rFonts w:ascii="Times New Roman" w:hAnsi="Times New Roman" w:cs="Times New Roman"/>
          <w:sz w:val="24"/>
          <w:szCs w:val="24"/>
        </w:rPr>
        <w:t xml:space="preserve"> </w:t>
      </w:r>
      <w:r>
        <w:rPr>
          <w:rFonts w:ascii="Times New Roman" w:hAnsi="Times New Roman" w:cs="Times New Roman"/>
          <w:sz w:val="24"/>
          <w:szCs w:val="24"/>
        </w:rPr>
        <w:t>Used</w:t>
      </w:r>
      <w:r w:rsidRPr="00E67DAA">
        <w:rPr>
          <w:rFonts w:ascii="Times New Roman" w:hAnsi="Times New Roman" w:cs="Times New Roman"/>
          <w:sz w:val="24"/>
          <w:szCs w:val="24"/>
        </w:rPr>
        <w:t>:</w:t>
      </w:r>
    </w:p>
    <w:p w14:paraId="41A7FB55" w14:textId="2F6DE33B" w:rsidR="00E67DAA" w:rsidRPr="00E67DAA" w:rsidRDefault="00E67DAA" w:rsidP="00274CAD">
      <w:pPr>
        <w:pStyle w:val="ListParagraph"/>
        <w:numPr>
          <w:ilvl w:val="1"/>
          <w:numId w:val="13"/>
        </w:numPr>
        <w:spacing w:line="288" w:lineRule="auto"/>
        <w:rPr>
          <w:rFonts w:ascii="Times New Roman" w:hAnsi="Times New Roman" w:cs="Times New Roman"/>
          <w:sz w:val="24"/>
          <w:szCs w:val="24"/>
        </w:rPr>
      </w:pPr>
      <w:r>
        <w:rPr>
          <w:rFonts w:ascii="Times New Roman" w:hAnsi="Times New Roman" w:cs="Times New Roman"/>
          <w:sz w:val="24"/>
          <w:szCs w:val="24"/>
        </w:rPr>
        <w:t>Github LFS ($5/Month - $15 total)</w:t>
      </w:r>
    </w:p>
    <w:p w14:paraId="00CD0FDA" w14:textId="37B34BBE" w:rsidR="006B4928" w:rsidRPr="005B2459" w:rsidRDefault="007D78C6">
      <w:pPr>
        <w:pStyle w:val="Title"/>
        <w:rPr>
          <w:rFonts w:ascii="Times New Roman" w:hAnsi="Times New Roman" w:cs="Times New Roman"/>
        </w:rPr>
      </w:pPr>
      <w:bookmarkStart w:id="19" w:name="_qfc3t0gw93zy" w:colFirst="0" w:colLast="0"/>
      <w:bookmarkEnd w:id="19"/>
      <w:r>
        <w:rPr>
          <w:noProof/>
        </w:rPr>
        <w:drawing>
          <wp:anchor distT="0" distB="0" distL="114300" distR="114300" simplePos="0" relativeHeight="251734528" behindDoc="1" locked="0" layoutInCell="1" allowOverlap="1" wp14:anchorId="3E9E1766" wp14:editId="06833850">
            <wp:simplePos x="0" y="0"/>
            <wp:positionH relativeFrom="margin">
              <wp:align>right</wp:align>
            </wp:positionH>
            <wp:positionV relativeFrom="paragraph">
              <wp:posOffset>181610</wp:posOffset>
            </wp:positionV>
            <wp:extent cx="2552700" cy="2552700"/>
            <wp:effectExtent l="0" t="0" r="0" b="0"/>
            <wp:wrapTight wrapText="bothSides">
              <wp:wrapPolygon edited="0">
                <wp:start x="15797" y="0"/>
                <wp:lineTo x="15797" y="2579"/>
                <wp:lineTo x="10639" y="2901"/>
                <wp:lineTo x="7899" y="3869"/>
                <wp:lineTo x="7899" y="5158"/>
                <wp:lineTo x="2257" y="5642"/>
                <wp:lineTo x="967" y="6125"/>
                <wp:lineTo x="967" y="12251"/>
                <wp:lineTo x="2740" y="12896"/>
                <wp:lineTo x="7737" y="12896"/>
                <wp:lineTo x="7737" y="14507"/>
                <wp:lineTo x="10961" y="15475"/>
                <wp:lineTo x="0" y="15958"/>
                <wp:lineTo x="0" y="16442"/>
                <wp:lineTo x="15313" y="21439"/>
                <wp:lineTo x="16764" y="21439"/>
                <wp:lineTo x="21439" y="19504"/>
                <wp:lineTo x="21439" y="1934"/>
                <wp:lineTo x="16764" y="0"/>
                <wp:lineTo x="15797" y="0"/>
              </wp:wrapPolygon>
            </wp:wrapTight>
            <wp:docPr id="2032687821" name="Picture 2032687821" descr="Image result for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sual 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888" behindDoc="0" locked="0" layoutInCell="1" allowOverlap="1" wp14:anchorId="74155C45" wp14:editId="02797491">
                <wp:simplePos x="0" y="0"/>
                <wp:positionH relativeFrom="column">
                  <wp:posOffset>0</wp:posOffset>
                </wp:positionH>
                <wp:positionV relativeFrom="paragraph">
                  <wp:posOffset>2875280</wp:posOffset>
                </wp:positionV>
                <wp:extent cx="2390775" cy="635"/>
                <wp:effectExtent l="0" t="0" r="0" b="0"/>
                <wp:wrapNone/>
                <wp:docPr id="545593570" name="Text Box 545593570"/>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4D7E848" w14:textId="1FE5B74C" w:rsidR="0077468C" w:rsidRPr="00DE1EA9" w:rsidRDefault="0077468C" w:rsidP="007D78C6">
                            <w:pPr>
                              <w:pStyle w:val="Caption"/>
                              <w:jc w:val="center"/>
                              <w:rPr>
                                <w:rFonts w:ascii="Arial" w:eastAsia="Arial" w:hAnsi="Arial" w:cs="Arial"/>
                                <w:noProof/>
                                <w:sz w:val="52"/>
                                <w:szCs w:val="52"/>
                                <w:lang w:val="en"/>
                              </w:rPr>
                            </w:pPr>
                            <w:r>
                              <w:t>Figure 4: Unreal Engine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55C45" id="Text Box 545593570" o:spid="_x0000_s1058" type="#_x0000_t202" style="position:absolute;margin-left:0;margin-top:226.4pt;width:188.25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" stroked="f">
                <v:textbox style="mso-fit-shape-to-text:t" inset="0,0,0,0">
                  <w:txbxContent>
                    <w:p w14:paraId="44D7E848" w14:textId="1FE5B74C" w:rsidR="0077468C" w:rsidRPr="00DE1EA9" w:rsidRDefault="0077468C" w:rsidP="007D78C6">
                      <w:pPr>
                        <w:pStyle w:val="Caption"/>
                        <w:jc w:val="center"/>
                        <w:rPr>
                          <w:rFonts w:ascii="Arial" w:eastAsia="Arial" w:hAnsi="Arial" w:cs="Arial"/>
                          <w:noProof/>
                          <w:sz w:val="52"/>
                          <w:szCs w:val="52"/>
                          <w:lang w:val="en"/>
                        </w:rPr>
                      </w:pPr>
                      <w:r>
                        <w:t>Figure 4: Unreal Engine Logo</w:t>
                      </w:r>
                    </w:p>
                  </w:txbxContent>
                </v:textbox>
              </v:shape>
            </w:pict>
          </mc:Fallback>
        </mc:AlternateContent>
      </w:r>
      <w:r w:rsidR="00121219">
        <w:rPr>
          <w:noProof/>
        </w:rPr>
        <w:drawing>
          <wp:anchor distT="0" distB="0" distL="114300" distR="114300" simplePos="0" relativeHeight="251733504" behindDoc="0" locked="0" layoutInCell="1" allowOverlap="1" wp14:anchorId="7B98E7A6" wp14:editId="4203B4A6">
            <wp:simplePos x="0" y="0"/>
            <wp:positionH relativeFrom="margin">
              <wp:align>left</wp:align>
            </wp:positionH>
            <wp:positionV relativeFrom="paragraph">
              <wp:posOffset>181610</wp:posOffset>
            </wp:positionV>
            <wp:extent cx="2390775" cy="2636556"/>
            <wp:effectExtent l="0" t="0" r="0" b="0"/>
            <wp:wrapNone/>
            <wp:docPr id="2032687819" name="Picture 2032687819" descr="C:\Users\david\AppData\Local\Microsoft\Windows\INetCache\Content.MSO\D9C5FE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AppData\Local\Microsoft\Windows\INetCache\Content.MSO\D9C5FEE0.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5478" cy="26417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E5DC76" w14:textId="19FB2971" w:rsidR="006B4928" w:rsidRPr="005B2459" w:rsidRDefault="006B4928">
      <w:pPr>
        <w:pStyle w:val="Title"/>
        <w:rPr>
          <w:rFonts w:ascii="Times New Roman" w:hAnsi="Times New Roman" w:cs="Times New Roman"/>
        </w:rPr>
      </w:pPr>
      <w:bookmarkStart w:id="20" w:name="_hdpzaqqy6wpy" w:colFirst="0" w:colLast="0"/>
      <w:bookmarkEnd w:id="20"/>
    </w:p>
    <w:p w14:paraId="6E477288" w14:textId="412851D2" w:rsidR="006B4928" w:rsidRPr="005B2459" w:rsidRDefault="006B4928">
      <w:pPr>
        <w:pStyle w:val="Title"/>
        <w:rPr>
          <w:rFonts w:ascii="Times New Roman" w:hAnsi="Times New Roman" w:cs="Times New Roman"/>
        </w:rPr>
      </w:pPr>
      <w:bookmarkStart w:id="21" w:name="_rgajklgimohn" w:colFirst="0" w:colLast="0"/>
      <w:bookmarkEnd w:id="21"/>
    </w:p>
    <w:p w14:paraId="4601C4A4" w14:textId="3CFF1189" w:rsidR="006B4928" w:rsidRPr="005B2459" w:rsidRDefault="006B4928">
      <w:pPr>
        <w:pStyle w:val="Title"/>
        <w:rPr>
          <w:rFonts w:ascii="Times New Roman" w:hAnsi="Times New Roman" w:cs="Times New Roman"/>
        </w:rPr>
      </w:pPr>
      <w:bookmarkStart w:id="22" w:name="_3vzwyrgu7i19" w:colFirst="0" w:colLast="0"/>
      <w:bookmarkEnd w:id="22"/>
    </w:p>
    <w:p w14:paraId="4CE19D85" w14:textId="4D396352" w:rsidR="006B4928" w:rsidRPr="005B2459" w:rsidRDefault="006B4928">
      <w:pPr>
        <w:pStyle w:val="Title"/>
        <w:rPr>
          <w:rFonts w:ascii="Times New Roman" w:hAnsi="Times New Roman" w:cs="Times New Roman"/>
        </w:rPr>
      </w:pPr>
      <w:bookmarkStart w:id="23" w:name="_cleyzan0ymz5" w:colFirst="0" w:colLast="0"/>
      <w:bookmarkEnd w:id="23"/>
    </w:p>
    <w:p w14:paraId="0664DE46" w14:textId="7605C62C" w:rsidR="006B4928" w:rsidRPr="005B2459" w:rsidRDefault="006B4928">
      <w:pPr>
        <w:pStyle w:val="Title"/>
        <w:rPr>
          <w:rFonts w:ascii="Times New Roman" w:hAnsi="Times New Roman" w:cs="Times New Roman"/>
        </w:rPr>
      </w:pPr>
      <w:bookmarkStart w:id="24" w:name="_ys8unhx1ubj7" w:colFirst="0" w:colLast="0"/>
      <w:bookmarkEnd w:id="24"/>
    </w:p>
    <w:p w14:paraId="66AFC692" w14:textId="2690F73B" w:rsidR="006B4928" w:rsidRPr="005B2459" w:rsidRDefault="0077468C">
      <w:pPr>
        <w:pStyle w:val="Title"/>
        <w:rPr>
          <w:rFonts w:ascii="Times New Roman" w:hAnsi="Times New Roman" w:cs="Times New Roman"/>
        </w:rPr>
      </w:pPr>
      <w:bookmarkStart w:id="25" w:name="_r49vczyi4ogi" w:colFirst="0" w:colLast="0"/>
      <w:bookmarkEnd w:id="25"/>
      <w:r>
        <w:rPr>
          <w:noProof/>
        </w:rPr>
        <w:drawing>
          <wp:anchor distT="0" distB="0" distL="114300" distR="114300" simplePos="0" relativeHeight="251757056" behindDoc="0" locked="0" layoutInCell="1" allowOverlap="1" wp14:anchorId="1DB531B0" wp14:editId="3CE0CF6A">
            <wp:simplePos x="0" y="0"/>
            <wp:positionH relativeFrom="margin">
              <wp:posOffset>3228975</wp:posOffset>
            </wp:positionH>
            <wp:positionV relativeFrom="paragraph">
              <wp:posOffset>316865</wp:posOffset>
            </wp:positionV>
            <wp:extent cx="2876550" cy="2157413"/>
            <wp:effectExtent l="0" t="0" r="0" b="0"/>
            <wp:wrapNone/>
            <wp:docPr id="1976059845" name="Picture 1976059845" descr="Blender Logo Contest - Finished Projects - Blender Artis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lender Logo Contest - Finished Projects - Blender Artists Communit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76550" cy="21574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2960" behindDoc="0" locked="0" layoutInCell="1" allowOverlap="1" wp14:anchorId="3693075A" wp14:editId="6C34E008">
            <wp:simplePos x="0" y="0"/>
            <wp:positionH relativeFrom="margin">
              <wp:posOffset>-361950</wp:posOffset>
            </wp:positionH>
            <wp:positionV relativeFrom="paragraph">
              <wp:posOffset>426720</wp:posOffset>
            </wp:positionV>
            <wp:extent cx="3114039" cy="2335530"/>
            <wp:effectExtent l="0" t="0" r="0" b="7620"/>
            <wp:wrapNone/>
            <wp:docPr id="545593575" name="Picture 545593575" descr="The 16 best startup logos | Github logo, Logos design,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16 best startup logos | Github logo, Logos design, Log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14039" cy="233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78C6">
        <w:rPr>
          <w:noProof/>
        </w:rPr>
        <mc:AlternateContent>
          <mc:Choice Requires="wps">
            <w:drawing>
              <wp:anchor distT="0" distB="0" distL="114300" distR="114300" simplePos="0" relativeHeight="251751936" behindDoc="1" locked="0" layoutInCell="1" allowOverlap="1" wp14:anchorId="649FA74E" wp14:editId="43682638">
                <wp:simplePos x="0" y="0"/>
                <wp:positionH relativeFrom="column">
                  <wp:posOffset>3390900</wp:posOffset>
                </wp:positionH>
                <wp:positionV relativeFrom="paragraph">
                  <wp:posOffset>3175</wp:posOffset>
                </wp:positionV>
                <wp:extent cx="2552700" cy="635"/>
                <wp:effectExtent l="0" t="0" r="0" b="0"/>
                <wp:wrapTight wrapText="bothSides">
                  <wp:wrapPolygon edited="0">
                    <wp:start x="0" y="0"/>
                    <wp:lineTo x="0" y="20057"/>
                    <wp:lineTo x="21439" y="20057"/>
                    <wp:lineTo x="21439" y="0"/>
                    <wp:lineTo x="0" y="0"/>
                  </wp:wrapPolygon>
                </wp:wrapTight>
                <wp:docPr id="545593571" name="Text Box 54559357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EB83116" w14:textId="54BEFBF4" w:rsidR="0077468C" w:rsidRPr="0085529C" w:rsidRDefault="0077468C" w:rsidP="007D78C6">
                            <w:pPr>
                              <w:pStyle w:val="Caption"/>
                              <w:jc w:val="center"/>
                              <w:rPr>
                                <w:rFonts w:ascii="Arial" w:eastAsia="Arial" w:hAnsi="Arial" w:cs="Arial"/>
                                <w:noProof/>
                                <w:sz w:val="52"/>
                                <w:szCs w:val="52"/>
                                <w:lang w:val="en"/>
                              </w:rPr>
                            </w:pPr>
                            <w:r>
                              <w:t>Figure 5: Visual Studio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A74E" id="Text Box 545593571" o:spid="_x0000_s1059" type="#_x0000_t202" style="position:absolute;margin-left:267pt;margin-top:.25pt;width:201pt;height:.05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" stroked="f">
                <v:textbox style="mso-fit-shape-to-text:t" inset="0,0,0,0">
                  <w:txbxContent>
                    <w:p w14:paraId="1EB83116" w14:textId="54BEFBF4" w:rsidR="0077468C" w:rsidRPr="0085529C" w:rsidRDefault="0077468C" w:rsidP="007D78C6">
                      <w:pPr>
                        <w:pStyle w:val="Caption"/>
                        <w:jc w:val="center"/>
                        <w:rPr>
                          <w:rFonts w:ascii="Arial" w:eastAsia="Arial" w:hAnsi="Arial" w:cs="Arial"/>
                          <w:noProof/>
                          <w:sz w:val="52"/>
                          <w:szCs w:val="52"/>
                          <w:lang w:val="en"/>
                        </w:rPr>
                      </w:pPr>
                      <w:r>
                        <w:t>Figure 5: Visual Studio Logo</w:t>
                      </w:r>
                    </w:p>
                  </w:txbxContent>
                </v:textbox>
                <w10:wrap type="tight"/>
              </v:shape>
            </w:pict>
          </mc:Fallback>
        </mc:AlternateContent>
      </w:r>
    </w:p>
    <w:p w14:paraId="0061B026" w14:textId="3B747305" w:rsidR="006B4928" w:rsidRPr="005B2459" w:rsidRDefault="006B4928">
      <w:pPr>
        <w:pStyle w:val="Title"/>
        <w:rPr>
          <w:rFonts w:ascii="Times New Roman" w:hAnsi="Times New Roman" w:cs="Times New Roman"/>
        </w:rPr>
      </w:pPr>
      <w:bookmarkStart w:id="26" w:name="_zkxl8tifous" w:colFirst="0" w:colLast="0"/>
      <w:bookmarkEnd w:id="26"/>
    </w:p>
    <w:p w14:paraId="3EAF64DE" w14:textId="278C3D16" w:rsidR="006B4928" w:rsidRPr="005B2459" w:rsidRDefault="006B4928">
      <w:pPr>
        <w:rPr>
          <w:rFonts w:ascii="Times New Roman" w:hAnsi="Times New Roman" w:cs="Times New Roman"/>
        </w:rPr>
      </w:pPr>
    </w:p>
    <w:p w14:paraId="69BD61ED" w14:textId="151FE019" w:rsidR="006B4928" w:rsidRPr="005B2459" w:rsidRDefault="006B4928">
      <w:pPr>
        <w:rPr>
          <w:rFonts w:ascii="Times New Roman" w:hAnsi="Times New Roman" w:cs="Times New Roman"/>
        </w:rPr>
      </w:pPr>
    </w:p>
    <w:p w14:paraId="2162C20D" w14:textId="0278F83B" w:rsidR="006B4928" w:rsidRPr="005B2459" w:rsidRDefault="006B4928">
      <w:pPr>
        <w:rPr>
          <w:rFonts w:ascii="Times New Roman" w:hAnsi="Times New Roman" w:cs="Times New Roman"/>
        </w:rPr>
      </w:pPr>
    </w:p>
    <w:p w14:paraId="64BB3759" w14:textId="16F1B8F1" w:rsidR="006B4928" w:rsidRPr="005B2459" w:rsidRDefault="006B4928">
      <w:pPr>
        <w:rPr>
          <w:rFonts w:ascii="Times New Roman" w:hAnsi="Times New Roman" w:cs="Times New Roman"/>
        </w:rPr>
      </w:pPr>
    </w:p>
    <w:p w14:paraId="7D474E3C" w14:textId="72121ADB" w:rsidR="006B4928" w:rsidRPr="005B2459" w:rsidRDefault="006B4928">
      <w:pPr>
        <w:rPr>
          <w:rFonts w:ascii="Times New Roman" w:hAnsi="Times New Roman" w:cs="Times New Roman"/>
        </w:rPr>
      </w:pPr>
    </w:p>
    <w:p w14:paraId="33914C22" w14:textId="4217B3AD" w:rsidR="006B4928" w:rsidRPr="005B2459" w:rsidRDefault="006B4928">
      <w:pPr>
        <w:rPr>
          <w:rFonts w:ascii="Times New Roman" w:hAnsi="Times New Roman" w:cs="Times New Roman"/>
        </w:rPr>
      </w:pPr>
    </w:p>
    <w:p w14:paraId="48959E60" w14:textId="2254BB2E" w:rsidR="005B2459" w:rsidRDefault="0077468C">
      <w:pPr>
        <w:pStyle w:val="Title"/>
        <w:rPr>
          <w:rFonts w:ascii="Times New Roman" w:hAnsi="Times New Roman" w:cs="Times New Roman"/>
        </w:rPr>
      </w:pPr>
      <w:bookmarkStart w:id="27" w:name="_d2s5fjy0ucg8" w:colFirst="0" w:colLast="0"/>
      <w:bookmarkEnd w:id="27"/>
      <w:r>
        <w:rPr>
          <w:noProof/>
        </w:rPr>
        <mc:AlternateContent>
          <mc:Choice Requires="wps">
            <w:drawing>
              <wp:anchor distT="0" distB="0" distL="114300" distR="114300" simplePos="0" relativeHeight="251759104" behindDoc="0" locked="0" layoutInCell="1" allowOverlap="1" wp14:anchorId="36631FBD" wp14:editId="279DAA8E">
                <wp:simplePos x="0" y="0"/>
                <wp:positionH relativeFrom="margin">
                  <wp:align>left</wp:align>
                </wp:positionH>
                <wp:positionV relativeFrom="paragraph">
                  <wp:posOffset>159385</wp:posOffset>
                </wp:positionV>
                <wp:extent cx="2390775" cy="635"/>
                <wp:effectExtent l="0" t="0" r="9525" b="0"/>
                <wp:wrapNone/>
                <wp:docPr id="1976059846" name="Text Box 1976059846"/>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571E40F" w14:textId="707398BB" w:rsidR="0077468C" w:rsidRPr="00DE1EA9" w:rsidRDefault="0077468C" w:rsidP="0077468C">
                            <w:pPr>
                              <w:pStyle w:val="Caption"/>
                              <w:jc w:val="center"/>
                              <w:rPr>
                                <w:rFonts w:ascii="Arial" w:eastAsia="Arial" w:hAnsi="Arial" w:cs="Arial"/>
                                <w:noProof/>
                                <w:sz w:val="52"/>
                                <w:szCs w:val="52"/>
                                <w:lang w:val="en"/>
                              </w:rPr>
                            </w:pPr>
                            <w:r>
                              <w:t>Figure 6: GitHub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31FBD" id="Text Box 1976059846" o:spid="_x0000_s1060" type="#_x0000_t202" style="position:absolute;margin-left:0;margin-top:12.55pt;width:188.25pt;height:.05pt;z-index:251759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" stroked="f">
                <v:textbox style="mso-fit-shape-to-text:t" inset="0,0,0,0">
                  <w:txbxContent>
                    <w:p w14:paraId="4571E40F" w14:textId="707398BB" w:rsidR="0077468C" w:rsidRPr="00DE1EA9" w:rsidRDefault="0077468C" w:rsidP="0077468C">
                      <w:pPr>
                        <w:pStyle w:val="Caption"/>
                        <w:jc w:val="center"/>
                        <w:rPr>
                          <w:rFonts w:ascii="Arial" w:eastAsia="Arial" w:hAnsi="Arial" w:cs="Arial"/>
                          <w:noProof/>
                          <w:sz w:val="52"/>
                          <w:szCs w:val="52"/>
                          <w:lang w:val="en"/>
                        </w:rPr>
                      </w:pPr>
                      <w:r>
                        <w:t>Figure 6: GitHub Logo</w:t>
                      </w:r>
                    </w:p>
                  </w:txbxContent>
                </v:textbox>
                <w10:wrap anchorx="margin"/>
              </v:shape>
            </w:pict>
          </mc:Fallback>
        </mc:AlternateContent>
      </w:r>
      <w:r>
        <w:rPr>
          <w:noProof/>
        </w:rPr>
        <mc:AlternateContent>
          <mc:Choice Requires="wps">
            <w:drawing>
              <wp:anchor distT="0" distB="0" distL="114300" distR="114300" simplePos="0" relativeHeight="251761152" behindDoc="0" locked="0" layoutInCell="1" allowOverlap="1" wp14:anchorId="4ADD1A6F" wp14:editId="79F6404E">
                <wp:simplePos x="0" y="0"/>
                <wp:positionH relativeFrom="margin">
                  <wp:posOffset>3467100</wp:posOffset>
                </wp:positionH>
                <wp:positionV relativeFrom="paragraph">
                  <wp:posOffset>197485</wp:posOffset>
                </wp:positionV>
                <wp:extent cx="2390775" cy="635"/>
                <wp:effectExtent l="0" t="0" r="9525" b="0"/>
                <wp:wrapNone/>
                <wp:docPr id="1976059847" name="Text Box 1976059847"/>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4B279B3" w14:textId="708C8571" w:rsidR="0077468C" w:rsidRPr="00DE1EA9" w:rsidRDefault="0077468C" w:rsidP="0077468C">
                            <w:pPr>
                              <w:pStyle w:val="Caption"/>
                              <w:jc w:val="center"/>
                              <w:rPr>
                                <w:rFonts w:ascii="Arial" w:eastAsia="Arial" w:hAnsi="Arial" w:cs="Arial"/>
                                <w:noProof/>
                                <w:sz w:val="52"/>
                                <w:szCs w:val="52"/>
                                <w:lang w:val="en"/>
                              </w:rPr>
                            </w:pPr>
                            <w:r>
                              <w:t>Figure 7: Blender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D1A6F" id="Text Box 1976059847" o:spid="_x0000_s1061" type="#_x0000_t202" style="position:absolute;margin-left:273pt;margin-top:15.55pt;width:188.25pt;height:.05pt;z-index:251761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" stroked="f">
                <v:textbox style="mso-fit-shape-to-text:t" inset="0,0,0,0">
                  <w:txbxContent>
                    <w:p w14:paraId="44B279B3" w14:textId="708C8571" w:rsidR="0077468C" w:rsidRPr="00DE1EA9" w:rsidRDefault="0077468C" w:rsidP="0077468C">
                      <w:pPr>
                        <w:pStyle w:val="Caption"/>
                        <w:jc w:val="center"/>
                        <w:rPr>
                          <w:rFonts w:ascii="Arial" w:eastAsia="Arial" w:hAnsi="Arial" w:cs="Arial"/>
                          <w:noProof/>
                          <w:sz w:val="52"/>
                          <w:szCs w:val="52"/>
                          <w:lang w:val="en"/>
                        </w:rPr>
                      </w:pPr>
                      <w:r>
                        <w:t>Figure 7: Blender Logo</w:t>
                      </w:r>
                    </w:p>
                  </w:txbxContent>
                </v:textbox>
                <w10:wrap anchorx="margin"/>
              </v:shape>
            </w:pict>
          </mc:Fallback>
        </mc:AlternateContent>
      </w:r>
    </w:p>
    <w:p w14:paraId="01662D5D" w14:textId="10893278"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377F9021"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2CD9C783" w14:textId="791AAEBE"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28"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669B59A8"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4157DD96"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10BEC31E"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10F6FDB2"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0D5B9CCF"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18C9FCEA"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434BA150"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38013A33" w:rsidR="00D64D5D" w:rsidRDefault="001D7FE0" w:rsidP="004A7E3B">
            <w:pPr>
              <w:keepNext/>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bl>
    <w:bookmarkEnd w:id="28"/>
    <w:p w14:paraId="590F34C1" w14:textId="73B9F35A" w:rsidR="006B4928" w:rsidRDefault="004A7E3B" w:rsidP="004A7E3B">
      <w:pPr>
        <w:pStyle w:val="Caption"/>
        <w:rPr>
          <w:rFonts w:ascii="Times New Roman" w:hAnsi="Times New Roman"/>
        </w:rPr>
      </w:pPr>
      <w:r>
        <w:t xml:space="preserve">Table </w:t>
      </w:r>
      <w:r>
        <w:fldChar w:fldCharType="begin"/>
      </w:r>
      <w:r>
        <w:instrText xml:space="preserve"> SEQ Table \* ARABIC </w:instrText>
      </w:r>
      <w:r>
        <w:fldChar w:fldCharType="separate"/>
      </w:r>
      <w:r w:rsidR="00CE2C9F">
        <w:rPr>
          <w:noProof/>
        </w:rPr>
        <w:t>2</w:t>
      </w:r>
      <w:r>
        <w:fldChar w:fldCharType="end"/>
      </w:r>
      <w:r>
        <w:t>: Project Milestones for Senior Design I</w:t>
      </w:r>
    </w:p>
    <w:p w14:paraId="1ADBA86D" w14:textId="77D92B12" w:rsidR="00F62130" w:rsidRDefault="00F62130">
      <w:pPr>
        <w:rPr>
          <w:rFonts w:ascii="Times New Roman" w:hAnsi="Times New Roman" w:cs="Times New Roman"/>
        </w:rPr>
      </w:pPr>
    </w:p>
    <w:p w14:paraId="61564AB2" w14:textId="786B46A1" w:rsidR="00B630F4" w:rsidRDefault="00B630F4">
      <w:pPr>
        <w:rPr>
          <w:rFonts w:ascii="Times New Roman" w:hAnsi="Times New Roman" w:cs="Times New Roman"/>
        </w:rPr>
      </w:pPr>
    </w:p>
    <w:p w14:paraId="468176B7" w14:textId="77777777" w:rsidR="00B630F4" w:rsidRDefault="00B630F4">
      <w:pPr>
        <w:rPr>
          <w:rFonts w:ascii="Times New Roman" w:hAnsi="Times New Roman" w:cs="Times New Roman"/>
        </w:rPr>
      </w:pPr>
      <w:r>
        <w:rPr>
          <w:rFonts w:ascii="Times New Roman" w:hAnsi="Times New Roman" w:cs="Times New Roman"/>
        </w:rPr>
        <w:br w:type="page"/>
      </w:r>
    </w:p>
    <w:p w14:paraId="6FB4176E" w14:textId="77777777" w:rsidR="00B630F4" w:rsidRPr="00374AAF" w:rsidRDefault="00B630F4" w:rsidP="00B630F4">
      <w:pPr>
        <w:pStyle w:val="TOCHeading"/>
        <w:rPr>
          <w:sz w:val="40"/>
          <w:szCs w:val="40"/>
        </w:rPr>
      </w:pPr>
      <w:r w:rsidRPr="00374AAF">
        <w:rPr>
          <w:sz w:val="40"/>
          <w:szCs w:val="40"/>
        </w:rPr>
        <w:lastRenderedPageBreak/>
        <w:t>Project Milestones</w:t>
      </w:r>
    </w:p>
    <w:p w14:paraId="6AF3C5B4" w14:textId="77777777" w:rsidR="00B630F4" w:rsidRDefault="00B630F4" w:rsidP="00B630F4"/>
    <w:tbl>
      <w:tblPr>
        <w:tblW w:w="9210" w:type="dxa"/>
        <w:tblLayout w:type="fixed"/>
        <w:tblLook w:val="0600" w:firstRow="0" w:lastRow="0" w:firstColumn="0" w:lastColumn="0" w:noHBand="1" w:noVBand="1"/>
      </w:tblPr>
      <w:tblGrid>
        <w:gridCol w:w="795"/>
        <w:gridCol w:w="4545"/>
        <w:gridCol w:w="1875"/>
        <w:gridCol w:w="1995"/>
      </w:tblGrid>
      <w:tr w:rsidR="00B630F4" w14:paraId="072418A2" w14:textId="77777777" w:rsidTr="00FE0204">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4F47637"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5167DE24"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18C1F3D5"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63B3E34E"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B630F4" w14:paraId="14E685A4" w14:textId="77777777" w:rsidTr="00FE0204">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0593DF34" w14:textId="77777777" w:rsidR="00B630F4" w:rsidRDefault="00B630F4" w:rsidP="00FE0204">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B630F4" w14:paraId="686BA6B1"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AA19D72" w14:textId="77777777"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5221972" w14:textId="04BF32DF"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8370DFF" w14:textId="7AD2AF38"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1/</w:t>
            </w:r>
            <w:r w:rsidR="004705E9">
              <w:rPr>
                <w:rFonts w:ascii="Times New Roman" w:hAnsi="Times New Roman" w:cs="Times New Roman"/>
                <w:sz w:val="24"/>
                <w:szCs w:val="24"/>
              </w:rPr>
              <w:t>15</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20B27A" w14:textId="5C3A53D6"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1A041CBF"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7AD75BF2" w14:textId="773A3DB3"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32EF4A20" w14:textId="7D030095" w:rsidR="00123C62" w:rsidRDefault="00123C62" w:rsidP="00FE0204">
            <w:pPr>
              <w:widowControl w:val="0"/>
              <w:rPr>
                <w:rFonts w:ascii="Times New Roman" w:hAnsi="Times New Roman" w:cs="Times New Roman"/>
                <w:sz w:val="24"/>
                <w:szCs w:val="24"/>
              </w:rPr>
            </w:pPr>
            <w:r>
              <w:rPr>
                <w:rFonts w:ascii="Times New Roman" w:hAnsi="Times New Roman" w:cs="Times New Roman"/>
                <w:sz w:val="24"/>
                <w:szCs w:val="24"/>
              </w:rPr>
              <w:t>Random Game Board Python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20FB872B" w14:textId="62D5DC2C"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C7D326B" w14:textId="0D016A73"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783965BD"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4E6D33C" w14:textId="0E28A5BC"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6424CBC" w14:textId="09BCA446"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Major Bugs Fixed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8869B04" w14:textId="1CFD25A7"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2/</w:t>
            </w:r>
            <w:r w:rsidR="004705E9">
              <w:rPr>
                <w:rFonts w:ascii="Times New Roman" w:hAnsi="Times New Roman" w:cs="Times New Roman"/>
                <w:sz w:val="24"/>
                <w:szCs w:val="24"/>
              </w:rPr>
              <w:t>3</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F5D6AC" w14:textId="77F24E6A"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4705E9" w14:paraId="28BD8F3C"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59BDC2F" w14:textId="449BB051" w:rsidR="004705E9"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75AE837" w14:textId="784AF2CA" w:rsid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Python Codebase Characterized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58B6A75" w14:textId="72475B40" w:rsidR="004705E9"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07FFA98" w14:textId="2C691E9E" w:rsid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4705E9" w14:paraId="7DFF6BC8"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D00FB05" w14:textId="494D6B36" w:rsidR="004705E9" w:rsidRPr="004705E9" w:rsidRDefault="00123C62" w:rsidP="004705E9">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AAD64B" w14:textId="4613A3E2" w:rsidR="004705E9" w:rsidRPr="004705E9" w:rsidRDefault="004705E9" w:rsidP="004705E9">
            <w:pPr>
              <w:widowControl w:val="0"/>
              <w:spacing w:line="240" w:lineRule="auto"/>
              <w:rPr>
                <w:rFonts w:ascii="Times New Roman" w:hAnsi="Times New Roman" w:cs="Times New Roman"/>
                <w:sz w:val="24"/>
                <w:szCs w:val="24"/>
              </w:rPr>
            </w:pPr>
            <w:r>
              <w:rPr>
                <w:rFonts w:ascii="Times New Roman" w:hAnsi="Times New Roman" w:cs="Times New Roman"/>
                <w:sz w:val="24"/>
                <w:szCs w:val="24"/>
              </w:rPr>
              <w:t>Critical Design Review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EBCF2A" w14:textId="0CC4BD56" w:rsidR="004705E9" w:rsidRPr="004705E9" w:rsidRDefault="004705E9" w:rsidP="004705E9">
            <w:pPr>
              <w:widowControl w:val="0"/>
              <w:jc w:val="center"/>
              <w:rPr>
                <w:rFonts w:ascii="Times New Roman" w:hAnsi="Times New Roman" w:cs="Times New Roman"/>
                <w:sz w:val="24"/>
                <w:szCs w:val="24"/>
              </w:rPr>
            </w:pPr>
            <w:r w:rsidRPr="004705E9">
              <w:rPr>
                <w:rFonts w:ascii="Times New Roman" w:hAnsi="Times New Roman" w:cs="Times New Roman"/>
                <w:sz w:val="24"/>
                <w:szCs w:val="24"/>
              </w:rPr>
              <w:t>2/</w:t>
            </w:r>
            <w:r>
              <w:rPr>
                <w:rFonts w:ascii="Times New Roman" w:hAnsi="Times New Roman" w:cs="Times New Roman"/>
                <w:sz w:val="24"/>
                <w:szCs w:val="24"/>
              </w:rPr>
              <w:t>10</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67768E2" w14:textId="0B3D2A8D" w:rsidR="004705E9" w:rsidRPr="004705E9" w:rsidRDefault="004705E9" w:rsidP="004705E9">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3B80657D"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D6D503" w14:textId="31D73844"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EB6A996" w14:textId="2E03AF67"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Random Game Board</w:t>
            </w:r>
            <w:r w:rsidR="00123C62">
              <w:rPr>
                <w:rFonts w:ascii="Times New Roman" w:hAnsi="Times New Roman" w:cs="Times New Roman"/>
                <w:sz w:val="24"/>
                <w:szCs w:val="24"/>
              </w:rPr>
              <w:t xml:space="preserve"> Unreal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0949CA3" w14:textId="711B24D0"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2</w:t>
            </w:r>
            <w:r w:rsidR="00B630F4" w:rsidRPr="004705E9">
              <w:rPr>
                <w:rFonts w:ascii="Times New Roman" w:hAnsi="Times New Roman" w:cs="Times New Roman"/>
                <w:sz w:val="24"/>
                <w:szCs w:val="24"/>
              </w:rPr>
              <w:t>/</w:t>
            </w:r>
            <w:r>
              <w:rPr>
                <w:rFonts w:ascii="Times New Roman" w:hAnsi="Times New Roman" w:cs="Times New Roman"/>
                <w:sz w:val="24"/>
                <w:szCs w:val="24"/>
              </w:rPr>
              <w:t>24</w:t>
            </w:r>
            <w:r w:rsidR="00B630F4"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049D515" w14:textId="388DD307"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3660FDD5"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7C2449A" w14:textId="28360F60"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CE99C5" w14:textId="45E03649"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Unreal Game Client Codebase Characterized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EDDB87" w14:textId="7291405F"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3/1</w:t>
            </w:r>
            <w:r w:rsidR="004705E9">
              <w:rPr>
                <w:rFonts w:ascii="Times New Roman" w:hAnsi="Times New Roman" w:cs="Times New Roman"/>
                <w:sz w:val="24"/>
                <w:szCs w:val="24"/>
              </w:rPr>
              <w:t>2</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0BB665" w14:textId="6E599773"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442F4BBF"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1F6B69C" w14:textId="26DC664F"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0C85D88" w14:textId="2D2E86CA"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New Drone Unit Python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1B9029A" w14:textId="77777777"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A57968" w14:textId="5DF545A2"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22300A4A"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579A45E" w14:textId="6C9FDED6"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6A3A87B" w14:textId="6406EB08"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Prof. Heinrich Zoom Demo</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F83339A" w14:textId="02B3A520"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4/</w:t>
            </w:r>
            <w:r w:rsidR="004705E9">
              <w:rPr>
                <w:rFonts w:ascii="Times New Roman" w:hAnsi="Times New Roman" w:cs="Times New Roman"/>
                <w:sz w:val="24"/>
                <w:szCs w:val="24"/>
              </w:rPr>
              <w:t>2</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75F6845" w14:textId="76DC723A"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7468AA71"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000B6F88" w14:textId="20ECAB66"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1C26196" w14:textId="563F569F" w:rsidR="00123C62" w:rsidRDefault="00123C62" w:rsidP="00FE0204">
            <w:pPr>
              <w:widowControl w:val="0"/>
              <w:rPr>
                <w:rFonts w:ascii="Times New Roman" w:hAnsi="Times New Roman" w:cs="Times New Roman"/>
                <w:sz w:val="24"/>
                <w:szCs w:val="24"/>
              </w:rPr>
            </w:pPr>
            <w:r>
              <w:rPr>
                <w:rFonts w:ascii="Times New Roman" w:hAnsi="Times New Roman" w:cs="Times New Roman"/>
                <w:sz w:val="24"/>
                <w:szCs w:val="24"/>
              </w:rPr>
              <w:t>Wind Effects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2926A5A4" w14:textId="5810D000"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4/18/2020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4AAD4624" w14:textId="621E451F"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7A3B1B9E"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9D83DDD" w14:textId="471AE72E"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7CA36B4" w14:textId="56FD59A2" w:rsidR="00123C62" w:rsidRDefault="00123C62" w:rsidP="00FE0204">
            <w:pPr>
              <w:widowControl w:val="0"/>
              <w:rPr>
                <w:rFonts w:ascii="Times New Roman" w:hAnsi="Times New Roman" w:cs="Times New Roman"/>
                <w:sz w:val="24"/>
                <w:szCs w:val="24"/>
              </w:rPr>
            </w:pPr>
            <w:r>
              <w:rPr>
                <w:rFonts w:ascii="Times New Roman" w:hAnsi="Times New Roman" w:cs="Times New Roman"/>
                <w:sz w:val="24"/>
                <w:szCs w:val="24"/>
              </w:rPr>
              <w:t>New Drone Unit Unreal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03A1750E" w14:textId="1FFA9C97"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4/18/2020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4144F82" w14:textId="6701444E"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778D3D72"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079007" w14:textId="7F257D7A"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D1989" w14:textId="77777777" w:rsidR="00B630F4" w:rsidRPr="004705E9" w:rsidRDefault="00B630F4" w:rsidP="00FE0204">
            <w:pPr>
              <w:widowControl w:val="0"/>
              <w:rPr>
                <w:rFonts w:ascii="Times New Roman" w:hAnsi="Times New Roman" w:cs="Times New Roman"/>
                <w:sz w:val="24"/>
                <w:szCs w:val="24"/>
              </w:rPr>
            </w:pPr>
            <w:r w:rsidRPr="004705E9">
              <w:rPr>
                <w:rFonts w:ascii="Times New Roman" w:hAnsi="Times New Roman" w:cs="Times New Roman"/>
                <w:sz w:val="24"/>
                <w:szCs w:val="24"/>
              </w:rP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397110" w14:textId="1E2160BD"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4/20/2020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CB359EA" w14:textId="3B0245A5" w:rsidR="00B630F4" w:rsidRPr="004705E9" w:rsidRDefault="004705E9" w:rsidP="004A7E3B">
            <w:pPr>
              <w:keepNext/>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bl>
    <w:p w14:paraId="5322C84E" w14:textId="3204E684" w:rsidR="00F62130" w:rsidRDefault="004A7E3B" w:rsidP="004A7E3B">
      <w:pPr>
        <w:pStyle w:val="Caption"/>
        <w:rPr>
          <w:rFonts w:ascii="Times New Roman" w:hAnsi="Times New Roman"/>
        </w:rPr>
      </w:pPr>
      <w:r>
        <w:t xml:space="preserve">Table </w:t>
      </w:r>
      <w:r>
        <w:fldChar w:fldCharType="begin"/>
      </w:r>
      <w:r>
        <w:instrText xml:space="preserve"> SEQ Table \* ARABIC </w:instrText>
      </w:r>
      <w:r>
        <w:fldChar w:fldCharType="separate"/>
      </w:r>
      <w:r w:rsidR="00CE2C9F">
        <w:rPr>
          <w:noProof/>
        </w:rPr>
        <w:t>3</w:t>
      </w:r>
      <w:r>
        <w:fldChar w:fldCharType="end"/>
      </w:r>
      <w:r>
        <w:t>: Project Milestones for Senior Design 2</w:t>
      </w: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2E3D35E7" w:rsidR="00F62130" w:rsidRDefault="00F62130">
      <w:pPr>
        <w:rPr>
          <w:rFonts w:ascii="Times New Roman" w:hAnsi="Times New Roman" w:cs="Times New Roman"/>
        </w:rPr>
      </w:pPr>
    </w:p>
    <w:p w14:paraId="7D49A187" w14:textId="0CC6A43E" w:rsidR="00B630F4" w:rsidRDefault="00B630F4">
      <w:pPr>
        <w:rPr>
          <w:rFonts w:ascii="Times New Roman" w:hAnsi="Times New Roman" w:cs="Times New Roman"/>
        </w:rPr>
      </w:pPr>
    </w:p>
    <w:p w14:paraId="3B979D17" w14:textId="42724888" w:rsidR="00B630F4" w:rsidRDefault="00B630F4">
      <w:pPr>
        <w:rPr>
          <w:rFonts w:ascii="Times New Roman" w:hAnsi="Times New Roman" w:cs="Times New Roman"/>
        </w:rPr>
      </w:pPr>
    </w:p>
    <w:p w14:paraId="355566B1" w14:textId="2851739D" w:rsidR="00B630F4" w:rsidRDefault="00B630F4">
      <w:pPr>
        <w:rPr>
          <w:rFonts w:ascii="Times New Roman" w:hAnsi="Times New Roman" w:cs="Times New Roman"/>
        </w:rPr>
      </w:pPr>
    </w:p>
    <w:p w14:paraId="57CD034F" w14:textId="6F04CD28" w:rsidR="00B630F4" w:rsidRDefault="00B630F4">
      <w:pPr>
        <w:rPr>
          <w:rFonts w:ascii="Times New Roman" w:hAnsi="Times New Roman" w:cs="Times New Roman"/>
        </w:rPr>
      </w:pPr>
    </w:p>
    <w:p w14:paraId="263F611B" w14:textId="687D2019" w:rsidR="00B630F4" w:rsidRDefault="00B630F4">
      <w:pPr>
        <w:rPr>
          <w:rFonts w:ascii="Times New Roman" w:hAnsi="Times New Roman" w:cs="Times New Roman"/>
        </w:rPr>
      </w:pPr>
    </w:p>
    <w:p w14:paraId="23455060" w14:textId="35293EEE" w:rsidR="00B630F4" w:rsidRDefault="00B630F4">
      <w:pPr>
        <w:rPr>
          <w:rFonts w:ascii="Times New Roman" w:hAnsi="Times New Roman" w:cs="Times New Roman"/>
        </w:rPr>
      </w:pPr>
    </w:p>
    <w:p w14:paraId="0A5FF1F4" w14:textId="1DD1C7AE" w:rsidR="00B630F4" w:rsidRDefault="00B630F4">
      <w:pPr>
        <w:rPr>
          <w:rFonts w:ascii="Times New Roman" w:hAnsi="Times New Roman" w:cs="Times New Roman"/>
        </w:rPr>
      </w:pPr>
    </w:p>
    <w:p w14:paraId="13E60DDE" w14:textId="7BAEC534" w:rsidR="00B630F4" w:rsidRDefault="00B630F4">
      <w:pPr>
        <w:rPr>
          <w:rFonts w:ascii="Times New Roman" w:hAnsi="Times New Roman" w:cs="Times New Roman"/>
        </w:rPr>
      </w:pPr>
    </w:p>
    <w:p w14:paraId="7AD047A2" w14:textId="235919D9" w:rsidR="00B630F4" w:rsidRDefault="00B630F4">
      <w:pPr>
        <w:rPr>
          <w:rFonts w:ascii="Times New Roman" w:hAnsi="Times New Roman" w:cs="Times New Roman"/>
        </w:rPr>
      </w:pPr>
    </w:p>
    <w:p w14:paraId="2C416762" w14:textId="6427F45D" w:rsidR="00B630F4" w:rsidRDefault="00B630F4">
      <w:pPr>
        <w:rPr>
          <w:rFonts w:ascii="Times New Roman" w:hAnsi="Times New Roman" w:cs="Times New Roman"/>
        </w:rPr>
      </w:pPr>
    </w:p>
    <w:p w14:paraId="6BD684D9" w14:textId="1FB37CB5" w:rsidR="00B630F4" w:rsidRDefault="00B630F4">
      <w:pPr>
        <w:rPr>
          <w:rFonts w:ascii="Times New Roman" w:hAnsi="Times New Roman" w:cs="Times New Roman"/>
        </w:rPr>
      </w:pPr>
    </w:p>
    <w:p w14:paraId="43C3F99B" w14:textId="504B7E95" w:rsidR="00B630F4" w:rsidRDefault="00B630F4">
      <w:pPr>
        <w:rPr>
          <w:rFonts w:ascii="Times New Roman" w:hAnsi="Times New Roman" w:cs="Times New Roman"/>
        </w:rPr>
      </w:pPr>
    </w:p>
    <w:p w14:paraId="7B43FAB5" w14:textId="79F5F720" w:rsidR="00B630F4" w:rsidRDefault="00B630F4">
      <w:pPr>
        <w:rPr>
          <w:rFonts w:ascii="Times New Roman" w:hAnsi="Times New Roman" w:cs="Times New Roman"/>
        </w:rPr>
      </w:pPr>
    </w:p>
    <w:p w14:paraId="6C166CC0" w14:textId="3356F1C5" w:rsidR="00B630F4" w:rsidRDefault="00B630F4">
      <w:pPr>
        <w:rPr>
          <w:rFonts w:ascii="Times New Roman" w:hAnsi="Times New Roman" w:cs="Times New Roman"/>
        </w:rPr>
      </w:pPr>
    </w:p>
    <w:p w14:paraId="2985DB53" w14:textId="0F3BC0F1" w:rsidR="00B630F4" w:rsidRDefault="00B630F4">
      <w:pPr>
        <w:rPr>
          <w:rFonts w:ascii="Times New Roman" w:hAnsi="Times New Roman" w:cs="Times New Roman"/>
        </w:rPr>
      </w:pPr>
    </w:p>
    <w:p w14:paraId="0265A377" w14:textId="103CAB67" w:rsidR="00B630F4" w:rsidRDefault="00B630F4">
      <w:pPr>
        <w:rPr>
          <w:rFonts w:ascii="Times New Roman" w:hAnsi="Times New Roman" w:cs="Times New Roman"/>
        </w:rPr>
      </w:pPr>
    </w:p>
    <w:p w14:paraId="181E2E7A" w14:textId="77777777" w:rsidR="00B630F4" w:rsidRDefault="00B630F4">
      <w:pPr>
        <w:rPr>
          <w:rFonts w:ascii="Times New Roman" w:hAnsi="Times New Roman" w:cs="Times New Roman"/>
        </w:rPr>
      </w:pPr>
    </w:p>
    <w:p w14:paraId="18BAE807" w14:textId="77777777" w:rsidR="001D7FE0" w:rsidRDefault="001D7FE0" w:rsidP="001D7FE0">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556405C5" w14:textId="77777777" w:rsidR="001D7FE0" w:rsidRDefault="001D7FE0" w:rsidP="007D78C6">
      <w:pPr>
        <w:pStyle w:val="TOCHeading"/>
        <w:rPr>
          <w:rFonts w:eastAsia="Times New Roman"/>
        </w:rPr>
      </w:pPr>
      <w:r>
        <w:rPr>
          <w:rFonts w:eastAsia="Times New Roman"/>
        </w:rPr>
        <w:t>Purpose</w:t>
      </w:r>
    </w:p>
    <w:p w14:paraId="793E3D5D"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63C52114" w14:textId="77777777" w:rsidR="001D7FE0" w:rsidRDefault="001D7FE0" w:rsidP="001D7FE0">
      <w:pPr>
        <w:spacing w:line="254" w:lineRule="auto"/>
        <w:jc w:val="both"/>
        <w:rPr>
          <w:rFonts w:ascii="Times New Roman" w:eastAsia="Calibri" w:hAnsi="Times New Roman" w:cs="Times New Roman"/>
          <w:sz w:val="24"/>
          <w:szCs w:val="24"/>
        </w:rPr>
      </w:pPr>
    </w:p>
    <w:p w14:paraId="4A828095" w14:textId="7FE50316" w:rsidR="001D7FE0" w:rsidRDefault="001D7FE0" w:rsidP="007D78C6">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also serves as a valuable learning experience. Most developers work with completed code that they alter or expand, rather than coding from scratch. They may even be tasked with characterizing a code base a few times throughout their career.</w:t>
      </w:r>
    </w:p>
    <w:p w14:paraId="23EEF373" w14:textId="77777777" w:rsidR="004F1328" w:rsidRDefault="004F1328" w:rsidP="004F1328">
      <w:pPr>
        <w:pStyle w:val="TOCHeading"/>
        <w:rPr>
          <w:rFonts w:eastAsia="Times New Roman"/>
        </w:rPr>
      </w:pPr>
      <w:r>
        <w:rPr>
          <w:rFonts w:eastAsia="Times New Roman"/>
        </w:rPr>
        <w:t>Deliverable</w:t>
      </w:r>
    </w:p>
    <w:p w14:paraId="20FE4B9C" w14:textId="56C88CEB" w:rsidR="004F1328" w:rsidRDefault="004F1328" w:rsidP="004F1328">
      <w:pPr>
        <w:jc w:val="both"/>
        <w:rPr>
          <w:rFonts w:ascii="Times New Roman" w:hAnsi="Times New Roman" w:cs="Times New Roman"/>
          <w:sz w:val="24"/>
          <w:szCs w:val="24"/>
        </w:rPr>
      </w:pPr>
      <w:r>
        <w:rPr>
          <w:rFonts w:ascii="Times New Roman" w:hAnsi="Times New Roman" w:cs="Times New Roman"/>
          <w:sz w:val="24"/>
          <w:szCs w:val="24"/>
        </w:rPr>
        <w:t>Both the Python and the Unreal codebase characterizations are presented as Markdown files. This format made it easy to edit and link together files. The HTML output from the Markdown files looks clean and professional. Separate files exist for each class and method as well as sections for events, event dispatchers, and macros for Unreal. Markdown Editor extension for Visual Studio was used to visualize the output as the files were being created.</w:t>
      </w:r>
      <w:r w:rsidR="004A55BC">
        <w:rPr>
          <w:rFonts w:ascii="Times New Roman" w:hAnsi="Times New Roman" w:cs="Times New Roman"/>
          <w:sz w:val="24"/>
          <w:szCs w:val="24"/>
        </w:rPr>
        <w:t xml:space="preserve"> Examples of the Python codebase deliverable can be seen in Fig.</w:t>
      </w:r>
      <w:r w:rsidR="009970FA">
        <w:rPr>
          <w:rFonts w:ascii="Times New Roman" w:hAnsi="Times New Roman" w:cs="Times New Roman"/>
          <w:sz w:val="24"/>
          <w:szCs w:val="24"/>
        </w:rPr>
        <w:t xml:space="preserve"> 8</w:t>
      </w:r>
      <w:r w:rsidR="004A55BC">
        <w:rPr>
          <w:rFonts w:ascii="Times New Roman" w:hAnsi="Times New Roman" w:cs="Times New Roman"/>
          <w:sz w:val="24"/>
          <w:szCs w:val="24"/>
        </w:rPr>
        <w:t xml:space="preserve"> and Fig. </w:t>
      </w:r>
      <w:r w:rsidR="009970FA">
        <w:rPr>
          <w:rFonts w:ascii="Times New Roman" w:hAnsi="Times New Roman" w:cs="Times New Roman"/>
          <w:sz w:val="24"/>
          <w:szCs w:val="24"/>
        </w:rPr>
        <w:t>9.</w:t>
      </w:r>
    </w:p>
    <w:p w14:paraId="6F5E05BF" w14:textId="7AAE4167" w:rsidR="004F1328" w:rsidRDefault="004F1328" w:rsidP="004F1328">
      <w:pPr>
        <w:jc w:val="both"/>
        <w:rPr>
          <w:rFonts w:ascii="Times New Roman" w:hAnsi="Times New Roman" w:cs="Times New Roman"/>
          <w:sz w:val="24"/>
          <w:szCs w:val="24"/>
        </w:rPr>
      </w:pPr>
    </w:p>
    <w:p w14:paraId="24458309" w14:textId="77777777" w:rsidR="00EA1284" w:rsidRDefault="00EA1284" w:rsidP="00EA1284">
      <w:pPr>
        <w:keepNext/>
        <w:jc w:val="center"/>
      </w:pPr>
      <w:r>
        <w:rPr>
          <w:rFonts w:ascii="Times New Roman" w:hAnsi="Times New Roman" w:cs="Times New Roman"/>
          <w:noProof/>
          <w:sz w:val="24"/>
          <w:szCs w:val="24"/>
        </w:rPr>
        <w:drawing>
          <wp:inline distT="0" distB="0" distL="0" distR="0" wp14:anchorId="766A7A43" wp14:editId="6C5FA87D">
            <wp:extent cx="4695825" cy="2437715"/>
            <wp:effectExtent l="0" t="0" r="0" b="127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debaseVariables.png"/>
                    <pic:cNvPicPr/>
                  </pic:nvPicPr>
                  <pic:blipFill>
                    <a:blip r:embed="rId16">
                      <a:extLst>
                        <a:ext uri="{28A0092B-C50C-407E-A947-70E740481C1C}">
                          <a14:useLocalDpi xmlns:a14="http://schemas.microsoft.com/office/drawing/2010/main" val="0"/>
                        </a:ext>
                      </a:extLst>
                    </a:blip>
                    <a:stretch>
                      <a:fillRect/>
                    </a:stretch>
                  </pic:blipFill>
                  <pic:spPr>
                    <a:xfrm>
                      <a:off x="0" y="0"/>
                      <a:ext cx="4724178" cy="2452434"/>
                    </a:xfrm>
                    <a:prstGeom prst="rect">
                      <a:avLst/>
                    </a:prstGeom>
                  </pic:spPr>
                </pic:pic>
              </a:graphicData>
            </a:graphic>
          </wp:inline>
        </w:drawing>
      </w:r>
    </w:p>
    <w:p w14:paraId="0A0FF65F" w14:textId="3B524DAD" w:rsidR="00EA1284" w:rsidRDefault="00EA1284" w:rsidP="00EA1284">
      <w:pPr>
        <w:pStyle w:val="Caption"/>
        <w:jc w:val="center"/>
      </w:pPr>
      <w:r>
        <w:t xml:space="preserve">Figure </w:t>
      </w:r>
      <w:r w:rsidR="0077468C">
        <w:t>8</w:t>
      </w:r>
      <w:r>
        <w:t>: Partial example of Python class deliverable showing the variables</w:t>
      </w:r>
    </w:p>
    <w:p w14:paraId="3E19F1B0" w14:textId="6A345C7A" w:rsidR="00EA1284" w:rsidRDefault="00EA1284" w:rsidP="00EA1284">
      <w:pPr>
        <w:rPr>
          <w:lang w:val="en-US"/>
        </w:rPr>
      </w:pPr>
    </w:p>
    <w:p w14:paraId="28F0DDBF" w14:textId="77777777" w:rsidR="001503C6" w:rsidRDefault="001503C6" w:rsidP="001503C6">
      <w:pPr>
        <w:keepNext/>
        <w:jc w:val="center"/>
      </w:pPr>
      <w:r>
        <w:rPr>
          <w:noProof/>
          <w:lang w:val="en-US"/>
        </w:rPr>
        <w:lastRenderedPageBreak/>
        <w:drawing>
          <wp:inline distT="0" distB="0" distL="0" distR="0" wp14:anchorId="02A5D94D" wp14:editId="0F33F64F">
            <wp:extent cx="4572000" cy="3472473"/>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baseFunction.png"/>
                    <pic:cNvPicPr/>
                  </pic:nvPicPr>
                  <pic:blipFill>
                    <a:blip r:embed="rId17">
                      <a:extLst>
                        <a:ext uri="{28A0092B-C50C-407E-A947-70E740481C1C}">
                          <a14:useLocalDpi xmlns:a14="http://schemas.microsoft.com/office/drawing/2010/main" val="0"/>
                        </a:ext>
                      </a:extLst>
                    </a:blip>
                    <a:stretch>
                      <a:fillRect/>
                    </a:stretch>
                  </pic:blipFill>
                  <pic:spPr>
                    <a:xfrm>
                      <a:off x="0" y="0"/>
                      <a:ext cx="4588986" cy="3485374"/>
                    </a:xfrm>
                    <a:prstGeom prst="rect">
                      <a:avLst/>
                    </a:prstGeom>
                  </pic:spPr>
                </pic:pic>
              </a:graphicData>
            </a:graphic>
          </wp:inline>
        </w:drawing>
      </w:r>
    </w:p>
    <w:p w14:paraId="75CC999F" w14:textId="23C5370D" w:rsidR="001503C6" w:rsidRPr="00EA1284" w:rsidRDefault="001503C6" w:rsidP="001503C6">
      <w:pPr>
        <w:pStyle w:val="Caption"/>
        <w:jc w:val="center"/>
      </w:pPr>
      <w:r>
        <w:t>Figure</w:t>
      </w:r>
      <w:r w:rsidR="0077468C">
        <w:t xml:space="preserve"> 9</w:t>
      </w:r>
      <w:r>
        <w:t>: Deliverable example showing a Python method</w:t>
      </w:r>
    </w:p>
    <w:p w14:paraId="60E07A81" w14:textId="1B5E00EF" w:rsidR="004F1328" w:rsidRDefault="004F1328" w:rsidP="004F1328">
      <w:pPr>
        <w:pStyle w:val="TOCHeading"/>
        <w:rPr>
          <w:rFonts w:ascii="Calibri Light" w:eastAsia="Times New Roman" w:hAnsi="Calibri Light"/>
        </w:rPr>
      </w:pPr>
      <w:r>
        <w:rPr>
          <w:rFonts w:ascii="Calibri Light" w:eastAsia="Times New Roman" w:hAnsi="Calibri Light"/>
        </w:rPr>
        <w:t>Unreal</w:t>
      </w:r>
    </w:p>
    <w:p w14:paraId="11452025" w14:textId="71B44FF1" w:rsidR="004F1328" w:rsidRDefault="004F1328" w:rsidP="007D78C6">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Unreal portion of the project made extensive use of Unreal blueprints. </w:t>
      </w:r>
      <w:r w:rsidR="004A55BC">
        <w:rPr>
          <w:rFonts w:ascii="Times New Roman" w:eastAsia="Calibri" w:hAnsi="Times New Roman" w:cs="Times New Roman"/>
          <w:sz w:val="24"/>
          <w:szCs w:val="24"/>
        </w:rPr>
        <w:t>Given the visual nature of much of the data, especially regarding the various HUDs there are many more variables and methods for the client versus the server. Therefore, these items will not be presented in this paper, but can be seen in the deliverables. Visual tracing was used to decipher the blueprints. Methods, events, event dispatchers, and macros all share a similar format, which is slightly different than the format used for the Python files due to the nature of blueprint nodes</w:t>
      </w:r>
      <w:r w:rsidR="001503C6">
        <w:rPr>
          <w:rFonts w:ascii="Times New Roman" w:eastAsia="Calibri" w:hAnsi="Times New Roman" w:cs="Times New Roman"/>
          <w:sz w:val="24"/>
          <w:szCs w:val="24"/>
        </w:rPr>
        <w:t xml:space="preserve"> (Fig. </w:t>
      </w:r>
      <w:r w:rsidR="009970FA">
        <w:rPr>
          <w:rFonts w:ascii="Times New Roman" w:eastAsia="Calibri" w:hAnsi="Times New Roman" w:cs="Times New Roman"/>
          <w:sz w:val="24"/>
          <w:szCs w:val="24"/>
        </w:rPr>
        <w:t>10</w:t>
      </w:r>
      <w:r w:rsidR="001503C6">
        <w:rPr>
          <w:rFonts w:ascii="Times New Roman" w:eastAsia="Calibri" w:hAnsi="Times New Roman" w:cs="Times New Roman"/>
          <w:sz w:val="24"/>
          <w:szCs w:val="24"/>
        </w:rPr>
        <w:t>)</w:t>
      </w:r>
      <w:r w:rsidR="004A55BC">
        <w:rPr>
          <w:rFonts w:ascii="Times New Roman" w:eastAsia="Calibri" w:hAnsi="Times New Roman" w:cs="Times New Roman"/>
          <w:sz w:val="24"/>
          <w:szCs w:val="24"/>
        </w:rPr>
        <w:t>. It must also be noted that despite initially wanting to include images of the respective node in the Markdown file, this was not accomplished due to time constraints.</w:t>
      </w:r>
    </w:p>
    <w:p w14:paraId="3ECBB4C9" w14:textId="27E36ADF" w:rsidR="001503C6" w:rsidRDefault="001503C6" w:rsidP="007D78C6">
      <w:pPr>
        <w:spacing w:line="254" w:lineRule="auto"/>
        <w:jc w:val="both"/>
        <w:rPr>
          <w:rFonts w:ascii="Times New Roman" w:eastAsia="Calibri" w:hAnsi="Times New Roman" w:cs="Times New Roman"/>
          <w:sz w:val="24"/>
          <w:szCs w:val="24"/>
        </w:rPr>
      </w:pPr>
    </w:p>
    <w:p w14:paraId="44CD8EAE" w14:textId="77777777" w:rsidR="001503C6" w:rsidRDefault="001503C6" w:rsidP="001503C6">
      <w:pPr>
        <w:keepNext/>
        <w:spacing w:line="254" w:lineRule="auto"/>
        <w:jc w:val="center"/>
      </w:pPr>
      <w:r>
        <w:rPr>
          <w:rFonts w:ascii="Times New Roman" w:eastAsia="Calibri" w:hAnsi="Times New Roman" w:cs="Times New Roman"/>
          <w:noProof/>
          <w:sz w:val="24"/>
          <w:szCs w:val="24"/>
        </w:rPr>
        <w:lastRenderedPageBreak/>
        <w:drawing>
          <wp:inline distT="0" distB="0" distL="0" distR="0" wp14:anchorId="2C4CF450" wp14:editId="022DB783">
            <wp:extent cx="3658533" cy="2796540"/>
            <wp:effectExtent l="0" t="0" r="0" b="381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realCodebaseFunction.jpg"/>
                    <pic:cNvPicPr/>
                  </pic:nvPicPr>
                  <pic:blipFill>
                    <a:blip r:embed="rId18">
                      <a:extLst>
                        <a:ext uri="{28A0092B-C50C-407E-A947-70E740481C1C}">
                          <a14:useLocalDpi xmlns:a14="http://schemas.microsoft.com/office/drawing/2010/main" val="0"/>
                        </a:ext>
                      </a:extLst>
                    </a:blip>
                    <a:stretch>
                      <a:fillRect/>
                    </a:stretch>
                  </pic:blipFill>
                  <pic:spPr>
                    <a:xfrm>
                      <a:off x="0" y="0"/>
                      <a:ext cx="3682847" cy="2815125"/>
                    </a:xfrm>
                    <a:prstGeom prst="rect">
                      <a:avLst/>
                    </a:prstGeom>
                  </pic:spPr>
                </pic:pic>
              </a:graphicData>
            </a:graphic>
          </wp:inline>
        </w:drawing>
      </w:r>
    </w:p>
    <w:p w14:paraId="5A87BD69" w14:textId="07EDC4D0" w:rsidR="001503C6" w:rsidRPr="007D78C6" w:rsidRDefault="001503C6" w:rsidP="001503C6">
      <w:pPr>
        <w:pStyle w:val="Caption"/>
        <w:jc w:val="center"/>
        <w:rPr>
          <w:rFonts w:ascii="Times New Roman" w:hAnsi="Times New Roman"/>
          <w:sz w:val="24"/>
          <w:szCs w:val="24"/>
        </w:rPr>
      </w:pPr>
      <w:r>
        <w:t xml:space="preserve">Figure </w:t>
      </w:r>
      <w:r w:rsidR="0077468C">
        <w:t>10</w:t>
      </w:r>
      <w:r>
        <w:t>: Example of deliverable for Unreal method. Events, event dispatchers, and macros have the same format.</w:t>
      </w:r>
    </w:p>
    <w:p w14:paraId="0B8BA056" w14:textId="20D2501F" w:rsidR="001D7FE0" w:rsidRDefault="004F1328" w:rsidP="007D78C6">
      <w:pPr>
        <w:pStyle w:val="TOCHeading"/>
        <w:rPr>
          <w:rFonts w:ascii="Calibri Light" w:eastAsia="Times New Roman" w:hAnsi="Calibri Light"/>
        </w:rPr>
      </w:pPr>
      <w:r>
        <w:rPr>
          <w:rFonts w:ascii="Calibri Light" w:eastAsia="Times New Roman" w:hAnsi="Calibri Light"/>
        </w:rPr>
        <w:t xml:space="preserve">Python </w:t>
      </w:r>
      <w:r w:rsidR="001D7FE0">
        <w:rPr>
          <w:rFonts w:ascii="Calibri Light" w:eastAsia="Times New Roman" w:hAnsi="Calibri Light"/>
        </w:rPr>
        <w:t>Structure</w:t>
      </w:r>
    </w:p>
    <w:p w14:paraId="0692AC4F" w14:textId="2F90C1BC" w:rsidR="001D7FE0" w:rsidRDefault="001D7FE0" w:rsidP="001D7FE0">
      <w:pPr>
        <w:spacing w:line="254" w:lineRule="auto"/>
        <w:jc w:val="both"/>
        <w:rPr>
          <w:rFonts w:ascii="Times New Roman" w:eastAsia="Calibri" w:hAnsi="Times New Roman" w:cs="Times New Roman"/>
          <w:sz w:val="24"/>
          <w:szCs w:val="24"/>
        </w:rPr>
      </w:pPr>
      <w:bookmarkStart w:id="29" w:name="_Hlk25845572"/>
      <w:r>
        <w:rPr>
          <w:rFonts w:ascii="Times New Roman" w:eastAsia="Calibri" w:hAnsi="Times New Roman" w:cs="Times New Roman"/>
          <w:sz w:val="24"/>
          <w:szCs w:val="24"/>
        </w:rPr>
        <w:t xml:space="preserve">As shown in the overall game process block diagram (see figure </w:t>
      </w:r>
      <w:r w:rsidR="009970FA">
        <w:rPr>
          <w:rFonts w:ascii="Times New Roman" w:eastAsia="Calibri" w:hAnsi="Times New Roman" w:cs="Times New Roman"/>
          <w:sz w:val="24"/>
          <w:szCs w:val="24"/>
        </w:rPr>
        <w:t>2</w:t>
      </w:r>
      <w:r>
        <w:rPr>
          <w:rFonts w:ascii="Times New Roman" w:eastAsia="Calibri" w:hAnsi="Times New Roman" w:cs="Times New Roman"/>
          <w:sz w:val="24"/>
          <w:szCs w:val="24"/>
        </w:rPr>
        <w:t>), the game’s environment exists on the server and the menu and post-processed graphics are on the client. Users can choose to view an existing telemetry file or to play a match between two AI agents on the server (see figure 1</w:t>
      </w:r>
      <w:r w:rsidR="009970FA">
        <w:rPr>
          <w:rFonts w:ascii="Times New Roman" w:eastAsia="Calibri" w:hAnsi="Times New Roman" w:cs="Times New Roman"/>
          <w:sz w:val="24"/>
          <w:szCs w:val="24"/>
        </w:rPr>
        <w:t>1</w:t>
      </w:r>
      <w:r>
        <w:rPr>
          <w:rFonts w:ascii="Times New Roman" w:eastAsia="Calibri" w:hAnsi="Times New Roman" w:cs="Times New Roman"/>
          <w:sz w:val="24"/>
          <w:szCs w:val="24"/>
        </w:rPr>
        <w:t>).</w:t>
      </w:r>
    </w:p>
    <w:bookmarkEnd w:id="29"/>
    <w:p w14:paraId="43E8F47E"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5AF85C8A" w14:textId="77777777" w:rsidR="001D7FE0" w:rsidRDefault="001D7FE0" w:rsidP="001D7FE0">
      <w:pPr>
        <w:keepNext/>
        <w:spacing w:line="254" w:lineRule="auto"/>
        <w:jc w:val="both"/>
        <w:rPr>
          <w:rFonts w:ascii="Calibri" w:eastAsia="Calibri" w:hAnsi="Calibri" w:cs="Times New Roman"/>
        </w:rPr>
      </w:pPr>
      <w:r>
        <w:rPr>
          <w:rFonts w:ascii="Calibri" w:eastAsia="Calibri" w:hAnsi="Calibri" w:cs="Times New Roman"/>
          <w:noProof/>
        </w:rPr>
        <w:drawing>
          <wp:inline distT="0" distB="0" distL="0" distR="0" wp14:anchorId="6CD8692A" wp14:editId="45476991">
            <wp:extent cx="548640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F4A92A0" w14:textId="5358A40D" w:rsidR="001D7FE0" w:rsidRPr="007D78C6" w:rsidRDefault="001D7FE0" w:rsidP="007D78C6">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77468C">
        <w:rPr>
          <w:rFonts w:ascii="Calibri" w:eastAsia="Calibri" w:hAnsi="Calibri" w:cs="Times New Roman"/>
          <w:i/>
          <w:iCs/>
          <w:color w:val="44546A" w:themeColor="text2"/>
          <w:sz w:val="18"/>
          <w:szCs w:val="18"/>
        </w:rPr>
        <w:t>11</w:t>
      </w:r>
      <w:r>
        <w:rPr>
          <w:rFonts w:ascii="Calibri" w:eastAsia="Calibri" w:hAnsi="Calibri" w:cs="Times New Roman"/>
          <w:i/>
          <w:iCs/>
          <w:color w:val="44546A" w:themeColor="text2"/>
          <w:sz w:val="18"/>
          <w:szCs w:val="18"/>
        </w:rPr>
        <w:t>: Everglades menu showing choice of telemetry or server</w:t>
      </w:r>
    </w:p>
    <w:p w14:paraId="5E2CF1A8" w14:textId="77777777" w:rsid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bookmarkStart w:id="30" w:name="_Hlk25845659"/>
      <w:r>
        <w:rPr>
          <w:rFonts w:ascii="Calibri Light" w:eastAsia="Times New Roman" w:hAnsi="Calibri Light" w:cs="Times New Roman"/>
          <w:color w:val="2F5496" w:themeColor="accent1" w:themeShade="BF"/>
          <w:sz w:val="40"/>
          <w:szCs w:val="40"/>
        </w:rPr>
        <w:lastRenderedPageBreak/>
        <w:t>Code Base Characterization</w:t>
      </w:r>
    </w:p>
    <w:p w14:paraId="3CE95349" w14:textId="77777777" w:rsidR="007D78C6" w:rsidRDefault="007D78C6" w:rsidP="001D7FE0">
      <w:pPr>
        <w:keepNext/>
        <w:keepLines/>
        <w:spacing w:line="254" w:lineRule="auto"/>
        <w:jc w:val="both"/>
        <w:outlineLvl w:val="1"/>
        <w:rPr>
          <w:rFonts w:ascii="Times New Roman" w:eastAsia="Times New Roman" w:hAnsi="Times New Roman" w:cs="Times New Roman"/>
          <w:sz w:val="24"/>
          <w:szCs w:val="24"/>
        </w:rPr>
      </w:pPr>
    </w:p>
    <w:p w14:paraId="4AE7E95A" w14:textId="5F650CCE" w:rsidR="001D7FE0" w:rsidRDefault="001D7FE0" w:rsidP="001D7FE0">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 for the game logic is composed of python files which are separated into different folders depending on the function as shown in figure </w:t>
      </w:r>
      <w:r w:rsidR="009970FA">
        <w:rPr>
          <w:rFonts w:ascii="Times New Roman" w:eastAsia="Times New Roman" w:hAnsi="Times New Roman" w:cs="Times New Roman"/>
          <w:sz w:val="24"/>
          <w:szCs w:val="24"/>
        </w:rPr>
        <w:t>1</w:t>
      </w:r>
      <w:r>
        <w:rPr>
          <w:rFonts w:ascii="Times New Roman" w:eastAsia="Times New Roman" w:hAnsi="Times New Roman" w:cs="Times New Roman"/>
          <w:sz w:val="24"/>
          <w:szCs w:val="24"/>
        </w:rPr>
        <w:t>2.</w:t>
      </w:r>
    </w:p>
    <w:p w14:paraId="3DF00ABF" w14:textId="77777777" w:rsidR="001D7FE0" w:rsidRDefault="001D7FE0" w:rsidP="001D7FE0">
      <w:pPr>
        <w:keepNext/>
        <w:keepLines/>
        <w:spacing w:line="254" w:lineRule="auto"/>
        <w:outlineLvl w:val="1"/>
        <w:rPr>
          <w:rFonts w:ascii="Times New Roman" w:eastAsia="Times New Roman" w:hAnsi="Times New Roman" w:cs="Times New Roman"/>
          <w:sz w:val="24"/>
          <w:szCs w:val="24"/>
        </w:rPr>
      </w:pPr>
    </w:p>
    <w:p w14:paraId="3CD90E30" w14:textId="77777777" w:rsidR="001D7FE0" w:rsidRDefault="001D7FE0" w:rsidP="001D7FE0">
      <w:pPr>
        <w:keepNext/>
        <w:keepLines/>
        <w:spacing w:line="254" w:lineRule="auto"/>
        <w:jc w:val="center"/>
        <w:outlineLvl w:val="1"/>
      </w:pPr>
      <w:r>
        <w:rPr>
          <w:rFonts w:ascii="Times New Roman" w:eastAsia="Times New Roman" w:hAnsi="Times New Roman" w:cs="Times New Roman"/>
          <w:noProof/>
          <w:sz w:val="24"/>
          <w:szCs w:val="24"/>
        </w:rPr>
        <w:drawing>
          <wp:inline distT="0" distB="0" distL="0" distR="0" wp14:anchorId="5FA9BC83" wp14:editId="0DB1C975">
            <wp:extent cx="1981200" cy="1933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20">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14:paraId="6E02283E" w14:textId="2C62F853" w:rsidR="001D7FE0" w:rsidRDefault="001D7FE0" w:rsidP="001D7FE0">
      <w:pPr>
        <w:pStyle w:val="Caption"/>
        <w:jc w:val="center"/>
      </w:pPr>
      <w:r>
        <w:t xml:space="preserve">Figure </w:t>
      </w:r>
      <w:r w:rsidR="0077468C">
        <w:t>12</w:t>
      </w:r>
      <w:r>
        <w:t>: Files and folders contained in Everglades</w:t>
      </w:r>
    </w:p>
    <w:p w14:paraId="63CEC670"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agents</w:t>
      </w:r>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14:paraId="0E9F9088" w14:textId="77777777" w:rsidR="001D7FE0" w:rsidRDefault="001D7FE0" w:rsidP="001D7FE0">
      <w:pPr>
        <w:jc w:val="both"/>
        <w:rPr>
          <w:rFonts w:ascii="Times New Roman" w:hAnsi="Times New Roman" w:cs="Times New Roman"/>
          <w:sz w:val="24"/>
          <w:szCs w:val="24"/>
        </w:rPr>
      </w:pPr>
    </w:p>
    <w:p w14:paraId="1A785CB8"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14:paraId="1689B1DF" w14:textId="77777777" w:rsidR="001D7FE0" w:rsidRDefault="001D7FE0" w:rsidP="001D7FE0">
      <w:pPr>
        <w:jc w:val="both"/>
        <w:rPr>
          <w:rFonts w:ascii="Times New Roman" w:hAnsi="Times New Roman" w:cs="Times New Roman"/>
          <w:sz w:val="24"/>
          <w:szCs w:val="24"/>
        </w:rPr>
      </w:pPr>
    </w:p>
    <w:p w14:paraId="3B79863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14:paraId="401F9DEA" w14:textId="77777777" w:rsidR="001D7FE0" w:rsidRDefault="001D7FE0" w:rsidP="001D7FE0">
      <w:pPr>
        <w:jc w:val="both"/>
        <w:rPr>
          <w:rFonts w:ascii="Times New Roman" w:hAnsi="Times New Roman" w:cs="Times New Roman"/>
          <w:sz w:val="24"/>
          <w:szCs w:val="24"/>
        </w:rPr>
      </w:pPr>
    </w:p>
    <w:p w14:paraId="17F9E5F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r>
        <w:rPr>
          <w:rFonts w:ascii="Times New Roman" w:hAnsi="Times New Roman" w:cs="Times New Roman"/>
          <w:i/>
          <w:sz w:val="24"/>
          <w:szCs w:val="24"/>
        </w:rPr>
        <w:t>game_telemetry</w:t>
      </w:r>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14:paraId="68F8D56D" w14:textId="77777777" w:rsidR="001D7FE0" w:rsidRDefault="001D7FE0" w:rsidP="001D7FE0">
      <w:pPr>
        <w:jc w:val="both"/>
        <w:rPr>
          <w:rFonts w:ascii="Times New Roman" w:hAnsi="Times New Roman" w:cs="Times New Roman"/>
          <w:sz w:val="24"/>
          <w:szCs w:val="24"/>
        </w:rPr>
      </w:pPr>
    </w:p>
    <w:p w14:paraId="2D20B17B"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OpenAI Gym for Everglades. It is a Python file that initializes the game with the AI agents and sets up the observation and action spaces.</w:t>
      </w:r>
    </w:p>
    <w:p w14:paraId="5A459153" w14:textId="77777777" w:rsidR="001D7FE0" w:rsidRDefault="001D7FE0" w:rsidP="001D7FE0">
      <w:pPr>
        <w:jc w:val="both"/>
        <w:rPr>
          <w:rFonts w:ascii="Times New Roman" w:hAnsi="Times New Roman" w:cs="Times New Roman"/>
          <w:sz w:val="24"/>
          <w:szCs w:val="24"/>
        </w:rPr>
      </w:pPr>
    </w:p>
    <w:p w14:paraId="39E50E98"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.gitignore</w:t>
      </w:r>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14:paraId="236DB736" w14:textId="77777777" w:rsidR="001D7FE0" w:rsidRDefault="001D7FE0" w:rsidP="001D7FE0">
      <w:pPr>
        <w:jc w:val="both"/>
        <w:rPr>
          <w:rFonts w:ascii="Times New Roman" w:hAnsi="Times New Roman" w:cs="Times New Roman"/>
          <w:i/>
          <w:sz w:val="24"/>
          <w:szCs w:val="24"/>
        </w:rPr>
      </w:pPr>
    </w:p>
    <w:p w14:paraId="431A4BD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14:paraId="62DD2E6E" w14:textId="77777777" w:rsidR="001D7FE0" w:rsidRDefault="001D7FE0" w:rsidP="001D7FE0">
      <w:pPr>
        <w:jc w:val="both"/>
        <w:rPr>
          <w:rFonts w:ascii="Times New Roman" w:hAnsi="Times New Roman" w:cs="Times New Roman"/>
          <w:i/>
          <w:sz w:val="24"/>
          <w:szCs w:val="24"/>
        </w:rPr>
      </w:pPr>
    </w:p>
    <w:p w14:paraId="15A31349" w14:textId="069E6CB2"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A4B274C" w14:textId="0E0CA1AD"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SeniorDesignDocument</w:t>
      </w:r>
      <w:r>
        <w:rPr>
          <w:rFonts w:ascii="Times New Roman" w:hAnsi="Times New Roman" w:cs="Times New Roman"/>
          <w:sz w:val="24"/>
          <w:szCs w:val="24"/>
        </w:rPr>
        <w:t xml:space="preserve"> is this file.</w:t>
      </w:r>
    </w:p>
    <w:p w14:paraId="102F79AF" w14:textId="77777777" w:rsidR="001D7FE0" w:rsidRDefault="001D7FE0" w:rsidP="001D7FE0">
      <w:pPr>
        <w:jc w:val="both"/>
        <w:rPr>
          <w:rFonts w:ascii="Times New Roman" w:hAnsi="Times New Roman" w:cs="Times New Roman"/>
          <w:sz w:val="24"/>
          <w:szCs w:val="24"/>
        </w:rPr>
      </w:pPr>
    </w:p>
    <w:p w14:paraId="4B3A9905" w14:textId="2D29C2F9"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Finally, </w:t>
      </w:r>
      <w:r>
        <w:rPr>
          <w:rFonts w:ascii="Times New Roman" w:hAnsi="Times New Roman" w:cs="Times New Roman"/>
          <w:i/>
          <w:sz w:val="24"/>
          <w:szCs w:val="24"/>
        </w:rPr>
        <w:t>test_battle</w:t>
      </w:r>
      <w:r>
        <w:rPr>
          <w:rFonts w:ascii="Times New Roman" w:hAnsi="Times New Roman" w:cs="Times New Roman"/>
          <w:sz w:val="24"/>
          <w:szCs w:val="24"/>
        </w:rPr>
        <w:t xml:space="preserve"> is a Python script that runs two agents against each other in an Everglades match.</w:t>
      </w:r>
    </w:p>
    <w:p w14:paraId="3629A738" w14:textId="7700E43C" w:rsidR="004F1328" w:rsidRDefault="004F1328" w:rsidP="001D7FE0">
      <w:pPr>
        <w:jc w:val="both"/>
        <w:rPr>
          <w:rFonts w:ascii="Times New Roman" w:hAnsi="Times New Roman" w:cs="Times New Roman"/>
          <w:sz w:val="24"/>
          <w:szCs w:val="24"/>
        </w:rPr>
      </w:pPr>
    </w:p>
    <w:p w14:paraId="220D2C7C" w14:textId="6C527F97" w:rsidR="001D7FE0" w:rsidRDefault="004F1328" w:rsidP="007D78C6">
      <w:pPr>
        <w:pStyle w:val="TOCHeading"/>
        <w:rPr>
          <w:rFonts w:eastAsia="Times New Roman"/>
        </w:rPr>
      </w:pPr>
      <w:r>
        <w:rPr>
          <w:rFonts w:eastAsia="Times New Roman"/>
        </w:rPr>
        <w:t xml:space="preserve">Python </w:t>
      </w:r>
      <w:r w:rsidR="001D7FE0">
        <w:rPr>
          <w:rFonts w:eastAsia="Times New Roman"/>
        </w:rPr>
        <w:t>Class Diagram</w:t>
      </w:r>
    </w:p>
    <w:p w14:paraId="6E705873"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This shows an overview of class associations regarding which class is responsible for the other. Child classes point to the parent.</w:t>
      </w:r>
    </w:p>
    <w:p w14:paraId="66FE37F3" w14:textId="77777777" w:rsidR="001D7FE0" w:rsidRDefault="001D7FE0" w:rsidP="001D7FE0">
      <w:pPr>
        <w:jc w:val="both"/>
        <w:rPr>
          <w:rFonts w:ascii="Times New Roman" w:hAnsi="Times New Roman" w:cs="Times New Roman"/>
          <w:sz w:val="24"/>
          <w:szCs w:val="24"/>
        </w:rPr>
      </w:pPr>
    </w:p>
    <w:p w14:paraId="41B54F00" w14:textId="799DE6DB" w:rsidR="001D7FE0" w:rsidRPr="00642D63"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main script, </w:t>
      </w:r>
      <w:r>
        <w:rPr>
          <w:rFonts w:ascii="Times New Roman" w:hAnsi="Times New Roman" w:cs="Times New Roman"/>
          <w:i/>
          <w:sz w:val="24"/>
          <w:szCs w:val="24"/>
        </w:rPr>
        <w:t>test_battle.</w:t>
      </w:r>
      <w:r w:rsidRPr="00780E2B">
        <w:rPr>
          <w:rFonts w:ascii="Times New Roman" w:hAnsi="Times New Roman" w:cs="Times New Roman"/>
          <w:i/>
          <w:sz w:val="24"/>
          <w:szCs w:val="24"/>
        </w:rPr>
        <w:t>py</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constructs the OpenAI Gym from </w:t>
      </w:r>
      <w:r w:rsidRPr="00780E2B">
        <w:rPr>
          <w:rFonts w:ascii="Times New Roman" w:hAnsi="Times New Roman" w:cs="Times New Roman"/>
          <w:i/>
          <w:sz w:val="24"/>
          <w:szCs w:val="24"/>
        </w:rPr>
        <w:t>EvergladesEnv</w:t>
      </w:r>
      <w:r>
        <w:rPr>
          <w:rFonts w:ascii="Times New Roman" w:hAnsi="Times New Roman" w:cs="Times New Roman"/>
          <w:sz w:val="24"/>
          <w:szCs w:val="24"/>
        </w:rPr>
        <w:t xml:space="preserve">, the class containing the information on the Everglades environment. </w:t>
      </w:r>
      <w:r>
        <w:rPr>
          <w:rFonts w:ascii="Times New Roman" w:hAnsi="Times New Roman" w:cs="Times New Roman"/>
          <w:i/>
          <w:sz w:val="24"/>
          <w:szCs w:val="24"/>
        </w:rPr>
        <w:t>EvergladesEnv</w:t>
      </w:r>
      <w:r>
        <w:rPr>
          <w:rFonts w:ascii="Times New Roman" w:hAnsi="Times New Roman" w:cs="Times New Roman"/>
          <w:sz w:val="24"/>
          <w:szCs w:val="24"/>
        </w:rPr>
        <w:t xml:space="preserve"> creates an instance of </w:t>
      </w:r>
      <w:r>
        <w:rPr>
          <w:rFonts w:ascii="Times New Roman" w:hAnsi="Times New Roman" w:cs="Times New Roman"/>
          <w:i/>
          <w:sz w:val="24"/>
          <w:szCs w:val="24"/>
        </w:rPr>
        <w:t xml:space="preserve">EvergladesGame </w:t>
      </w:r>
      <w:r>
        <w:rPr>
          <w:rFonts w:ascii="Times New Roman" w:hAnsi="Times New Roman" w:cs="Times New Roman"/>
          <w:sz w:val="24"/>
          <w:szCs w:val="24"/>
        </w:rPr>
        <w:t xml:space="preserve">(see figure </w:t>
      </w:r>
      <w:r w:rsidR="009970FA">
        <w:rPr>
          <w:rFonts w:ascii="Times New Roman" w:hAnsi="Times New Roman" w:cs="Times New Roman"/>
          <w:sz w:val="24"/>
          <w:szCs w:val="24"/>
        </w:rPr>
        <w:t>13</w:t>
      </w:r>
      <w:r>
        <w:rPr>
          <w:rFonts w:ascii="Times New Roman" w:hAnsi="Times New Roman" w:cs="Times New Roman"/>
          <w:sz w:val="24"/>
          <w:szCs w:val="24"/>
        </w:rPr>
        <w:t xml:space="preserve">). Note that </w:t>
      </w:r>
      <w:r>
        <w:rPr>
          <w:rFonts w:ascii="Times New Roman" w:hAnsi="Times New Roman" w:cs="Times New Roman"/>
          <w:i/>
          <w:sz w:val="24"/>
          <w:szCs w:val="24"/>
        </w:rPr>
        <w:t>GameSetup.json</w:t>
      </w:r>
      <w:r>
        <w:rPr>
          <w:rFonts w:ascii="Times New Roman" w:hAnsi="Times New Roman" w:cs="Times New Roman"/>
          <w:sz w:val="24"/>
          <w:szCs w:val="24"/>
        </w:rPr>
        <w:t xml:space="preserve"> contains configuration data for an Everglades match, but the game does not use this file, currently. </w:t>
      </w:r>
      <w:r>
        <w:rPr>
          <w:rFonts w:ascii="Times New Roman" w:hAnsi="Times New Roman" w:cs="Times New Roman"/>
          <w:i/>
          <w:sz w:val="24"/>
          <w:szCs w:val="24"/>
        </w:rPr>
        <w:t>EvergladesEnv</w:t>
      </w:r>
      <w:r>
        <w:rPr>
          <w:rFonts w:ascii="Times New Roman" w:hAnsi="Times New Roman" w:cs="Times New Roman"/>
          <w:sz w:val="24"/>
          <w:szCs w:val="24"/>
        </w:rPr>
        <w:t xml:space="preserve"> also contains data for players, but this is information on the AI agents, not the </w:t>
      </w:r>
      <w:r>
        <w:rPr>
          <w:rFonts w:ascii="Times New Roman" w:hAnsi="Times New Roman" w:cs="Times New Roman"/>
          <w:i/>
          <w:sz w:val="24"/>
          <w:szCs w:val="24"/>
        </w:rPr>
        <w:t>EvgPlayer</w:t>
      </w:r>
      <w:r>
        <w:rPr>
          <w:rFonts w:ascii="Times New Roman" w:hAnsi="Times New Roman" w:cs="Times New Roman"/>
          <w:sz w:val="24"/>
          <w:szCs w:val="24"/>
        </w:rPr>
        <w:t xml:space="preserve"> class.</w:t>
      </w:r>
    </w:p>
    <w:p w14:paraId="63A49827" w14:textId="77777777" w:rsidR="001D7FE0" w:rsidRDefault="001D7FE0" w:rsidP="001D7FE0">
      <w:pPr>
        <w:jc w:val="both"/>
        <w:rPr>
          <w:rFonts w:ascii="Times New Roman" w:hAnsi="Times New Roman" w:cs="Times New Roman"/>
          <w:sz w:val="24"/>
          <w:szCs w:val="24"/>
        </w:rPr>
      </w:pPr>
    </w:p>
    <w:p w14:paraId="3C6DF240" w14:textId="77777777" w:rsidR="001D7FE0" w:rsidRDefault="001D7FE0" w:rsidP="001D7FE0">
      <w:pPr>
        <w:keepNext/>
        <w:jc w:val="center"/>
      </w:pPr>
      <w:r>
        <w:rPr>
          <w:noProof/>
        </w:rPr>
        <w:drawing>
          <wp:inline distT="0" distB="0" distL="0" distR="0" wp14:anchorId="788A3523" wp14:editId="69258349">
            <wp:extent cx="2667000" cy="419768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nvironment.png"/>
                    <pic:cNvPicPr/>
                  </pic:nvPicPr>
                  <pic:blipFill>
                    <a:blip r:embed="rId21">
                      <a:extLst>
                        <a:ext uri="{28A0092B-C50C-407E-A947-70E740481C1C}">
                          <a14:useLocalDpi xmlns:a14="http://schemas.microsoft.com/office/drawing/2010/main" val="0"/>
                        </a:ext>
                      </a:extLst>
                    </a:blip>
                    <a:stretch>
                      <a:fillRect/>
                    </a:stretch>
                  </pic:blipFill>
                  <pic:spPr>
                    <a:xfrm>
                      <a:off x="0" y="0"/>
                      <a:ext cx="2686113" cy="4227766"/>
                    </a:xfrm>
                    <a:prstGeom prst="rect">
                      <a:avLst/>
                    </a:prstGeom>
                  </pic:spPr>
                </pic:pic>
              </a:graphicData>
            </a:graphic>
          </wp:inline>
        </w:drawing>
      </w:r>
    </w:p>
    <w:p w14:paraId="60F3522C" w14:textId="087B0236" w:rsidR="001D7FE0" w:rsidRPr="00605EBA" w:rsidRDefault="001D7FE0" w:rsidP="001D7FE0">
      <w:pPr>
        <w:pStyle w:val="Caption"/>
        <w:jc w:val="center"/>
        <w:rPr>
          <w:rFonts w:ascii="Times New Roman" w:hAnsi="Times New Roman"/>
          <w:sz w:val="24"/>
          <w:szCs w:val="24"/>
        </w:rPr>
      </w:pPr>
      <w:r>
        <w:t xml:space="preserve">Figure </w:t>
      </w:r>
      <w:r w:rsidR="0077468C">
        <w:t>13</w:t>
      </w:r>
      <w:r>
        <w:t>: EvergladesEnv contains EvergladesGame</w:t>
      </w:r>
    </w:p>
    <w:p w14:paraId="2898F4B7" w14:textId="77777777" w:rsidR="007D78C6" w:rsidRDefault="007D78C6" w:rsidP="001D7FE0">
      <w:pPr>
        <w:jc w:val="both"/>
        <w:rPr>
          <w:rFonts w:ascii="Times New Roman" w:hAnsi="Times New Roman" w:cs="Times New Roman"/>
          <w:i/>
          <w:sz w:val="24"/>
          <w:szCs w:val="24"/>
        </w:rPr>
      </w:pPr>
    </w:p>
    <w:p w14:paraId="4AC7840E" w14:textId="2953E4DD"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71A4426A" w14:textId="6AE6A45D"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EvergladesGame</w:t>
      </w:r>
      <w:r>
        <w:rPr>
          <w:rFonts w:ascii="Times New Roman" w:hAnsi="Times New Roman" w:cs="Times New Roman"/>
          <w:sz w:val="24"/>
          <w:szCs w:val="24"/>
        </w:rPr>
        <w:t xml:space="preserve"> creates instances of the </w:t>
      </w:r>
      <w:r>
        <w:rPr>
          <w:rFonts w:ascii="Times New Roman" w:hAnsi="Times New Roman" w:cs="Times New Roman"/>
          <w:i/>
          <w:sz w:val="24"/>
          <w:szCs w:val="24"/>
        </w:rPr>
        <w:t>EvgMap</w:t>
      </w:r>
      <w:r>
        <w:rPr>
          <w:rFonts w:ascii="Times New Roman" w:hAnsi="Times New Roman" w:cs="Times New Roman"/>
          <w:sz w:val="24"/>
          <w:szCs w:val="24"/>
        </w:rPr>
        <w:t xml:space="preserve">, </w:t>
      </w:r>
      <w:r>
        <w:rPr>
          <w:rFonts w:ascii="Times New Roman" w:hAnsi="Times New Roman" w:cs="Times New Roman"/>
          <w:i/>
          <w:sz w:val="24"/>
          <w:szCs w:val="24"/>
        </w:rPr>
        <w:t>EvgPlayer</w:t>
      </w:r>
      <w:r>
        <w:rPr>
          <w:rFonts w:ascii="Times New Roman" w:hAnsi="Times New Roman" w:cs="Times New Roman"/>
          <w:sz w:val="24"/>
          <w:szCs w:val="24"/>
        </w:rPr>
        <w:t xml:space="preserve">, and </w:t>
      </w:r>
      <w:r>
        <w:rPr>
          <w:rFonts w:ascii="Times New Roman" w:hAnsi="Times New Roman" w:cs="Times New Roman"/>
          <w:i/>
          <w:sz w:val="24"/>
          <w:szCs w:val="24"/>
        </w:rPr>
        <w:t>EvgUnitDefinition</w:t>
      </w:r>
      <w:r>
        <w:rPr>
          <w:rFonts w:ascii="Times New Roman" w:hAnsi="Times New Roman" w:cs="Times New Roman"/>
          <w:sz w:val="24"/>
          <w:szCs w:val="24"/>
        </w:rPr>
        <w:t xml:space="preserve"> classes (see figure </w:t>
      </w:r>
      <w:r w:rsidR="009970FA">
        <w:rPr>
          <w:rFonts w:ascii="Times New Roman" w:hAnsi="Times New Roman" w:cs="Times New Roman"/>
          <w:sz w:val="24"/>
          <w:szCs w:val="24"/>
        </w:rPr>
        <w:t>14</w:t>
      </w:r>
      <w:r>
        <w:rPr>
          <w:rFonts w:ascii="Times New Roman" w:hAnsi="Times New Roman" w:cs="Times New Roman"/>
          <w:sz w:val="24"/>
          <w:szCs w:val="24"/>
        </w:rPr>
        <w:t xml:space="preserve">). It passes information from </w:t>
      </w:r>
      <w:r>
        <w:rPr>
          <w:rFonts w:ascii="Times New Roman" w:hAnsi="Times New Roman" w:cs="Times New Roman"/>
          <w:i/>
          <w:sz w:val="24"/>
          <w:szCs w:val="24"/>
        </w:rPr>
        <w:t>DemoMap.json</w:t>
      </w:r>
      <w:r>
        <w:rPr>
          <w:rFonts w:ascii="Times New Roman" w:hAnsi="Times New Roman" w:cs="Times New Roman"/>
          <w:sz w:val="24"/>
          <w:szCs w:val="24"/>
        </w:rPr>
        <w:t xml:space="preserve"> to </w:t>
      </w:r>
      <w:r>
        <w:rPr>
          <w:rFonts w:ascii="Times New Roman" w:hAnsi="Times New Roman" w:cs="Times New Roman"/>
          <w:i/>
          <w:sz w:val="24"/>
          <w:szCs w:val="24"/>
        </w:rPr>
        <w:t>EvgMap</w:t>
      </w:r>
      <w:r>
        <w:rPr>
          <w:rFonts w:ascii="Times New Roman" w:hAnsi="Times New Roman" w:cs="Times New Roman"/>
          <w:sz w:val="24"/>
          <w:szCs w:val="24"/>
        </w:rPr>
        <w:t xml:space="preserve"> to instantiate the map and </w:t>
      </w:r>
      <w:r>
        <w:rPr>
          <w:rFonts w:ascii="Times New Roman" w:hAnsi="Times New Roman" w:cs="Times New Roman"/>
          <w:i/>
          <w:sz w:val="24"/>
          <w:szCs w:val="24"/>
        </w:rPr>
        <w:t>UnitDefinitions.json</w:t>
      </w:r>
      <w:r>
        <w:rPr>
          <w:rFonts w:ascii="Times New Roman" w:hAnsi="Times New Roman" w:cs="Times New Roman"/>
          <w:sz w:val="24"/>
          <w:szCs w:val="24"/>
        </w:rPr>
        <w:t xml:space="preserve"> to </w:t>
      </w:r>
      <w:r>
        <w:rPr>
          <w:rFonts w:ascii="Times New Roman" w:hAnsi="Times New Roman" w:cs="Times New Roman"/>
          <w:i/>
          <w:sz w:val="24"/>
          <w:szCs w:val="24"/>
        </w:rPr>
        <w:t>EvgUnitDefinition</w:t>
      </w:r>
      <w:r>
        <w:rPr>
          <w:rFonts w:ascii="Times New Roman" w:hAnsi="Times New Roman" w:cs="Times New Roman"/>
          <w:sz w:val="24"/>
          <w:szCs w:val="24"/>
        </w:rPr>
        <w:t xml:space="preserve"> to instantiate the unit types. Note that </w:t>
      </w:r>
      <w:r>
        <w:rPr>
          <w:rFonts w:ascii="Times New Roman" w:hAnsi="Times New Roman" w:cs="Times New Roman"/>
          <w:i/>
          <w:sz w:val="24"/>
          <w:szCs w:val="24"/>
        </w:rPr>
        <w:t>PlayerConfig.json</w:t>
      </w:r>
      <w:r>
        <w:rPr>
          <w:rFonts w:ascii="Times New Roman" w:hAnsi="Times New Roman" w:cs="Times New Roman"/>
          <w:sz w:val="24"/>
          <w:szCs w:val="24"/>
        </w:rPr>
        <w:t xml:space="preserve"> contains some data on a player’s group compositions, but this file is not currently used.</w:t>
      </w:r>
    </w:p>
    <w:p w14:paraId="4594D3F2" w14:textId="77777777" w:rsidR="001D7FE0" w:rsidRDefault="001D7FE0" w:rsidP="001D7FE0">
      <w:pPr>
        <w:jc w:val="both"/>
        <w:rPr>
          <w:rFonts w:ascii="Times New Roman" w:hAnsi="Times New Roman" w:cs="Times New Roman"/>
          <w:sz w:val="24"/>
          <w:szCs w:val="24"/>
        </w:rPr>
      </w:pPr>
    </w:p>
    <w:p w14:paraId="7993B311" w14:textId="77777777" w:rsidR="001D7FE0" w:rsidRDefault="001D7FE0" w:rsidP="001D7FE0">
      <w:pPr>
        <w:keepNext/>
        <w:jc w:val="center"/>
      </w:pPr>
      <w:r>
        <w:rPr>
          <w:noProof/>
        </w:rPr>
        <w:drawing>
          <wp:inline distT="0" distB="0" distL="0" distR="0" wp14:anchorId="5F2A8639" wp14:editId="7D6C1876">
            <wp:extent cx="3162300" cy="4374859"/>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ame.png"/>
                    <pic:cNvPicPr/>
                  </pic:nvPicPr>
                  <pic:blipFill>
                    <a:blip r:embed="rId22">
                      <a:extLst>
                        <a:ext uri="{28A0092B-C50C-407E-A947-70E740481C1C}">
                          <a14:useLocalDpi xmlns:a14="http://schemas.microsoft.com/office/drawing/2010/main" val="0"/>
                        </a:ext>
                      </a:extLst>
                    </a:blip>
                    <a:stretch>
                      <a:fillRect/>
                    </a:stretch>
                  </pic:blipFill>
                  <pic:spPr>
                    <a:xfrm>
                      <a:off x="0" y="0"/>
                      <a:ext cx="3186033" cy="4407693"/>
                    </a:xfrm>
                    <a:prstGeom prst="rect">
                      <a:avLst/>
                    </a:prstGeom>
                  </pic:spPr>
                </pic:pic>
              </a:graphicData>
            </a:graphic>
          </wp:inline>
        </w:drawing>
      </w:r>
    </w:p>
    <w:p w14:paraId="3249904F" w14:textId="1CCC19B8" w:rsidR="001D7FE0" w:rsidRDefault="001D7FE0" w:rsidP="001D7FE0">
      <w:pPr>
        <w:pStyle w:val="Caption"/>
        <w:jc w:val="center"/>
      </w:pPr>
      <w:r>
        <w:t xml:space="preserve">Figure </w:t>
      </w:r>
      <w:r w:rsidR="0077468C">
        <w:t>14</w:t>
      </w:r>
      <w:r>
        <w:t>: EvergladesGame contains EvgMap, EvgPlayer, and EvgUnitDefinition</w:t>
      </w:r>
    </w:p>
    <w:p w14:paraId="4B31E75D" w14:textId="5D65D079"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EvgMap</w:t>
      </w:r>
      <w:r>
        <w:rPr>
          <w:rFonts w:ascii="Times New Roman" w:hAnsi="Times New Roman" w:cs="Times New Roman"/>
          <w:sz w:val="24"/>
          <w:szCs w:val="24"/>
        </w:rPr>
        <w:t xml:space="preserve">, </w:t>
      </w:r>
      <w:r>
        <w:rPr>
          <w:rFonts w:ascii="Times New Roman" w:hAnsi="Times New Roman" w:cs="Times New Roman"/>
          <w:i/>
          <w:sz w:val="24"/>
          <w:szCs w:val="24"/>
        </w:rPr>
        <w:t>EvgMapNode</w:t>
      </w:r>
      <w:r>
        <w:rPr>
          <w:rFonts w:ascii="Times New Roman" w:hAnsi="Times New Roman" w:cs="Times New Roman"/>
          <w:sz w:val="24"/>
          <w:szCs w:val="24"/>
        </w:rPr>
        <w:t xml:space="preserve">, and </w:t>
      </w:r>
      <w:r>
        <w:rPr>
          <w:rFonts w:ascii="Times New Roman" w:hAnsi="Times New Roman" w:cs="Times New Roman"/>
          <w:i/>
          <w:sz w:val="24"/>
          <w:szCs w:val="24"/>
        </w:rPr>
        <w:t>EvgNodeConnection</w:t>
      </w:r>
      <w:r>
        <w:rPr>
          <w:rFonts w:ascii="Times New Roman" w:hAnsi="Times New Roman" w:cs="Times New Roman"/>
          <w:sz w:val="24"/>
          <w:szCs w:val="24"/>
        </w:rPr>
        <w:t xml:space="preserve"> are instantiated by </w:t>
      </w:r>
      <w:r>
        <w:rPr>
          <w:rFonts w:ascii="Times New Roman" w:hAnsi="Times New Roman" w:cs="Times New Roman"/>
          <w:i/>
          <w:sz w:val="24"/>
          <w:szCs w:val="24"/>
        </w:rPr>
        <w:t xml:space="preserve">EvergladesGame </w:t>
      </w:r>
      <w:r>
        <w:rPr>
          <w:rFonts w:ascii="Times New Roman" w:hAnsi="Times New Roman" w:cs="Times New Roman"/>
          <w:sz w:val="24"/>
          <w:szCs w:val="24"/>
        </w:rPr>
        <w:t xml:space="preserve">(see figure </w:t>
      </w:r>
      <w:r w:rsidR="009970FA">
        <w:rPr>
          <w:rFonts w:ascii="Times New Roman" w:hAnsi="Times New Roman" w:cs="Times New Roman"/>
          <w:sz w:val="24"/>
          <w:szCs w:val="24"/>
        </w:rPr>
        <w:t>15</w:t>
      </w:r>
      <w:r>
        <w:rPr>
          <w:rFonts w:ascii="Times New Roman" w:hAnsi="Times New Roman" w:cs="Times New Roman"/>
          <w:sz w:val="24"/>
          <w:szCs w:val="24"/>
        </w:rPr>
        <w:t xml:space="preserve">). However, </w:t>
      </w:r>
      <w:r>
        <w:rPr>
          <w:rFonts w:ascii="Times New Roman" w:hAnsi="Times New Roman" w:cs="Times New Roman"/>
          <w:i/>
          <w:sz w:val="24"/>
          <w:szCs w:val="24"/>
        </w:rPr>
        <w:t>EvgMapNode</w:t>
      </w:r>
      <w:r>
        <w:rPr>
          <w:rFonts w:ascii="Times New Roman" w:hAnsi="Times New Roman" w:cs="Times New Roman"/>
          <w:sz w:val="24"/>
          <w:szCs w:val="24"/>
        </w:rPr>
        <w:t xml:space="preserve"> is contained within </w:t>
      </w:r>
      <w:r>
        <w:rPr>
          <w:rFonts w:ascii="Times New Roman" w:hAnsi="Times New Roman" w:cs="Times New Roman"/>
          <w:i/>
          <w:sz w:val="24"/>
          <w:szCs w:val="24"/>
        </w:rPr>
        <w:t>EvgMap</w:t>
      </w:r>
      <w:r>
        <w:rPr>
          <w:rFonts w:ascii="Times New Roman" w:hAnsi="Times New Roman" w:cs="Times New Roman"/>
          <w:sz w:val="24"/>
          <w:szCs w:val="24"/>
        </w:rPr>
        <w:t xml:space="preserve"> and </w:t>
      </w:r>
      <w:r>
        <w:rPr>
          <w:rFonts w:ascii="Times New Roman" w:hAnsi="Times New Roman" w:cs="Times New Roman"/>
          <w:i/>
          <w:sz w:val="24"/>
          <w:szCs w:val="24"/>
        </w:rPr>
        <w:t>EvgNodeConnection</w:t>
      </w:r>
      <w:r>
        <w:rPr>
          <w:rFonts w:ascii="Times New Roman" w:hAnsi="Times New Roman" w:cs="Times New Roman"/>
          <w:sz w:val="24"/>
          <w:szCs w:val="24"/>
        </w:rPr>
        <w:t xml:space="preserve"> is within </w:t>
      </w:r>
      <w:r>
        <w:rPr>
          <w:rFonts w:ascii="Times New Roman" w:hAnsi="Times New Roman" w:cs="Times New Roman"/>
          <w:i/>
          <w:sz w:val="24"/>
          <w:szCs w:val="24"/>
        </w:rPr>
        <w:t>EvgMapNode</w:t>
      </w:r>
      <w:r>
        <w:rPr>
          <w:rFonts w:ascii="Times New Roman" w:hAnsi="Times New Roman" w:cs="Times New Roman"/>
          <w:sz w:val="24"/>
          <w:szCs w:val="24"/>
        </w:rPr>
        <w:t>.</w:t>
      </w:r>
    </w:p>
    <w:p w14:paraId="5485AB42" w14:textId="77777777" w:rsidR="001D7FE0" w:rsidRDefault="001D7FE0" w:rsidP="001D7FE0">
      <w:pPr>
        <w:jc w:val="both"/>
        <w:rPr>
          <w:rFonts w:ascii="Times New Roman" w:hAnsi="Times New Roman" w:cs="Times New Roman"/>
          <w:sz w:val="24"/>
          <w:szCs w:val="24"/>
        </w:rPr>
      </w:pPr>
    </w:p>
    <w:p w14:paraId="71209256" w14:textId="77777777" w:rsid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23438A62" w14:textId="77777777" w:rsidR="007D78C6" w:rsidRDefault="007D78C6" w:rsidP="001D7FE0">
      <w:pPr>
        <w:keepNext/>
        <w:jc w:val="center"/>
      </w:pPr>
    </w:p>
    <w:p w14:paraId="2707DFF7" w14:textId="42E3410E" w:rsidR="001D7FE0" w:rsidRDefault="001D7FE0" w:rsidP="001D7FE0">
      <w:pPr>
        <w:keepNext/>
        <w:jc w:val="center"/>
      </w:pPr>
      <w:r>
        <w:rPr>
          <w:noProof/>
        </w:rPr>
        <w:drawing>
          <wp:inline distT="0" distB="0" distL="0" distR="0" wp14:anchorId="36F36C51" wp14:editId="338F263C">
            <wp:extent cx="4603432" cy="2228850"/>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Map.png"/>
                    <pic:cNvPicPr/>
                  </pic:nvPicPr>
                  <pic:blipFill>
                    <a:blip r:embed="rId23">
                      <a:extLst>
                        <a:ext uri="{28A0092B-C50C-407E-A947-70E740481C1C}">
                          <a14:useLocalDpi xmlns:a14="http://schemas.microsoft.com/office/drawing/2010/main" val="0"/>
                        </a:ext>
                      </a:extLst>
                    </a:blip>
                    <a:stretch>
                      <a:fillRect/>
                    </a:stretch>
                  </pic:blipFill>
                  <pic:spPr>
                    <a:xfrm>
                      <a:off x="0" y="0"/>
                      <a:ext cx="4644354" cy="2248663"/>
                    </a:xfrm>
                    <a:prstGeom prst="rect">
                      <a:avLst/>
                    </a:prstGeom>
                  </pic:spPr>
                </pic:pic>
              </a:graphicData>
            </a:graphic>
          </wp:inline>
        </w:drawing>
      </w:r>
    </w:p>
    <w:p w14:paraId="7427CA2A" w14:textId="116F378E" w:rsidR="001D7FE0" w:rsidRDefault="001D7FE0" w:rsidP="001D7FE0">
      <w:pPr>
        <w:pStyle w:val="Caption"/>
        <w:jc w:val="center"/>
      </w:pPr>
      <w:r>
        <w:t xml:space="preserve">Figure </w:t>
      </w:r>
      <w:r w:rsidR="0077468C">
        <w:t>15</w:t>
      </w:r>
      <w:r>
        <w:t>: EvgMap contains EvgMapNode. EvgMapNode contains EvgNodeConnection</w:t>
      </w:r>
    </w:p>
    <w:p w14:paraId="35839961" w14:textId="7217BCC7" w:rsidR="001D7FE0" w:rsidRDefault="001D7FE0" w:rsidP="001D7FE0">
      <w:pPr>
        <w:jc w:val="both"/>
      </w:pPr>
      <w:r>
        <w:rPr>
          <w:rFonts w:ascii="Times New Roman" w:hAnsi="Times New Roman" w:cs="Times New Roman"/>
          <w:i/>
          <w:sz w:val="24"/>
          <w:szCs w:val="24"/>
        </w:rPr>
        <w:t>EvgPlayer</w:t>
      </w:r>
      <w:r>
        <w:rPr>
          <w:rFonts w:ascii="Times New Roman" w:hAnsi="Times New Roman" w:cs="Times New Roman"/>
          <w:sz w:val="24"/>
          <w:szCs w:val="24"/>
        </w:rPr>
        <w:t xml:space="preserve"> contains </w:t>
      </w:r>
      <w:r>
        <w:rPr>
          <w:rFonts w:ascii="Times New Roman" w:hAnsi="Times New Roman" w:cs="Times New Roman"/>
          <w:i/>
          <w:sz w:val="24"/>
          <w:szCs w:val="24"/>
        </w:rPr>
        <w:t>EvgGroup</w:t>
      </w:r>
      <w:r>
        <w:rPr>
          <w:rFonts w:ascii="Times New Roman" w:hAnsi="Times New Roman" w:cs="Times New Roman"/>
          <w:sz w:val="24"/>
          <w:szCs w:val="24"/>
        </w:rPr>
        <w:t xml:space="preserve"> and </w:t>
      </w:r>
      <w:r>
        <w:rPr>
          <w:rFonts w:ascii="Times New Roman" w:hAnsi="Times New Roman" w:cs="Times New Roman"/>
          <w:i/>
          <w:sz w:val="24"/>
          <w:szCs w:val="24"/>
        </w:rPr>
        <w:t>EvgUnit</w:t>
      </w:r>
      <w:r>
        <w:rPr>
          <w:rFonts w:ascii="Times New Roman" w:hAnsi="Times New Roman" w:cs="Times New Roman"/>
          <w:sz w:val="24"/>
          <w:szCs w:val="24"/>
        </w:rPr>
        <w:t xml:space="preserve">, but each are instantiated by </w:t>
      </w:r>
      <w:r>
        <w:rPr>
          <w:rFonts w:ascii="Times New Roman" w:hAnsi="Times New Roman" w:cs="Times New Roman"/>
          <w:i/>
          <w:sz w:val="24"/>
          <w:szCs w:val="24"/>
        </w:rPr>
        <w:t>EvergladesGame</w:t>
      </w:r>
      <w:r>
        <w:rPr>
          <w:rFonts w:ascii="Times New Roman" w:hAnsi="Times New Roman" w:cs="Times New Roman"/>
          <w:sz w:val="24"/>
          <w:szCs w:val="24"/>
        </w:rPr>
        <w:t xml:space="preserve"> (see figure </w:t>
      </w:r>
      <w:r w:rsidR="009970FA">
        <w:rPr>
          <w:rFonts w:ascii="Times New Roman" w:hAnsi="Times New Roman" w:cs="Times New Roman"/>
          <w:sz w:val="24"/>
          <w:szCs w:val="24"/>
        </w:rPr>
        <w:t>16</w:t>
      </w:r>
      <w:r>
        <w:rPr>
          <w:rFonts w:ascii="Times New Roman" w:hAnsi="Times New Roman" w:cs="Times New Roman"/>
          <w:sz w:val="24"/>
          <w:szCs w:val="24"/>
        </w:rPr>
        <w:t xml:space="preserve">). </w:t>
      </w:r>
      <w:r>
        <w:rPr>
          <w:rFonts w:ascii="Times New Roman" w:hAnsi="Times New Roman" w:cs="Times New Roman"/>
          <w:i/>
          <w:sz w:val="24"/>
          <w:szCs w:val="24"/>
        </w:rPr>
        <w:t>EvgUnit</w:t>
      </w:r>
      <w:r>
        <w:rPr>
          <w:rFonts w:ascii="Times New Roman" w:hAnsi="Times New Roman" w:cs="Times New Roman"/>
          <w:sz w:val="24"/>
          <w:szCs w:val="24"/>
        </w:rPr>
        <w:t xml:space="preserve"> creates an instance of </w:t>
      </w:r>
      <w:r>
        <w:rPr>
          <w:rFonts w:ascii="Times New Roman" w:hAnsi="Times New Roman" w:cs="Times New Roman"/>
          <w:i/>
          <w:sz w:val="24"/>
          <w:szCs w:val="24"/>
        </w:rPr>
        <w:t>EvgUnitDefinition</w:t>
      </w:r>
      <w:r>
        <w:rPr>
          <w:rFonts w:ascii="Times New Roman" w:hAnsi="Times New Roman" w:cs="Times New Roman"/>
          <w:sz w:val="24"/>
          <w:szCs w:val="24"/>
        </w:rPr>
        <w:t xml:space="preserve"> for each unit in the game and initially contains null values. </w:t>
      </w:r>
      <w:r>
        <w:rPr>
          <w:rFonts w:ascii="Times New Roman" w:hAnsi="Times New Roman" w:cs="Times New Roman"/>
          <w:i/>
          <w:sz w:val="24"/>
          <w:szCs w:val="24"/>
        </w:rPr>
        <w:t>EvergladesGame</w:t>
      </w:r>
      <w:r>
        <w:rPr>
          <w:rFonts w:ascii="Times New Roman" w:hAnsi="Times New Roman" w:cs="Times New Roman"/>
          <w:sz w:val="24"/>
          <w:szCs w:val="24"/>
        </w:rPr>
        <w:t xml:space="preserve"> then replaces these null values with the corresponding actual values contained in its own unit definition instance.</w:t>
      </w:r>
    </w:p>
    <w:p w14:paraId="149FFC47" w14:textId="77777777" w:rsidR="001D7FE0" w:rsidRDefault="001D7FE0" w:rsidP="001D7FE0">
      <w:pPr>
        <w:jc w:val="both"/>
      </w:pPr>
    </w:p>
    <w:p w14:paraId="589DE1B2" w14:textId="77777777" w:rsidR="001D7FE0" w:rsidRDefault="001D7FE0" w:rsidP="001D7FE0">
      <w:pPr>
        <w:keepNext/>
        <w:jc w:val="center"/>
      </w:pPr>
      <w:r>
        <w:rPr>
          <w:noProof/>
        </w:rPr>
        <w:drawing>
          <wp:inline distT="0" distB="0" distL="0" distR="0" wp14:anchorId="15BA983A" wp14:editId="326EA70A">
            <wp:extent cx="5486400" cy="18192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layer.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1819275"/>
                    </a:xfrm>
                    <a:prstGeom prst="rect">
                      <a:avLst/>
                    </a:prstGeom>
                  </pic:spPr>
                </pic:pic>
              </a:graphicData>
            </a:graphic>
          </wp:inline>
        </w:drawing>
      </w:r>
    </w:p>
    <w:p w14:paraId="336CFFB1" w14:textId="71AC3CDF" w:rsidR="001D7FE0" w:rsidRPr="007D78C6" w:rsidRDefault="001D7FE0" w:rsidP="007D78C6">
      <w:pPr>
        <w:pStyle w:val="Caption"/>
        <w:jc w:val="center"/>
        <w:rPr>
          <w:rFonts w:ascii="Arial" w:hAnsi="Arial" w:cs="Arial"/>
          <w:i w:val="0"/>
        </w:rPr>
      </w:pPr>
      <w:r>
        <w:t xml:space="preserve">Figure </w:t>
      </w:r>
      <w:r w:rsidR="0077468C">
        <w:t>16</w:t>
      </w:r>
      <w:r>
        <w:t>: EvgPlayer contains instances of EvgGroup, which contains instances of EvgUnit, which contains an instance of EvgUnitDefinition</w:t>
      </w:r>
    </w:p>
    <w:p w14:paraId="7799F247" w14:textId="0AF32C66" w:rsidR="001D7FE0" w:rsidRDefault="004F1328" w:rsidP="007D78C6">
      <w:pPr>
        <w:pStyle w:val="TOCHeading"/>
        <w:rPr>
          <w:rFonts w:eastAsia="Times New Roman"/>
        </w:rPr>
      </w:pPr>
      <w:r>
        <w:rPr>
          <w:rFonts w:eastAsia="Times New Roman"/>
        </w:rPr>
        <w:t xml:space="preserve">Python </w:t>
      </w:r>
      <w:r w:rsidR="001D7FE0">
        <w:rPr>
          <w:rFonts w:eastAsia="Times New Roman"/>
        </w:rPr>
        <w:t>Classes</w:t>
      </w:r>
    </w:p>
    <w:p w14:paraId="120B86D1" w14:textId="4A175BA4"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What follows is a brief description of the contents of each class including properties and functions. The classes were visually inspected to determine purpose and datatype. </w:t>
      </w:r>
      <w:r w:rsidRPr="008D2845">
        <w:rPr>
          <w:rFonts w:ascii="Times New Roman" w:hAnsi="Times New Roman" w:cs="Times New Roman"/>
          <w:i/>
          <w:sz w:val="24"/>
          <w:szCs w:val="24"/>
        </w:rPr>
        <w:t>Pyreverse</w:t>
      </w:r>
      <w:r>
        <w:rPr>
          <w:rFonts w:ascii="Times New Roman" w:hAnsi="Times New Roman" w:cs="Times New Roman"/>
          <w:sz w:val="24"/>
          <w:szCs w:val="24"/>
        </w:rPr>
        <w:t xml:space="preserve">, a python package that reverse-engineers python code and creates UML diagrams, was used to verify the classes. Its output follows each class. </w:t>
      </w:r>
      <w:r>
        <w:rPr>
          <w:rFonts w:ascii="Times New Roman" w:hAnsi="Times New Roman" w:cs="Times New Roman"/>
          <w:i/>
          <w:sz w:val="24"/>
          <w:szCs w:val="24"/>
        </w:rPr>
        <w:t>Pyreverse</w:t>
      </w:r>
      <w:r>
        <w:rPr>
          <w:rFonts w:ascii="Times New Roman" w:hAnsi="Times New Roman" w:cs="Times New Roman"/>
          <w:sz w:val="24"/>
          <w:szCs w:val="24"/>
        </w:rPr>
        <w:t xml:space="preserve"> could not be used to determine dependencies between classes because the python code was not packaged. Some variables in the </w:t>
      </w:r>
      <w:r w:rsidRPr="00C86FF6">
        <w:rPr>
          <w:rFonts w:ascii="Times New Roman" w:hAnsi="Times New Roman" w:cs="Times New Roman"/>
          <w:i/>
          <w:sz w:val="24"/>
          <w:szCs w:val="24"/>
        </w:rPr>
        <w:t>pyreverse</w:t>
      </w:r>
      <w:r>
        <w:rPr>
          <w:rFonts w:ascii="Times New Roman" w:hAnsi="Times New Roman" w:cs="Times New Roman"/>
          <w:sz w:val="24"/>
          <w:szCs w:val="24"/>
        </w:rPr>
        <w:t xml:space="preserve"> output may also be missing datatypes for variables that store data from a configuration file or another class. </w:t>
      </w:r>
      <w:r w:rsidRPr="00C86FF6">
        <w:rPr>
          <w:rFonts w:ascii="Times New Roman" w:hAnsi="Times New Roman" w:cs="Times New Roman"/>
          <w:sz w:val="24"/>
          <w:szCs w:val="24"/>
        </w:rPr>
        <w:t>A</w:t>
      </w:r>
      <w:r>
        <w:rPr>
          <w:rFonts w:ascii="Times New Roman" w:hAnsi="Times New Roman" w:cs="Times New Roman"/>
          <w:sz w:val="24"/>
          <w:szCs w:val="24"/>
        </w:rPr>
        <w:t xml:space="preserve"> more thorough description of the Everglades classes will be included in a markdown file deliverable.</w:t>
      </w:r>
    </w:p>
    <w:p w14:paraId="13B290E0" w14:textId="17B65CEB"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F3FCD8D" w14:textId="24094BED"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2DBD7AF5" w14:textId="77777777" w:rsidR="001D7FE0" w:rsidRDefault="001D7FE0" w:rsidP="001D7FE0">
      <w:pPr>
        <w:pStyle w:val="Heading4"/>
        <w:spacing w:before="0"/>
        <w:rPr>
          <w:rFonts w:ascii="Times New Roman" w:hAnsi="Times New Roman" w:cs="Times New Roman"/>
        </w:rPr>
      </w:pPr>
    </w:p>
    <w:p w14:paraId="5922CF96" w14:textId="77777777" w:rsidR="001D7FE0" w:rsidRPr="00AF0554" w:rsidRDefault="001D7FE0" w:rsidP="001D7FE0">
      <w:pPr>
        <w:pStyle w:val="Heading4"/>
        <w:spacing w:before="0"/>
        <w:rPr>
          <w:rFonts w:cstheme="majorHAnsi"/>
        </w:rPr>
      </w:pPr>
      <w:r w:rsidRPr="00AF0554">
        <w:rPr>
          <w:rFonts w:cstheme="majorHAnsi"/>
        </w:rPr>
        <w:t>EvgMap in definitions.py</w:t>
      </w:r>
    </w:p>
    <w:p w14:paraId="27828B61" w14:textId="63DA4B64"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map. Its only method is the map initializer. Figure </w:t>
      </w:r>
      <w:r w:rsidR="009970FA">
        <w:rPr>
          <w:rFonts w:ascii="Times New Roman" w:hAnsi="Times New Roman" w:cs="Times New Roman"/>
          <w:sz w:val="24"/>
          <w:szCs w:val="24"/>
        </w:rPr>
        <w:t>17</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5629D291" w14:textId="77777777" w:rsidR="001D7FE0" w:rsidRDefault="001D7FE0" w:rsidP="001D7FE0">
      <w:pPr>
        <w:jc w:val="both"/>
        <w:rPr>
          <w:rFonts w:ascii="Times New Roman" w:hAnsi="Times New Roman" w:cs="Times New Roman"/>
          <w:sz w:val="24"/>
          <w:szCs w:val="24"/>
        </w:rPr>
      </w:pPr>
    </w:p>
    <w:p w14:paraId="1D7FE5B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4E9C3336" w14:textId="77777777" w:rsidR="001D7FE0" w:rsidRDefault="001D7FE0" w:rsidP="00274CAD">
      <w:pPr>
        <w:pStyle w:val="ListParagraph"/>
        <w:numPr>
          <w:ilvl w:val="0"/>
          <w:numId w:val="1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59656C04" w14:textId="77777777" w:rsidR="001D7FE0" w:rsidRDefault="001D7FE0" w:rsidP="00274CAD">
      <w:pPr>
        <w:pStyle w:val="ListParagraph"/>
        <w:numPr>
          <w:ilvl w:val="0"/>
          <w:numId w:val="14"/>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22EDC7A5" w14:textId="77777777" w:rsidR="001D7FE0" w:rsidRDefault="001D7FE0" w:rsidP="001D7FE0">
      <w:pPr>
        <w:pStyle w:val="ListParagraph"/>
        <w:jc w:val="both"/>
        <w:rPr>
          <w:rFonts w:ascii="Times New Roman" w:hAnsi="Times New Roman" w:cs="Times New Roman"/>
          <w:i/>
          <w:sz w:val="24"/>
          <w:szCs w:val="24"/>
        </w:rPr>
      </w:pPr>
    </w:p>
    <w:p w14:paraId="1710D7E4"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A0AE66D" wp14:editId="6F36BB7C">
            <wp:extent cx="717496" cy="79057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vgMap.png"/>
                    <pic:cNvPicPr/>
                  </pic:nvPicPr>
                  <pic:blipFill>
                    <a:blip r:embed="rId25">
                      <a:extLst>
                        <a:ext uri="{28A0092B-C50C-407E-A947-70E740481C1C}">
                          <a14:useLocalDpi xmlns:a14="http://schemas.microsoft.com/office/drawing/2010/main" val="0"/>
                        </a:ext>
                      </a:extLst>
                    </a:blip>
                    <a:stretch>
                      <a:fillRect/>
                    </a:stretch>
                  </pic:blipFill>
                  <pic:spPr>
                    <a:xfrm>
                      <a:off x="0" y="0"/>
                      <a:ext cx="737276" cy="812370"/>
                    </a:xfrm>
                    <a:prstGeom prst="rect">
                      <a:avLst/>
                    </a:prstGeom>
                  </pic:spPr>
                </pic:pic>
              </a:graphicData>
            </a:graphic>
          </wp:inline>
        </w:drawing>
      </w:r>
    </w:p>
    <w:p w14:paraId="7C36FC39" w14:textId="237877B5" w:rsidR="001D7FE0" w:rsidRPr="00C86FF6" w:rsidRDefault="001D7FE0" w:rsidP="001D7FE0">
      <w:pPr>
        <w:pStyle w:val="Caption"/>
        <w:jc w:val="center"/>
        <w:rPr>
          <w:rFonts w:ascii="Times New Roman" w:hAnsi="Times New Roman"/>
          <w:sz w:val="24"/>
          <w:szCs w:val="24"/>
        </w:rPr>
      </w:pPr>
      <w:r>
        <w:t xml:space="preserve">Figure </w:t>
      </w:r>
      <w:r w:rsidR="0077468C">
        <w:t>17</w:t>
      </w:r>
      <w:r>
        <w:t>: Pyreverse EvgMap output</w:t>
      </w:r>
    </w:p>
    <w:p w14:paraId="647711F6" w14:textId="77777777" w:rsidR="001D7FE0" w:rsidRDefault="001D7FE0" w:rsidP="001D7FE0">
      <w:pPr>
        <w:pStyle w:val="Heading4"/>
        <w:spacing w:before="0"/>
      </w:pPr>
    </w:p>
    <w:p w14:paraId="46F902ED" w14:textId="77777777" w:rsidR="001D7FE0" w:rsidRPr="00AF0554" w:rsidRDefault="001D7FE0" w:rsidP="001D7FE0">
      <w:pPr>
        <w:pStyle w:val="Heading4"/>
        <w:spacing w:before="0"/>
        <w:rPr>
          <w:rFonts w:cstheme="majorHAnsi"/>
        </w:rPr>
      </w:pPr>
      <w:r w:rsidRPr="00AF0554">
        <w:rPr>
          <w:rFonts w:cstheme="majorHAnsi"/>
        </w:rPr>
        <w:t>EvgMapNode in definitions.py</w:t>
      </w:r>
    </w:p>
    <w:p w14:paraId="59F221E7" w14:textId="6A7FD796"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nodes that make up the everglades map. Its only method is the node initializer. Figure </w:t>
      </w:r>
      <w:r w:rsidR="009970FA">
        <w:rPr>
          <w:rFonts w:ascii="Times New Roman" w:hAnsi="Times New Roman" w:cs="Times New Roman"/>
          <w:sz w:val="24"/>
          <w:szCs w:val="24"/>
        </w:rPr>
        <w:t>18</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390B72A9" w14:textId="77777777" w:rsidR="001D7FE0" w:rsidRDefault="001D7FE0" w:rsidP="001D7FE0">
      <w:pPr>
        <w:jc w:val="both"/>
        <w:rPr>
          <w:rFonts w:ascii="Times New Roman" w:hAnsi="Times New Roman" w:cs="Times New Roman"/>
          <w:sz w:val="24"/>
          <w:szCs w:val="24"/>
        </w:rPr>
      </w:pPr>
    </w:p>
    <w:p w14:paraId="073A8BC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C10DE41"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5E2B4DB6"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3E5120C0"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962333A" w14:textId="77777777" w:rsidR="001D7FE0" w:rsidRDefault="001D7FE0" w:rsidP="00274CAD">
      <w:pPr>
        <w:pStyle w:val="ListParagraph"/>
        <w:numPr>
          <w:ilvl w:val="0"/>
          <w:numId w:val="15"/>
        </w:numPr>
        <w:jc w:val="both"/>
        <w:rPr>
          <w:rFonts w:ascii="Times New Roman" w:hAnsi="Times New Roman" w:cs="Times New Roman"/>
          <w:i/>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57540ADD"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controlPoints</w:t>
      </w:r>
      <w:r>
        <w:rPr>
          <w:rFonts w:ascii="Times New Roman" w:hAnsi="Times New Roman" w:cs="Times New Roman"/>
          <w:sz w:val="24"/>
          <w:szCs w:val="24"/>
        </w:rPr>
        <w:t>: The amount of points a player receives for controlling the node.</w:t>
      </w:r>
    </w:p>
    <w:p w14:paraId="4E31B579"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teamStart</w:t>
      </w:r>
      <w:r>
        <w:rPr>
          <w:rFonts w:ascii="Times New Roman" w:hAnsi="Times New Roman" w:cs="Times New Roman"/>
          <w:sz w:val="24"/>
          <w:szCs w:val="24"/>
        </w:rPr>
        <w:t>: Indicates the node is a team’s home base. It is 0 for player 0, 1 for player 1, and -1 for all neutral nodes.</w:t>
      </w:r>
    </w:p>
    <w:p w14:paraId="640BC017"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controlledBy</w:t>
      </w:r>
      <w:r>
        <w:rPr>
          <w:rFonts w:ascii="Times New Roman" w:hAnsi="Times New Roman" w:cs="Times New Roman"/>
          <w:sz w:val="24"/>
          <w:szCs w:val="24"/>
        </w:rPr>
        <w:t>: Indicates which player controls the node. It uses the same integer values as teamStart.</w:t>
      </w:r>
    </w:p>
    <w:p w14:paraId="31D52A18"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controlState</w:t>
      </w:r>
      <w:r>
        <w:rPr>
          <w:rFonts w:ascii="Times New Roman" w:hAnsi="Times New Roman" w:cs="Times New Roman"/>
          <w:sz w:val="24"/>
          <w:szCs w:val="24"/>
        </w:rPr>
        <w:t xml:space="preserve">: This is the percentage that the node is under control. </w:t>
      </w:r>
    </w:p>
    <w:p w14:paraId="59BC983C"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3291482" w14:textId="492C3C58"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connection_idxs</w:t>
      </w:r>
      <w:r>
        <w:rPr>
          <w:rFonts w:ascii="Times New Roman" w:hAnsi="Times New Roman" w:cs="Times New Roman"/>
          <w:sz w:val="24"/>
          <w:szCs w:val="24"/>
        </w:rPr>
        <w:t>: The list of valid connections from this node.</w:t>
      </w:r>
    </w:p>
    <w:p w14:paraId="4113DBCD" w14:textId="3DB30CA8"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sidRPr="007D78C6">
        <w:rPr>
          <w:rFonts w:ascii="Calibri Light" w:eastAsia="Times New Roman" w:hAnsi="Calibri Light" w:cs="Times New Roman"/>
          <w:color w:val="2F5496" w:themeColor="accent1" w:themeShade="BF"/>
          <w:sz w:val="40"/>
          <w:szCs w:val="40"/>
        </w:rPr>
        <w:lastRenderedPageBreak/>
        <w:t>Code Base Characterization</w:t>
      </w:r>
    </w:p>
    <w:p w14:paraId="4A04897B" w14:textId="77777777" w:rsidR="001D7FE0" w:rsidRDefault="001D7FE0" w:rsidP="00274CAD">
      <w:pPr>
        <w:pStyle w:val="ListParagraph"/>
        <w:numPr>
          <w:ilvl w:val="0"/>
          <w:numId w:val="15"/>
        </w:numPr>
        <w:jc w:val="both"/>
        <w:rPr>
          <w:rFonts w:ascii="Times New Roman" w:hAnsi="Times New Roman" w:cs="Times New Roman"/>
          <w:sz w:val="24"/>
          <w:szCs w:val="24"/>
        </w:rPr>
      </w:pPr>
      <w:r w:rsidRPr="00E9681A">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for groups located at this node.</w:t>
      </w:r>
    </w:p>
    <w:p w14:paraId="2B1B0DC0" w14:textId="77777777" w:rsidR="001D7FE0" w:rsidRDefault="001D7FE0" w:rsidP="001D7FE0">
      <w:pPr>
        <w:pStyle w:val="ListParagraph"/>
        <w:jc w:val="both"/>
        <w:rPr>
          <w:rFonts w:ascii="Times New Roman" w:hAnsi="Times New Roman" w:cs="Times New Roman"/>
          <w:i/>
          <w:sz w:val="24"/>
          <w:szCs w:val="24"/>
        </w:rPr>
      </w:pPr>
    </w:p>
    <w:p w14:paraId="47EB3EF7"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21C386B9" wp14:editId="651438A7">
            <wp:extent cx="1172556" cy="18478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gMapNode.png"/>
                    <pic:cNvPicPr/>
                  </pic:nvPicPr>
                  <pic:blipFill>
                    <a:blip r:embed="rId26">
                      <a:extLst>
                        <a:ext uri="{28A0092B-C50C-407E-A947-70E740481C1C}">
                          <a14:useLocalDpi xmlns:a14="http://schemas.microsoft.com/office/drawing/2010/main" val="0"/>
                        </a:ext>
                      </a:extLst>
                    </a:blip>
                    <a:stretch>
                      <a:fillRect/>
                    </a:stretch>
                  </pic:blipFill>
                  <pic:spPr>
                    <a:xfrm>
                      <a:off x="0" y="0"/>
                      <a:ext cx="1185045" cy="1867531"/>
                    </a:xfrm>
                    <a:prstGeom prst="rect">
                      <a:avLst/>
                    </a:prstGeom>
                  </pic:spPr>
                </pic:pic>
              </a:graphicData>
            </a:graphic>
          </wp:inline>
        </w:drawing>
      </w:r>
    </w:p>
    <w:p w14:paraId="26DB56C2" w14:textId="0ED0FEE0" w:rsidR="001D7FE0" w:rsidRPr="00C86FF6" w:rsidRDefault="001D7FE0" w:rsidP="001D7FE0">
      <w:pPr>
        <w:pStyle w:val="Caption"/>
        <w:jc w:val="center"/>
        <w:rPr>
          <w:rFonts w:ascii="Times New Roman" w:hAnsi="Times New Roman"/>
          <w:sz w:val="24"/>
          <w:szCs w:val="24"/>
        </w:rPr>
      </w:pPr>
      <w:r>
        <w:t xml:space="preserve">Figure </w:t>
      </w:r>
      <w:r w:rsidR="0077468C">
        <w:t>18</w:t>
      </w:r>
      <w:r>
        <w:t>: Pyreverse EvgMapNode output</w:t>
      </w:r>
    </w:p>
    <w:p w14:paraId="479C1FD3" w14:textId="77777777" w:rsidR="001D7FE0" w:rsidRDefault="001D7FE0" w:rsidP="001D7FE0">
      <w:pPr>
        <w:pStyle w:val="Heading4"/>
        <w:spacing w:before="0"/>
      </w:pPr>
    </w:p>
    <w:p w14:paraId="4B7DC934" w14:textId="77777777" w:rsidR="001D7FE0" w:rsidRPr="00AF0554" w:rsidRDefault="001D7FE0" w:rsidP="001D7FE0">
      <w:pPr>
        <w:pStyle w:val="Heading4"/>
        <w:spacing w:before="0"/>
        <w:rPr>
          <w:rFonts w:cstheme="majorHAnsi"/>
        </w:rPr>
      </w:pPr>
      <w:r w:rsidRPr="00AF0554">
        <w:rPr>
          <w:rFonts w:cstheme="majorHAnsi"/>
        </w:rPr>
        <w:t>EvgNodeConnection in definitions.py</w:t>
      </w:r>
    </w:p>
    <w:p w14:paraId="339CAAC8" w14:textId="6F032164"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connection between two nodes. Its only method is the connection initializer. Figure </w:t>
      </w:r>
      <w:r w:rsidR="009970FA">
        <w:rPr>
          <w:rFonts w:ascii="Times New Roman" w:hAnsi="Times New Roman" w:cs="Times New Roman"/>
          <w:sz w:val="24"/>
          <w:szCs w:val="24"/>
        </w:rPr>
        <w:t>19</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1C507ACC" w14:textId="77777777" w:rsidR="001D7FE0" w:rsidRDefault="001D7FE0" w:rsidP="001D7FE0">
      <w:pPr>
        <w:jc w:val="both"/>
        <w:rPr>
          <w:rFonts w:ascii="Times New Roman" w:hAnsi="Times New Roman" w:cs="Times New Roman"/>
          <w:sz w:val="24"/>
          <w:szCs w:val="24"/>
        </w:rPr>
      </w:pPr>
    </w:p>
    <w:p w14:paraId="5683AA2B"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14240718" w14:textId="77777777" w:rsidR="001D7FE0" w:rsidRDefault="001D7FE0" w:rsidP="00274CAD">
      <w:pPr>
        <w:pStyle w:val="ListParagraph"/>
        <w:numPr>
          <w:ilvl w:val="0"/>
          <w:numId w:val="16"/>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destID</w:t>
      </w:r>
      <w:r>
        <w:rPr>
          <w:rFonts w:ascii="Times New Roman" w:hAnsi="Times New Roman" w:cs="Times New Roman"/>
          <w:sz w:val="24"/>
          <w:szCs w:val="24"/>
        </w:rPr>
        <w:t>: The identification number of the destination node.</w:t>
      </w:r>
    </w:p>
    <w:p w14:paraId="4530E488" w14:textId="77777777" w:rsidR="001D7FE0" w:rsidRDefault="001D7FE0" w:rsidP="00274CAD">
      <w:pPr>
        <w:pStyle w:val="ListParagraph"/>
        <w:numPr>
          <w:ilvl w:val="0"/>
          <w:numId w:val="16"/>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7FBC13D0" w14:textId="77777777" w:rsidR="001D7FE0" w:rsidRDefault="001D7FE0" w:rsidP="001D7FE0">
      <w:pPr>
        <w:pStyle w:val="ListParagraph"/>
        <w:jc w:val="both"/>
        <w:rPr>
          <w:rFonts w:ascii="Times New Roman" w:hAnsi="Times New Roman" w:cs="Times New Roman"/>
          <w:i/>
          <w:sz w:val="24"/>
          <w:szCs w:val="24"/>
        </w:rPr>
      </w:pPr>
    </w:p>
    <w:p w14:paraId="6D510DAB"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3CE4984" wp14:editId="2BE7278B">
            <wp:extent cx="1171575" cy="76184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gNodeConnection.png"/>
                    <pic:cNvPicPr/>
                  </pic:nvPicPr>
                  <pic:blipFill>
                    <a:blip r:embed="rId27">
                      <a:extLst>
                        <a:ext uri="{28A0092B-C50C-407E-A947-70E740481C1C}">
                          <a14:useLocalDpi xmlns:a14="http://schemas.microsoft.com/office/drawing/2010/main" val="0"/>
                        </a:ext>
                      </a:extLst>
                    </a:blip>
                    <a:stretch>
                      <a:fillRect/>
                    </a:stretch>
                  </pic:blipFill>
                  <pic:spPr>
                    <a:xfrm>
                      <a:off x="0" y="0"/>
                      <a:ext cx="1198331" cy="779242"/>
                    </a:xfrm>
                    <a:prstGeom prst="rect">
                      <a:avLst/>
                    </a:prstGeom>
                  </pic:spPr>
                </pic:pic>
              </a:graphicData>
            </a:graphic>
          </wp:inline>
        </w:drawing>
      </w:r>
    </w:p>
    <w:p w14:paraId="598643BE" w14:textId="6AAAF85B" w:rsidR="001D7FE0" w:rsidRPr="00C86FF6" w:rsidRDefault="001D7FE0" w:rsidP="001D7FE0">
      <w:pPr>
        <w:pStyle w:val="Caption"/>
        <w:jc w:val="center"/>
        <w:rPr>
          <w:rFonts w:ascii="Times New Roman" w:hAnsi="Times New Roman"/>
          <w:sz w:val="24"/>
          <w:szCs w:val="24"/>
        </w:rPr>
      </w:pPr>
      <w:r>
        <w:t xml:space="preserve">Figure </w:t>
      </w:r>
      <w:r w:rsidR="0077468C">
        <w:t>19</w:t>
      </w:r>
      <w:r>
        <w:t>: Pyreverse EvgNodeConnection output</w:t>
      </w:r>
    </w:p>
    <w:p w14:paraId="0EE1BC26" w14:textId="77777777" w:rsidR="001D7FE0" w:rsidRDefault="001D7FE0" w:rsidP="001D7FE0">
      <w:pPr>
        <w:pStyle w:val="Heading4"/>
        <w:spacing w:before="0"/>
      </w:pPr>
    </w:p>
    <w:p w14:paraId="04FBB568" w14:textId="77777777" w:rsidR="001D7FE0" w:rsidRPr="00AF0554" w:rsidRDefault="001D7FE0" w:rsidP="001D7FE0">
      <w:pPr>
        <w:pStyle w:val="Heading4"/>
        <w:spacing w:before="0"/>
        <w:rPr>
          <w:rFonts w:cstheme="majorHAnsi"/>
        </w:rPr>
      </w:pPr>
      <w:r w:rsidRPr="00AF0554">
        <w:rPr>
          <w:rFonts w:cstheme="majorHAnsi"/>
        </w:rPr>
        <w:t>EvgPlayer in definitions.py</w:t>
      </w:r>
    </w:p>
    <w:p w14:paraId="476B01B7" w14:textId="061D9450"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player. Its only method is the player initializer. Figure </w:t>
      </w:r>
      <w:r w:rsidR="009970FA">
        <w:rPr>
          <w:rFonts w:ascii="Times New Roman" w:hAnsi="Times New Roman" w:cs="Times New Roman"/>
          <w:sz w:val="24"/>
          <w:szCs w:val="24"/>
        </w:rPr>
        <w:t>20</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6F2DA664" w14:textId="77777777" w:rsidR="001D7FE0" w:rsidRDefault="001D7FE0" w:rsidP="001D7FE0">
      <w:pPr>
        <w:jc w:val="both"/>
        <w:rPr>
          <w:rFonts w:ascii="Times New Roman" w:hAnsi="Times New Roman" w:cs="Times New Roman"/>
          <w:sz w:val="24"/>
          <w:szCs w:val="24"/>
        </w:rPr>
      </w:pPr>
    </w:p>
    <w:p w14:paraId="45552D2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FB247D9" w14:textId="77777777" w:rsidR="001D7FE0" w:rsidRDefault="001D7FE0" w:rsidP="00274CAD">
      <w:pPr>
        <w:pStyle w:val="ListParagraph"/>
        <w:numPr>
          <w:ilvl w:val="0"/>
          <w:numId w:val="17"/>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playerNum</w:t>
      </w:r>
      <w:r>
        <w:rPr>
          <w:rFonts w:ascii="Times New Roman" w:hAnsi="Times New Roman" w:cs="Times New Roman"/>
          <w:sz w:val="24"/>
          <w:szCs w:val="24"/>
        </w:rPr>
        <w:t>: The identification number for the player.</w:t>
      </w:r>
    </w:p>
    <w:p w14:paraId="257B3463" w14:textId="77777777" w:rsidR="001D7FE0" w:rsidRDefault="001D7FE0" w:rsidP="00274CAD">
      <w:pPr>
        <w:pStyle w:val="ListParagraph"/>
        <w:numPr>
          <w:ilvl w:val="0"/>
          <w:numId w:val="17"/>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This property is never referenced.</w:t>
      </w:r>
    </w:p>
    <w:p w14:paraId="02958AD1" w14:textId="0DC2A9BA" w:rsidR="001D7FE0" w:rsidRDefault="001D7FE0" w:rsidP="00274CAD">
      <w:pPr>
        <w:pStyle w:val="ListParagraph"/>
        <w:numPr>
          <w:ilvl w:val="0"/>
          <w:numId w:val="17"/>
        </w:numPr>
        <w:jc w:val="both"/>
        <w:rPr>
          <w:rFonts w:ascii="Times New Roman" w:hAnsi="Times New Roman" w:cs="Times New Roman"/>
          <w:sz w:val="24"/>
          <w:szCs w:val="24"/>
        </w:rPr>
      </w:pPr>
      <w:r>
        <w:rPr>
          <w:rFonts w:ascii="Times New Roman" w:hAnsi="Times New Roman" w:cs="Times New Roman"/>
          <w:i/>
          <w:sz w:val="24"/>
          <w:szCs w:val="24"/>
        </w:rPr>
        <w:t>list&lt;EvgGroup&gt;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7FF60BAC" w14:textId="69DAA9E2" w:rsidR="007D78C6" w:rsidRDefault="007D78C6" w:rsidP="007D78C6">
      <w:pPr>
        <w:jc w:val="both"/>
        <w:rPr>
          <w:rFonts w:ascii="Times New Roman" w:hAnsi="Times New Roman" w:cs="Times New Roman"/>
          <w:sz w:val="24"/>
          <w:szCs w:val="24"/>
        </w:rPr>
      </w:pPr>
    </w:p>
    <w:p w14:paraId="04B4343F" w14:textId="44F6D718"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3DFB2707" w14:textId="77777777" w:rsidR="001D7FE0" w:rsidRDefault="001D7FE0" w:rsidP="001D7FE0">
      <w:pPr>
        <w:pStyle w:val="ListParagraph"/>
        <w:jc w:val="both"/>
        <w:rPr>
          <w:rFonts w:ascii="Times New Roman" w:hAnsi="Times New Roman" w:cs="Times New Roman"/>
          <w:i/>
          <w:sz w:val="24"/>
          <w:szCs w:val="24"/>
        </w:rPr>
      </w:pPr>
    </w:p>
    <w:p w14:paraId="67150CBD"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DE4CA20" wp14:editId="2D2B042B">
            <wp:extent cx="838200" cy="9985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vgPlayer.png"/>
                    <pic:cNvPicPr/>
                  </pic:nvPicPr>
                  <pic:blipFill>
                    <a:blip r:embed="rId28">
                      <a:extLst>
                        <a:ext uri="{28A0092B-C50C-407E-A947-70E740481C1C}">
                          <a14:useLocalDpi xmlns:a14="http://schemas.microsoft.com/office/drawing/2010/main" val="0"/>
                        </a:ext>
                      </a:extLst>
                    </a:blip>
                    <a:stretch>
                      <a:fillRect/>
                    </a:stretch>
                  </pic:blipFill>
                  <pic:spPr>
                    <a:xfrm>
                      <a:off x="0" y="0"/>
                      <a:ext cx="852208" cy="1015240"/>
                    </a:xfrm>
                    <a:prstGeom prst="rect">
                      <a:avLst/>
                    </a:prstGeom>
                  </pic:spPr>
                </pic:pic>
              </a:graphicData>
            </a:graphic>
          </wp:inline>
        </w:drawing>
      </w:r>
    </w:p>
    <w:p w14:paraId="2D968D4C" w14:textId="050EA06C" w:rsidR="001D7FE0" w:rsidRPr="00C86FF6" w:rsidRDefault="001D7FE0" w:rsidP="001D7FE0">
      <w:pPr>
        <w:pStyle w:val="Caption"/>
        <w:jc w:val="center"/>
        <w:rPr>
          <w:rFonts w:ascii="Times New Roman" w:hAnsi="Times New Roman"/>
          <w:sz w:val="24"/>
          <w:szCs w:val="24"/>
        </w:rPr>
      </w:pPr>
      <w:r>
        <w:t xml:space="preserve">Figure </w:t>
      </w:r>
      <w:r w:rsidR="0077468C">
        <w:t>20</w:t>
      </w:r>
      <w:r>
        <w:t>: Pyreverse EvgPlayer output</w:t>
      </w:r>
    </w:p>
    <w:p w14:paraId="03B75FE6" w14:textId="77777777" w:rsidR="001D7FE0" w:rsidRDefault="001D7FE0" w:rsidP="001D7FE0">
      <w:pPr>
        <w:pStyle w:val="ListParagraph"/>
        <w:jc w:val="both"/>
        <w:rPr>
          <w:rFonts w:ascii="Times New Roman" w:hAnsi="Times New Roman" w:cs="Times New Roman"/>
          <w:sz w:val="24"/>
          <w:szCs w:val="24"/>
        </w:rPr>
      </w:pPr>
    </w:p>
    <w:p w14:paraId="2CE6B261" w14:textId="77777777" w:rsidR="001D7FE0" w:rsidRPr="00AF0554" w:rsidRDefault="001D7FE0" w:rsidP="001D7FE0">
      <w:pPr>
        <w:pStyle w:val="Heading4"/>
        <w:spacing w:before="0"/>
        <w:rPr>
          <w:rFonts w:cstheme="majorHAnsi"/>
        </w:rPr>
      </w:pPr>
      <w:r w:rsidRPr="00AF0554">
        <w:rPr>
          <w:rFonts w:cstheme="majorHAnsi"/>
        </w:rPr>
        <w:t>EvgGroup in definitions.py</w:t>
      </w:r>
    </w:p>
    <w:p w14:paraId="2955F314" w14:textId="4EB43518"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a group of drones, a swarm. Its only method is the group initializer. Figure </w:t>
      </w:r>
      <w:r w:rsidR="009970FA">
        <w:rPr>
          <w:rFonts w:ascii="Times New Roman" w:hAnsi="Times New Roman" w:cs="Times New Roman"/>
          <w:sz w:val="24"/>
          <w:szCs w:val="24"/>
        </w:rPr>
        <w:t>21</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615B16D0" w14:textId="77777777" w:rsidR="001D7FE0" w:rsidRDefault="001D7FE0" w:rsidP="001D7FE0">
      <w:pPr>
        <w:jc w:val="both"/>
        <w:rPr>
          <w:rFonts w:ascii="Times New Roman" w:hAnsi="Times New Roman" w:cs="Times New Roman"/>
          <w:sz w:val="24"/>
          <w:szCs w:val="24"/>
        </w:rPr>
      </w:pPr>
    </w:p>
    <w:p w14:paraId="7E870D83"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E1E66A2"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groupID</w:t>
      </w:r>
      <w:r>
        <w:rPr>
          <w:rFonts w:ascii="Times New Roman" w:hAnsi="Times New Roman" w:cs="Times New Roman"/>
          <w:sz w:val="24"/>
          <w:szCs w:val="24"/>
        </w:rPr>
        <w:t>: The identification number for the group.</w:t>
      </w:r>
    </w:p>
    <w:p w14:paraId="0F541B10"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mapGroupID</w:t>
      </w:r>
      <w:r>
        <w:rPr>
          <w:rFonts w:ascii="Times New Roman" w:hAnsi="Times New Roman" w:cs="Times New Roman"/>
          <w:sz w:val="24"/>
          <w:szCs w:val="24"/>
        </w:rPr>
        <w:t>: A cumulative group identification for outputting the initial number of groups on the map.</w:t>
      </w:r>
    </w:p>
    <w:p w14:paraId="289EEFDC"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mapUnitID</w:t>
      </w:r>
      <w:r>
        <w:rPr>
          <w:rFonts w:ascii="Times New Roman" w:hAnsi="Times New Roman" w:cs="Times New Roman"/>
          <w:sz w:val="24"/>
          <w:szCs w:val="24"/>
        </w:rPr>
        <w:t>: A cumulative unit identification for outputting the initial number of units on the map.</w:t>
      </w:r>
    </w:p>
    <w:p w14:paraId="7464837D"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4F1557EF"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00DB39AE"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7540711E"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444092D8"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distance_remaining</w:t>
      </w:r>
      <w:r>
        <w:rPr>
          <w:rFonts w:ascii="Times New Roman" w:hAnsi="Times New Roman" w:cs="Times New Roman"/>
          <w:sz w:val="24"/>
          <w:szCs w:val="24"/>
        </w:rPr>
        <w:t>: The remaining distance the group must travel to reach the destination node.</w:t>
      </w:r>
    </w:p>
    <w:p w14:paraId="7C4E5317"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travel_destination</w:t>
      </w:r>
      <w:r>
        <w:rPr>
          <w:rFonts w:ascii="Times New Roman" w:hAnsi="Times New Roman" w:cs="Times New Roman"/>
          <w:sz w:val="24"/>
          <w:szCs w:val="24"/>
        </w:rPr>
        <w:t>: The node to which the group is traveling.</w:t>
      </w:r>
    </w:p>
    <w:p w14:paraId="63D68566"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list&lt;EvgUnit&gt;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37C8978F" w14:textId="77777777" w:rsidR="001D7FE0" w:rsidRPr="00C86FF6"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pathIndex</w:t>
      </w:r>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This property is never referenced.</w:t>
      </w:r>
    </w:p>
    <w:p w14:paraId="256B2C4E" w14:textId="2DD28706" w:rsidR="001D7FE0" w:rsidRDefault="001D7FE0" w:rsidP="001D7FE0">
      <w:pPr>
        <w:pStyle w:val="ListParagraph"/>
        <w:jc w:val="both"/>
        <w:rPr>
          <w:rFonts w:ascii="Times New Roman" w:hAnsi="Times New Roman" w:cs="Times New Roman"/>
          <w:i/>
          <w:sz w:val="24"/>
          <w:szCs w:val="24"/>
        </w:rPr>
      </w:pPr>
    </w:p>
    <w:p w14:paraId="0092AD0D" w14:textId="16058439" w:rsidR="007D78C6" w:rsidRDefault="007D78C6" w:rsidP="001D7FE0">
      <w:pPr>
        <w:pStyle w:val="ListParagraph"/>
        <w:jc w:val="both"/>
        <w:rPr>
          <w:rFonts w:ascii="Times New Roman" w:hAnsi="Times New Roman" w:cs="Times New Roman"/>
          <w:i/>
          <w:sz w:val="24"/>
          <w:szCs w:val="24"/>
        </w:rPr>
      </w:pPr>
    </w:p>
    <w:p w14:paraId="6CAE3088" w14:textId="7188D517" w:rsidR="007D78C6" w:rsidRDefault="007D78C6" w:rsidP="001D7FE0">
      <w:pPr>
        <w:pStyle w:val="ListParagraph"/>
        <w:jc w:val="both"/>
        <w:rPr>
          <w:rFonts w:ascii="Times New Roman" w:hAnsi="Times New Roman" w:cs="Times New Roman"/>
          <w:i/>
          <w:sz w:val="24"/>
          <w:szCs w:val="24"/>
        </w:rPr>
      </w:pPr>
    </w:p>
    <w:p w14:paraId="2963C95F" w14:textId="7430F848" w:rsidR="007D78C6" w:rsidRDefault="007D78C6" w:rsidP="001D7FE0">
      <w:pPr>
        <w:pStyle w:val="ListParagraph"/>
        <w:jc w:val="both"/>
        <w:rPr>
          <w:rFonts w:ascii="Times New Roman" w:hAnsi="Times New Roman" w:cs="Times New Roman"/>
          <w:i/>
          <w:sz w:val="24"/>
          <w:szCs w:val="24"/>
        </w:rPr>
      </w:pPr>
    </w:p>
    <w:p w14:paraId="15B1D9E5" w14:textId="6300E3DB" w:rsidR="007D78C6" w:rsidRDefault="007D78C6" w:rsidP="001D7FE0">
      <w:pPr>
        <w:pStyle w:val="ListParagraph"/>
        <w:jc w:val="both"/>
        <w:rPr>
          <w:rFonts w:ascii="Times New Roman" w:hAnsi="Times New Roman" w:cs="Times New Roman"/>
          <w:i/>
          <w:sz w:val="24"/>
          <w:szCs w:val="24"/>
        </w:rPr>
      </w:pPr>
    </w:p>
    <w:p w14:paraId="34323535" w14:textId="052FF445" w:rsidR="007D78C6" w:rsidRDefault="007D78C6" w:rsidP="001D7FE0">
      <w:pPr>
        <w:pStyle w:val="ListParagraph"/>
        <w:jc w:val="both"/>
        <w:rPr>
          <w:rFonts w:ascii="Times New Roman" w:hAnsi="Times New Roman" w:cs="Times New Roman"/>
          <w:i/>
          <w:sz w:val="24"/>
          <w:szCs w:val="24"/>
        </w:rPr>
      </w:pPr>
    </w:p>
    <w:p w14:paraId="1BBAAF85" w14:textId="63EC3A7C" w:rsidR="007D78C6" w:rsidRDefault="007D78C6" w:rsidP="001D7FE0">
      <w:pPr>
        <w:pStyle w:val="ListParagraph"/>
        <w:jc w:val="both"/>
        <w:rPr>
          <w:rFonts w:ascii="Times New Roman" w:hAnsi="Times New Roman" w:cs="Times New Roman"/>
          <w:i/>
          <w:sz w:val="24"/>
          <w:szCs w:val="24"/>
        </w:rPr>
      </w:pPr>
    </w:p>
    <w:p w14:paraId="788C9796" w14:textId="44A04EF3" w:rsidR="007D78C6" w:rsidRDefault="007D78C6" w:rsidP="001D7FE0">
      <w:pPr>
        <w:pStyle w:val="ListParagraph"/>
        <w:jc w:val="both"/>
        <w:rPr>
          <w:rFonts w:ascii="Times New Roman" w:hAnsi="Times New Roman" w:cs="Times New Roman"/>
          <w:i/>
          <w:sz w:val="24"/>
          <w:szCs w:val="24"/>
        </w:rPr>
      </w:pPr>
    </w:p>
    <w:p w14:paraId="5501AB0D" w14:textId="3C0BE558" w:rsidR="007D78C6" w:rsidRDefault="007D78C6" w:rsidP="001D7FE0">
      <w:pPr>
        <w:pStyle w:val="ListParagraph"/>
        <w:jc w:val="both"/>
        <w:rPr>
          <w:rFonts w:ascii="Times New Roman" w:hAnsi="Times New Roman" w:cs="Times New Roman"/>
          <w:i/>
          <w:sz w:val="24"/>
          <w:szCs w:val="24"/>
        </w:rPr>
      </w:pPr>
    </w:p>
    <w:p w14:paraId="2F6A2FB8" w14:textId="17B57C04" w:rsidR="007D78C6" w:rsidRDefault="007D78C6" w:rsidP="001D7FE0">
      <w:pPr>
        <w:pStyle w:val="ListParagraph"/>
        <w:jc w:val="both"/>
        <w:rPr>
          <w:rFonts w:ascii="Times New Roman" w:hAnsi="Times New Roman" w:cs="Times New Roman"/>
          <w:i/>
          <w:sz w:val="24"/>
          <w:szCs w:val="24"/>
        </w:rPr>
      </w:pPr>
    </w:p>
    <w:p w14:paraId="28635496" w14:textId="05B0BBA3" w:rsidR="007D78C6" w:rsidRDefault="007D78C6" w:rsidP="001D7FE0">
      <w:pPr>
        <w:pStyle w:val="ListParagraph"/>
        <w:jc w:val="both"/>
        <w:rPr>
          <w:rFonts w:ascii="Times New Roman" w:hAnsi="Times New Roman" w:cs="Times New Roman"/>
          <w:i/>
          <w:sz w:val="24"/>
          <w:szCs w:val="24"/>
        </w:rPr>
      </w:pPr>
    </w:p>
    <w:p w14:paraId="681B1815" w14:textId="5048E4E2"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1B8F80A2"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664BB797" wp14:editId="01CF111F">
            <wp:extent cx="1388157" cy="20478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vgGroup.png"/>
                    <pic:cNvPicPr/>
                  </pic:nvPicPr>
                  <pic:blipFill>
                    <a:blip r:embed="rId29">
                      <a:extLst>
                        <a:ext uri="{28A0092B-C50C-407E-A947-70E740481C1C}">
                          <a14:useLocalDpi xmlns:a14="http://schemas.microsoft.com/office/drawing/2010/main" val="0"/>
                        </a:ext>
                      </a:extLst>
                    </a:blip>
                    <a:stretch>
                      <a:fillRect/>
                    </a:stretch>
                  </pic:blipFill>
                  <pic:spPr>
                    <a:xfrm>
                      <a:off x="0" y="0"/>
                      <a:ext cx="1406158" cy="2074430"/>
                    </a:xfrm>
                    <a:prstGeom prst="rect">
                      <a:avLst/>
                    </a:prstGeom>
                  </pic:spPr>
                </pic:pic>
              </a:graphicData>
            </a:graphic>
          </wp:inline>
        </w:drawing>
      </w:r>
    </w:p>
    <w:p w14:paraId="6B468796" w14:textId="16D5D76A" w:rsidR="001D7FE0" w:rsidRPr="00C86FF6" w:rsidRDefault="001D7FE0" w:rsidP="001D7FE0">
      <w:pPr>
        <w:pStyle w:val="Caption"/>
        <w:jc w:val="center"/>
        <w:rPr>
          <w:rFonts w:ascii="Times New Roman" w:hAnsi="Times New Roman"/>
          <w:b/>
          <w:sz w:val="24"/>
          <w:szCs w:val="24"/>
        </w:rPr>
      </w:pPr>
      <w:r>
        <w:t xml:space="preserve">Figure </w:t>
      </w:r>
      <w:r w:rsidR="0077468C">
        <w:t>21</w:t>
      </w:r>
      <w:r>
        <w:t>: Pyreverse EvgGroup output</w:t>
      </w:r>
    </w:p>
    <w:p w14:paraId="0BCC834D" w14:textId="77777777" w:rsidR="001D7FE0" w:rsidRDefault="001D7FE0" w:rsidP="001D7FE0">
      <w:pPr>
        <w:pStyle w:val="Heading4"/>
        <w:spacing w:before="0"/>
      </w:pPr>
    </w:p>
    <w:p w14:paraId="3FD5D38D" w14:textId="77777777" w:rsidR="001D7FE0" w:rsidRPr="00AF0554" w:rsidRDefault="001D7FE0" w:rsidP="001D7FE0">
      <w:pPr>
        <w:pStyle w:val="Heading4"/>
        <w:spacing w:before="0"/>
        <w:rPr>
          <w:rFonts w:cstheme="majorHAnsi"/>
        </w:rPr>
      </w:pPr>
      <w:r w:rsidRPr="00AF0554">
        <w:rPr>
          <w:rFonts w:cstheme="majorHAnsi"/>
        </w:rPr>
        <w:t>EvgUnitDefinition in definitions.py</w:t>
      </w:r>
    </w:p>
    <w:p w14:paraId="09219301" w14:textId="11E7EB8D"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definition. It defines the stats of the unit. Its only method is the unit definition initializer. Figure </w:t>
      </w:r>
      <w:r w:rsidR="009970FA">
        <w:rPr>
          <w:rFonts w:ascii="Times New Roman" w:hAnsi="Times New Roman" w:cs="Times New Roman"/>
          <w:sz w:val="24"/>
          <w:szCs w:val="24"/>
        </w:rPr>
        <w:t>22</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68114B7A" w14:textId="77777777" w:rsidR="001D7FE0" w:rsidRDefault="001D7FE0" w:rsidP="001D7FE0">
      <w:pPr>
        <w:jc w:val="both"/>
        <w:rPr>
          <w:rFonts w:ascii="Times New Roman" w:hAnsi="Times New Roman" w:cs="Times New Roman"/>
          <w:sz w:val="24"/>
          <w:szCs w:val="24"/>
        </w:rPr>
      </w:pPr>
    </w:p>
    <w:p w14:paraId="7A89776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06B6ED29"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unitType</w:t>
      </w:r>
      <w:r>
        <w:rPr>
          <w:rFonts w:ascii="Times New Roman" w:hAnsi="Times New Roman" w:cs="Times New Roman"/>
          <w:sz w:val="24"/>
          <w:szCs w:val="24"/>
        </w:rPr>
        <w:t>: The name of the type of unit.</w:t>
      </w:r>
    </w:p>
    <w:p w14:paraId="32B4F4AB"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631B157E"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211466A8"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26B2F361"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3A2F9A7E" w14:textId="77777777" w:rsidR="001D7FE0" w:rsidRPr="00C86FF6"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F46ADD6" w14:textId="77777777" w:rsidR="001D7FE0" w:rsidRDefault="001D7FE0" w:rsidP="001D7FE0">
      <w:pPr>
        <w:pStyle w:val="ListParagraph"/>
        <w:jc w:val="both"/>
        <w:rPr>
          <w:rFonts w:ascii="Times New Roman" w:hAnsi="Times New Roman" w:cs="Times New Roman"/>
          <w:i/>
          <w:sz w:val="24"/>
          <w:szCs w:val="24"/>
        </w:rPr>
      </w:pPr>
    </w:p>
    <w:p w14:paraId="6587D151"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7FD09000" wp14:editId="7F31439D">
            <wp:extent cx="1123950" cy="13908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gUnitDefinition.png"/>
                    <pic:cNvPicPr/>
                  </pic:nvPicPr>
                  <pic:blipFill>
                    <a:blip r:embed="rId30">
                      <a:extLst>
                        <a:ext uri="{28A0092B-C50C-407E-A947-70E740481C1C}">
                          <a14:useLocalDpi xmlns:a14="http://schemas.microsoft.com/office/drawing/2010/main" val="0"/>
                        </a:ext>
                      </a:extLst>
                    </a:blip>
                    <a:stretch>
                      <a:fillRect/>
                    </a:stretch>
                  </pic:blipFill>
                  <pic:spPr>
                    <a:xfrm>
                      <a:off x="0" y="0"/>
                      <a:ext cx="1133108" cy="1402220"/>
                    </a:xfrm>
                    <a:prstGeom prst="rect">
                      <a:avLst/>
                    </a:prstGeom>
                  </pic:spPr>
                </pic:pic>
              </a:graphicData>
            </a:graphic>
          </wp:inline>
        </w:drawing>
      </w:r>
    </w:p>
    <w:p w14:paraId="267603D1" w14:textId="3DBB33E7" w:rsidR="001D7FE0" w:rsidRPr="00C86FF6" w:rsidRDefault="001D7FE0" w:rsidP="001D7FE0">
      <w:pPr>
        <w:pStyle w:val="Caption"/>
        <w:jc w:val="center"/>
        <w:rPr>
          <w:rFonts w:ascii="Times New Roman" w:hAnsi="Times New Roman"/>
          <w:b/>
          <w:sz w:val="24"/>
          <w:szCs w:val="24"/>
        </w:rPr>
      </w:pPr>
      <w:r>
        <w:t xml:space="preserve">Figure </w:t>
      </w:r>
      <w:r w:rsidR="0077468C">
        <w:t>22</w:t>
      </w:r>
      <w:r>
        <w:t>: Pyreverse EvgUnitDefinition output</w:t>
      </w:r>
    </w:p>
    <w:p w14:paraId="187D3847" w14:textId="77777777" w:rsidR="001D7FE0" w:rsidRDefault="001D7FE0" w:rsidP="001D7FE0">
      <w:pPr>
        <w:pStyle w:val="Heading4"/>
        <w:spacing w:before="0"/>
      </w:pPr>
    </w:p>
    <w:p w14:paraId="16E4BCFC" w14:textId="77777777" w:rsidR="001D7FE0" w:rsidRPr="00AF0554" w:rsidRDefault="001D7FE0" w:rsidP="001D7FE0">
      <w:pPr>
        <w:pStyle w:val="Heading4"/>
        <w:spacing w:before="0"/>
        <w:rPr>
          <w:rFonts w:cstheme="majorHAnsi"/>
        </w:rPr>
      </w:pPr>
      <w:r w:rsidRPr="00AF0554">
        <w:rPr>
          <w:rFonts w:cstheme="majorHAnsi"/>
        </w:rPr>
        <w:t>EvgUnit in definition.py</w:t>
      </w:r>
    </w:p>
    <w:p w14:paraId="6032C412" w14:textId="468A47DA"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Currently, a group must be all the same unit types. Thus, a group of eight units is treated as one unit with eight health values. Its only method is the unit initializer. Figure </w:t>
      </w:r>
      <w:r w:rsidR="009970FA">
        <w:rPr>
          <w:rFonts w:ascii="Times New Roman" w:hAnsi="Times New Roman" w:cs="Times New Roman"/>
          <w:sz w:val="24"/>
          <w:szCs w:val="24"/>
        </w:rPr>
        <w:t>23</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1698CD0B" w14:textId="62A58E68" w:rsidR="001D7FE0"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7EFEE50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3A61D8F" w14:textId="77777777" w:rsidR="001D7FE0" w:rsidRDefault="001D7FE0" w:rsidP="00274CAD">
      <w:pPr>
        <w:pStyle w:val="ListParagraph"/>
        <w:numPr>
          <w:ilvl w:val="0"/>
          <w:numId w:val="20"/>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unitType</w:t>
      </w:r>
      <w:r>
        <w:rPr>
          <w:rFonts w:ascii="Times New Roman" w:hAnsi="Times New Roman" w:cs="Times New Roman"/>
          <w:sz w:val="24"/>
          <w:szCs w:val="24"/>
        </w:rPr>
        <w:t>: The type of the unit for the group.</w:t>
      </w:r>
    </w:p>
    <w:p w14:paraId="66C8B7E9" w14:textId="77777777" w:rsidR="001D7FE0" w:rsidRDefault="001D7FE0" w:rsidP="00274CAD">
      <w:pPr>
        <w:pStyle w:val="ListParagraph"/>
        <w:numPr>
          <w:ilvl w:val="0"/>
          <w:numId w:val="20"/>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3D4451FE" w14:textId="77777777" w:rsidR="001D7FE0" w:rsidRDefault="001D7FE0" w:rsidP="00274CAD">
      <w:pPr>
        <w:pStyle w:val="ListParagraph"/>
        <w:numPr>
          <w:ilvl w:val="0"/>
          <w:numId w:val="20"/>
        </w:numPr>
        <w:jc w:val="both"/>
        <w:rPr>
          <w:rFonts w:ascii="Times New Roman" w:hAnsi="Times New Roman" w:cs="Times New Roman"/>
          <w:b/>
          <w:sz w:val="24"/>
          <w:szCs w:val="24"/>
        </w:rPr>
      </w:pPr>
      <w:r>
        <w:rPr>
          <w:rFonts w:ascii="Times New Roman" w:hAnsi="Times New Roman" w:cs="Times New Roman"/>
          <w:i/>
          <w:sz w:val="24"/>
          <w:szCs w:val="24"/>
        </w:rPr>
        <w:t>ndarray&lt;int&gt;</w:t>
      </w:r>
      <w:r>
        <w:rPr>
          <w:rFonts w:ascii="Times New Roman" w:hAnsi="Times New Roman" w:cs="Times New Roman"/>
          <w:b/>
          <w:sz w:val="24"/>
          <w:szCs w:val="24"/>
        </w:rPr>
        <w:t xml:space="preserve"> unitHealth</w:t>
      </w:r>
      <w:r>
        <w:rPr>
          <w:rFonts w:ascii="Times New Roman" w:hAnsi="Times New Roman" w:cs="Times New Roman"/>
          <w:sz w:val="24"/>
          <w:szCs w:val="24"/>
        </w:rPr>
        <w:t>: An array of health values for each unit. Its length is the value of count.</w:t>
      </w:r>
    </w:p>
    <w:p w14:paraId="010A49C8" w14:textId="77777777" w:rsidR="001D7FE0" w:rsidRPr="001E7053" w:rsidRDefault="001D7FE0" w:rsidP="00274CAD">
      <w:pPr>
        <w:pStyle w:val="ListParagraph"/>
        <w:numPr>
          <w:ilvl w:val="0"/>
          <w:numId w:val="20"/>
        </w:numPr>
        <w:jc w:val="both"/>
        <w:rPr>
          <w:rFonts w:ascii="Times New Roman" w:hAnsi="Times New Roman" w:cs="Times New Roman"/>
          <w:b/>
          <w:sz w:val="24"/>
          <w:szCs w:val="24"/>
        </w:rPr>
      </w:pPr>
      <w:r>
        <w:rPr>
          <w:rFonts w:ascii="Times New Roman" w:hAnsi="Times New Roman" w:cs="Times New Roman"/>
          <w:i/>
          <w:sz w:val="24"/>
          <w:szCs w:val="24"/>
        </w:rPr>
        <w:t>EvgUnitDefinition</w:t>
      </w:r>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02BD1C3B" w14:textId="77777777" w:rsidR="001D7FE0" w:rsidRDefault="001D7FE0" w:rsidP="001D7FE0">
      <w:pPr>
        <w:pStyle w:val="ListParagraph"/>
        <w:jc w:val="both"/>
        <w:rPr>
          <w:rFonts w:ascii="Times New Roman" w:hAnsi="Times New Roman" w:cs="Times New Roman"/>
          <w:i/>
          <w:sz w:val="24"/>
          <w:szCs w:val="24"/>
        </w:rPr>
      </w:pPr>
    </w:p>
    <w:p w14:paraId="2BF0BB1C"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1FFBD94B" wp14:editId="1BCBE472">
            <wp:extent cx="1228725" cy="1114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vgUnit.png"/>
                    <pic:cNvPicPr/>
                  </pic:nvPicPr>
                  <pic:blipFill>
                    <a:blip r:embed="rId31">
                      <a:extLst>
                        <a:ext uri="{28A0092B-C50C-407E-A947-70E740481C1C}">
                          <a14:useLocalDpi xmlns:a14="http://schemas.microsoft.com/office/drawing/2010/main" val="0"/>
                        </a:ext>
                      </a:extLst>
                    </a:blip>
                    <a:stretch>
                      <a:fillRect/>
                    </a:stretch>
                  </pic:blipFill>
                  <pic:spPr>
                    <a:xfrm>
                      <a:off x="0" y="0"/>
                      <a:ext cx="1236868" cy="1121811"/>
                    </a:xfrm>
                    <a:prstGeom prst="rect">
                      <a:avLst/>
                    </a:prstGeom>
                  </pic:spPr>
                </pic:pic>
              </a:graphicData>
            </a:graphic>
          </wp:inline>
        </w:drawing>
      </w:r>
    </w:p>
    <w:p w14:paraId="32D57DD7" w14:textId="3DBDFBCF" w:rsidR="001D7FE0" w:rsidRPr="00E20695" w:rsidRDefault="001D7FE0" w:rsidP="00E20695">
      <w:pPr>
        <w:pStyle w:val="Caption"/>
        <w:jc w:val="center"/>
        <w:rPr>
          <w:rFonts w:ascii="Times New Roman" w:hAnsi="Times New Roman"/>
          <w:b/>
          <w:sz w:val="24"/>
          <w:szCs w:val="24"/>
        </w:rPr>
      </w:pPr>
      <w:r>
        <w:t xml:space="preserve">Figure </w:t>
      </w:r>
      <w:r w:rsidR="0077468C">
        <w:t>23</w:t>
      </w:r>
      <w:r>
        <w:t>: Pyreverse EvgUnit output</w:t>
      </w:r>
    </w:p>
    <w:p w14:paraId="43496763" w14:textId="77777777" w:rsidR="001D7FE0" w:rsidRPr="00AF0554" w:rsidRDefault="001D7FE0" w:rsidP="001D7FE0">
      <w:pPr>
        <w:pStyle w:val="Heading4"/>
        <w:spacing w:before="0"/>
        <w:rPr>
          <w:rFonts w:cstheme="majorHAnsi"/>
        </w:rPr>
      </w:pPr>
      <w:r w:rsidRPr="00AF0554">
        <w:rPr>
          <w:rFonts w:cstheme="majorHAnsi"/>
        </w:rPr>
        <w:t>EvergladesGame in server.py</w:t>
      </w:r>
    </w:p>
    <w:p w14:paraId="72102956" w14:textId="70C381FE"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game. It contains the game logic. Figure </w:t>
      </w:r>
      <w:r w:rsidR="009970FA">
        <w:rPr>
          <w:rFonts w:ascii="Times New Roman" w:hAnsi="Times New Roman" w:cs="Times New Roman"/>
          <w:sz w:val="24"/>
          <w:szCs w:val="24"/>
        </w:rPr>
        <w:t>24</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710EC96A" w14:textId="77777777" w:rsidR="001D7FE0" w:rsidRDefault="001D7FE0" w:rsidP="001D7FE0">
      <w:pPr>
        <w:jc w:val="both"/>
        <w:rPr>
          <w:rFonts w:ascii="Times New Roman" w:hAnsi="Times New Roman" w:cs="Times New Roman"/>
          <w:sz w:val="24"/>
          <w:szCs w:val="24"/>
        </w:rPr>
      </w:pPr>
    </w:p>
    <w:p w14:paraId="5F51ED67"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50D7909"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50E92855"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player_names</w:t>
      </w:r>
      <w:r>
        <w:rPr>
          <w:rFonts w:ascii="Times New Roman" w:hAnsi="Times New Roman" w:cs="Times New Roman"/>
          <w:sz w:val="24"/>
          <w:szCs w:val="24"/>
        </w:rPr>
        <w:t xml:space="preserve">: This contains the names of the agent modules. </w:t>
      </w:r>
    </w:p>
    <w:p w14:paraId="1BBD2B75"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output_dir</w:t>
      </w:r>
      <w:r>
        <w:rPr>
          <w:rFonts w:ascii="Times New Roman" w:hAnsi="Times New Roman" w:cs="Times New Roman"/>
          <w:sz w:val="24"/>
          <w:szCs w:val="24"/>
        </w:rPr>
        <w:t>: The destination directory for telemetry output.</w:t>
      </w:r>
    </w:p>
    <w:p w14:paraId="4338F488" w14:textId="6850D5C0" w:rsidR="001D7FE0" w:rsidRDefault="00F55E6C"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sidR="001D7FE0">
        <w:rPr>
          <w:rFonts w:ascii="Times New Roman" w:hAnsi="Times New Roman" w:cs="Times New Roman"/>
          <w:sz w:val="24"/>
          <w:szCs w:val="24"/>
        </w:rPr>
        <w:t xml:space="preserve"> </w:t>
      </w:r>
      <w:r w:rsidR="001D7FE0">
        <w:rPr>
          <w:rFonts w:ascii="Times New Roman" w:hAnsi="Times New Roman" w:cs="Times New Roman"/>
          <w:b/>
          <w:sz w:val="24"/>
          <w:szCs w:val="24"/>
        </w:rPr>
        <w:t>map_dat</w:t>
      </w:r>
      <w:r w:rsidR="001D7FE0">
        <w:rPr>
          <w:rFonts w:ascii="Times New Roman" w:hAnsi="Times New Roman" w:cs="Times New Roman"/>
          <w:sz w:val="24"/>
          <w:szCs w:val="24"/>
        </w:rPr>
        <w:t>: This contains the map data read from the configuration file.</w:t>
      </w:r>
    </w:p>
    <w:p w14:paraId="7B09D4C1"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EvgMap</w:t>
      </w:r>
      <w:r>
        <w:rPr>
          <w:rFonts w:ascii="Times New Roman" w:hAnsi="Times New Roman" w:cs="Times New Roman"/>
          <w:sz w:val="24"/>
          <w:szCs w:val="24"/>
        </w:rPr>
        <w:t xml:space="preserve"> </w:t>
      </w:r>
      <w:r>
        <w:rPr>
          <w:rFonts w:ascii="Times New Roman" w:hAnsi="Times New Roman" w:cs="Times New Roman"/>
          <w:b/>
          <w:sz w:val="24"/>
          <w:szCs w:val="24"/>
        </w:rPr>
        <w:t>evgMap</w:t>
      </w:r>
      <w:r>
        <w:rPr>
          <w:rFonts w:ascii="Times New Roman" w:hAnsi="Times New Roman" w:cs="Times New Roman"/>
          <w:sz w:val="24"/>
          <w:szCs w:val="24"/>
        </w:rPr>
        <w:t>: This is an instance of the Everglades map.</w:t>
      </w:r>
    </w:p>
    <w:p w14:paraId="4333D7A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team_starts</w:t>
      </w:r>
      <w:r>
        <w:rPr>
          <w:rFonts w:ascii="Times New Roman" w:hAnsi="Times New Roman" w:cs="Times New Roman"/>
          <w:sz w:val="24"/>
          <w:szCs w:val="24"/>
        </w:rPr>
        <w:t>: Contains team’s starting nodes, pulled from map_dat, which got it from the map json file. 0 = player 1 start, 1 = player 2 start, -1 = neutral nodes.</w:t>
      </w:r>
    </w:p>
    <w:p w14:paraId="36E56FCC"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ndarray&lt;int&gt;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Length is the number of map nodes. Array sorted by index of evgMap node and populated by node IDs.</w:t>
      </w:r>
    </w:p>
    <w:p w14:paraId="1AFEB330"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ndarray&lt;int&gt;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Length is the number of map nodes. Array sorted by node ID and populated by indices of evgMap nodes.</w:t>
      </w:r>
    </w:p>
    <w:p w14:paraId="382CF641"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2FEFEFD6" w14:textId="77777777" w:rsidR="001D7FE0" w:rsidRDefault="001D7FE0" w:rsidP="00274CAD">
      <w:pPr>
        <w:pStyle w:val="ListParagraph"/>
        <w:numPr>
          <w:ilvl w:val="0"/>
          <w:numId w:val="21"/>
        </w:numPr>
        <w:jc w:val="both"/>
        <w:rPr>
          <w:rFonts w:ascii="Times New Roman" w:hAnsi="Times New Roman" w:cs="Times New Roman"/>
          <w:sz w:val="24"/>
          <w:szCs w:val="24"/>
        </w:rPr>
      </w:pPr>
      <w:r w:rsidRPr="001B37A2">
        <w:rPr>
          <w:rFonts w:ascii="Times New Roman" w:hAnsi="Times New Roman" w:cs="Times New Roman"/>
          <w:i/>
          <w:sz w:val="24"/>
          <w:szCs w:val="24"/>
        </w:rPr>
        <w:t>vectorize</w:t>
      </w:r>
      <w:r>
        <w:rPr>
          <w:rFonts w:ascii="Times New Roman" w:hAnsi="Times New Roman" w:cs="Times New Roman"/>
          <w:b/>
          <w:sz w:val="24"/>
          <w:szCs w:val="24"/>
        </w:rPr>
        <w:t xml:space="preserve"> _vec_convert_node</w:t>
      </w:r>
      <w:r>
        <w:rPr>
          <w:rFonts w:ascii="Times New Roman" w:hAnsi="Times New Roman" w:cs="Times New Roman"/>
          <w:sz w:val="24"/>
          <w:szCs w:val="24"/>
        </w:rPr>
        <w:t>: Vectorized version of _convert_node function.</w:t>
      </w:r>
    </w:p>
    <w:p w14:paraId="22D09E84"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fort_bonus</w:t>
      </w:r>
      <w:r>
        <w:rPr>
          <w:rFonts w:ascii="Times New Roman" w:hAnsi="Times New Roman" w:cs="Times New Roman"/>
          <w:sz w:val="24"/>
          <w:szCs w:val="24"/>
        </w:rPr>
        <w:t>: Fortress defense multiplier.</w:t>
      </w:r>
    </w:p>
    <w:p w14:paraId="385DE327"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watch_bonus</w:t>
      </w:r>
      <w:r>
        <w:rPr>
          <w:rFonts w:ascii="Times New Roman" w:hAnsi="Times New Roman" w:cs="Times New Roman"/>
          <w:sz w:val="24"/>
          <w:szCs w:val="24"/>
        </w:rPr>
        <w:t>: Watchtower vision bonus.</w:t>
      </w:r>
    </w:p>
    <w:p w14:paraId="04E027AA" w14:textId="54E9D146" w:rsidR="001D7FE0" w:rsidRDefault="00F55E6C"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sidR="001D7FE0">
        <w:rPr>
          <w:rFonts w:ascii="Times New Roman" w:hAnsi="Times New Roman" w:cs="Times New Roman"/>
          <w:sz w:val="24"/>
          <w:szCs w:val="24"/>
        </w:rPr>
        <w:t xml:space="preserve"> </w:t>
      </w:r>
      <w:r w:rsidR="001D7FE0">
        <w:rPr>
          <w:rFonts w:ascii="Times New Roman" w:hAnsi="Times New Roman" w:cs="Times New Roman"/>
          <w:b/>
          <w:sz w:val="24"/>
          <w:szCs w:val="24"/>
        </w:rPr>
        <w:t>unit_dat</w:t>
      </w:r>
      <w:r w:rsidR="001D7FE0">
        <w:rPr>
          <w:rFonts w:ascii="Times New Roman" w:hAnsi="Times New Roman" w:cs="Times New Roman"/>
          <w:sz w:val="24"/>
          <w:szCs w:val="24"/>
        </w:rPr>
        <w:t>: Read Unit data from .json file. Contains the types and stats of the units (health, damage, speed, etc.).</w:t>
      </w:r>
    </w:p>
    <w:p w14:paraId="50015130" w14:textId="29C83E61" w:rsidR="007D78C6" w:rsidRDefault="007D78C6" w:rsidP="007D78C6">
      <w:pPr>
        <w:jc w:val="both"/>
        <w:rPr>
          <w:rFonts w:ascii="Times New Roman" w:hAnsi="Times New Roman" w:cs="Times New Roman"/>
          <w:sz w:val="24"/>
          <w:szCs w:val="24"/>
        </w:rPr>
      </w:pPr>
    </w:p>
    <w:p w14:paraId="020DDB12" w14:textId="7450F806"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265E45B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list&lt;EvgUnitDefinition&gt;</w:t>
      </w:r>
      <w:r>
        <w:rPr>
          <w:rFonts w:ascii="Times New Roman" w:hAnsi="Times New Roman" w:cs="Times New Roman"/>
          <w:sz w:val="24"/>
          <w:szCs w:val="24"/>
        </w:rPr>
        <w:t xml:space="preserve"> </w:t>
      </w:r>
      <w:r>
        <w:rPr>
          <w:rFonts w:ascii="Times New Roman" w:hAnsi="Times New Roman" w:cs="Times New Roman"/>
          <w:b/>
          <w:sz w:val="24"/>
          <w:szCs w:val="24"/>
        </w:rPr>
        <w:t>unit_types</w:t>
      </w:r>
      <w:r>
        <w:rPr>
          <w:rFonts w:ascii="Times New Roman" w:hAnsi="Times New Roman" w:cs="Times New Roman"/>
          <w:sz w:val="24"/>
          <w:szCs w:val="24"/>
        </w:rPr>
        <w:t>: List of each type of unit with respective stats as retrieved from the .json file.</w:t>
      </w:r>
    </w:p>
    <w:p w14:paraId="09A5C76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unit_ids</w:t>
      </w:r>
      <w:r>
        <w:rPr>
          <w:rFonts w:ascii="Times New Roman" w:hAnsi="Times New Roman" w:cs="Times New Roman"/>
          <w:sz w:val="24"/>
          <w:szCs w:val="24"/>
        </w:rPr>
        <w:t>: Key is int uid, the order that the types were processed, starting at 0. Value is unit_type.</w:t>
      </w:r>
    </w:p>
    <w:p w14:paraId="37DFF4FD"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unit_names</w:t>
      </w:r>
      <w:r>
        <w:rPr>
          <w:rFonts w:ascii="Times New Roman" w:hAnsi="Times New Roman" w:cs="Times New Roman"/>
          <w:sz w:val="24"/>
          <w:szCs w:val="24"/>
        </w:rPr>
        <w:t>: Key is unit_type. Value is int uid, the order that the types were processed, starting at 0.</w:t>
      </w:r>
    </w:p>
    <w:p w14:paraId="25C672B1"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current_turn</w:t>
      </w:r>
      <w:r>
        <w:rPr>
          <w:rFonts w:ascii="Times New Roman" w:hAnsi="Times New Roman" w:cs="Times New Roman"/>
          <w:sz w:val="24"/>
          <w:szCs w:val="24"/>
        </w:rPr>
        <w:t>: The current turn in the game.</w:t>
      </w:r>
    </w:p>
    <w:p w14:paraId="492AAF8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The key is the player key (0 or 1). The value is an instance of EvgPlayer.</w:t>
      </w:r>
    </w:p>
    <w:p w14:paraId="059D26A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78E0FFF3"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total_groups</w:t>
      </w:r>
      <w:r>
        <w:rPr>
          <w:rFonts w:ascii="Times New Roman" w:hAnsi="Times New Roman" w:cs="Times New Roman"/>
          <w:sz w:val="24"/>
          <w:szCs w:val="24"/>
        </w:rPr>
        <w:t>: Total amount of groups in the game</w:t>
      </w:r>
    </w:p>
    <w:p w14:paraId="6AC81652"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total_units</w:t>
      </w:r>
      <w:r>
        <w:rPr>
          <w:rFonts w:ascii="Times New Roman" w:hAnsi="Times New Roman" w:cs="Times New Roman"/>
          <w:sz w:val="24"/>
          <w:szCs w:val="24"/>
        </w:rPr>
        <w:t>: Total amount of units in the game</w:t>
      </w:r>
    </w:p>
    <w:p w14:paraId="190D2A2C"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List of group IDs on which to focus.</w:t>
      </w:r>
    </w:p>
    <w:p w14:paraId="2917A07E"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dat_dir</w:t>
      </w:r>
      <w:r>
        <w:rPr>
          <w:rFonts w:ascii="Times New Roman" w:hAnsi="Times New Roman" w:cs="Times New Roman"/>
          <w:sz w:val="24"/>
          <w:szCs w:val="24"/>
        </w:rPr>
        <w:t>: Folder name containing that game instance’s telemetry files</w:t>
      </w:r>
    </w:p>
    <w:p w14:paraId="0A74D8B2" w14:textId="77777777" w:rsidR="001D7FE0" w:rsidRDefault="001D7FE0" w:rsidP="001D7FE0"/>
    <w:p w14:paraId="3FA9CCC0"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7020C268"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__init__ ()</w:t>
      </w:r>
      <w:r>
        <w:rPr>
          <w:rFonts w:ascii="Times New Roman" w:hAnsi="Times New Roman" w:cs="Times New Roman"/>
          <w:sz w:val="24"/>
          <w:szCs w:val="24"/>
        </w:rPr>
        <w:t>: Initializes instance of EvergladesGame class</w:t>
      </w:r>
    </w:p>
    <w:p w14:paraId="33CEF5C2"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board_init()</w:t>
      </w:r>
      <w:r>
        <w:rPr>
          <w:rFonts w:ascii="Times New Roman" w:hAnsi="Times New Roman" w:cs="Times New Roman"/>
          <w:sz w:val="24"/>
          <w:szCs w:val="24"/>
        </w:rPr>
        <w:t>: Initializes the game board</w:t>
      </w:r>
    </w:p>
    <w:p w14:paraId="25B6F58F"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_convert_node()</w:t>
      </w:r>
      <w:r>
        <w:rPr>
          <w:rFonts w:ascii="Times New Roman" w:hAnsi="Times New Roman" w:cs="Times New Roman"/>
          <w:sz w:val="24"/>
          <w:szCs w:val="24"/>
        </w:rPr>
        <w:t>: Returns corresponding node from p1_node_map</w:t>
      </w:r>
    </w:p>
    <w:p w14:paraId="76F73FDE"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unitTypes_init()</w:t>
      </w:r>
      <w:r>
        <w:rPr>
          <w:rFonts w:ascii="Times New Roman" w:hAnsi="Times New Roman" w:cs="Times New Roman"/>
          <w:sz w:val="24"/>
          <w:szCs w:val="24"/>
        </w:rPr>
        <w:t>: Initializes the types of units</w:t>
      </w:r>
    </w:p>
    <w:p w14:paraId="065A2E73"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game_init()</w:t>
      </w:r>
      <w:r>
        <w:rPr>
          <w:rFonts w:ascii="Times New Roman" w:hAnsi="Times New Roman" w:cs="Times New Roman"/>
          <w:sz w:val="24"/>
          <w:szCs w:val="24"/>
        </w:rPr>
        <w:t>: Initializes the game by assigning player numbers and calling functions to initialize players and units.</w:t>
      </w:r>
    </w:p>
    <w:p w14:paraId="4CB49C90"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game_turn()</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47E70F49"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game_end()</w:t>
      </w:r>
      <w:r>
        <w:rPr>
          <w:rFonts w:ascii="Times New Roman" w:hAnsi="Times New Roman" w:cs="Times New Roman"/>
          <w:sz w:val="24"/>
          <w:szCs w:val="24"/>
        </w:rPr>
        <w:t>: Calculates score based on controlled nodes and checks for game ending conditions. Outputs game data to telemetry files.</w:t>
      </w:r>
    </w:p>
    <w:p w14:paraId="06424E99"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debug_state()</w:t>
      </w:r>
      <w:r>
        <w:rPr>
          <w:rFonts w:ascii="Times New Roman" w:hAnsi="Times New Roman" w:cs="Times New Roman"/>
          <w:sz w:val="24"/>
          <w:szCs w:val="24"/>
        </w:rPr>
        <w:t>: Outputs turn-by-turn debug information to console.</w:t>
      </w:r>
    </w:p>
    <w:p w14:paraId="38CDE659"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board_state()</w:t>
      </w:r>
      <w:r>
        <w:rPr>
          <w:rFonts w:ascii="Times New Roman" w:hAnsi="Times New Roman" w:cs="Times New Roman"/>
          <w:sz w:val="24"/>
          <w:szCs w:val="24"/>
        </w:rPr>
        <w:t>: Returns the state of the game board.</w:t>
      </w:r>
    </w:p>
    <w:p w14:paraId="4E0AC8F6"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player_state()</w:t>
      </w:r>
      <w:r>
        <w:rPr>
          <w:rFonts w:ascii="Times New Roman" w:hAnsi="Times New Roman" w:cs="Times New Roman"/>
          <w:sz w:val="24"/>
          <w:szCs w:val="24"/>
        </w:rPr>
        <w:t>: Returns the state of the player’s groups.</w:t>
      </w:r>
    </w:p>
    <w:p w14:paraId="0ECC5D09"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5119E9AD"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14:paraId="6A266FA8"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capture()</w:t>
      </w:r>
      <w:r>
        <w:rPr>
          <w:rFonts w:ascii="Times New Roman" w:hAnsi="Times New Roman" w:cs="Times New Roman"/>
          <w:sz w:val="24"/>
          <w:szCs w:val="24"/>
        </w:rPr>
        <w:t>: Checks for capture conditions and then captures nodes. Outputs node control data to telemetry file.</w:t>
      </w:r>
    </w:p>
    <w:p w14:paraId="5F9669C1" w14:textId="77777777" w:rsidR="001D7FE0" w:rsidRDefault="001D7FE0" w:rsidP="00274CAD">
      <w:pPr>
        <w:pStyle w:val="ListParagraph"/>
        <w:numPr>
          <w:ilvl w:val="0"/>
          <w:numId w:val="22"/>
        </w:numPr>
        <w:jc w:val="both"/>
      </w:pPr>
      <w:r>
        <w:rPr>
          <w:b/>
        </w:rPr>
        <w:t>output_init()</w:t>
      </w:r>
      <w:r>
        <w:t>: Initializes the telemetry files.</w:t>
      </w:r>
    </w:p>
    <w:p w14:paraId="2863F645" w14:textId="77777777" w:rsidR="001D7FE0" w:rsidRDefault="001D7FE0" w:rsidP="00274CAD">
      <w:pPr>
        <w:pStyle w:val="ListParagraph"/>
        <w:numPr>
          <w:ilvl w:val="0"/>
          <w:numId w:val="22"/>
        </w:numPr>
        <w:jc w:val="both"/>
      </w:pPr>
      <w:r>
        <w:rPr>
          <w:b/>
        </w:rPr>
        <w:t>build_knowledge_output()</w:t>
      </w:r>
      <w:r>
        <w:t>: Builds player knowledge of groups and nodes. Outputs data to telemetry file.</w:t>
      </w:r>
    </w:p>
    <w:p w14:paraId="1DEB70C9" w14:textId="77777777" w:rsidR="001D7FE0" w:rsidRDefault="001D7FE0" w:rsidP="00274CAD">
      <w:pPr>
        <w:pStyle w:val="ListParagraph"/>
        <w:numPr>
          <w:ilvl w:val="0"/>
          <w:numId w:val="22"/>
        </w:numPr>
        <w:jc w:val="both"/>
      </w:pPr>
      <w:r>
        <w:rPr>
          <w:b/>
        </w:rPr>
        <w:t>write_output()</w:t>
      </w:r>
      <w:r>
        <w:t>: Writes the telemetry files.</w:t>
      </w:r>
    </w:p>
    <w:p w14:paraId="1EEBCA53" w14:textId="56BD8973" w:rsidR="007D78C6" w:rsidRDefault="007D78C6" w:rsidP="001D7FE0">
      <w:pPr>
        <w:pStyle w:val="ListParagraph"/>
        <w:jc w:val="both"/>
        <w:rPr>
          <w:b/>
        </w:rPr>
      </w:pPr>
    </w:p>
    <w:p w14:paraId="404EDC91" w14:textId="3914CE84"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38CEC0FC" w14:textId="77777777" w:rsidR="001D7FE0" w:rsidRDefault="001D7FE0" w:rsidP="001D7FE0">
      <w:pPr>
        <w:pStyle w:val="ListParagraph"/>
        <w:keepNext/>
        <w:jc w:val="center"/>
      </w:pPr>
      <w:r>
        <w:rPr>
          <w:noProof/>
        </w:rPr>
        <w:drawing>
          <wp:inline distT="0" distB="0" distL="0" distR="0" wp14:anchorId="7807A6DA" wp14:editId="5898F74C">
            <wp:extent cx="1563177" cy="54292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EvergladesGame.png"/>
                    <pic:cNvPicPr/>
                  </pic:nvPicPr>
                  <pic:blipFill>
                    <a:blip r:embed="rId32">
                      <a:extLst>
                        <a:ext uri="{28A0092B-C50C-407E-A947-70E740481C1C}">
                          <a14:useLocalDpi xmlns:a14="http://schemas.microsoft.com/office/drawing/2010/main" val="0"/>
                        </a:ext>
                      </a:extLst>
                    </a:blip>
                    <a:stretch>
                      <a:fillRect/>
                    </a:stretch>
                  </pic:blipFill>
                  <pic:spPr>
                    <a:xfrm>
                      <a:off x="0" y="0"/>
                      <a:ext cx="1580847" cy="5490622"/>
                    </a:xfrm>
                    <a:prstGeom prst="rect">
                      <a:avLst/>
                    </a:prstGeom>
                  </pic:spPr>
                </pic:pic>
              </a:graphicData>
            </a:graphic>
          </wp:inline>
        </w:drawing>
      </w:r>
    </w:p>
    <w:p w14:paraId="7C93FFA3" w14:textId="7BFB18CD" w:rsidR="001D7FE0" w:rsidRDefault="001D7FE0" w:rsidP="00E20695">
      <w:pPr>
        <w:pStyle w:val="Caption"/>
        <w:jc w:val="center"/>
      </w:pPr>
      <w:r>
        <w:t xml:space="preserve">Figure </w:t>
      </w:r>
      <w:r w:rsidR="0077468C">
        <w:t>24</w:t>
      </w:r>
      <w:r>
        <w:t>: Pyreverse EvergladesGame output</w:t>
      </w:r>
    </w:p>
    <w:p w14:paraId="54C2FB70" w14:textId="77777777" w:rsidR="001D7FE0" w:rsidRPr="00AF0554" w:rsidRDefault="001D7FE0" w:rsidP="001D7FE0">
      <w:pPr>
        <w:pStyle w:val="Heading4"/>
        <w:spacing w:before="0"/>
        <w:rPr>
          <w:rFonts w:cstheme="majorHAnsi"/>
        </w:rPr>
      </w:pPr>
      <w:r w:rsidRPr="00AF0554">
        <w:rPr>
          <w:rFonts w:cstheme="majorHAnsi"/>
        </w:rPr>
        <w:t>EvergladesEnv in everglades_env.py</w:t>
      </w:r>
    </w:p>
    <w:p w14:paraId="5734CED4" w14:textId="2B30E3EF"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OpenAI Gym for the project. Figure </w:t>
      </w:r>
      <w:r w:rsidR="009970FA">
        <w:rPr>
          <w:rFonts w:ascii="Times New Roman" w:hAnsi="Times New Roman" w:cs="Times New Roman"/>
          <w:sz w:val="24"/>
          <w:szCs w:val="24"/>
        </w:rPr>
        <w:t>25</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1FEF7E5F" w14:textId="77777777" w:rsidR="001D7FE0" w:rsidRDefault="001D7FE0" w:rsidP="001D7FE0">
      <w:pPr>
        <w:jc w:val="both"/>
        <w:rPr>
          <w:rFonts w:ascii="Times New Roman" w:hAnsi="Times New Roman" w:cs="Times New Roman"/>
          <w:sz w:val="24"/>
          <w:szCs w:val="24"/>
        </w:rPr>
      </w:pPr>
    </w:p>
    <w:p w14:paraId="41CFD6CE"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5D7083F0"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num_turns</w:t>
      </w:r>
      <w:r>
        <w:rPr>
          <w:rFonts w:ascii="Times New Roman" w:hAnsi="Times New Roman" w:cs="Times New Roman"/>
          <w:sz w:val="24"/>
          <w:szCs w:val="24"/>
        </w:rPr>
        <w:t>: The number of turns in a game.</w:t>
      </w:r>
    </w:p>
    <w:p w14:paraId="408265A1"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num_units</w:t>
      </w:r>
      <w:r>
        <w:rPr>
          <w:rFonts w:ascii="Times New Roman" w:hAnsi="Times New Roman" w:cs="Times New Roman"/>
          <w:sz w:val="24"/>
          <w:szCs w:val="24"/>
        </w:rPr>
        <w:t>: The total number of units per player.</w:t>
      </w:r>
    </w:p>
    <w:p w14:paraId="6581AA5A"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num_groups</w:t>
      </w:r>
      <w:r>
        <w:rPr>
          <w:rFonts w:ascii="Times New Roman" w:hAnsi="Times New Roman" w:cs="Times New Roman"/>
          <w:sz w:val="24"/>
          <w:szCs w:val="24"/>
        </w:rPr>
        <w:t>: The number of groups per player.</w:t>
      </w:r>
    </w:p>
    <w:p w14:paraId="3A7128DF"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num_nodes</w:t>
      </w:r>
      <w:r>
        <w:rPr>
          <w:rFonts w:ascii="Times New Roman" w:hAnsi="Times New Roman" w:cs="Times New Roman"/>
          <w:sz w:val="24"/>
          <w:szCs w:val="24"/>
        </w:rPr>
        <w:t>: The number of nodes in the map.</w:t>
      </w:r>
    </w:p>
    <w:p w14:paraId="2239B540" w14:textId="1A09F807" w:rsidR="001D7FE0" w:rsidRPr="00E20695"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num_actions_per_turn</w:t>
      </w:r>
      <w:r>
        <w:rPr>
          <w:rFonts w:ascii="Times New Roman" w:hAnsi="Times New Roman" w:cs="Times New Roman"/>
          <w:sz w:val="24"/>
          <w:szCs w:val="24"/>
        </w:rPr>
        <w:t>: The number of actions a player may take per turn.</w:t>
      </w:r>
    </w:p>
    <w:p w14:paraId="0B7CF279" w14:textId="2026ABB5"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sidRPr="00E20695">
        <w:rPr>
          <w:rFonts w:ascii="Calibri Light" w:eastAsia="Times New Roman" w:hAnsi="Calibri Light" w:cs="Times New Roman"/>
          <w:color w:val="2F5496" w:themeColor="accent1" w:themeShade="BF"/>
          <w:sz w:val="40"/>
          <w:szCs w:val="40"/>
        </w:rPr>
        <w:lastRenderedPageBreak/>
        <w:t>Code Base Characterization</w:t>
      </w:r>
    </w:p>
    <w:p w14:paraId="1AEB219B" w14:textId="4A6BD4C2"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list</w:t>
      </w:r>
      <w:r w:rsidR="00F55E6C">
        <w:rPr>
          <w:rFonts w:ascii="Times New Roman" w:hAnsi="Times New Roman" w:cs="Times New Roman"/>
          <w:i/>
          <w:sz w:val="24"/>
          <w:szCs w:val="24"/>
        </w:rPr>
        <w:t>&lt;string&gt;</w:t>
      </w:r>
      <w:r>
        <w:rPr>
          <w:rFonts w:ascii="Times New Roman" w:hAnsi="Times New Roman" w:cs="Times New Roman"/>
          <w:i/>
          <w:sz w:val="24"/>
          <w:szCs w:val="24"/>
        </w:rPr>
        <w:t xml:space="preserve"> </w:t>
      </w:r>
      <w:r>
        <w:rPr>
          <w:rFonts w:ascii="Times New Roman" w:hAnsi="Times New Roman" w:cs="Times New Roman"/>
          <w:b/>
          <w:sz w:val="24"/>
          <w:szCs w:val="24"/>
        </w:rPr>
        <w:t>unit_classes</w:t>
      </w:r>
      <w:r>
        <w:rPr>
          <w:rFonts w:ascii="Times New Roman" w:hAnsi="Times New Roman" w:cs="Times New Roman"/>
          <w:sz w:val="24"/>
          <w:szCs w:val="24"/>
        </w:rPr>
        <w:t>: The types of units in the game.</w:t>
      </w:r>
    </w:p>
    <w:p w14:paraId="49750A7B"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Tuple </w:t>
      </w:r>
      <w:r>
        <w:rPr>
          <w:rFonts w:ascii="Times New Roman" w:hAnsi="Times New Roman" w:cs="Times New Roman"/>
          <w:b/>
          <w:sz w:val="24"/>
          <w:szCs w:val="24"/>
        </w:rPr>
        <w:t>action_space</w:t>
      </w:r>
      <w:r>
        <w:rPr>
          <w:rFonts w:ascii="Times New Roman" w:hAnsi="Times New Roman" w:cs="Times New Roman"/>
          <w:sz w:val="24"/>
          <w:szCs w:val="24"/>
        </w:rPr>
        <w:t>: This defines the range of actions an agent may take.</w:t>
      </w:r>
    </w:p>
    <w:p w14:paraId="2A1FDBFD"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Box </w:t>
      </w:r>
      <w:r>
        <w:rPr>
          <w:rFonts w:ascii="Times New Roman" w:hAnsi="Times New Roman" w:cs="Times New Roman"/>
          <w:b/>
          <w:sz w:val="24"/>
          <w:szCs w:val="24"/>
        </w:rPr>
        <w:t>observation_space</w:t>
      </w:r>
      <w:r>
        <w:rPr>
          <w:rFonts w:ascii="Times New Roman" w:hAnsi="Times New Roman" w:cs="Times New Roman"/>
          <w:sz w:val="24"/>
          <w:szCs w:val="24"/>
        </w:rPr>
        <w:t>: This defines the boundaries of observation.</w:t>
      </w:r>
    </w:p>
    <w:p w14:paraId="23474171" w14:textId="2853B38F"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dict </w:t>
      </w:r>
      <w:r>
        <w:rPr>
          <w:rFonts w:ascii="Times New Roman" w:hAnsi="Times New Roman" w:cs="Times New Roman"/>
          <w:b/>
          <w:sz w:val="24"/>
          <w:szCs w:val="24"/>
        </w:rPr>
        <w:t>players</w:t>
      </w:r>
      <w:r>
        <w:rPr>
          <w:rFonts w:ascii="Times New Roman" w:hAnsi="Times New Roman" w:cs="Times New Roman"/>
          <w:sz w:val="24"/>
          <w:szCs w:val="24"/>
        </w:rPr>
        <w:t>: Th</w:t>
      </w:r>
      <w:r w:rsidR="002076AF">
        <w:rPr>
          <w:rFonts w:ascii="Times New Roman" w:hAnsi="Times New Roman" w:cs="Times New Roman"/>
          <w:sz w:val="24"/>
          <w:szCs w:val="24"/>
        </w:rPr>
        <w:t xml:space="preserve">e keys are 0 and 1 and the values are </w:t>
      </w:r>
      <w:r>
        <w:rPr>
          <w:rFonts w:ascii="Times New Roman" w:hAnsi="Times New Roman" w:cs="Times New Roman"/>
          <w:sz w:val="24"/>
          <w:szCs w:val="24"/>
        </w:rPr>
        <w:t xml:space="preserve">an instance of the agent class for </w:t>
      </w:r>
      <w:r w:rsidR="002076AF">
        <w:rPr>
          <w:rFonts w:ascii="Times New Roman" w:hAnsi="Times New Roman" w:cs="Times New Roman"/>
          <w:sz w:val="24"/>
          <w:szCs w:val="24"/>
        </w:rPr>
        <w:t>the respective</w:t>
      </w:r>
      <w:r>
        <w:rPr>
          <w:rFonts w:ascii="Times New Roman" w:hAnsi="Times New Roman" w:cs="Times New Roman"/>
          <w:sz w:val="24"/>
          <w:szCs w:val="24"/>
        </w:rPr>
        <w:t xml:space="preserve"> player.</w:t>
      </w:r>
    </w:p>
    <w:p w14:paraId="7FA65F4B"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2CA2B8E2"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list&lt;dict_keys&gt;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799B7AA8"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list&lt;dict_keys&gt; </w:t>
      </w:r>
      <w:r>
        <w:rPr>
          <w:rFonts w:ascii="Times New Roman" w:hAnsi="Times New Roman" w:cs="Times New Roman"/>
          <w:b/>
          <w:sz w:val="24"/>
          <w:szCs w:val="24"/>
        </w:rPr>
        <w:t>sorted_pks</w:t>
      </w:r>
      <w:r>
        <w:rPr>
          <w:rFonts w:ascii="Times New Roman" w:hAnsi="Times New Roman" w:cs="Times New Roman"/>
          <w:sz w:val="24"/>
          <w:szCs w:val="24"/>
        </w:rPr>
        <w:t>: The sorted list of keys for the player dictionary.</w:t>
      </w:r>
    </w:p>
    <w:p w14:paraId="5CBD86F3"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dict </w:t>
      </w:r>
      <w:r>
        <w:rPr>
          <w:rFonts w:ascii="Times New Roman" w:hAnsi="Times New Roman" w:cs="Times New Roman"/>
          <w:b/>
          <w:sz w:val="24"/>
          <w:szCs w:val="24"/>
        </w:rPr>
        <w:t>player_dat</w:t>
      </w:r>
      <w:r>
        <w:rPr>
          <w:rFonts w:ascii="Times New Roman" w:hAnsi="Times New Roman" w:cs="Times New Roman"/>
          <w:sz w:val="24"/>
          <w:szCs w:val="24"/>
        </w:rPr>
        <w:t>: This contains the unit groups for each player.</w:t>
      </w:r>
    </w:p>
    <w:p w14:paraId="6DEF054C"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EvergladesGame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05AB1977" w14:textId="77777777" w:rsidR="001D7FE0" w:rsidRDefault="001D7FE0" w:rsidP="001D7FE0">
      <w:pPr>
        <w:jc w:val="both"/>
      </w:pPr>
    </w:p>
    <w:p w14:paraId="0FFCB097"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Methods:</w:t>
      </w:r>
    </w:p>
    <w:p w14:paraId="6C0F59D5"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__init__()</w:t>
      </w:r>
      <w:r>
        <w:rPr>
          <w:rFonts w:ascii="Times New Roman" w:hAnsi="Times New Roman" w:cs="Times New Roman"/>
          <w:sz w:val="24"/>
          <w:szCs w:val="24"/>
        </w:rPr>
        <w:t>: This initializes the instance of the EvergladesEnv class.</w:t>
      </w:r>
    </w:p>
    <w:p w14:paraId="23F63D70"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14:paraId="389FAB4F"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14:paraId="607BC353"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70127E3"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5263F60C"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_build_observation_space()</w:t>
      </w:r>
      <w:r>
        <w:rPr>
          <w:rFonts w:ascii="Times New Roman" w:hAnsi="Times New Roman" w:cs="Times New Roman"/>
          <w:sz w:val="24"/>
          <w:szCs w:val="24"/>
        </w:rPr>
        <w:t>: This is called when the Everglades environment is initialized. It sets the boundaries, creates, and returns the observation space.</w:t>
      </w:r>
    </w:p>
    <w:p w14:paraId="5FE3083E"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_build_groups()</w:t>
      </w:r>
      <w:r>
        <w:rPr>
          <w:rFonts w:ascii="Times New Roman" w:hAnsi="Times New Roman" w:cs="Times New Roman"/>
          <w:sz w:val="24"/>
          <w:szCs w:val="24"/>
        </w:rPr>
        <w:t>: This builds the groups for the agent. It currently builds groups that are all the same type of unit.</w:t>
      </w:r>
    </w:p>
    <w:p w14:paraId="23C02338" w14:textId="77777777" w:rsidR="001D7FE0" w:rsidRPr="001E7053"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_build_observations()</w:t>
      </w:r>
      <w:r>
        <w:rPr>
          <w:rFonts w:ascii="Times New Roman" w:hAnsi="Times New Roman" w:cs="Times New Roman"/>
          <w:sz w:val="24"/>
          <w:szCs w:val="24"/>
        </w:rPr>
        <w:t>: This returns the board state and player state per player.</w:t>
      </w:r>
    </w:p>
    <w:p w14:paraId="1D13D604" w14:textId="77777777" w:rsidR="001D7FE0" w:rsidRDefault="001D7FE0" w:rsidP="001D7FE0">
      <w:pPr>
        <w:pStyle w:val="ListParagraph"/>
        <w:jc w:val="both"/>
        <w:rPr>
          <w:rFonts w:ascii="Times New Roman" w:hAnsi="Times New Roman" w:cs="Times New Roman"/>
          <w:b/>
          <w:sz w:val="24"/>
          <w:szCs w:val="24"/>
        </w:rPr>
      </w:pPr>
    </w:p>
    <w:p w14:paraId="1D06138C"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7F54136B" wp14:editId="5779F6E4">
            <wp:extent cx="1678913" cy="27908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EvergladesEnv.png"/>
                    <pic:cNvPicPr/>
                  </pic:nvPicPr>
                  <pic:blipFill>
                    <a:blip r:embed="rId33">
                      <a:extLst>
                        <a:ext uri="{28A0092B-C50C-407E-A947-70E740481C1C}">
                          <a14:useLocalDpi xmlns:a14="http://schemas.microsoft.com/office/drawing/2010/main" val="0"/>
                        </a:ext>
                      </a:extLst>
                    </a:blip>
                    <a:stretch>
                      <a:fillRect/>
                    </a:stretch>
                  </pic:blipFill>
                  <pic:spPr>
                    <a:xfrm>
                      <a:off x="0" y="0"/>
                      <a:ext cx="1751046" cy="2910731"/>
                    </a:xfrm>
                    <a:prstGeom prst="rect">
                      <a:avLst/>
                    </a:prstGeom>
                  </pic:spPr>
                </pic:pic>
              </a:graphicData>
            </a:graphic>
          </wp:inline>
        </w:drawing>
      </w:r>
    </w:p>
    <w:p w14:paraId="0D28AF44" w14:textId="270708C5" w:rsidR="001D7FE0" w:rsidRDefault="001D7FE0" w:rsidP="001D7FE0">
      <w:pPr>
        <w:pStyle w:val="Caption"/>
        <w:jc w:val="center"/>
      </w:pPr>
      <w:r>
        <w:t xml:space="preserve">Figure </w:t>
      </w:r>
      <w:r w:rsidR="0077468C">
        <w:t>25</w:t>
      </w:r>
      <w:r>
        <w:t>: Pyreverse EvergladesEnv output</w:t>
      </w:r>
      <w:bookmarkEnd w:id="30"/>
    </w:p>
    <w:p w14:paraId="4ABB6D5C" w14:textId="2924752E" w:rsidR="440E15F6" w:rsidRDefault="440E15F6" w:rsidP="440E15F6">
      <w:pPr>
        <w:jc w:val="both"/>
        <w:rPr>
          <w:rFonts w:ascii="Times New Roman" w:hAnsi="Times New Roman" w:cs="Times New Roman"/>
          <w:sz w:val="24"/>
          <w:szCs w:val="24"/>
        </w:rPr>
      </w:pPr>
    </w:p>
    <w:p w14:paraId="49C0DFC0" w14:textId="3D68BD18" w:rsidR="004F1328" w:rsidRDefault="00E20695" w:rsidP="004F1328">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762B0766" w14:textId="6EBEE9FC" w:rsidR="004F1328" w:rsidRPr="004F1328" w:rsidRDefault="004F1328" w:rsidP="004F1328">
      <w:pPr>
        <w:keepNext/>
        <w:keepLines/>
        <w:spacing w:line="254" w:lineRule="auto"/>
        <w:jc w:val="both"/>
        <w:outlineLv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codebase characteriza</w:t>
      </w:r>
    </w:p>
    <w:p w14:paraId="537D913E" w14:textId="10207F50" w:rsidR="39802142" w:rsidRDefault="39802142" w:rsidP="00E20695">
      <w:pPr>
        <w:pStyle w:val="TOCHeading"/>
      </w:pPr>
      <w:r w:rsidRPr="39802142">
        <w:rPr>
          <w:rFonts w:eastAsia="Times New Roman"/>
        </w:rPr>
        <w:t>Game Telemetry Data</w:t>
      </w:r>
    </w:p>
    <w:p w14:paraId="53C4FED0" w14:textId="4C1CAECF"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After an Everglades’ session is finished running, telemetry data is created a stored in a predetermined directory. Currently, the place it is being stored is the “game_telemetry” folder. Everglades generates several subfolders that houses different telemetry types. The figure below shows the contents of the “game_telemetry” directory. Inside each of these folders is a CSV file containing the appropriate telemetry.</w:t>
      </w:r>
    </w:p>
    <w:p w14:paraId="6BE7217A" w14:textId="0B8EC826" w:rsidR="440E15F6" w:rsidRDefault="440E15F6" w:rsidP="440E15F6">
      <w:pPr>
        <w:spacing w:after="160" w:line="259" w:lineRule="auto"/>
        <w:rPr>
          <w:rFonts w:ascii="Times New Roman" w:eastAsia="Times New Roman" w:hAnsi="Times New Roman" w:cs="Times New Roman"/>
          <w:sz w:val="24"/>
          <w:szCs w:val="24"/>
        </w:rPr>
      </w:pPr>
    </w:p>
    <w:p w14:paraId="1C0DFEED" w14:textId="6E21031B" w:rsidR="440E15F6" w:rsidRDefault="440E15F6" w:rsidP="440E15F6">
      <w:pPr>
        <w:spacing w:after="160" w:line="259" w:lineRule="auto"/>
        <w:jc w:val="center"/>
        <w:rPr>
          <w:rFonts w:ascii="Times New Roman" w:eastAsia="Times New Roman" w:hAnsi="Times New Roman" w:cs="Times New Roman"/>
          <w:sz w:val="24"/>
          <w:szCs w:val="24"/>
        </w:rPr>
      </w:pPr>
      <w:r>
        <w:rPr>
          <w:noProof/>
        </w:rPr>
        <w:drawing>
          <wp:inline distT="0" distB="0" distL="0" distR="0" wp14:anchorId="653037FB" wp14:editId="05A70B16">
            <wp:extent cx="5943600" cy="2514600"/>
            <wp:effectExtent l="0" t="0" r="0" b="0"/>
            <wp:docPr id="290088364" name="Picture 29008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155D16C6" w14:textId="10ECA7F1" w:rsidR="440E15F6" w:rsidRDefault="00E20695" w:rsidP="00E20695">
      <w:pPr>
        <w:pStyle w:val="Caption"/>
        <w:spacing w:after="160" w:line="259" w:lineRule="auto"/>
        <w:jc w:val="center"/>
      </w:pPr>
      <w:r>
        <w:t xml:space="preserve">Figure </w:t>
      </w:r>
      <w:r w:rsidR="0077468C">
        <w:t>26</w:t>
      </w:r>
      <w:r>
        <w:t xml:space="preserve">: </w:t>
      </w:r>
      <w:r w:rsidR="39802142">
        <w:t>Telemetry Data directory hierarchy</w:t>
      </w:r>
    </w:p>
    <w:p w14:paraId="72F20508" w14:textId="5236D7A0" w:rsidR="440E15F6" w:rsidRDefault="39802142" w:rsidP="00E20695">
      <w:pPr>
        <w:pStyle w:val="TOCHeading"/>
        <w:rPr>
          <w:rFonts w:ascii="Times New Roman" w:eastAsia="Times New Roman" w:hAnsi="Times New Roman"/>
          <w:sz w:val="24"/>
          <w:szCs w:val="24"/>
        </w:rPr>
      </w:pPr>
      <w:r w:rsidRPr="39802142">
        <w:rPr>
          <w:rFonts w:eastAsia="Times New Roman"/>
        </w:rPr>
        <w:t>Explanation of Telemetry</w:t>
      </w:r>
    </w:p>
    <w:p w14:paraId="03F33A0C" w14:textId="25880E1F"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GAME_Scores</w:t>
      </w:r>
    </w:p>
    <w:p w14:paraId="0A8BBC33" w14:textId="7B2A5901"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 xml:space="preserve">This telemetry file contains information on the scores of each player for each turn in the game. </w:t>
      </w:r>
    </w:p>
    <w:p w14:paraId="2DEC5022" w14:textId="72E6E2E8"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 xml:space="preserve">Turn Number - The current turn number </w:t>
      </w:r>
    </w:p>
    <w:p w14:paraId="3599F73B" w14:textId="7797F10C"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Player 1 Score – The first players score during a specific turn</w:t>
      </w:r>
    </w:p>
    <w:p w14:paraId="23851A39" w14:textId="1DEAC7BE"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Player 2 Score – The second player’s score during a specific turn</w:t>
      </w:r>
    </w:p>
    <w:p w14:paraId="1FB69F96" w14:textId="733DF02C"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 xml:space="preserve">Status – A flag that states if a game is completed or not (0 if in progress and 1 if finished) </w:t>
      </w:r>
    </w:p>
    <w:p w14:paraId="13942DB5" w14:textId="1783E7E0"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Focus – The unit that the camera will be located at for playback</w:t>
      </w:r>
    </w:p>
    <w:p w14:paraId="66BCF722" w14:textId="4F575E9F" w:rsidR="440E15F6" w:rsidRDefault="440E15F6" w:rsidP="440E15F6">
      <w:pPr>
        <w:spacing w:after="160" w:line="259" w:lineRule="auto"/>
        <w:rPr>
          <w:rFonts w:ascii="Times New Roman" w:eastAsia="Times New Roman" w:hAnsi="Times New Roman" w:cs="Times New Roman"/>
          <w:sz w:val="24"/>
          <w:szCs w:val="24"/>
        </w:rPr>
      </w:pPr>
    </w:p>
    <w:p w14:paraId="0B13C28C"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7B718DB9"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78597AFE"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22EBE4D4" w14:textId="43D4E19C"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023156E8" w14:textId="1BD058D0" w:rsidR="440E15F6" w:rsidRDefault="440E15F6" w:rsidP="39802142">
      <w:pPr>
        <w:spacing w:after="160" w:line="259" w:lineRule="auto"/>
        <w:jc w:val="center"/>
        <w:rPr>
          <w:rFonts w:ascii="Times New Roman" w:eastAsia="Times New Roman" w:hAnsi="Times New Roman" w:cs="Times New Roman"/>
          <w:sz w:val="24"/>
          <w:szCs w:val="24"/>
        </w:rPr>
      </w:pPr>
      <w:r>
        <w:rPr>
          <w:noProof/>
        </w:rPr>
        <w:drawing>
          <wp:inline distT="0" distB="0" distL="0" distR="0" wp14:anchorId="32B8B383" wp14:editId="33AA34C0">
            <wp:extent cx="2533650" cy="1876425"/>
            <wp:effectExtent l="0" t="0" r="0" b="0"/>
            <wp:docPr id="79468189" name="Picture 7946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533650" cy="1876425"/>
                    </a:xfrm>
                    <a:prstGeom prst="rect">
                      <a:avLst/>
                    </a:prstGeom>
                  </pic:spPr>
                </pic:pic>
              </a:graphicData>
            </a:graphic>
          </wp:inline>
        </w:drawing>
      </w:r>
      <w:r>
        <w:rPr>
          <w:noProof/>
        </w:rPr>
        <w:drawing>
          <wp:inline distT="0" distB="0" distL="0" distR="0" wp14:anchorId="50F197F6" wp14:editId="3464AE07">
            <wp:extent cx="2762250" cy="1924050"/>
            <wp:effectExtent l="0" t="0" r="0" b="0"/>
            <wp:docPr id="1931682538" name="Picture 193168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762250" cy="1924050"/>
                    </a:xfrm>
                    <a:prstGeom prst="rect">
                      <a:avLst/>
                    </a:prstGeom>
                  </pic:spPr>
                </pic:pic>
              </a:graphicData>
            </a:graphic>
          </wp:inline>
        </w:drawing>
      </w:r>
    </w:p>
    <w:p w14:paraId="54833D00" w14:textId="63816870" w:rsidR="39802142" w:rsidRDefault="00E20695" w:rsidP="00E20695">
      <w:pPr>
        <w:pStyle w:val="Caption"/>
        <w:jc w:val="center"/>
      </w:pPr>
      <w:r>
        <w:t xml:space="preserve">Figure </w:t>
      </w:r>
      <w:r w:rsidR="0077468C">
        <w:t>27</w:t>
      </w:r>
      <w:r>
        <w:t xml:space="preserve">: </w:t>
      </w:r>
      <w:r w:rsidR="39802142">
        <w:t>Game Score Telemetry Data</w:t>
      </w:r>
    </w:p>
    <w:p w14:paraId="78901A2F" w14:textId="3D73AE23"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GROUP_CombatUpdate</w:t>
      </w:r>
    </w:p>
    <w:p w14:paraId="41C89BBC" w14:textId="203EAFC2"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 xml:space="preserve">This telemetry file contains information about combat between drone units after every turn. </w:t>
      </w:r>
    </w:p>
    <w:p w14:paraId="1EB7C73A" w14:textId="7377F8E4"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Turn Number – The turn number that the event took place</w:t>
      </w:r>
    </w:p>
    <w:p w14:paraId="191DF40E" w14:textId="473C9EBF"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Player – The player performing the combat action (Either a 0 or 1)</w:t>
      </w:r>
    </w:p>
    <w:p w14:paraId="76F3F711" w14:textId="581A5F87"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Node – The number of the Node that a battle took place</w:t>
      </w:r>
    </w:p>
    <w:p w14:paraId="04679D43" w14:textId="68836BC1"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Groups -  An array of Unit Group ID’s that took place in the combat sequence</w:t>
      </w:r>
    </w:p>
    <w:p w14:paraId="73108E7D" w14:textId="56E567F9"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Unit – An array of ID’s belonging to units that participated in the combat sequence</w:t>
      </w:r>
    </w:p>
    <w:p w14:paraId="744FF368" w14:textId="0D54F512" w:rsidR="440E15F6" w:rsidRPr="00E20695"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Health – The remaining health of Units that participated in combat sequence</w:t>
      </w:r>
    </w:p>
    <w:p w14:paraId="25F2259C" w14:textId="334AFA87"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GROUP_Disband</w:t>
      </w:r>
    </w:p>
    <w:p w14:paraId="6AA0A852" w14:textId="554F73DA" w:rsidR="440E15F6" w:rsidRDefault="440E15F6" w:rsidP="00274CAD">
      <w:pPr>
        <w:pStyle w:val="ListParagraph"/>
        <w:numPr>
          <w:ilvl w:val="0"/>
          <w:numId w:val="7"/>
        </w:numPr>
        <w:spacing w:after="160" w:line="259" w:lineRule="auto"/>
        <w:rPr>
          <w:sz w:val="24"/>
          <w:szCs w:val="24"/>
        </w:rPr>
      </w:pPr>
      <w:r w:rsidRPr="440E15F6">
        <w:rPr>
          <w:rFonts w:ascii="Times New Roman" w:eastAsia="Times New Roman" w:hAnsi="Times New Roman" w:cs="Times New Roman"/>
          <w:sz w:val="24"/>
          <w:szCs w:val="24"/>
          <w:lang w:val="en-US"/>
        </w:rPr>
        <w:t>This telemetry keeps track of whenever groups are removed from play due to combat.</w:t>
      </w:r>
    </w:p>
    <w:p w14:paraId="60C23452" w14:textId="456E2D43" w:rsidR="440E15F6" w:rsidRDefault="440E15F6" w:rsidP="00274CAD">
      <w:pPr>
        <w:pStyle w:val="ListParagraph"/>
        <w:numPr>
          <w:ilvl w:val="0"/>
          <w:numId w:val="7"/>
        </w:numPr>
        <w:spacing w:after="160" w:line="259" w:lineRule="auto"/>
        <w:rPr>
          <w:sz w:val="24"/>
          <w:szCs w:val="24"/>
        </w:rPr>
      </w:pPr>
      <w:r w:rsidRPr="440E15F6">
        <w:rPr>
          <w:rFonts w:ascii="Times New Roman" w:eastAsia="Times New Roman" w:hAnsi="Times New Roman" w:cs="Times New Roman"/>
          <w:sz w:val="24"/>
          <w:szCs w:val="24"/>
          <w:lang w:val="en-US"/>
        </w:rPr>
        <w:t xml:space="preserve">Turn Number – The turn number of when an event takes place </w:t>
      </w:r>
    </w:p>
    <w:p w14:paraId="5C45A484" w14:textId="0F9AC96E" w:rsidR="440E15F6" w:rsidRDefault="440E15F6" w:rsidP="00274CAD">
      <w:pPr>
        <w:pStyle w:val="ListParagraph"/>
        <w:numPr>
          <w:ilvl w:val="0"/>
          <w:numId w:val="7"/>
        </w:numPr>
        <w:spacing w:after="160" w:line="259" w:lineRule="auto"/>
        <w:rPr>
          <w:sz w:val="24"/>
          <w:szCs w:val="24"/>
        </w:rPr>
      </w:pPr>
      <w:r w:rsidRPr="440E15F6">
        <w:rPr>
          <w:rFonts w:ascii="Times New Roman" w:eastAsia="Times New Roman" w:hAnsi="Times New Roman" w:cs="Times New Roman"/>
          <w:sz w:val="24"/>
          <w:szCs w:val="24"/>
          <w:lang w:val="en-US"/>
        </w:rPr>
        <w:t>Player – The player whose group was disbanded (Either a 0 or a 1)</w:t>
      </w:r>
    </w:p>
    <w:p w14:paraId="2464C694" w14:textId="76051933" w:rsidR="440E15F6" w:rsidRDefault="39802142" w:rsidP="00274CAD">
      <w:pPr>
        <w:pStyle w:val="ListParagraph"/>
        <w:numPr>
          <w:ilvl w:val="0"/>
          <w:numId w:val="7"/>
        </w:numPr>
        <w:spacing w:after="160" w:line="259" w:lineRule="auto"/>
        <w:rPr>
          <w:sz w:val="24"/>
          <w:szCs w:val="24"/>
        </w:rPr>
      </w:pPr>
      <w:r w:rsidRPr="39802142">
        <w:rPr>
          <w:rFonts w:ascii="Times New Roman" w:eastAsia="Times New Roman" w:hAnsi="Times New Roman" w:cs="Times New Roman"/>
          <w:sz w:val="24"/>
          <w:szCs w:val="24"/>
          <w:lang w:val="en-US"/>
        </w:rPr>
        <w:t>Group – The ID of the group that was disbanded</w:t>
      </w:r>
    </w:p>
    <w:p w14:paraId="28C7E29B" w14:textId="445A0185" w:rsidR="440E15F6" w:rsidRDefault="440E15F6" w:rsidP="440E15F6">
      <w:pPr>
        <w:spacing w:after="160"/>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GROUP_Initialization</w:t>
      </w:r>
    </w:p>
    <w:p w14:paraId="5CFC13B2" w14:textId="1184154D" w:rsidR="440E15F6" w:rsidRDefault="440E15F6" w:rsidP="00274CAD">
      <w:pPr>
        <w:pStyle w:val="ListParagraph"/>
        <w:numPr>
          <w:ilvl w:val="0"/>
          <w:numId w:val="6"/>
        </w:numPr>
        <w:spacing w:after="160"/>
        <w:rPr>
          <w:sz w:val="24"/>
          <w:szCs w:val="24"/>
        </w:rPr>
      </w:pPr>
      <w:r w:rsidRPr="440E15F6">
        <w:rPr>
          <w:rFonts w:ascii="Times New Roman" w:eastAsia="Times New Roman" w:hAnsi="Times New Roman" w:cs="Times New Roman"/>
          <w:sz w:val="24"/>
          <w:szCs w:val="24"/>
          <w:lang w:val="en-US"/>
        </w:rPr>
        <w:t xml:space="preserve">Generated at the beginning of a match. In a match Turn 0 is each player’s turn to setup. </w:t>
      </w:r>
    </w:p>
    <w:p w14:paraId="200AF7AD" w14:textId="3CF57705"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Turn Number – Since initialization only occurs on Turn 0, this value is always 0</w:t>
      </w:r>
    </w:p>
    <w:p w14:paraId="69EE0D2E" w14:textId="037377F3"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 xml:space="preserve">Player – The player being initialized (Either a 0 or a 1) </w:t>
      </w:r>
    </w:p>
    <w:p w14:paraId="4F79BC95" w14:textId="4AA8EE26"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Group – The Group ID being defined</w:t>
      </w:r>
    </w:p>
    <w:p w14:paraId="33F9D2C7" w14:textId="28CEDB2B"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Node – The Node that a group is being spawned on</w:t>
      </w:r>
    </w:p>
    <w:p w14:paraId="46B049D0" w14:textId="7C1437D8"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 xml:space="preserve">Types – An array of types </w:t>
      </w:r>
    </w:p>
    <w:p w14:paraId="69281D5E" w14:textId="76347CA6"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Start – The starting Unit ID</w:t>
      </w:r>
    </w:p>
    <w:p w14:paraId="22EB3084" w14:textId="2855E860"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Count – The amount of each type to create</w:t>
      </w:r>
    </w:p>
    <w:p w14:paraId="6E29FBB7" w14:textId="397E9701" w:rsidR="440E15F6" w:rsidRDefault="440E15F6" w:rsidP="440E15F6">
      <w:pPr>
        <w:spacing w:after="160"/>
        <w:rPr>
          <w:rFonts w:ascii="Times New Roman" w:eastAsia="Times New Roman" w:hAnsi="Times New Roman" w:cs="Times New Roman"/>
          <w:sz w:val="24"/>
          <w:szCs w:val="24"/>
          <w:lang w:val="en-US"/>
        </w:rPr>
      </w:pPr>
    </w:p>
    <w:p w14:paraId="36F11883" w14:textId="4EAC1D1C"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60D14EA1" w14:textId="0F4A782D" w:rsidR="440E15F6" w:rsidRDefault="440E15F6" w:rsidP="440E15F6">
      <w:pPr>
        <w:spacing w:after="160"/>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GROUP_Knowledge</w:t>
      </w:r>
    </w:p>
    <w:p w14:paraId="58F1D1A7" w14:textId="0C732160" w:rsidR="440E15F6" w:rsidRDefault="440E15F6" w:rsidP="00274CAD">
      <w:pPr>
        <w:pStyle w:val="ListParagraph"/>
        <w:numPr>
          <w:ilvl w:val="0"/>
          <w:numId w:val="5"/>
        </w:numPr>
        <w:spacing w:after="160"/>
        <w:rPr>
          <w:sz w:val="24"/>
          <w:szCs w:val="24"/>
          <w:lang w:val="en-US"/>
        </w:rPr>
      </w:pPr>
      <w:r w:rsidRPr="440E15F6">
        <w:rPr>
          <w:rFonts w:ascii="Times New Roman" w:eastAsia="Times New Roman" w:hAnsi="Times New Roman" w:cs="Times New Roman"/>
          <w:sz w:val="24"/>
          <w:szCs w:val="24"/>
          <w:lang w:val="en-US"/>
        </w:rPr>
        <w:t>Displays information of a player’s knowledge of nodes</w:t>
      </w:r>
    </w:p>
    <w:p w14:paraId="04D53D10" w14:textId="4FEAE4BD" w:rsidR="440E15F6" w:rsidRDefault="440E15F6" w:rsidP="00274CAD">
      <w:pPr>
        <w:pStyle w:val="ListParagraph"/>
        <w:numPr>
          <w:ilvl w:val="0"/>
          <w:numId w:val="5"/>
        </w:numPr>
        <w:spacing w:after="160" w:line="259" w:lineRule="auto"/>
        <w:rPr>
          <w:sz w:val="24"/>
          <w:szCs w:val="24"/>
        </w:rPr>
      </w:pPr>
      <w:r w:rsidRPr="440E15F6">
        <w:rPr>
          <w:rFonts w:ascii="Times New Roman" w:eastAsia="Times New Roman" w:hAnsi="Times New Roman" w:cs="Times New Roman"/>
          <w:sz w:val="24"/>
          <w:szCs w:val="24"/>
          <w:lang w:val="en-US"/>
        </w:rPr>
        <w:t>Turn Number - Current turn being examined</w:t>
      </w:r>
    </w:p>
    <w:p w14:paraId="5755F88D" w14:textId="5BD50C33"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Player - Current player being examined (Either a 0 or a 1)</w:t>
      </w:r>
    </w:p>
    <w:p w14:paraId="164A0671" w14:textId="0CCF554D"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UnitTypes - List of unit types in a particular group</w:t>
      </w:r>
    </w:p>
    <w:p w14:paraId="21E68B45" w14:textId="0D05F5EF"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UnitCount -Number of units in a group</w:t>
      </w:r>
    </w:p>
    <w:p w14:paraId="09B26DAD" w14:textId="6FD37EC8"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Status - Status of whether a group is at a node or in transit to a node (0 or 1 respectively) </w:t>
      </w:r>
    </w:p>
    <w:p w14:paraId="439B4BDC" w14:textId="26FA7E23"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Node1 – If a group is not in transit to a node, this value is simply the value of the node a group is currently at. If the group is in transit, then this is the node that the group departed from.</w:t>
      </w:r>
    </w:p>
    <w:p w14:paraId="77EBEFC5" w14:textId="0B058C73"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Node2 – If the group is in transit, this is the destination node of a travelling group. Otherwise, this value is unused.</w:t>
      </w:r>
    </w:p>
    <w:p w14:paraId="64CD5F9D" w14:textId="29BB5343" w:rsidR="440E15F6" w:rsidRDefault="440E15F6" w:rsidP="440E15F6">
      <w:pPr>
        <w:spacing w:after="160" w:line="259" w:lineRule="auto"/>
        <w:rPr>
          <w:rFonts w:ascii="Times New Roman" w:eastAsia="Times New Roman" w:hAnsi="Times New Roman" w:cs="Times New Roman"/>
          <w:sz w:val="24"/>
          <w:szCs w:val="24"/>
          <w:lang w:val="en-US"/>
        </w:rPr>
      </w:pPr>
    </w:p>
    <w:p w14:paraId="4D1FEA97" w14:textId="71C338FD"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GROUP_MoveUpdate</w:t>
      </w:r>
    </w:p>
    <w:p w14:paraId="70CD200E" w14:textId="6AA7E3FE"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containing information about when groups are moving from one node to another </w:t>
      </w:r>
    </w:p>
    <w:p w14:paraId="46FED33F" w14:textId="6EE5D044"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Turn Number – The turn number that moving took place</w:t>
      </w:r>
    </w:p>
    <w:p w14:paraId="0D5F5B0D" w14:textId="4D680171"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Player – The player whose group is moving</w:t>
      </w:r>
    </w:p>
    <w:p w14:paraId="3DAF4628" w14:textId="35AAE4AA"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Group – The ID of the group that’s moving</w:t>
      </w:r>
    </w:p>
    <w:p w14:paraId="586D1825" w14:textId="35BCE0DF"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Start – The Node ID where the move originated </w:t>
      </w:r>
    </w:p>
    <w:p w14:paraId="4DB5A081" w14:textId="477745D6"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Destination – The ID of the node that a group is moving towards </w:t>
      </w:r>
    </w:p>
    <w:p w14:paraId="668B559C" w14:textId="5891A081"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Status - RDY_TO_MOVE indicates moving to the edge, IN_TRANSIT is during spline transition between nodes, ARRIVED when spline transition is complete</w:t>
      </w:r>
    </w:p>
    <w:p w14:paraId="70FDCB73" w14:textId="2464C837"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NODE_ControlUpdate</w:t>
      </w:r>
    </w:p>
    <w:p w14:paraId="631B8F92" w14:textId="22DB52E6"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that contains information pertaining to when a node’s control status changes </w:t>
      </w:r>
    </w:p>
    <w:p w14:paraId="1C59D667" w14:textId="7C516098"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Turn Number – The number of the turn that the change took place </w:t>
      </w:r>
    </w:p>
    <w:p w14:paraId="01A2BDFE" w14:textId="0F98D0F4"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Node – The number of the node whose status was updated</w:t>
      </w:r>
    </w:p>
    <w:p w14:paraId="26966DA8" w14:textId="545C53D9"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Faction – The ID of the player who achieved control of the node</w:t>
      </w:r>
    </w:p>
    <w:p w14:paraId="0CE24A49" w14:textId="01055B7E"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 Value – The current control value of the node </w:t>
      </w:r>
    </w:p>
    <w:p w14:paraId="7F3926D1" w14:textId="2C0024B0"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Controlled – A boolean value that states whether a node has been claimed</w:t>
      </w:r>
    </w:p>
    <w:p w14:paraId="75161D48"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5BDA8C46"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56F69E26"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6FF9BF85"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285FA33C" w14:textId="1B74F480"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1D079901" w14:textId="5B355736"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NODE_Knowledge</w:t>
      </w:r>
    </w:p>
    <w:p w14:paraId="7F08D10C" w14:textId="0AB35495"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that displays information on the amount of knowledge that a player possesses </w:t>
      </w:r>
    </w:p>
    <w:p w14:paraId="29904E75" w14:textId="5A26EC4D"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Turn Number – The turn that is being documented </w:t>
      </w:r>
    </w:p>
    <w:p w14:paraId="785FFE66" w14:textId="0C8BD7FA"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Player – The ID of player </w:t>
      </w:r>
    </w:p>
    <w:p w14:paraId="27E90471" w14:textId="51C3FB83"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Nodes – A list of Node IDs </w:t>
      </w:r>
    </w:p>
    <w:p w14:paraId="529F48FA" w14:textId="74056F45"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Knowledge – List of node knowledge (0 = none, 1 = partial, 2 = full) </w:t>
      </w:r>
    </w:p>
    <w:p w14:paraId="23D22132" w14:textId="7330B790"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Controller – List of IDs representing who controls a node (-1 if it’s neutral) </w:t>
      </w:r>
    </w:p>
    <w:p w14:paraId="3B150905" w14:textId="2C3C5DF8"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Percent – List of percentages of control for each controller</w:t>
      </w:r>
    </w:p>
    <w:p w14:paraId="56306C80" w14:textId="143919A0"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PLAYER_Tags</w:t>
      </w:r>
    </w:p>
    <w:p w14:paraId="7C28F5B1" w14:textId="31E9D263"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Documents basic information about the AI that was used in the game</w:t>
      </w:r>
    </w:p>
    <w:p w14:paraId="75F96691" w14:textId="7EC9C65D" w:rsidR="440E15F6" w:rsidRDefault="440E15F6" w:rsidP="00274CAD">
      <w:pPr>
        <w:pStyle w:val="ListParagraph"/>
        <w:numPr>
          <w:ilvl w:val="0"/>
          <w:numId w:val="1"/>
        </w:numPr>
        <w:spacing w:after="160" w:line="259" w:lineRule="auto"/>
        <w:rPr>
          <w:sz w:val="24"/>
          <w:szCs w:val="24"/>
          <w:lang w:val="en-US"/>
        </w:rPr>
      </w:pPr>
      <w:r w:rsidRPr="440E15F6">
        <w:rPr>
          <w:rFonts w:ascii="Times New Roman" w:eastAsia="Times New Roman" w:hAnsi="Times New Roman" w:cs="Times New Roman"/>
          <w:sz w:val="24"/>
          <w:szCs w:val="24"/>
          <w:lang w:val="en-US"/>
        </w:rPr>
        <w:t>Turn Number – The last turn of the match</w:t>
      </w:r>
    </w:p>
    <w:p w14:paraId="7324384A" w14:textId="33E52AD5" w:rsidR="440E15F6" w:rsidRDefault="440E15F6" w:rsidP="00274CAD">
      <w:pPr>
        <w:pStyle w:val="ListParagraph"/>
        <w:numPr>
          <w:ilvl w:val="0"/>
          <w:numId w:val="1"/>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Player 1 – The file name used for the first player </w:t>
      </w:r>
    </w:p>
    <w:p w14:paraId="7D393495" w14:textId="2804D43A" w:rsidR="440E15F6" w:rsidRDefault="440E15F6" w:rsidP="00274CAD">
      <w:pPr>
        <w:pStyle w:val="ListParagraph"/>
        <w:numPr>
          <w:ilvl w:val="0"/>
          <w:numId w:val="1"/>
        </w:numPr>
        <w:spacing w:after="160" w:line="259" w:lineRule="auto"/>
        <w:rPr>
          <w:sz w:val="24"/>
          <w:szCs w:val="24"/>
          <w:lang w:val="en-US"/>
        </w:rPr>
      </w:pPr>
      <w:r w:rsidRPr="440E15F6">
        <w:rPr>
          <w:rFonts w:ascii="Times New Roman" w:eastAsia="Times New Roman" w:hAnsi="Times New Roman" w:cs="Times New Roman"/>
          <w:sz w:val="24"/>
          <w:szCs w:val="24"/>
          <w:lang w:val="en-US"/>
        </w:rPr>
        <w:t>Player 2 – The file name used for the second player</w:t>
      </w:r>
    </w:p>
    <w:p w14:paraId="4E8BB70A" w14:textId="77777777" w:rsidR="006176BC" w:rsidRDefault="006176BC" w:rsidP="00277532">
      <w:pPr>
        <w:pStyle w:val="TOCHeading"/>
        <w:jc w:val="both"/>
        <w:rPr>
          <w:sz w:val="40"/>
          <w:szCs w:val="40"/>
        </w:rPr>
      </w:pPr>
    </w:p>
    <w:p w14:paraId="6A8FC0AE" w14:textId="77777777" w:rsidR="006176BC" w:rsidRDefault="006176BC" w:rsidP="00277532">
      <w:pPr>
        <w:pStyle w:val="TOCHeading"/>
        <w:jc w:val="both"/>
        <w:rPr>
          <w:sz w:val="40"/>
          <w:szCs w:val="40"/>
        </w:rPr>
      </w:pPr>
    </w:p>
    <w:p w14:paraId="4DE9FBC5" w14:textId="77777777" w:rsidR="006176BC" w:rsidRPr="006176BC" w:rsidRDefault="006176BC" w:rsidP="006176BC">
      <w:pPr>
        <w:rPr>
          <w:lang w:val="en-US"/>
        </w:rPr>
      </w:pPr>
    </w:p>
    <w:p w14:paraId="3287A4D2" w14:textId="77777777" w:rsidR="006176BC" w:rsidRDefault="006176BC" w:rsidP="00F62130">
      <w:pPr>
        <w:spacing w:line="288" w:lineRule="auto"/>
        <w:rPr>
          <w:rFonts w:ascii="Times New Roman" w:hAnsi="Times New Roman" w:cs="Times New Roman"/>
          <w:sz w:val="24"/>
          <w:szCs w:val="24"/>
          <w:lang w:val="en-US"/>
        </w:rPr>
      </w:pPr>
    </w:p>
    <w:p w14:paraId="388FACD2" w14:textId="77777777" w:rsidR="006176BC" w:rsidRDefault="006176BC" w:rsidP="00F62130">
      <w:pPr>
        <w:spacing w:line="288" w:lineRule="auto"/>
        <w:rPr>
          <w:rFonts w:ascii="Times New Roman" w:hAnsi="Times New Roman" w:cs="Times New Roman"/>
          <w:sz w:val="24"/>
          <w:szCs w:val="24"/>
          <w:lang w:val="en-US"/>
        </w:rPr>
      </w:pPr>
    </w:p>
    <w:p w14:paraId="5A86B7AA" w14:textId="77777777" w:rsidR="006176BC" w:rsidRDefault="006176BC" w:rsidP="00F62130">
      <w:pPr>
        <w:spacing w:line="288" w:lineRule="auto"/>
        <w:rPr>
          <w:rFonts w:ascii="Times New Roman" w:hAnsi="Times New Roman" w:cs="Times New Roman"/>
          <w:sz w:val="24"/>
          <w:szCs w:val="24"/>
          <w:lang w:val="en-US"/>
        </w:rPr>
      </w:pPr>
    </w:p>
    <w:p w14:paraId="39C41AF2" w14:textId="77777777" w:rsidR="006176BC" w:rsidRDefault="006176BC" w:rsidP="00F62130">
      <w:pPr>
        <w:spacing w:line="288" w:lineRule="auto"/>
        <w:rPr>
          <w:rFonts w:ascii="Times New Roman" w:hAnsi="Times New Roman" w:cs="Times New Roman"/>
          <w:sz w:val="24"/>
          <w:szCs w:val="24"/>
          <w:lang w:val="en-US"/>
        </w:rPr>
      </w:pPr>
    </w:p>
    <w:p w14:paraId="4CDBC368" w14:textId="77777777" w:rsidR="006176BC" w:rsidRDefault="006176BC" w:rsidP="00F62130">
      <w:pPr>
        <w:spacing w:line="288" w:lineRule="auto"/>
        <w:rPr>
          <w:rFonts w:ascii="Times New Roman" w:hAnsi="Times New Roman" w:cs="Times New Roman"/>
          <w:sz w:val="24"/>
          <w:szCs w:val="24"/>
          <w:lang w:val="en-US"/>
        </w:rPr>
      </w:pPr>
    </w:p>
    <w:p w14:paraId="4416B52C" w14:textId="77777777" w:rsidR="006176BC" w:rsidRDefault="006176BC" w:rsidP="00F62130">
      <w:pPr>
        <w:spacing w:line="288" w:lineRule="auto"/>
        <w:rPr>
          <w:rFonts w:ascii="Times New Roman" w:hAnsi="Times New Roman" w:cs="Times New Roman"/>
          <w:sz w:val="24"/>
          <w:szCs w:val="24"/>
          <w:lang w:val="en-US"/>
        </w:rPr>
      </w:pPr>
    </w:p>
    <w:p w14:paraId="179D2428" w14:textId="77777777" w:rsidR="006176BC" w:rsidRDefault="006176BC" w:rsidP="00F62130">
      <w:pPr>
        <w:spacing w:line="288" w:lineRule="auto"/>
        <w:rPr>
          <w:rFonts w:ascii="Times New Roman" w:hAnsi="Times New Roman" w:cs="Times New Roman"/>
          <w:sz w:val="24"/>
          <w:szCs w:val="24"/>
          <w:lang w:val="en-US"/>
        </w:rPr>
      </w:pPr>
    </w:p>
    <w:p w14:paraId="22194250" w14:textId="77777777" w:rsidR="006176BC" w:rsidRDefault="006176BC" w:rsidP="00F62130">
      <w:pPr>
        <w:spacing w:line="288" w:lineRule="auto"/>
        <w:rPr>
          <w:rFonts w:ascii="Times New Roman" w:hAnsi="Times New Roman" w:cs="Times New Roman"/>
          <w:sz w:val="24"/>
          <w:szCs w:val="24"/>
          <w:lang w:val="en-US"/>
        </w:rPr>
      </w:pPr>
    </w:p>
    <w:p w14:paraId="4A493075" w14:textId="77777777" w:rsidR="006176BC" w:rsidRDefault="006176BC" w:rsidP="00F62130">
      <w:pPr>
        <w:spacing w:line="288" w:lineRule="auto"/>
        <w:rPr>
          <w:rFonts w:ascii="Times New Roman" w:hAnsi="Times New Roman" w:cs="Times New Roman"/>
          <w:sz w:val="24"/>
          <w:szCs w:val="24"/>
          <w:lang w:val="en-US"/>
        </w:rPr>
      </w:pPr>
    </w:p>
    <w:p w14:paraId="24F21BFF" w14:textId="77777777" w:rsidR="006176BC" w:rsidRDefault="006176BC" w:rsidP="00F62130">
      <w:pPr>
        <w:spacing w:line="288" w:lineRule="auto"/>
        <w:rPr>
          <w:rFonts w:ascii="Times New Roman" w:hAnsi="Times New Roman" w:cs="Times New Roman"/>
          <w:sz w:val="24"/>
          <w:szCs w:val="24"/>
          <w:lang w:val="en-US"/>
        </w:rPr>
      </w:pPr>
    </w:p>
    <w:p w14:paraId="7046DFB9" w14:textId="77777777" w:rsidR="006176BC" w:rsidRDefault="006176BC" w:rsidP="00F62130">
      <w:pPr>
        <w:spacing w:line="288" w:lineRule="auto"/>
        <w:rPr>
          <w:rFonts w:ascii="Times New Roman" w:hAnsi="Times New Roman" w:cs="Times New Roman"/>
          <w:sz w:val="24"/>
          <w:szCs w:val="24"/>
          <w:lang w:val="en-US"/>
        </w:rPr>
      </w:pPr>
    </w:p>
    <w:p w14:paraId="5C53002C" w14:textId="77777777" w:rsidR="006176BC" w:rsidRDefault="006176BC" w:rsidP="00F62130">
      <w:pPr>
        <w:spacing w:line="288" w:lineRule="auto"/>
        <w:rPr>
          <w:rFonts w:ascii="Times New Roman" w:hAnsi="Times New Roman" w:cs="Times New Roman"/>
          <w:sz w:val="24"/>
          <w:szCs w:val="24"/>
          <w:lang w:val="en-US"/>
        </w:rPr>
      </w:pPr>
    </w:p>
    <w:p w14:paraId="17FC9F87" w14:textId="77777777" w:rsidR="006176BC" w:rsidRDefault="006176BC" w:rsidP="00F62130">
      <w:pPr>
        <w:spacing w:line="288" w:lineRule="auto"/>
        <w:rPr>
          <w:rFonts w:ascii="Times New Roman" w:hAnsi="Times New Roman" w:cs="Times New Roman"/>
          <w:sz w:val="24"/>
          <w:szCs w:val="24"/>
          <w:lang w:val="en-US"/>
        </w:rPr>
      </w:pPr>
    </w:p>
    <w:p w14:paraId="644F3D93" w14:textId="77777777" w:rsidR="006176BC" w:rsidRDefault="006176BC" w:rsidP="006176BC">
      <w:pPr>
        <w:pStyle w:val="TOCHeading"/>
        <w:jc w:val="both"/>
        <w:rPr>
          <w:sz w:val="40"/>
          <w:szCs w:val="40"/>
        </w:rPr>
      </w:pPr>
      <w:r>
        <w:rPr>
          <w:sz w:val="40"/>
          <w:szCs w:val="40"/>
        </w:rPr>
        <w:lastRenderedPageBreak/>
        <w:t>Procedurally Generated Game Board</w:t>
      </w:r>
    </w:p>
    <w:p w14:paraId="5018D925" w14:textId="6DE2AA97" w:rsidR="006176BC" w:rsidRPr="006176BC" w:rsidRDefault="006176BC" w:rsidP="006176BC">
      <w:pPr>
        <w:pStyle w:val="TOCHeading"/>
        <w:rPr>
          <w:sz w:val="40"/>
        </w:rPr>
      </w:pPr>
      <w:bookmarkStart w:id="31" w:name="_Hlk26358013"/>
      <w:r w:rsidRPr="00844A99">
        <w:t>Implementation Ideas</w:t>
      </w:r>
      <w:bookmarkEnd w:id="31"/>
    </w:p>
    <w:p w14:paraId="0088B702" w14:textId="5180AA7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7384BBE9"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r w:rsidR="00121219" w:rsidRPr="00E35EF8">
        <w:rPr>
          <w:rFonts w:ascii="Times New Roman" w:hAnsi="Times New Roman" w:cs="Times New Roman"/>
          <w:sz w:val="24"/>
          <w:szCs w:val="24"/>
          <w:lang w:val="en-US"/>
        </w:rPr>
        <w:t>all</w:t>
      </w:r>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49347E0" w:rsidR="00C76A65" w:rsidRDefault="00C76A65" w:rsidP="00F62130">
      <w:pPr>
        <w:spacing w:line="288" w:lineRule="auto"/>
        <w:rPr>
          <w:rFonts w:ascii="Times New Roman" w:hAnsi="Times New Roman" w:cs="Times New Roman"/>
          <w:sz w:val="24"/>
          <w:szCs w:val="24"/>
          <w:lang w:val="en-US"/>
        </w:rPr>
      </w:pPr>
      <w:del w:id="32" w:author="David Gravett" w:date="2019-12-01T10:21:00Z">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del>
    </w:p>
    <w:p w14:paraId="085D58A4" w14:textId="7026108C" w:rsidR="00C76A65" w:rsidRDefault="00016618" w:rsidP="39802142">
      <w:pPr>
        <w:spacing w:line="288" w:lineRule="auto"/>
        <w:rPr>
          <w:rFonts w:ascii="Times New Roman" w:hAnsi="Times New Roman" w:cs="Times New Roman"/>
          <w:sz w:val="24"/>
          <w:szCs w:val="24"/>
          <w:lang w:val="en-US"/>
        </w:rPr>
      </w:pPr>
      <w:ins w:id="33" w:author="David Gravett" w:date="2019-12-01T10:21:00Z">
        <w:r>
          <w:rPr>
            <w:noProof/>
          </w:rPr>
          <w:drawing>
            <wp:anchor distT="0" distB="0" distL="114300" distR="114300" simplePos="0" relativeHeight="251681280" behindDoc="0" locked="0" layoutInCell="1" allowOverlap="1" wp14:anchorId="783D2786" wp14:editId="6C8DF34D">
              <wp:simplePos x="0" y="0"/>
              <wp:positionH relativeFrom="margin">
                <wp:align>center</wp:align>
              </wp:positionH>
              <wp:positionV relativeFrom="paragraph">
                <wp:posOffset>163830</wp:posOffset>
              </wp:positionV>
              <wp:extent cx="6437884" cy="350520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437884" cy="3505200"/>
                      </a:xfrm>
                      <a:prstGeom prst="rect">
                        <a:avLst/>
                      </a:prstGeom>
                    </pic:spPr>
                  </pic:pic>
                </a:graphicData>
              </a:graphic>
              <wp14:sizeRelH relativeFrom="margin">
                <wp14:pctWidth>0</wp14:pctWidth>
              </wp14:sizeRelH>
              <wp14:sizeRelV relativeFrom="margin">
                <wp14:pctHeight>0</wp14:pctHeight>
              </wp14:sizeRelV>
            </wp:anchor>
          </w:drawing>
        </w:r>
      </w:ins>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682B5E5B" w14:textId="001ECF58" w:rsidR="00016618" w:rsidRDefault="00016618" w:rsidP="00945C60">
      <w:pPr>
        <w:spacing w:line="288" w:lineRule="auto"/>
        <w:jc w:val="both"/>
        <w:rPr>
          <w:ins w:id="34" w:author="David Gravett" w:date="2019-12-01T10:21:00Z"/>
          <w:rFonts w:ascii="Times New Roman" w:hAnsi="Times New Roman" w:cs="Times New Roman"/>
          <w:sz w:val="24"/>
          <w:szCs w:val="24"/>
          <w:lang w:val="en-US"/>
        </w:rPr>
      </w:pPr>
    </w:p>
    <w:p w14:paraId="547DAE25" w14:textId="4A3AF40A" w:rsidR="00016618" w:rsidRDefault="00016618" w:rsidP="00945C60">
      <w:pPr>
        <w:spacing w:line="288" w:lineRule="auto"/>
        <w:jc w:val="both"/>
        <w:rPr>
          <w:ins w:id="35" w:author="David Gravett" w:date="2019-12-01T10:21:00Z"/>
          <w:rFonts w:ascii="Times New Roman" w:hAnsi="Times New Roman" w:cs="Times New Roman"/>
          <w:sz w:val="24"/>
          <w:szCs w:val="24"/>
          <w:lang w:val="en-US"/>
        </w:rPr>
      </w:pPr>
    </w:p>
    <w:p w14:paraId="20A82B25" w14:textId="1641F441" w:rsidR="00016618" w:rsidRDefault="00016618" w:rsidP="00945C60">
      <w:pPr>
        <w:spacing w:line="288" w:lineRule="auto"/>
        <w:jc w:val="both"/>
        <w:rPr>
          <w:ins w:id="36" w:author="David Gravett" w:date="2019-12-01T10:21:00Z"/>
          <w:rFonts w:ascii="Times New Roman" w:hAnsi="Times New Roman" w:cs="Times New Roman"/>
          <w:sz w:val="24"/>
          <w:szCs w:val="24"/>
          <w:lang w:val="en-US"/>
        </w:rPr>
      </w:pPr>
    </w:p>
    <w:p w14:paraId="0AAA258F" w14:textId="48E5DAA4" w:rsidR="00016618" w:rsidRDefault="00016618" w:rsidP="00945C60">
      <w:pPr>
        <w:spacing w:line="288" w:lineRule="auto"/>
        <w:jc w:val="both"/>
        <w:rPr>
          <w:ins w:id="37" w:author="David Gravett" w:date="2019-12-01T10:21:00Z"/>
          <w:rFonts w:ascii="Times New Roman" w:hAnsi="Times New Roman" w:cs="Times New Roman"/>
          <w:sz w:val="24"/>
          <w:szCs w:val="24"/>
          <w:lang w:val="en-US"/>
        </w:rPr>
      </w:pPr>
    </w:p>
    <w:p w14:paraId="1F8AAEAF" w14:textId="647FD215" w:rsidR="00016618" w:rsidRDefault="00016618" w:rsidP="00945C60">
      <w:pPr>
        <w:spacing w:line="288" w:lineRule="auto"/>
        <w:jc w:val="both"/>
        <w:rPr>
          <w:ins w:id="38" w:author="David Gravett" w:date="2019-12-01T10:21:00Z"/>
          <w:rFonts w:ascii="Times New Roman" w:hAnsi="Times New Roman" w:cs="Times New Roman"/>
          <w:sz w:val="24"/>
          <w:szCs w:val="24"/>
          <w:lang w:val="en-US"/>
        </w:rPr>
      </w:pPr>
    </w:p>
    <w:p w14:paraId="3C8D83C9" w14:textId="28D601F9" w:rsidR="00016618" w:rsidRDefault="00016618" w:rsidP="00945C60">
      <w:pPr>
        <w:spacing w:line="288" w:lineRule="auto"/>
        <w:jc w:val="both"/>
        <w:rPr>
          <w:ins w:id="39" w:author="David Gravett" w:date="2019-12-01T10:21:00Z"/>
          <w:rFonts w:ascii="Times New Roman" w:hAnsi="Times New Roman" w:cs="Times New Roman"/>
          <w:sz w:val="24"/>
          <w:szCs w:val="24"/>
          <w:lang w:val="en-US"/>
        </w:rPr>
      </w:pPr>
    </w:p>
    <w:p w14:paraId="1B41CA0C" w14:textId="384E6F77" w:rsidR="00016618" w:rsidRDefault="00016618" w:rsidP="00945C60">
      <w:pPr>
        <w:spacing w:line="288" w:lineRule="auto"/>
        <w:jc w:val="both"/>
        <w:rPr>
          <w:ins w:id="40" w:author="David Gravett" w:date="2019-12-01T10:21:00Z"/>
          <w:rFonts w:ascii="Times New Roman" w:hAnsi="Times New Roman" w:cs="Times New Roman"/>
          <w:sz w:val="24"/>
          <w:szCs w:val="24"/>
          <w:lang w:val="en-US"/>
        </w:rPr>
      </w:pPr>
    </w:p>
    <w:p w14:paraId="460055CF" w14:textId="57A483A7" w:rsidR="00016618" w:rsidRDefault="00016618" w:rsidP="00945C60">
      <w:pPr>
        <w:spacing w:line="288" w:lineRule="auto"/>
        <w:jc w:val="both"/>
        <w:rPr>
          <w:ins w:id="41" w:author="David Gravett" w:date="2019-12-01T10:21:00Z"/>
          <w:rFonts w:ascii="Times New Roman" w:hAnsi="Times New Roman" w:cs="Times New Roman"/>
          <w:sz w:val="24"/>
          <w:szCs w:val="24"/>
          <w:lang w:val="en-US"/>
        </w:rPr>
      </w:pPr>
    </w:p>
    <w:p w14:paraId="1E248569" w14:textId="2676FA23" w:rsidR="00016618" w:rsidRDefault="00016618" w:rsidP="00945C60">
      <w:pPr>
        <w:spacing w:line="288" w:lineRule="auto"/>
        <w:jc w:val="both"/>
        <w:rPr>
          <w:ins w:id="42" w:author="David Gravett" w:date="2019-12-01T10:21:00Z"/>
          <w:rFonts w:ascii="Times New Roman" w:hAnsi="Times New Roman" w:cs="Times New Roman"/>
          <w:sz w:val="24"/>
          <w:szCs w:val="24"/>
          <w:lang w:val="en-US"/>
        </w:rPr>
      </w:pPr>
    </w:p>
    <w:p w14:paraId="096B9E74" w14:textId="70B3E6E3" w:rsidR="00016618" w:rsidRDefault="00016618" w:rsidP="00945C60">
      <w:pPr>
        <w:spacing w:line="288" w:lineRule="auto"/>
        <w:jc w:val="both"/>
        <w:rPr>
          <w:ins w:id="43" w:author="David Gravett" w:date="2019-12-01T10:21:00Z"/>
          <w:rFonts w:ascii="Times New Roman" w:hAnsi="Times New Roman" w:cs="Times New Roman"/>
          <w:sz w:val="24"/>
          <w:szCs w:val="24"/>
          <w:lang w:val="en-US"/>
        </w:rPr>
      </w:pPr>
    </w:p>
    <w:p w14:paraId="286921A8" w14:textId="3BDA00B7" w:rsidR="00016618" w:rsidRDefault="00016618" w:rsidP="00945C60">
      <w:pPr>
        <w:spacing w:line="288" w:lineRule="auto"/>
        <w:jc w:val="both"/>
        <w:rPr>
          <w:ins w:id="44" w:author="David Gravett" w:date="2019-12-01T10:21:00Z"/>
          <w:rFonts w:ascii="Times New Roman" w:hAnsi="Times New Roman" w:cs="Times New Roman"/>
          <w:sz w:val="24"/>
          <w:szCs w:val="24"/>
          <w:lang w:val="en-US"/>
        </w:rPr>
      </w:pPr>
    </w:p>
    <w:p w14:paraId="7EBDE705" w14:textId="359CCECA" w:rsidR="00016618" w:rsidRDefault="00016618" w:rsidP="00945C60">
      <w:pPr>
        <w:spacing w:line="288" w:lineRule="auto"/>
        <w:jc w:val="both"/>
        <w:rPr>
          <w:ins w:id="45" w:author="David Gravett" w:date="2019-12-01T10:21:00Z"/>
          <w:rFonts w:ascii="Times New Roman" w:hAnsi="Times New Roman" w:cs="Times New Roman"/>
          <w:sz w:val="24"/>
          <w:szCs w:val="24"/>
          <w:lang w:val="en-US"/>
        </w:rPr>
      </w:pPr>
    </w:p>
    <w:p w14:paraId="789D207F" w14:textId="34BF1649" w:rsidR="00016618" w:rsidRDefault="00016618" w:rsidP="00945C60">
      <w:pPr>
        <w:spacing w:line="288" w:lineRule="auto"/>
        <w:jc w:val="both"/>
        <w:rPr>
          <w:ins w:id="46" w:author="David Gravett" w:date="2019-12-01T10:21:00Z"/>
          <w:rFonts w:ascii="Times New Roman" w:hAnsi="Times New Roman" w:cs="Times New Roman"/>
          <w:sz w:val="24"/>
          <w:szCs w:val="24"/>
          <w:lang w:val="en-US"/>
        </w:rPr>
      </w:pPr>
    </w:p>
    <w:p w14:paraId="46EE7130" w14:textId="16AB6724" w:rsidR="00016618" w:rsidRDefault="006176BC" w:rsidP="00945C60">
      <w:pPr>
        <w:spacing w:line="288" w:lineRule="auto"/>
        <w:jc w:val="both"/>
        <w:rPr>
          <w:ins w:id="47" w:author="David Gravett" w:date="2019-12-01T10:21:00Z"/>
          <w:rFonts w:ascii="Times New Roman" w:hAnsi="Times New Roman" w:cs="Times New Roman"/>
          <w:sz w:val="24"/>
          <w:szCs w:val="24"/>
          <w:lang w:val="en-US"/>
        </w:rPr>
      </w:pPr>
      <w:ins w:id="48" w:author="David Gravett" w:date="2019-12-01T10:21:00Z">
        <w:r>
          <w:rPr>
            <w:noProof/>
          </w:rPr>
          <mc:AlternateContent>
            <mc:Choice Requires="wps">
              <w:drawing>
                <wp:anchor distT="0" distB="0" distL="114300" distR="114300" simplePos="0" relativeHeight="251683328" behindDoc="0" locked="0" layoutInCell="1" allowOverlap="1" wp14:anchorId="53E82224" wp14:editId="48A09F0D">
                  <wp:simplePos x="0" y="0"/>
                  <wp:positionH relativeFrom="margin">
                    <wp:align>center</wp:align>
                  </wp:positionH>
                  <wp:positionV relativeFrom="paragraph">
                    <wp:posOffset>469900</wp:posOffset>
                  </wp:positionV>
                  <wp:extent cx="5248275" cy="635"/>
                  <wp:effectExtent l="0" t="0" r="9525" b="0"/>
                  <wp:wrapNone/>
                  <wp:docPr id="1976059842" name="Text Box 197605984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896E73" w14:textId="69B0823A" w:rsidR="0077468C" w:rsidRPr="00F559E3" w:rsidRDefault="0077468C" w:rsidP="00016618">
                              <w:pPr>
                                <w:pStyle w:val="Caption"/>
                                <w:jc w:val="center"/>
                                <w:rPr>
                                  <w:ins w:id="49" w:author="David Gravett" w:date="2019-12-01T10:21:00Z"/>
                                  <w:rFonts w:ascii="Arial" w:eastAsia="Arial" w:hAnsi="Arial" w:cs="Arial"/>
                                  <w:noProof/>
                                  <w:lang w:val="en"/>
                                </w:rPr>
                              </w:pPr>
                              <w:ins w:id="50" w:author="David Gravett" w:date="2019-12-01T10:21:00Z">
                                <w:r>
                                  <w:t xml:space="preserve">Figure </w:t>
                                </w:r>
                              </w:ins>
                              <w:r>
                                <w:t>28</w:t>
                              </w:r>
                              <w:ins w:id="51" w:author="David Gravett" w:date="2019-12-01T10:21:00Z">
                                <w:r>
                                  <w:t>: Breadth First Search</w:t>
                                </w:r>
                                <w:r>
                                  <w:rPr>
                                    <w:noProof/>
                                  </w:rPr>
                                  <w:t xml:space="preserv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82224" id="Text Box 1976059842" o:spid="_x0000_s1062" type="#_x0000_t202" style="position:absolute;left:0;text-align:left;margin-left:0;margin-top:37pt;width:413.25pt;height:.05pt;z-index:251683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rMUOAIAAHYEAAAOAAAAZHJzL2Uyb0RvYy54bWysVE1vGjEQvVfqf7B8Lws0E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" stroked="f">
                  <v:textbox style="mso-fit-shape-to-text:t" inset="0,0,0,0">
                    <w:txbxContent>
                      <w:p w14:paraId="6D896E73" w14:textId="69B0823A" w:rsidR="0077468C" w:rsidRPr="00F559E3" w:rsidRDefault="0077468C" w:rsidP="00016618">
                        <w:pPr>
                          <w:pStyle w:val="Caption"/>
                          <w:jc w:val="center"/>
                          <w:rPr>
                            <w:ins w:id="52" w:author="David Gravett" w:date="2019-12-01T10:21:00Z"/>
                            <w:rFonts w:ascii="Arial" w:eastAsia="Arial" w:hAnsi="Arial" w:cs="Arial"/>
                            <w:noProof/>
                            <w:lang w:val="en"/>
                          </w:rPr>
                        </w:pPr>
                        <w:ins w:id="53" w:author="David Gravett" w:date="2019-12-01T10:21:00Z">
                          <w:r>
                            <w:t xml:space="preserve">Figure </w:t>
                          </w:r>
                        </w:ins>
                        <w:r>
                          <w:t>28</w:t>
                        </w:r>
                        <w:ins w:id="54" w:author="David Gravett" w:date="2019-12-01T10:21:00Z">
                          <w:r>
                            <w:t>: Breadth First Search</w:t>
                          </w:r>
                          <w:r>
                            <w:rPr>
                              <w:noProof/>
                            </w:rPr>
                            <w:t xml:space="preserve"> Example</w:t>
                          </w:r>
                        </w:ins>
                      </w:p>
                    </w:txbxContent>
                  </v:textbox>
                  <w10:wrap anchorx="margin"/>
                </v:shape>
              </w:pict>
            </mc:Fallback>
          </mc:AlternateContent>
        </w:r>
      </w:ins>
    </w:p>
    <w:p w14:paraId="361ADFB7" w14:textId="77777777" w:rsidR="006176BC" w:rsidRDefault="006176BC" w:rsidP="00016618">
      <w:pPr>
        <w:pStyle w:val="TOCHeading"/>
        <w:jc w:val="both"/>
        <w:rPr>
          <w:sz w:val="40"/>
          <w:szCs w:val="40"/>
        </w:rPr>
      </w:pPr>
    </w:p>
    <w:p w14:paraId="25E34013" w14:textId="77777777" w:rsidR="006176BC" w:rsidRDefault="006176BC" w:rsidP="00016618">
      <w:pPr>
        <w:pStyle w:val="TOCHeading"/>
        <w:jc w:val="both"/>
        <w:rPr>
          <w:sz w:val="40"/>
          <w:szCs w:val="40"/>
        </w:rPr>
      </w:pPr>
    </w:p>
    <w:p w14:paraId="080AAAD0" w14:textId="77777777" w:rsidR="006176BC" w:rsidRDefault="006176BC" w:rsidP="00016618">
      <w:pPr>
        <w:pStyle w:val="TOCHeading"/>
        <w:jc w:val="both"/>
        <w:rPr>
          <w:sz w:val="40"/>
          <w:szCs w:val="40"/>
        </w:rPr>
      </w:pPr>
    </w:p>
    <w:p w14:paraId="0507D6A4" w14:textId="77777777" w:rsidR="006176BC" w:rsidRDefault="006176BC" w:rsidP="00016618">
      <w:pPr>
        <w:pStyle w:val="TOCHeading"/>
        <w:jc w:val="both"/>
        <w:rPr>
          <w:sz w:val="40"/>
          <w:szCs w:val="40"/>
        </w:rPr>
      </w:pPr>
    </w:p>
    <w:p w14:paraId="65122938" w14:textId="77777777" w:rsidR="00EE54B8" w:rsidRDefault="00EE54B8" w:rsidP="00945C60">
      <w:pPr>
        <w:spacing w:line="288" w:lineRule="auto"/>
        <w:jc w:val="both"/>
        <w:rPr>
          <w:rFonts w:ascii="Times New Roman" w:hAnsi="Times New Roman" w:cs="Times New Roman"/>
          <w:sz w:val="24"/>
          <w:szCs w:val="24"/>
          <w:lang w:val="en-US"/>
        </w:rPr>
      </w:pPr>
    </w:p>
    <w:p w14:paraId="761E95DE" w14:textId="77777777" w:rsidR="00EE54B8" w:rsidRDefault="00EE54B8" w:rsidP="00945C60">
      <w:pPr>
        <w:spacing w:line="288" w:lineRule="auto"/>
        <w:jc w:val="both"/>
        <w:rPr>
          <w:rFonts w:ascii="Times New Roman" w:hAnsi="Times New Roman" w:cs="Times New Roman"/>
          <w:sz w:val="24"/>
          <w:szCs w:val="24"/>
          <w:lang w:val="en-US"/>
        </w:rPr>
      </w:pPr>
    </w:p>
    <w:p w14:paraId="5718025B" w14:textId="77777777" w:rsidR="00EE54B8" w:rsidRDefault="00EE54B8" w:rsidP="00945C60">
      <w:pPr>
        <w:spacing w:line="288" w:lineRule="auto"/>
        <w:jc w:val="both"/>
        <w:rPr>
          <w:rFonts w:ascii="Times New Roman" w:hAnsi="Times New Roman" w:cs="Times New Roman"/>
          <w:sz w:val="24"/>
          <w:szCs w:val="24"/>
          <w:lang w:val="en-US"/>
        </w:rPr>
      </w:pPr>
    </w:p>
    <w:p w14:paraId="2F61EC72" w14:textId="5AB8A688" w:rsidR="00EE54B8" w:rsidRPr="00EE54B8" w:rsidRDefault="00EE54B8" w:rsidP="00EE54B8">
      <w:pPr>
        <w:pStyle w:val="TOCHeading"/>
        <w:jc w:val="both"/>
        <w:rPr>
          <w:sz w:val="40"/>
          <w:szCs w:val="40"/>
        </w:rPr>
      </w:pPr>
      <w:moveToRangeStart w:id="55" w:author="David Gravett" w:date="2019-12-01T10:21:00Z" w:name="move26088123"/>
      <w:ins w:id="56" w:author="David Gravett" w:date="2019-12-01T10:21:00Z">
        <w:r>
          <w:rPr>
            <w:sz w:val="40"/>
            <w:szCs w:val="40"/>
          </w:rPr>
          <w:lastRenderedPageBreak/>
          <w:t>Procedurally Generated Game Board</w:t>
        </w:r>
      </w:ins>
      <w:moveToRangeEnd w:id="55"/>
    </w:p>
    <w:p w14:paraId="4C896CB8" w14:textId="4F1F474E"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del w:id="57" w:author="David Gravett" w:date="2019-12-01T10:21:00Z">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6568420E" w14:textId="0359BF44" w:rsidR="00E35EF8" w:rsidRDefault="00016618" w:rsidP="39802142">
      <w:pPr>
        <w:spacing w:line="288" w:lineRule="auto"/>
        <w:rPr>
          <w:rFonts w:ascii="Times New Roman" w:hAnsi="Times New Roman" w:cs="Times New Roman"/>
          <w:sz w:val="24"/>
          <w:szCs w:val="24"/>
          <w:lang w:val="en-US"/>
        </w:rPr>
      </w:pPr>
      <w:ins w:id="58" w:author="David Gravett" w:date="2019-12-01T10:21:00Z">
        <w:r>
          <w:rPr>
            <w:noProof/>
          </w:rPr>
          <w:drawing>
            <wp:anchor distT="0" distB="0" distL="114300" distR="114300" simplePos="0" relativeHeight="251685376" behindDoc="0" locked="0" layoutInCell="1" allowOverlap="1" wp14:anchorId="7D60B810" wp14:editId="107F21A2">
              <wp:simplePos x="0" y="0"/>
              <wp:positionH relativeFrom="margin">
                <wp:align>center</wp:align>
              </wp:positionH>
              <wp:positionV relativeFrom="paragraph">
                <wp:posOffset>201295</wp:posOffset>
              </wp:positionV>
              <wp:extent cx="5381625" cy="3970051"/>
              <wp:effectExtent l="0" t="0" r="0" b="0"/>
              <wp:wrapNone/>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3970051"/>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del w:id="59" w:author="David Gravett" w:date="2019-12-01T10:21:00Z"/>
          <w:sz w:val="40"/>
          <w:szCs w:val="40"/>
        </w:rPr>
      </w:pPr>
      <w:del w:id="60" w:author="David Gravett" w:date="2019-12-01T10:21:00Z">
        <w:r>
          <w:rPr>
            <w:sz w:val="40"/>
            <w:szCs w:val="40"/>
          </w:rPr>
          <w:delText>Procedurally Generated Game Board</w:delText>
        </w:r>
        <w:r w:rsidR="00E35EF8">
          <w:rPr>
            <w:rFonts w:ascii="Times New Roman" w:hAnsi="Times New Roman" w:cs="Times New Roman"/>
            <w:sz w:val="24"/>
            <w:szCs w:val="24"/>
          </w:rPr>
          <w:tab/>
        </w:r>
      </w:del>
    </w:p>
    <w:p w14:paraId="793E4B97" w14:textId="61689CA6" w:rsidR="00C76A65" w:rsidRPr="00C76A65" w:rsidRDefault="00C76A65" w:rsidP="00C76A65">
      <w:pPr>
        <w:pStyle w:val="Heading1"/>
        <w:rPr>
          <w:del w:id="61" w:author="David Gravett" w:date="2019-12-01T10:21:00Z"/>
          <w:rFonts w:asciiTheme="majorHAnsi" w:hAnsiTheme="majorHAnsi" w:cstheme="majorHAnsi"/>
          <w:sz w:val="32"/>
          <w:szCs w:val="32"/>
        </w:rPr>
      </w:pPr>
      <w:del w:id="62" w:author="David Gravett" w:date="2019-12-01T10:21:00Z">
        <w:r>
          <w:rPr>
            <w:rFonts w:asciiTheme="majorHAnsi" w:hAnsiTheme="majorHAnsi" w:cstheme="majorHAnsi"/>
            <w:sz w:val="32"/>
            <w:szCs w:val="32"/>
          </w:rPr>
          <w:delText>Implementation Ideas</w:delText>
        </w:r>
      </w:del>
    </w:p>
    <w:p w14:paraId="21855ADF" w14:textId="6DA1F4EE" w:rsidR="00E35EF8" w:rsidRDefault="00E35EF8" w:rsidP="39802142">
      <w:pPr>
        <w:spacing w:line="288" w:lineRule="auto"/>
        <w:jc w:val="both"/>
        <w:rPr>
          <w:rFonts w:ascii="Times New Roman" w:hAnsi="Times New Roman" w:cs="Times New Roman"/>
          <w:sz w:val="24"/>
          <w:szCs w:val="24"/>
          <w:lang w:val="en-US"/>
        </w:rPr>
      </w:pPr>
      <w:moveFromRangeStart w:id="63" w:author="David Gravett" w:date="2019-12-01T10:21:00Z" w:name="move26088124"/>
      <w:moveFrom w:id="64"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From>
    </w:p>
    <w:p w14:paraId="4904AABF" w14:textId="77777777" w:rsidR="00945C60" w:rsidRDefault="00945C60" w:rsidP="00945C60">
      <w:pPr>
        <w:spacing w:line="288" w:lineRule="auto"/>
        <w:jc w:val="both"/>
        <w:rPr>
          <w:moveFrom w:id="65" w:author="David Gravett" w:date="2019-12-01T10:21:00Z"/>
          <w:rFonts w:ascii="Times New Roman" w:hAnsi="Times New Roman" w:cs="Times New Roman"/>
          <w:sz w:val="24"/>
          <w:szCs w:val="24"/>
          <w:lang w:val="en-US"/>
        </w:rPr>
      </w:pPr>
    </w:p>
    <w:p w14:paraId="0C15F501" w14:textId="4CA09F1B" w:rsidR="00A66190" w:rsidRDefault="00A66190" w:rsidP="39802142">
      <w:pPr>
        <w:spacing w:line="288" w:lineRule="auto"/>
        <w:jc w:val="both"/>
        <w:rPr>
          <w:rFonts w:ascii="Times New Roman" w:hAnsi="Times New Roman" w:cs="Times New Roman"/>
          <w:sz w:val="24"/>
          <w:szCs w:val="24"/>
          <w:lang w:val="en-US"/>
        </w:rPr>
      </w:pPr>
      <w:moveFrom w:id="66"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From>
    </w:p>
    <w:moveFromRangeEnd w:id="63"/>
    <w:p w14:paraId="6F42DE1F" w14:textId="1225A4AA" w:rsidR="00016618" w:rsidRDefault="00016618" w:rsidP="00016618">
      <w:pPr>
        <w:pStyle w:val="TOCHeading"/>
        <w:rPr>
          <w:ins w:id="67" w:author="David Gravett" w:date="2019-12-01T10:21:00Z"/>
          <w:sz w:val="40"/>
          <w:szCs w:val="40"/>
        </w:rPr>
      </w:pPr>
    </w:p>
    <w:p w14:paraId="4A5E7532" w14:textId="1A527A96" w:rsidR="00016618" w:rsidRDefault="00016618" w:rsidP="00016618">
      <w:pPr>
        <w:pStyle w:val="TOCHeading"/>
        <w:rPr>
          <w:ins w:id="68" w:author="David Gravett" w:date="2019-12-01T10:21:00Z"/>
          <w:sz w:val="40"/>
          <w:szCs w:val="40"/>
        </w:rPr>
      </w:pPr>
    </w:p>
    <w:p w14:paraId="3E745D57" w14:textId="112DB43D" w:rsidR="00E35EF8" w:rsidRDefault="00E35EF8" w:rsidP="00F62130">
      <w:pPr>
        <w:spacing w:line="288" w:lineRule="auto"/>
        <w:rPr>
          <w:rFonts w:ascii="Times New Roman" w:hAnsi="Times New Roman" w:cs="Times New Roman"/>
          <w:sz w:val="24"/>
          <w:szCs w:val="24"/>
          <w:lang w:val="en-US"/>
        </w:rPr>
      </w:pPr>
    </w:p>
    <w:p w14:paraId="623B55FD" w14:textId="5317365B" w:rsidR="00C76A65" w:rsidRDefault="00C76A65" w:rsidP="00F62130">
      <w:pPr>
        <w:spacing w:line="288" w:lineRule="auto"/>
        <w:rPr>
          <w:rFonts w:ascii="Times New Roman" w:hAnsi="Times New Roman" w:cs="Times New Roman"/>
          <w:sz w:val="24"/>
          <w:szCs w:val="24"/>
          <w:lang w:val="en-US"/>
        </w:rPr>
      </w:pPr>
    </w:p>
    <w:p w14:paraId="3C8D1A26" w14:textId="0C30FC86" w:rsidR="00945C60" w:rsidRDefault="00945C60" w:rsidP="00F62130">
      <w:pPr>
        <w:spacing w:line="288" w:lineRule="auto"/>
        <w:rPr>
          <w:rFonts w:ascii="Times New Roman" w:hAnsi="Times New Roman" w:cs="Times New Roman"/>
          <w:sz w:val="24"/>
          <w:szCs w:val="24"/>
          <w:lang w:val="en-US"/>
        </w:rPr>
      </w:pPr>
    </w:p>
    <w:p w14:paraId="4E54568D" w14:textId="77777777" w:rsidR="00945C60" w:rsidRDefault="00945C60" w:rsidP="00F62130">
      <w:pPr>
        <w:spacing w:line="288" w:lineRule="auto"/>
        <w:rPr>
          <w:rFonts w:ascii="Times New Roman" w:hAnsi="Times New Roman" w:cs="Times New Roman"/>
          <w:sz w:val="24"/>
          <w:szCs w:val="24"/>
          <w:lang w:val="en-US"/>
        </w:rPr>
      </w:pPr>
    </w:p>
    <w:p w14:paraId="6058DA9C" w14:textId="4BC76D69" w:rsidR="00C76A65" w:rsidRDefault="00016618" w:rsidP="00F62130">
      <w:pPr>
        <w:spacing w:line="288" w:lineRule="auto"/>
        <w:rPr>
          <w:rFonts w:ascii="Times New Roman" w:hAnsi="Times New Roman" w:cs="Times New Roman"/>
          <w:sz w:val="24"/>
          <w:szCs w:val="24"/>
          <w:lang w:val="en-US"/>
        </w:rPr>
      </w:pPr>
      <w:ins w:id="69" w:author="David Gravett" w:date="2019-12-01T10:21:00Z">
        <w:r>
          <w:rPr>
            <w:noProof/>
          </w:rPr>
          <mc:AlternateContent>
            <mc:Choice Requires="wps">
              <w:drawing>
                <wp:anchor distT="0" distB="0" distL="114300" distR="114300" simplePos="0" relativeHeight="251687424" behindDoc="0" locked="0" layoutInCell="1" allowOverlap="1" wp14:anchorId="076C28EE" wp14:editId="5CB34B72">
                  <wp:simplePos x="0" y="0"/>
                  <wp:positionH relativeFrom="column">
                    <wp:posOffset>1276350</wp:posOffset>
                  </wp:positionH>
                  <wp:positionV relativeFrom="paragraph">
                    <wp:posOffset>96520</wp:posOffset>
                  </wp:positionV>
                  <wp:extent cx="338137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5776656" w14:textId="2649A6F0" w:rsidR="0077468C" w:rsidRPr="00D103E4" w:rsidRDefault="0077468C" w:rsidP="00016618">
                              <w:pPr>
                                <w:pStyle w:val="Caption"/>
                                <w:jc w:val="center"/>
                                <w:rPr>
                                  <w:ins w:id="70" w:author="David Gravett" w:date="2019-12-01T10:21:00Z"/>
                                  <w:rFonts w:ascii="Arial" w:eastAsia="Arial" w:hAnsi="Arial" w:cs="Arial"/>
                                  <w:noProof/>
                                  <w:lang w:val="en"/>
                                </w:rPr>
                              </w:pPr>
                              <w:ins w:id="71" w:author="David Gravett" w:date="2019-12-01T10:21:00Z">
                                <w:r>
                                  <w:t xml:space="preserve">Figure </w:t>
                                </w:r>
                              </w:ins>
                              <w:r>
                                <w:t>29</w:t>
                              </w:r>
                              <w:ins w:id="72" w:author="David Gravett" w:date="2019-12-01T10:21:00Z">
                                <w:r>
                                  <w:t>: Default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28EE" id="Text Box 42" o:spid="_x0000_s1063" type="#_x0000_t202" style="position:absolute;margin-left:100.5pt;margin-top:7.6pt;width:266.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qFMAIAAGY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" stroked="f">
                  <v:textbox style="mso-fit-shape-to-text:t" inset="0,0,0,0">
                    <w:txbxContent>
                      <w:p w14:paraId="45776656" w14:textId="2649A6F0" w:rsidR="0077468C" w:rsidRPr="00D103E4" w:rsidRDefault="0077468C" w:rsidP="00016618">
                        <w:pPr>
                          <w:pStyle w:val="Caption"/>
                          <w:jc w:val="center"/>
                          <w:rPr>
                            <w:ins w:id="73" w:author="David Gravett" w:date="2019-12-01T10:21:00Z"/>
                            <w:rFonts w:ascii="Arial" w:eastAsia="Arial" w:hAnsi="Arial" w:cs="Arial"/>
                            <w:noProof/>
                            <w:lang w:val="en"/>
                          </w:rPr>
                        </w:pPr>
                        <w:ins w:id="74" w:author="David Gravett" w:date="2019-12-01T10:21:00Z">
                          <w:r>
                            <w:t xml:space="preserve">Figure </w:t>
                          </w:r>
                        </w:ins>
                        <w:r>
                          <w:t>29</w:t>
                        </w:r>
                        <w:ins w:id="75" w:author="David Gravett" w:date="2019-12-01T10:21:00Z">
                          <w:r>
                            <w:t>: Default Game Board</w:t>
                          </w:r>
                        </w:ins>
                      </w:p>
                    </w:txbxContent>
                  </v:textbox>
                </v:shape>
              </w:pict>
            </mc:Fallback>
          </mc:AlternateContent>
        </w:r>
      </w:ins>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pPr>
        <w:pStyle w:val="TOCHeading"/>
        <w:rPr>
          <w:sz w:val="40"/>
          <w:rPrChange w:id="76" w:author="David Gravett" w:date="2019-12-01T10:21:00Z">
            <w:rPr>
              <w:rFonts w:ascii="Times New Roman" w:hAnsi="Times New Roman" w:cs="Times New Roman"/>
              <w:sz w:val="24"/>
              <w:szCs w:val="24"/>
              <w:lang w:val="en-US"/>
            </w:rPr>
          </w:rPrChange>
        </w:rPr>
        <w:pPrChange w:id="77" w:author="David Gravett" w:date="2019-12-01T10:21:00Z">
          <w:pPr>
            <w:spacing w:line="288" w:lineRule="auto"/>
          </w:pPr>
        </w:pPrChange>
      </w:pPr>
    </w:p>
    <w:p w14:paraId="4BF92CCB" w14:textId="313839B8" w:rsidR="00C76A65" w:rsidRDefault="00C76A65">
      <w:pPr>
        <w:rPr>
          <w:lang w:val="en-US"/>
          <w:rPrChange w:id="78" w:author="David Gravett" w:date="2019-12-01T10:21:00Z">
            <w:rPr>
              <w:rFonts w:ascii="Times New Roman" w:hAnsi="Times New Roman" w:cs="Times New Roman"/>
              <w:sz w:val="24"/>
              <w:szCs w:val="24"/>
              <w:lang w:val="en-US"/>
            </w:rPr>
          </w:rPrChange>
        </w:rPr>
        <w:pPrChange w:id="79" w:author="David Gravett" w:date="2019-12-01T10:21:00Z">
          <w:pPr>
            <w:spacing w:line="288" w:lineRule="auto"/>
          </w:pPr>
        </w:pPrChange>
      </w:pPr>
    </w:p>
    <w:p w14:paraId="73ADB0F0" w14:textId="77777777" w:rsidR="00016618" w:rsidRPr="00016618" w:rsidRDefault="00016618" w:rsidP="00016618">
      <w:pPr>
        <w:rPr>
          <w:ins w:id="80" w:author="David Gravett" w:date="2019-12-01T10:21:00Z"/>
          <w:lang w:val="en-US"/>
        </w:rPr>
      </w:pPr>
      <w:bookmarkStart w:id="81" w:name="_Hlk21783552"/>
    </w:p>
    <w:p w14:paraId="5E1B0D0D" w14:textId="77777777" w:rsidR="005F2D99" w:rsidRPr="00016618" w:rsidRDefault="005F2D99">
      <w:pPr>
        <w:pStyle w:val="TOCHeading"/>
        <w:jc w:val="both"/>
        <w:rPr>
          <w:moveTo w:id="82" w:author="David Gravett" w:date="2019-12-01T10:21:00Z"/>
          <w:sz w:val="40"/>
          <w:rPrChange w:id="83" w:author="David Gravett" w:date="2019-12-01T10:21:00Z">
            <w:rPr>
              <w:moveTo w:id="84" w:author="David Gravett" w:date="2019-12-01T10:21:00Z"/>
              <w:rFonts w:asciiTheme="majorHAnsi" w:hAnsiTheme="majorHAnsi" w:cstheme="majorHAnsi"/>
              <w:color w:val="1F3864" w:themeColor="accent1" w:themeShade="80"/>
              <w:sz w:val="24"/>
              <w:szCs w:val="24"/>
              <w:lang w:val="en-US"/>
            </w:rPr>
          </w:rPrChange>
        </w:rPr>
        <w:pPrChange w:id="85" w:author="David Gravett" w:date="2019-12-01T10:21:00Z">
          <w:pPr>
            <w:spacing w:line="288" w:lineRule="auto"/>
            <w:jc w:val="both"/>
          </w:pPr>
        </w:pPrChange>
      </w:pPr>
      <w:moveToRangeStart w:id="86" w:author="David Gravett" w:date="2019-12-01T10:21:00Z" w:name="move26088125"/>
      <w:moveTo w:id="87" w:author="David Gravett" w:date="2019-12-01T10:21:00Z">
        <w:r>
          <w:rPr>
            <w:sz w:val="40"/>
            <w:rPrChange w:id="88" w:author="David Gravett" w:date="2019-12-01T10:21:00Z">
              <w:rPr>
                <w:rFonts w:cstheme="majorHAnsi"/>
                <w:color w:val="1F3864" w:themeColor="accent1" w:themeShade="80"/>
                <w:sz w:val="40"/>
                <w:szCs w:val="40"/>
              </w:rPr>
            </w:rPrChange>
          </w:rPr>
          <w:lastRenderedPageBreak/>
          <w:t>Procedurally Generated Game Board</w:t>
        </w:r>
      </w:moveTo>
    </w:p>
    <w:p w14:paraId="4ED08F01" w14:textId="77777777" w:rsidR="00E35EF8" w:rsidRDefault="00E35EF8" w:rsidP="00945C60">
      <w:pPr>
        <w:spacing w:line="288" w:lineRule="auto"/>
        <w:jc w:val="both"/>
        <w:rPr>
          <w:moveTo w:id="89" w:author="David Gravett" w:date="2019-12-01T10:21:00Z"/>
          <w:rFonts w:ascii="Times New Roman" w:hAnsi="Times New Roman" w:cs="Times New Roman"/>
          <w:sz w:val="24"/>
          <w:szCs w:val="24"/>
          <w:lang w:val="en-US"/>
        </w:rPr>
      </w:pPr>
      <w:moveToRangeStart w:id="90" w:author="David Gravett" w:date="2019-12-01T10:21:00Z" w:name="move26088124"/>
      <w:moveToRangeEnd w:id="86"/>
      <w:moveTo w:id="91"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To>
    </w:p>
    <w:p w14:paraId="320AE6B1" w14:textId="77777777" w:rsidR="00945C60" w:rsidRDefault="00945C60" w:rsidP="00945C60">
      <w:pPr>
        <w:spacing w:line="288" w:lineRule="auto"/>
        <w:jc w:val="both"/>
        <w:rPr>
          <w:moveTo w:id="92" w:author="David Gravett" w:date="2019-12-01T10:21:00Z"/>
          <w:rFonts w:ascii="Times New Roman" w:hAnsi="Times New Roman" w:cs="Times New Roman"/>
          <w:sz w:val="24"/>
          <w:szCs w:val="24"/>
          <w:lang w:val="en-US"/>
        </w:rPr>
      </w:pPr>
    </w:p>
    <w:p w14:paraId="6740D928" w14:textId="77777777" w:rsidR="00A66190" w:rsidRDefault="00A66190" w:rsidP="00945C60">
      <w:pPr>
        <w:spacing w:line="288" w:lineRule="auto"/>
        <w:jc w:val="both"/>
        <w:rPr>
          <w:moveTo w:id="93" w:author="David Gravett" w:date="2019-12-01T10:21:00Z"/>
          <w:rFonts w:ascii="Times New Roman" w:hAnsi="Times New Roman" w:cs="Times New Roman"/>
          <w:sz w:val="24"/>
          <w:szCs w:val="24"/>
          <w:lang w:val="en-US"/>
        </w:rPr>
      </w:pPr>
      <w:moveTo w:id="94"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To>
    </w:p>
    <w:moveToRangeEnd w:id="90"/>
    <w:p w14:paraId="56128E9E" w14:textId="69A4A948" w:rsidR="00016618" w:rsidRDefault="00016618" w:rsidP="00C76A65">
      <w:pPr>
        <w:pStyle w:val="TOCHeading"/>
        <w:rPr>
          <w:ins w:id="95" w:author="David Gravett" w:date="2019-12-01T10:21:00Z"/>
          <w:sz w:val="40"/>
          <w:szCs w:val="40"/>
        </w:rPr>
      </w:pPr>
    </w:p>
    <w:p w14:paraId="6CFF14AF" w14:textId="10C95C23" w:rsidR="00016618" w:rsidRDefault="00016618" w:rsidP="00016618">
      <w:pPr>
        <w:rPr>
          <w:ins w:id="96" w:author="David Gravett" w:date="2019-12-01T10:21:00Z"/>
          <w:lang w:val="en-US"/>
        </w:rPr>
      </w:pPr>
    </w:p>
    <w:p w14:paraId="17E0672F" w14:textId="16E33FF5" w:rsidR="00016618" w:rsidRDefault="00016618" w:rsidP="00016618">
      <w:pPr>
        <w:rPr>
          <w:ins w:id="97" w:author="David Gravett" w:date="2019-12-01T10:21:00Z"/>
          <w:lang w:val="en-US"/>
        </w:rPr>
      </w:pPr>
    </w:p>
    <w:p w14:paraId="2719513A" w14:textId="114DF2E4" w:rsidR="00016618" w:rsidRDefault="00016618" w:rsidP="00016618">
      <w:pPr>
        <w:rPr>
          <w:ins w:id="98" w:author="David Gravett" w:date="2019-12-01T10:21:00Z"/>
          <w:lang w:val="en-US"/>
        </w:rPr>
      </w:pPr>
    </w:p>
    <w:p w14:paraId="766BDFFA" w14:textId="237C8125" w:rsidR="00016618" w:rsidRDefault="00016618" w:rsidP="00016618">
      <w:pPr>
        <w:rPr>
          <w:ins w:id="99" w:author="David Gravett" w:date="2019-12-01T10:21:00Z"/>
          <w:lang w:val="en-US"/>
        </w:rPr>
      </w:pPr>
    </w:p>
    <w:p w14:paraId="7A731DB6" w14:textId="2D47D4F1" w:rsidR="00016618" w:rsidRDefault="00016618" w:rsidP="00016618">
      <w:pPr>
        <w:rPr>
          <w:ins w:id="100" w:author="David Gravett" w:date="2019-12-01T10:21:00Z"/>
          <w:lang w:val="en-US"/>
        </w:rPr>
      </w:pPr>
    </w:p>
    <w:p w14:paraId="37C0E4EA" w14:textId="7E1AA3CB" w:rsidR="00016618" w:rsidRDefault="00016618" w:rsidP="00016618">
      <w:pPr>
        <w:rPr>
          <w:ins w:id="101" w:author="David Gravett" w:date="2019-12-01T10:21:00Z"/>
          <w:lang w:val="en-US"/>
        </w:rPr>
      </w:pPr>
    </w:p>
    <w:p w14:paraId="5F0AAB30" w14:textId="375647CD" w:rsidR="00016618" w:rsidRDefault="00016618" w:rsidP="00016618">
      <w:pPr>
        <w:rPr>
          <w:ins w:id="102" w:author="David Gravett" w:date="2019-12-01T10:21:00Z"/>
          <w:lang w:val="en-US"/>
        </w:rPr>
      </w:pPr>
    </w:p>
    <w:p w14:paraId="040D4484" w14:textId="0C0A228B" w:rsidR="00016618" w:rsidRDefault="00016618" w:rsidP="00016618">
      <w:pPr>
        <w:rPr>
          <w:ins w:id="103" w:author="David Gravett" w:date="2019-12-01T10:21:00Z"/>
          <w:lang w:val="en-US"/>
        </w:rPr>
      </w:pPr>
    </w:p>
    <w:p w14:paraId="7BDBF6E0" w14:textId="409ADB0C" w:rsidR="00016618" w:rsidRDefault="00016618" w:rsidP="00016618">
      <w:pPr>
        <w:rPr>
          <w:ins w:id="104" w:author="David Gravett" w:date="2019-12-01T10:21:00Z"/>
          <w:lang w:val="en-US"/>
        </w:rPr>
      </w:pPr>
    </w:p>
    <w:p w14:paraId="0FD235F3" w14:textId="0E6C75E9" w:rsidR="00016618" w:rsidRDefault="00016618" w:rsidP="00016618">
      <w:pPr>
        <w:rPr>
          <w:ins w:id="105" w:author="David Gravett" w:date="2019-12-01T10:21:00Z"/>
          <w:lang w:val="en-US"/>
        </w:rPr>
      </w:pPr>
    </w:p>
    <w:p w14:paraId="71F41BD2" w14:textId="3CDC3FA0" w:rsidR="00016618" w:rsidRDefault="00016618" w:rsidP="00016618">
      <w:pPr>
        <w:rPr>
          <w:ins w:id="106" w:author="David Gravett" w:date="2019-12-01T10:21:00Z"/>
          <w:lang w:val="en-US"/>
        </w:rPr>
      </w:pPr>
    </w:p>
    <w:p w14:paraId="6881AC2C" w14:textId="51B70606" w:rsidR="00016618" w:rsidRDefault="00016618" w:rsidP="00016618">
      <w:pPr>
        <w:rPr>
          <w:ins w:id="107" w:author="David Gravett" w:date="2019-12-01T10:21:00Z"/>
          <w:lang w:val="en-US"/>
        </w:rPr>
      </w:pPr>
    </w:p>
    <w:p w14:paraId="756EFF8D" w14:textId="3E4EA93A" w:rsidR="00016618" w:rsidRDefault="00016618" w:rsidP="00016618">
      <w:pPr>
        <w:rPr>
          <w:ins w:id="108" w:author="David Gravett" w:date="2019-12-01T10:21:00Z"/>
          <w:lang w:val="en-US"/>
        </w:rPr>
      </w:pPr>
    </w:p>
    <w:p w14:paraId="6ABEEA36" w14:textId="392C1925" w:rsidR="00016618" w:rsidRDefault="00016618" w:rsidP="00016618">
      <w:pPr>
        <w:rPr>
          <w:ins w:id="109" w:author="David Gravett" w:date="2019-12-01T10:21:00Z"/>
          <w:lang w:val="en-US"/>
        </w:rPr>
      </w:pPr>
    </w:p>
    <w:p w14:paraId="6BCD801F" w14:textId="45B923BE" w:rsidR="00016618" w:rsidRDefault="00016618" w:rsidP="00016618">
      <w:pPr>
        <w:rPr>
          <w:ins w:id="110" w:author="David Gravett" w:date="2019-12-01T10:21:00Z"/>
          <w:lang w:val="en-US"/>
        </w:rPr>
      </w:pPr>
    </w:p>
    <w:p w14:paraId="6A9CFAE0" w14:textId="77777777" w:rsidR="00016618" w:rsidRPr="00016618" w:rsidRDefault="00016618" w:rsidP="00016618">
      <w:pPr>
        <w:rPr>
          <w:ins w:id="111" w:author="David Gravett" w:date="2019-12-01T10:21:00Z"/>
          <w:lang w:val="en-US"/>
        </w:rPr>
      </w:pPr>
    </w:p>
    <w:bookmarkEnd w:id="81"/>
    <w:p w14:paraId="39F10639" w14:textId="77777777" w:rsidR="00EE54B8" w:rsidRDefault="00EE54B8" w:rsidP="00945C60">
      <w:pPr>
        <w:jc w:val="both"/>
        <w:rPr>
          <w:rFonts w:ascii="Times New Roman" w:hAnsi="Times New Roman" w:cs="Times New Roman"/>
          <w:sz w:val="24"/>
          <w:szCs w:val="24"/>
        </w:rPr>
      </w:pPr>
    </w:p>
    <w:p w14:paraId="064FDEBF" w14:textId="77777777" w:rsidR="00EE54B8" w:rsidRDefault="00EE54B8" w:rsidP="00945C60">
      <w:pPr>
        <w:jc w:val="both"/>
        <w:rPr>
          <w:rFonts w:ascii="Times New Roman" w:hAnsi="Times New Roman" w:cs="Times New Roman"/>
          <w:sz w:val="24"/>
          <w:szCs w:val="24"/>
        </w:rPr>
      </w:pPr>
    </w:p>
    <w:p w14:paraId="2931855F" w14:textId="77777777" w:rsidR="00EE54B8" w:rsidRDefault="00EE54B8" w:rsidP="00945C60">
      <w:pPr>
        <w:jc w:val="both"/>
        <w:rPr>
          <w:rFonts w:ascii="Times New Roman" w:hAnsi="Times New Roman" w:cs="Times New Roman"/>
          <w:sz w:val="24"/>
          <w:szCs w:val="24"/>
        </w:rPr>
      </w:pPr>
    </w:p>
    <w:p w14:paraId="1A5C03F9" w14:textId="77777777" w:rsidR="00EE54B8" w:rsidRDefault="00EE54B8" w:rsidP="00945C60">
      <w:pPr>
        <w:jc w:val="both"/>
        <w:rPr>
          <w:rFonts w:ascii="Times New Roman" w:hAnsi="Times New Roman" w:cs="Times New Roman"/>
          <w:sz w:val="24"/>
          <w:szCs w:val="24"/>
        </w:rPr>
      </w:pPr>
    </w:p>
    <w:p w14:paraId="4AD7DFBB" w14:textId="77777777" w:rsidR="00EE54B8" w:rsidRDefault="00EE54B8" w:rsidP="00945C60">
      <w:pPr>
        <w:jc w:val="both"/>
        <w:rPr>
          <w:rFonts w:ascii="Times New Roman" w:hAnsi="Times New Roman" w:cs="Times New Roman"/>
          <w:sz w:val="24"/>
          <w:szCs w:val="24"/>
        </w:rPr>
      </w:pPr>
    </w:p>
    <w:p w14:paraId="0F2A4D00" w14:textId="77777777" w:rsidR="00EE54B8" w:rsidRDefault="00EE54B8" w:rsidP="00945C60">
      <w:pPr>
        <w:jc w:val="both"/>
        <w:rPr>
          <w:rFonts w:ascii="Times New Roman" w:hAnsi="Times New Roman" w:cs="Times New Roman"/>
          <w:sz w:val="24"/>
          <w:szCs w:val="24"/>
        </w:rPr>
      </w:pPr>
    </w:p>
    <w:p w14:paraId="68660A18" w14:textId="77777777" w:rsidR="00EE54B8" w:rsidRDefault="00EE54B8" w:rsidP="00945C60">
      <w:pPr>
        <w:jc w:val="both"/>
        <w:rPr>
          <w:rFonts w:ascii="Times New Roman" w:hAnsi="Times New Roman" w:cs="Times New Roman"/>
          <w:sz w:val="24"/>
          <w:szCs w:val="24"/>
        </w:rPr>
      </w:pPr>
    </w:p>
    <w:p w14:paraId="40AB9A3F" w14:textId="77777777" w:rsidR="00EE54B8" w:rsidRDefault="00EE54B8" w:rsidP="00EE54B8">
      <w:pPr>
        <w:pStyle w:val="TOCHeading"/>
        <w:rPr>
          <w:sz w:val="40"/>
          <w:szCs w:val="40"/>
        </w:rPr>
      </w:pPr>
      <w:r>
        <w:rPr>
          <w:sz w:val="40"/>
          <w:szCs w:val="40"/>
        </w:rPr>
        <w:lastRenderedPageBreak/>
        <w:t>Procedurally Generated Game Board</w:t>
      </w:r>
    </w:p>
    <w:p w14:paraId="2522BCA4" w14:textId="1FF60E5F" w:rsidR="00EE54B8" w:rsidRPr="00EE54B8" w:rsidRDefault="00EE54B8" w:rsidP="00EE54B8">
      <w:pPr>
        <w:pStyle w:val="TOCHeading"/>
        <w:rPr>
          <w:sz w:val="40"/>
        </w:rPr>
      </w:pPr>
      <w:r>
        <w:t>Chosen Method Overview</w:t>
      </w:r>
      <w:r>
        <w:rPr>
          <w:rFonts w:ascii="Times New Roman" w:hAnsi="Times New Roman" w:cs="Times New Roman"/>
          <w:sz w:val="24"/>
          <w:szCs w:val="24"/>
        </w:rPr>
        <w:tab/>
      </w:r>
    </w:p>
    <w:p w14:paraId="23F3C1EE" w14:textId="2D9E189B"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112"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13">
          <w:tblGrid>
            <w:gridCol w:w="432"/>
            <w:gridCol w:w="432"/>
            <w:gridCol w:w="432"/>
            <w:gridCol w:w="432"/>
            <w:gridCol w:w="432"/>
            <w:gridCol w:w="432"/>
            <w:gridCol w:w="432"/>
          </w:tblGrid>
        </w:tblGridChange>
      </w:tblGrid>
      <w:tr w:rsidR="00C76A65" w14:paraId="6B450FF7" w14:textId="77777777" w:rsidTr="00016618">
        <w:trPr>
          <w:trHeight w:val="869"/>
          <w:trPrChange w:id="114" w:author="David Gravett" w:date="2019-12-01T10:21:00Z">
            <w:trPr>
              <w:trHeight w:val="432"/>
            </w:trPr>
          </w:trPrChange>
        </w:trPr>
        <w:tc>
          <w:tcPr>
            <w:tcW w:w="933" w:type="dxa"/>
            <w:tcPrChange w:id="115" w:author="David Gravett" w:date="2019-12-01T10:21:00Z">
              <w:tcPr>
                <w:tcW w:w="432" w:type="dxa"/>
              </w:tcPr>
            </w:tcPrChange>
          </w:tcPr>
          <w:p w14:paraId="42F91CC9" w14:textId="7E2ED464" w:rsidR="00C76A65" w:rsidRPr="00016618" w:rsidRDefault="00C76A65">
            <w:pPr>
              <w:jc w:val="center"/>
              <w:rPr>
                <w:rFonts w:ascii="Times New Roman" w:hAnsi="Times New Roman"/>
                <w:sz w:val="36"/>
                <w:rPrChange w:id="116" w:author="David Gravett" w:date="2019-12-01T10:21:00Z">
                  <w:rPr>
                    <w:rFonts w:ascii="Times New Roman" w:hAnsi="Times New Roman" w:cs="Times New Roman"/>
                    <w:sz w:val="24"/>
                    <w:szCs w:val="24"/>
                  </w:rPr>
                </w:rPrChange>
              </w:rPr>
              <w:pPrChange w:id="117" w:author="James Dwyer" w:date="2019-12-01T10:21:00Z">
                <w:pPr/>
              </w:pPrChange>
            </w:pPr>
            <w:r w:rsidRPr="00016618">
              <w:rPr>
                <w:rFonts w:ascii="Times New Roman" w:hAnsi="Times New Roman"/>
                <w:sz w:val="36"/>
                <w:rPrChange w:id="118" w:author="David Gravett" w:date="2019-12-01T10:21:00Z">
                  <w:rPr>
                    <w:rFonts w:ascii="Times New Roman" w:hAnsi="Times New Roman" w:cs="Times New Roman"/>
                    <w:sz w:val="24"/>
                    <w:szCs w:val="24"/>
                  </w:rPr>
                </w:rPrChange>
              </w:rPr>
              <w:t>0</w:t>
            </w:r>
          </w:p>
        </w:tc>
        <w:tc>
          <w:tcPr>
            <w:tcW w:w="933" w:type="dxa"/>
            <w:tcPrChange w:id="119" w:author="David Gravett" w:date="2019-12-01T10:21:00Z">
              <w:tcPr>
                <w:tcW w:w="432" w:type="dxa"/>
              </w:tcPr>
            </w:tcPrChange>
          </w:tcPr>
          <w:p w14:paraId="69D21C3D" w14:textId="6596EA6D" w:rsidR="00C76A65" w:rsidRPr="00016618" w:rsidRDefault="00C76A65">
            <w:pPr>
              <w:jc w:val="center"/>
              <w:rPr>
                <w:rFonts w:ascii="Times New Roman" w:hAnsi="Times New Roman"/>
                <w:sz w:val="36"/>
                <w:rPrChange w:id="120" w:author="David Gravett" w:date="2019-12-01T10:21:00Z">
                  <w:rPr>
                    <w:rFonts w:ascii="Times New Roman" w:hAnsi="Times New Roman" w:cs="Times New Roman"/>
                    <w:sz w:val="24"/>
                    <w:szCs w:val="24"/>
                  </w:rPr>
                </w:rPrChange>
              </w:rPr>
              <w:pPrChange w:id="121" w:author="James Dwyer" w:date="2019-12-01T10:21:00Z">
                <w:pPr/>
              </w:pPrChange>
            </w:pPr>
            <w:r w:rsidRPr="00016618">
              <w:rPr>
                <w:rFonts w:ascii="Times New Roman" w:hAnsi="Times New Roman"/>
                <w:sz w:val="36"/>
                <w:rPrChange w:id="122" w:author="David Gravett" w:date="2019-12-01T10:21:00Z">
                  <w:rPr>
                    <w:rFonts w:ascii="Times New Roman" w:hAnsi="Times New Roman" w:cs="Times New Roman"/>
                    <w:sz w:val="24"/>
                    <w:szCs w:val="24"/>
                  </w:rPr>
                </w:rPrChange>
              </w:rPr>
              <w:t>0</w:t>
            </w:r>
          </w:p>
        </w:tc>
        <w:tc>
          <w:tcPr>
            <w:tcW w:w="933" w:type="dxa"/>
            <w:tcPrChange w:id="123" w:author="David Gravett" w:date="2019-12-01T10:21:00Z">
              <w:tcPr>
                <w:tcW w:w="432" w:type="dxa"/>
              </w:tcPr>
            </w:tcPrChange>
          </w:tcPr>
          <w:p w14:paraId="3C924C77" w14:textId="69AC393A" w:rsidR="00C76A65" w:rsidRPr="00016618" w:rsidRDefault="00C76A65">
            <w:pPr>
              <w:jc w:val="center"/>
              <w:rPr>
                <w:rFonts w:ascii="Times New Roman" w:hAnsi="Times New Roman"/>
                <w:sz w:val="36"/>
                <w:rPrChange w:id="124" w:author="David Gravett" w:date="2019-12-01T10:21:00Z">
                  <w:rPr>
                    <w:rFonts w:ascii="Times New Roman" w:hAnsi="Times New Roman" w:cs="Times New Roman"/>
                    <w:sz w:val="24"/>
                    <w:szCs w:val="24"/>
                  </w:rPr>
                </w:rPrChange>
              </w:rPr>
              <w:pPrChange w:id="125" w:author="James Dwyer" w:date="2019-12-01T10:21:00Z">
                <w:pPr/>
              </w:pPrChange>
            </w:pPr>
            <w:r w:rsidRPr="00016618">
              <w:rPr>
                <w:rFonts w:ascii="Times New Roman" w:hAnsi="Times New Roman"/>
                <w:sz w:val="36"/>
                <w:rPrChange w:id="126" w:author="David Gravett" w:date="2019-12-01T10:21:00Z">
                  <w:rPr>
                    <w:rFonts w:ascii="Times New Roman" w:hAnsi="Times New Roman" w:cs="Times New Roman"/>
                    <w:sz w:val="24"/>
                    <w:szCs w:val="24"/>
                  </w:rPr>
                </w:rPrChange>
              </w:rPr>
              <w:t>0</w:t>
            </w:r>
          </w:p>
        </w:tc>
        <w:tc>
          <w:tcPr>
            <w:tcW w:w="933" w:type="dxa"/>
            <w:tcPrChange w:id="127" w:author="David Gravett" w:date="2019-12-01T10:21:00Z">
              <w:tcPr>
                <w:tcW w:w="432" w:type="dxa"/>
              </w:tcPr>
            </w:tcPrChange>
          </w:tcPr>
          <w:p w14:paraId="538C582E" w14:textId="0F1C59EA" w:rsidR="00C76A65" w:rsidRPr="00016618" w:rsidRDefault="00C76A65">
            <w:pPr>
              <w:jc w:val="center"/>
              <w:rPr>
                <w:rFonts w:ascii="Times New Roman" w:hAnsi="Times New Roman"/>
                <w:sz w:val="36"/>
                <w:rPrChange w:id="128" w:author="David Gravett" w:date="2019-12-01T10:21:00Z">
                  <w:rPr>
                    <w:rFonts w:ascii="Times New Roman" w:hAnsi="Times New Roman" w:cs="Times New Roman"/>
                    <w:sz w:val="24"/>
                    <w:szCs w:val="24"/>
                  </w:rPr>
                </w:rPrChange>
              </w:rPr>
              <w:pPrChange w:id="129" w:author="James Dwyer" w:date="2019-12-01T10:21:00Z">
                <w:pPr/>
              </w:pPrChange>
            </w:pPr>
            <w:r w:rsidRPr="00016618">
              <w:rPr>
                <w:rFonts w:ascii="Times New Roman" w:hAnsi="Times New Roman"/>
                <w:sz w:val="36"/>
                <w:rPrChange w:id="130" w:author="David Gravett" w:date="2019-12-01T10:21:00Z">
                  <w:rPr>
                    <w:rFonts w:ascii="Times New Roman" w:hAnsi="Times New Roman" w:cs="Times New Roman"/>
                    <w:sz w:val="24"/>
                    <w:szCs w:val="24"/>
                  </w:rPr>
                </w:rPrChange>
              </w:rPr>
              <w:t>0</w:t>
            </w:r>
          </w:p>
        </w:tc>
        <w:tc>
          <w:tcPr>
            <w:tcW w:w="933" w:type="dxa"/>
            <w:tcPrChange w:id="131" w:author="David Gravett" w:date="2019-12-01T10:21:00Z">
              <w:tcPr>
                <w:tcW w:w="432" w:type="dxa"/>
              </w:tcPr>
            </w:tcPrChange>
          </w:tcPr>
          <w:p w14:paraId="4A1FCC94" w14:textId="4DB21271" w:rsidR="00C76A65" w:rsidRPr="00016618" w:rsidRDefault="00C76A65">
            <w:pPr>
              <w:jc w:val="center"/>
              <w:rPr>
                <w:rFonts w:ascii="Times New Roman" w:hAnsi="Times New Roman"/>
                <w:sz w:val="36"/>
                <w:rPrChange w:id="132" w:author="David Gravett" w:date="2019-12-01T10:21:00Z">
                  <w:rPr>
                    <w:rFonts w:ascii="Times New Roman" w:hAnsi="Times New Roman" w:cs="Times New Roman"/>
                    <w:sz w:val="24"/>
                    <w:szCs w:val="24"/>
                  </w:rPr>
                </w:rPrChange>
              </w:rPr>
              <w:pPrChange w:id="133" w:author="James Dwyer" w:date="2019-12-01T10:21:00Z">
                <w:pPr/>
              </w:pPrChange>
            </w:pPr>
            <w:r w:rsidRPr="00016618">
              <w:rPr>
                <w:rFonts w:ascii="Times New Roman" w:hAnsi="Times New Roman"/>
                <w:sz w:val="36"/>
                <w:rPrChange w:id="134" w:author="David Gravett" w:date="2019-12-01T10:21:00Z">
                  <w:rPr>
                    <w:rFonts w:ascii="Times New Roman" w:hAnsi="Times New Roman" w:cs="Times New Roman"/>
                    <w:sz w:val="24"/>
                    <w:szCs w:val="24"/>
                  </w:rPr>
                </w:rPrChange>
              </w:rPr>
              <w:t>0</w:t>
            </w:r>
          </w:p>
        </w:tc>
        <w:tc>
          <w:tcPr>
            <w:tcW w:w="933" w:type="dxa"/>
            <w:tcPrChange w:id="135" w:author="David Gravett" w:date="2019-12-01T10:21:00Z">
              <w:tcPr>
                <w:tcW w:w="432" w:type="dxa"/>
              </w:tcPr>
            </w:tcPrChange>
          </w:tcPr>
          <w:p w14:paraId="40F82ADF" w14:textId="437A47E0" w:rsidR="00C76A65" w:rsidRPr="00016618" w:rsidRDefault="00C76A65">
            <w:pPr>
              <w:jc w:val="center"/>
              <w:rPr>
                <w:rFonts w:ascii="Times New Roman" w:hAnsi="Times New Roman"/>
                <w:sz w:val="36"/>
                <w:rPrChange w:id="136" w:author="David Gravett" w:date="2019-12-01T10:21:00Z">
                  <w:rPr>
                    <w:rFonts w:ascii="Times New Roman" w:hAnsi="Times New Roman" w:cs="Times New Roman"/>
                    <w:sz w:val="24"/>
                    <w:szCs w:val="24"/>
                  </w:rPr>
                </w:rPrChange>
              </w:rPr>
              <w:pPrChange w:id="137" w:author="James Dwyer" w:date="2019-12-01T10:21:00Z">
                <w:pPr/>
              </w:pPrChange>
            </w:pPr>
            <w:r w:rsidRPr="00016618">
              <w:rPr>
                <w:rFonts w:ascii="Times New Roman" w:hAnsi="Times New Roman"/>
                <w:sz w:val="36"/>
                <w:rPrChange w:id="138" w:author="David Gravett" w:date="2019-12-01T10:21:00Z">
                  <w:rPr>
                    <w:rFonts w:ascii="Times New Roman" w:hAnsi="Times New Roman" w:cs="Times New Roman"/>
                    <w:sz w:val="24"/>
                    <w:szCs w:val="24"/>
                  </w:rPr>
                </w:rPrChange>
              </w:rPr>
              <w:t>0</w:t>
            </w:r>
          </w:p>
        </w:tc>
        <w:tc>
          <w:tcPr>
            <w:tcW w:w="933" w:type="dxa"/>
            <w:tcPrChange w:id="139" w:author="David Gravett" w:date="2019-12-01T10:21:00Z">
              <w:tcPr>
                <w:tcW w:w="432" w:type="dxa"/>
              </w:tcPr>
            </w:tcPrChange>
          </w:tcPr>
          <w:p w14:paraId="0B919670" w14:textId="45243983" w:rsidR="00C76A65" w:rsidRPr="00016618" w:rsidRDefault="00C76A65">
            <w:pPr>
              <w:jc w:val="center"/>
              <w:rPr>
                <w:rFonts w:ascii="Times New Roman" w:hAnsi="Times New Roman"/>
                <w:sz w:val="36"/>
                <w:rPrChange w:id="140" w:author="David Gravett" w:date="2019-12-01T10:21:00Z">
                  <w:rPr>
                    <w:rFonts w:ascii="Times New Roman" w:hAnsi="Times New Roman" w:cs="Times New Roman"/>
                    <w:sz w:val="24"/>
                    <w:szCs w:val="24"/>
                  </w:rPr>
                </w:rPrChange>
              </w:rPr>
              <w:pPrChange w:id="141" w:author="James Dwyer" w:date="2019-12-01T10:21:00Z">
                <w:pPr/>
              </w:pPrChange>
            </w:pPr>
            <w:r w:rsidRPr="00016618">
              <w:rPr>
                <w:rFonts w:ascii="Times New Roman" w:hAnsi="Times New Roman"/>
                <w:sz w:val="36"/>
                <w:rPrChange w:id="142" w:author="David Gravett" w:date="2019-12-01T10:21:00Z">
                  <w:rPr>
                    <w:rFonts w:ascii="Times New Roman" w:hAnsi="Times New Roman" w:cs="Times New Roman"/>
                    <w:sz w:val="24"/>
                    <w:szCs w:val="24"/>
                  </w:rPr>
                </w:rPrChange>
              </w:rPr>
              <w:t>0</w:t>
            </w:r>
          </w:p>
        </w:tc>
      </w:tr>
      <w:tr w:rsidR="00C76A65" w14:paraId="52C78029" w14:textId="77777777" w:rsidTr="00016618">
        <w:trPr>
          <w:trHeight w:val="869"/>
          <w:trPrChange w:id="143" w:author="David Gravett" w:date="2019-12-01T10:21:00Z">
            <w:trPr>
              <w:trHeight w:val="432"/>
            </w:trPr>
          </w:trPrChange>
        </w:trPr>
        <w:tc>
          <w:tcPr>
            <w:tcW w:w="933" w:type="dxa"/>
            <w:tcPrChange w:id="144" w:author="David Gravett" w:date="2019-12-01T10:21:00Z">
              <w:tcPr>
                <w:tcW w:w="432" w:type="dxa"/>
              </w:tcPr>
            </w:tcPrChange>
          </w:tcPr>
          <w:p w14:paraId="5382694C" w14:textId="19BF27F7" w:rsidR="00C76A65" w:rsidRPr="00016618" w:rsidRDefault="00C76A65">
            <w:pPr>
              <w:jc w:val="center"/>
              <w:rPr>
                <w:rFonts w:ascii="Times New Roman" w:hAnsi="Times New Roman"/>
                <w:sz w:val="36"/>
                <w:rPrChange w:id="145" w:author="David Gravett" w:date="2019-12-01T10:21:00Z">
                  <w:rPr>
                    <w:rFonts w:ascii="Times New Roman" w:hAnsi="Times New Roman" w:cs="Times New Roman"/>
                    <w:sz w:val="24"/>
                    <w:szCs w:val="24"/>
                  </w:rPr>
                </w:rPrChange>
              </w:rPr>
              <w:pPrChange w:id="146" w:author="James Dwyer" w:date="2019-12-01T10:21:00Z">
                <w:pPr/>
              </w:pPrChange>
            </w:pPr>
            <w:r w:rsidRPr="00016618">
              <w:rPr>
                <w:rFonts w:ascii="Times New Roman" w:hAnsi="Times New Roman"/>
                <w:sz w:val="36"/>
                <w:rPrChange w:id="147" w:author="David Gravett" w:date="2019-12-01T10:21:00Z">
                  <w:rPr>
                    <w:rFonts w:ascii="Times New Roman" w:hAnsi="Times New Roman" w:cs="Times New Roman"/>
                    <w:sz w:val="24"/>
                    <w:szCs w:val="24"/>
                  </w:rPr>
                </w:rPrChange>
              </w:rPr>
              <w:t>0</w:t>
            </w:r>
          </w:p>
        </w:tc>
        <w:tc>
          <w:tcPr>
            <w:tcW w:w="933" w:type="dxa"/>
            <w:tcPrChange w:id="148" w:author="David Gravett" w:date="2019-12-01T10:21:00Z">
              <w:tcPr>
                <w:tcW w:w="432" w:type="dxa"/>
              </w:tcPr>
            </w:tcPrChange>
          </w:tcPr>
          <w:p w14:paraId="4D0E581C" w14:textId="556CEC3F" w:rsidR="00C76A65" w:rsidRPr="00016618" w:rsidRDefault="00C76A65">
            <w:pPr>
              <w:jc w:val="center"/>
              <w:rPr>
                <w:rFonts w:ascii="Times New Roman" w:hAnsi="Times New Roman"/>
                <w:sz w:val="36"/>
                <w:rPrChange w:id="149" w:author="David Gravett" w:date="2019-12-01T10:21:00Z">
                  <w:rPr>
                    <w:rFonts w:ascii="Times New Roman" w:hAnsi="Times New Roman" w:cs="Times New Roman"/>
                    <w:sz w:val="24"/>
                    <w:szCs w:val="24"/>
                  </w:rPr>
                </w:rPrChange>
              </w:rPr>
              <w:pPrChange w:id="150" w:author="James Dwyer" w:date="2019-12-01T10:21:00Z">
                <w:pPr/>
              </w:pPrChange>
            </w:pPr>
            <w:r w:rsidRPr="00016618">
              <w:rPr>
                <w:rFonts w:ascii="Times New Roman" w:hAnsi="Times New Roman"/>
                <w:sz w:val="36"/>
                <w:rPrChange w:id="151" w:author="David Gravett" w:date="2019-12-01T10:21:00Z">
                  <w:rPr>
                    <w:rFonts w:ascii="Times New Roman" w:hAnsi="Times New Roman" w:cs="Times New Roman"/>
                    <w:sz w:val="24"/>
                    <w:szCs w:val="24"/>
                  </w:rPr>
                </w:rPrChange>
              </w:rPr>
              <w:t>0</w:t>
            </w:r>
          </w:p>
        </w:tc>
        <w:tc>
          <w:tcPr>
            <w:tcW w:w="933" w:type="dxa"/>
            <w:tcPrChange w:id="152" w:author="David Gravett" w:date="2019-12-01T10:21:00Z">
              <w:tcPr>
                <w:tcW w:w="432" w:type="dxa"/>
              </w:tcPr>
            </w:tcPrChange>
          </w:tcPr>
          <w:p w14:paraId="3A56F94C" w14:textId="4EB00B98" w:rsidR="00C76A65" w:rsidRPr="00016618" w:rsidRDefault="00C76A65">
            <w:pPr>
              <w:jc w:val="center"/>
              <w:rPr>
                <w:rFonts w:ascii="Times New Roman" w:hAnsi="Times New Roman"/>
                <w:sz w:val="36"/>
                <w:rPrChange w:id="153" w:author="David Gravett" w:date="2019-12-01T10:21:00Z">
                  <w:rPr>
                    <w:rFonts w:ascii="Times New Roman" w:hAnsi="Times New Roman" w:cs="Times New Roman"/>
                    <w:sz w:val="24"/>
                    <w:szCs w:val="24"/>
                  </w:rPr>
                </w:rPrChange>
              </w:rPr>
              <w:pPrChange w:id="154" w:author="James Dwyer" w:date="2019-12-01T10:21:00Z">
                <w:pPr/>
              </w:pPrChange>
            </w:pPr>
            <w:r w:rsidRPr="00016618">
              <w:rPr>
                <w:rFonts w:ascii="Times New Roman" w:hAnsi="Times New Roman"/>
                <w:sz w:val="36"/>
                <w:rPrChange w:id="155" w:author="David Gravett" w:date="2019-12-01T10:21:00Z">
                  <w:rPr>
                    <w:rFonts w:ascii="Times New Roman" w:hAnsi="Times New Roman" w:cs="Times New Roman"/>
                    <w:sz w:val="24"/>
                    <w:szCs w:val="24"/>
                  </w:rPr>
                </w:rPrChange>
              </w:rPr>
              <w:t>0</w:t>
            </w:r>
          </w:p>
        </w:tc>
        <w:tc>
          <w:tcPr>
            <w:tcW w:w="933" w:type="dxa"/>
            <w:tcPrChange w:id="156" w:author="David Gravett" w:date="2019-12-01T10:21:00Z">
              <w:tcPr>
                <w:tcW w:w="432" w:type="dxa"/>
              </w:tcPr>
            </w:tcPrChange>
          </w:tcPr>
          <w:p w14:paraId="35A6AB42" w14:textId="52B9B6D6" w:rsidR="00C76A65" w:rsidRPr="00016618" w:rsidRDefault="00C76A65">
            <w:pPr>
              <w:jc w:val="center"/>
              <w:rPr>
                <w:rFonts w:ascii="Times New Roman" w:hAnsi="Times New Roman"/>
                <w:sz w:val="36"/>
                <w:rPrChange w:id="157" w:author="David Gravett" w:date="2019-12-01T10:21:00Z">
                  <w:rPr>
                    <w:rFonts w:ascii="Times New Roman" w:hAnsi="Times New Roman" w:cs="Times New Roman"/>
                    <w:sz w:val="24"/>
                    <w:szCs w:val="24"/>
                  </w:rPr>
                </w:rPrChange>
              </w:rPr>
              <w:pPrChange w:id="158" w:author="James Dwyer" w:date="2019-12-01T10:21:00Z">
                <w:pPr/>
              </w:pPrChange>
            </w:pPr>
            <w:r w:rsidRPr="00016618">
              <w:rPr>
                <w:rFonts w:ascii="Times New Roman" w:hAnsi="Times New Roman"/>
                <w:sz w:val="36"/>
                <w:rPrChange w:id="159" w:author="David Gravett" w:date="2019-12-01T10:21:00Z">
                  <w:rPr>
                    <w:rFonts w:ascii="Times New Roman" w:hAnsi="Times New Roman" w:cs="Times New Roman"/>
                    <w:sz w:val="24"/>
                    <w:szCs w:val="24"/>
                  </w:rPr>
                </w:rPrChange>
              </w:rPr>
              <w:t>0</w:t>
            </w:r>
          </w:p>
        </w:tc>
        <w:tc>
          <w:tcPr>
            <w:tcW w:w="933" w:type="dxa"/>
            <w:tcPrChange w:id="160" w:author="David Gravett" w:date="2019-12-01T10:21:00Z">
              <w:tcPr>
                <w:tcW w:w="432" w:type="dxa"/>
              </w:tcPr>
            </w:tcPrChange>
          </w:tcPr>
          <w:p w14:paraId="5604C3DD" w14:textId="39A809CF" w:rsidR="00C76A65" w:rsidRPr="00016618" w:rsidRDefault="00C76A65">
            <w:pPr>
              <w:jc w:val="center"/>
              <w:rPr>
                <w:rFonts w:ascii="Times New Roman" w:hAnsi="Times New Roman"/>
                <w:sz w:val="36"/>
                <w:rPrChange w:id="161" w:author="David Gravett" w:date="2019-12-01T10:21:00Z">
                  <w:rPr>
                    <w:rFonts w:ascii="Times New Roman" w:hAnsi="Times New Roman" w:cs="Times New Roman"/>
                    <w:sz w:val="24"/>
                    <w:szCs w:val="24"/>
                  </w:rPr>
                </w:rPrChange>
              </w:rPr>
              <w:pPrChange w:id="162" w:author="James Dwyer" w:date="2019-12-01T10:21:00Z">
                <w:pPr/>
              </w:pPrChange>
            </w:pPr>
            <w:r w:rsidRPr="00016618">
              <w:rPr>
                <w:rFonts w:ascii="Times New Roman" w:hAnsi="Times New Roman"/>
                <w:sz w:val="36"/>
                <w:rPrChange w:id="163" w:author="David Gravett" w:date="2019-12-01T10:21:00Z">
                  <w:rPr>
                    <w:rFonts w:ascii="Times New Roman" w:hAnsi="Times New Roman" w:cs="Times New Roman"/>
                    <w:sz w:val="24"/>
                    <w:szCs w:val="24"/>
                  </w:rPr>
                </w:rPrChange>
              </w:rPr>
              <w:t>0</w:t>
            </w:r>
          </w:p>
        </w:tc>
        <w:tc>
          <w:tcPr>
            <w:tcW w:w="933" w:type="dxa"/>
            <w:tcPrChange w:id="164" w:author="David Gravett" w:date="2019-12-01T10:21:00Z">
              <w:tcPr>
                <w:tcW w:w="432" w:type="dxa"/>
              </w:tcPr>
            </w:tcPrChange>
          </w:tcPr>
          <w:p w14:paraId="0FDADAAB" w14:textId="7E8D0A69" w:rsidR="00C76A65" w:rsidRPr="00016618" w:rsidRDefault="00C76A65">
            <w:pPr>
              <w:jc w:val="center"/>
              <w:rPr>
                <w:rFonts w:ascii="Times New Roman" w:hAnsi="Times New Roman"/>
                <w:sz w:val="36"/>
                <w:rPrChange w:id="165" w:author="David Gravett" w:date="2019-12-01T10:21:00Z">
                  <w:rPr>
                    <w:rFonts w:ascii="Times New Roman" w:hAnsi="Times New Roman" w:cs="Times New Roman"/>
                    <w:sz w:val="24"/>
                    <w:szCs w:val="24"/>
                  </w:rPr>
                </w:rPrChange>
              </w:rPr>
              <w:pPrChange w:id="166" w:author="James Dwyer" w:date="2019-12-01T10:21:00Z">
                <w:pPr/>
              </w:pPrChange>
            </w:pPr>
            <w:r w:rsidRPr="00016618">
              <w:rPr>
                <w:rFonts w:ascii="Times New Roman" w:hAnsi="Times New Roman"/>
                <w:sz w:val="36"/>
                <w:rPrChange w:id="167" w:author="David Gravett" w:date="2019-12-01T10:21:00Z">
                  <w:rPr>
                    <w:rFonts w:ascii="Times New Roman" w:hAnsi="Times New Roman" w:cs="Times New Roman"/>
                    <w:sz w:val="24"/>
                    <w:szCs w:val="24"/>
                  </w:rPr>
                </w:rPrChange>
              </w:rPr>
              <w:t>0</w:t>
            </w:r>
          </w:p>
        </w:tc>
        <w:tc>
          <w:tcPr>
            <w:tcW w:w="933" w:type="dxa"/>
            <w:tcPrChange w:id="168" w:author="David Gravett" w:date="2019-12-01T10:21:00Z">
              <w:tcPr>
                <w:tcW w:w="432" w:type="dxa"/>
              </w:tcPr>
            </w:tcPrChange>
          </w:tcPr>
          <w:p w14:paraId="5A037C61" w14:textId="03D5518A" w:rsidR="00C76A65" w:rsidRPr="00016618" w:rsidRDefault="00C76A65">
            <w:pPr>
              <w:jc w:val="center"/>
              <w:rPr>
                <w:rFonts w:ascii="Times New Roman" w:hAnsi="Times New Roman"/>
                <w:sz w:val="36"/>
                <w:rPrChange w:id="169" w:author="David Gravett" w:date="2019-12-01T10:21:00Z">
                  <w:rPr>
                    <w:rFonts w:ascii="Times New Roman" w:hAnsi="Times New Roman" w:cs="Times New Roman"/>
                    <w:sz w:val="24"/>
                    <w:szCs w:val="24"/>
                  </w:rPr>
                </w:rPrChange>
              </w:rPr>
              <w:pPrChange w:id="170" w:author="James Dwyer" w:date="2019-12-01T10:21:00Z">
                <w:pPr/>
              </w:pPrChange>
            </w:pPr>
            <w:r w:rsidRPr="00016618">
              <w:rPr>
                <w:rFonts w:ascii="Times New Roman" w:hAnsi="Times New Roman"/>
                <w:sz w:val="36"/>
                <w:rPrChange w:id="171" w:author="David Gravett" w:date="2019-12-01T10:21:00Z">
                  <w:rPr>
                    <w:rFonts w:ascii="Times New Roman" w:hAnsi="Times New Roman" w:cs="Times New Roman"/>
                    <w:sz w:val="24"/>
                    <w:szCs w:val="24"/>
                  </w:rPr>
                </w:rPrChange>
              </w:rPr>
              <w:t>0</w:t>
            </w:r>
          </w:p>
        </w:tc>
      </w:tr>
      <w:tr w:rsidR="00C76A65" w14:paraId="7FE129E7" w14:textId="77777777" w:rsidTr="00016618">
        <w:trPr>
          <w:trHeight w:val="869"/>
          <w:trPrChange w:id="172" w:author="David Gravett" w:date="2019-12-01T10:21:00Z">
            <w:trPr>
              <w:trHeight w:val="432"/>
            </w:trPr>
          </w:trPrChange>
        </w:trPr>
        <w:tc>
          <w:tcPr>
            <w:tcW w:w="933" w:type="dxa"/>
            <w:tcPrChange w:id="173" w:author="David Gravett" w:date="2019-12-01T10:21:00Z">
              <w:tcPr>
                <w:tcW w:w="432" w:type="dxa"/>
              </w:tcPr>
            </w:tcPrChange>
          </w:tcPr>
          <w:p w14:paraId="4A8C8673" w14:textId="29A5C41F" w:rsidR="00C76A65" w:rsidRPr="00016618" w:rsidRDefault="00C76A65">
            <w:pPr>
              <w:jc w:val="center"/>
              <w:rPr>
                <w:rFonts w:ascii="Times New Roman" w:hAnsi="Times New Roman"/>
                <w:sz w:val="36"/>
                <w:rPrChange w:id="174" w:author="David Gravett" w:date="2019-12-01T10:21:00Z">
                  <w:rPr>
                    <w:rFonts w:ascii="Times New Roman" w:hAnsi="Times New Roman" w:cs="Times New Roman"/>
                    <w:sz w:val="24"/>
                    <w:szCs w:val="24"/>
                  </w:rPr>
                </w:rPrChange>
              </w:rPr>
              <w:pPrChange w:id="175" w:author="James Dwyer" w:date="2019-12-01T10:21:00Z">
                <w:pPr/>
              </w:pPrChange>
            </w:pPr>
            <w:r w:rsidRPr="00016618">
              <w:rPr>
                <w:rFonts w:ascii="Times New Roman" w:hAnsi="Times New Roman"/>
                <w:sz w:val="36"/>
                <w:rPrChange w:id="176" w:author="David Gravett" w:date="2019-12-01T10:21:00Z">
                  <w:rPr>
                    <w:rFonts w:ascii="Times New Roman" w:hAnsi="Times New Roman" w:cs="Times New Roman"/>
                    <w:sz w:val="24"/>
                    <w:szCs w:val="24"/>
                  </w:rPr>
                </w:rPrChange>
              </w:rPr>
              <w:t>0</w:t>
            </w:r>
          </w:p>
        </w:tc>
        <w:tc>
          <w:tcPr>
            <w:tcW w:w="933" w:type="dxa"/>
            <w:tcPrChange w:id="177" w:author="David Gravett" w:date="2019-12-01T10:21:00Z">
              <w:tcPr>
                <w:tcW w:w="432" w:type="dxa"/>
              </w:tcPr>
            </w:tcPrChange>
          </w:tcPr>
          <w:p w14:paraId="0C0ED6A7" w14:textId="57619A73" w:rsidR="00C76A65" w:rsidRPr="00016618" w:rsidRDefault="00C76A65">
            <w:pPr>
              <w:jc w:val="center"/>
              <w:rPr>
                <w:rFonts w:ascii="Times New Roman" w:hAnsi="Times New Roman"/>
                <w:sz w:val="36"/>
                <w:rPrChange w:id="178" w:author="David Gravett" w:date="2019-12-01T10:21:00Z">
                  <w:rPr>
                    <w:rFonts w:ascii="Times New Roman" w:hAnsi="Times New Roman" w:cs="Times New Roman"/>
                    <w:sz w:val="24"/>
                    <w:szCs w:val="24"/>
                  </w:rPr>
                </w:rPrChange>
              </w:rPr>
              <w:pPrChange w:id="179" w:author="James Dwyer" w:date="2019-12-01T10:21:00Z">
                <w:pPr/>
              </w:pPrChange>
            </w:pPr>
            <w:r w:rsidRPr="00016618">
              <w:rPr>
                <w:rFonts w:ascii="Times New Roman" w:hAnsi="Times New Roman"/>
                <w:sz w:val="36"/>
                <w:rPrChange w:id="180" w:author="David Gravett" w:date="2019-12-01T10:21:00Z">
                  <w:rPr>
                    <w:rFonts w:ascii="Times New Roman" w:hAnsi="Times New Roman" w:cs="Times New Roman"/>
                    <w:sz w:val="24"/>
                    <w:szCs w:val="24"/>
                  </w:rPr>
                </w:rPrChange>
              </w:rPr>
              <w:t>0</w:t>
            </w:r>
          </w:p>
        </w:tc>
        <w:tc>
          <w:tcPr>
            <w:tcW w:w="933" w:type="dxa"/>
            <w:tcPrChange w:id="181" w:author="David Gravett" w:date="2019-12-01T10:21:00Z">
              <w:tcPr>
                <w:tcW w:w="432" w:type="dxa"/>
              </w:tcPr>
            </w:tcPrChange>
          </w:tcPr>
          <w:p w14:paraId="304D7539" w14:textId="566F08AA" w:rsidR="00C76A65" w:rsidRPr="00016618" w:rsidRDefault="00C76A65">
            <w:pPr>
              <w:jc w:val="center"/>
              <w:rPr>
                <w:rFonts w:ascii="Times New Roman" w:hAnsi="Times New Roman"/>
                <w:sz w:val="36"/>
                <w:rPrChange w:id="182" w:author="David Gravett" w:date="2019-12-01T10:21:00Z">
                  <w:rPr>
                    <w:rFonts w:ascii="Times New Roman" w:hAnsi="Times New Roman" w:cs="Times New Roman"/>
                    <w:sz w:val="24"/>
                    <w:szCs w:val="24"/>
                  </w:rPr>
                </w:rPrChange>
              </w:rPr>
              <w:pPrChange w:id="183" w:author="James Dwyer" w:date="2019-12-01T10:21:00Z">
                <w:pPr/>
              </w:pPrChange>
            </w:pPr>
            <w:r w:rsidRPr="00016618">
              <w:rPr>
                <w:rFonts w:ascii="Times New Roman" w:hAnsi="Times New Roman"/>
                <w:sz w:val="36"/>
                <w:rPrChange w:id="184" w:author="David Gravett" w:date="2019-12-01T10:21:00Z">
                  <w:rPr>
                    <w:rFonts w:ascii="Times New Roman" w:hAnsi="Times New Roman" w:cs="Times New Roman"/>
                    <w:sz w:val="24"/>
                    <w:szCs w:val="24"/>
                  </w:rPr>
                </w:rPrChange>
              </w:rPr>
              <w:t>0</w:t>
            </w:r>
          </w:p>
        </w:tc>
        <w:tc>
          <w:tcPr>
            <w:tcW w:w="933" w:type="dxa"/>
            <w:tcPrChange w:id="185" w:author="David Gravett" w:date="2019-12-01T10:21:00Z">
              <w:tcPr>
                <w:tcW w:w="432" w:type="dxa"/>
              </w:tcPr>
            </w:tcPrChange>
          </w:tcPr>
          <w:p w14:paraId="2696DA29" w14:textId="7CAC4842" w:rsidR="00C76A65" w:rsidRPr="00016618" w:rsidRDefault="00C76A65">
            <w:pPr>
              <w:jc w:val="center"/>
              <w:rPr>
                <w:rFonts w:ascii="Times New Roman" w:hAnsi="Times New Roman"/>
                <w:sz w:val="36"/>
                <w:rPrChange w:id="186" w:author="David Gravett" w:date="2019-12-01T10:21:00Z">
                  <w:rPr>
                    <w:rFonts w:ascii="Times New Roman" w:hAnsi="Times New Roman" w:cs="Times New Roman"/>
                    <w:sz w:val="24"/>
                    <w:szCs w:val="24"/>
                  </w:rPr>
                </w:rPrChange>
              </w:rPr>
              <w:pPrChange w:id="187" w:author="James Dwyer" w:date="2019-12-01T10:21:00Z">
                <w:pPr/>
              </w:pPrChange>
            </w:pPr>
            <w:r w:rsidRPr="00016618">
              <w:rPr>
                <w:rFonts w:ascii="Times New Roman" w:hAnsi="Times New Roman"/>
                <w:sz w:val="36"/>
                <w:rPrChange w:id="188" w:author="David Gravett" w:date="2019-12-01T10:21:00Z">
                  <w:rPr>
                    <w:rFonts w:ascii="Times New Roman" w:hAnsi="Times New Roman" w:cs="Times New Roman"/>
                    <w:sz w:val="24"/>
                    <w:szCs w:val="24"/>
                  </w:rPr>
                </w:rPrChange>
              </w:rPr>
              <w:t>0</w:t>
            </w:r>
          </w:p>
        </w:tc>
        <w:tc>
          <w:tcPr>
            <w:tcW w:w="933" w:type="dxa"/>
            <w:tcPrChange w:id="189" w:author="David Gravett" w:date="2019-12-01T10:21:00Z">
              <w:tcPr>
                <w:tcW w:w="432" w:type="dxa"/>
              </w:tcPr>
            </w:tcPrChange>
          </w:tcPr>
          <w:p w14:paraId="043C1131" w14:textId="785CF865" w:rsidR="00C76A65" w:rsidRPr="00016618" w:rsidRDefault="00C76A65">
            <w:pPr>
              <w:jc w:val="center"/>
              <w:rPr>
                <w:rFonts w:ascii="Times New Roman" w:hAnsi="Times New Roman"/>
                <w:sz w:val="36"/>
                <w:rPrChange w:id="190" w:author="David Gravett" w:date="2019-12-01T10:21:00Z">
                  <w:rPr>
                    <w:rFonts w:ascii="Times New Roman" w:hAnsi="Times New Roman" w:cs="Times New Roman"/>
                    <w:sz w:val="24"/>
                    <w:szCs w:val="24"/>
                  </w:rPr>
                </w:rPrChange>
              </w:rPr>
              <w:pPrChange w:id="191" w:author="James Dwyer" w:date="2019-12-01T10:21:00Z">
                <w:pPr/>
              </w:pPrChange>
            </w:pPr>
            <w:r w:rsidRPr="00016618">
              <w:rPr>
                <w:rFonts w:ascii="Times New Roman" w:hAnsi="Times New Roman"/>
                <w:sz w:val="36"/>
                <w:rPrChange w:id="192" w:author="David Gravett" w:date="2019-12-01T10:21:00Z">
                  <w:rPr>
                    <w:rFonts w:ascii="Times New Roman" w:hAnsi="Times New Roman" w:cs="Times New Roman"/>
                    <w:sz w:val="24"/>
                    <w:szCs w:val="24"/>
                  </w:rPr>
                </w:rPrChange>
              </w:rPr>
              <w:t>0</w:t>
            </w:r>
          </w:p>
        </w:tc>
        <w:tc>
          <w:tcPr>
            <w:tcW w:w="933" w:type="dxa"/>
            <w:tcPrChange w:id="193" w:author="David Gravett" w:date="2019-12-01T10:21:00Z">
              <w:tcPr>
                <w:tcW w:w="432" w:type="dxa"/>
              </w:tcPr>
            </w:tcPrChange>
          </w:tcPr>
          <w:p w14:paraId="0F6C446B" w14:textId="21B2349A" w:rsidR="00C76A65" w:rsidRPr="00016618" w:rsidRDefault="00C76A65">
            <w:pPr>
              <w:jc w:val="center"/>
              <w:rPr>
                <w:rFonts w:ascii="Times New Roman" w:hAnsi="Times New Roman"/>
                <w:sz w:val="36"/>
                <w:rPrChange w:id="194" w:author="David Gravett" w:date="2019-12-01T10:21:00Z">
                  <w:rPr>
                    <w:rFonts w:ascii="Times New Roman" w:hAnsi="Times New Roman" w:cs="Times New Roman"/>
                    <w:sz w:val="24"/>
                    <w:szCs w:val="24"/>
                  </w:rPr>
                </w:rPrChange>
              </w:rPr>
              <w:pPrChange w:id="195" w:author="James Dwyer" w:date="2019-12-01T10:21:00Z">
                <w:pPr/>
              </w:pPrChange>
            </w:pPr>
            <w:r w:rsidRPr="00016618">
              <w:rPr>
                <w:rFonts w:ascii="Times New Roman" w:hAnsi="Times New Roman"/>
                <w:sz w:val="36"/>
                <w:rPrChange w:id="196" w:author="David Gravett" w:date="2019-12-01T10:21:00Z">
                  <w:rPr>
                    <w:rFonts w:ascii="Times New Roman" w:hAnsi="Times New Roman" w:cs="Times New Roman"/>
                    <w:sz w:val="24"/>
                    <w:szCs w:val="24"/>
                  </w:rPr>
                </w:rPrChange>
              </w:rPr>
              <w:t>0</w:t>
            </w:r>
          </w:p>
        </w:tc>
        <w:tc>
          <w:tcPr>
            <w:tcW w:w="933" w:type="dxa"/>
            <w:tcPrChange w:id="197" w:author="David Gravett" w:date="2019-12-01T10:21:00Z">
              <w:tcPr>
                <w:tcW w:w="432" w:type="dxa"/>
              </w:tcPr>
            </w:tcPrChange>
          </w:tcPr>
          <w:p w14:paraId="47897884" w14:textId="4C98BFCD" w:rsidR="00C76A65" w:rsidRPr="00016618" w:rsidRDefault="00C76A65">
            <w:pPr>
              <w:jc w:val="center"/>
              <w:rPr>
                <w:rFonts w:ascii="Times New Roman" w:hAnsi="Times New Roman"/>
                <w:sz w:val="36"/>
                <w:rPrChange w:id="198" w:author="David Gravett" w:date="2019-12-01T10:21:00Z">
                  <w:rPr>
                    <w:rFonts w:ascii="Times New Roman" w:hAnsi="Times New Roman" w:cs="Times New Roman"/>
                    <w:sz w:val="24"/>
                    <w:szCs w:val="24"/>
                  </w:rPr>
                </w:rPrChange>
              </w:rPr>
              <w:pPrChange w:id="199" w:author="James Dwyer" w:date="2019-12-01T10:21:00Z">
                <w:pPr/>
              </w:pPrChange>
            </w:pPr>
            <w:r w:rsidRPr="00016618">
              <w:rPr>
                <w:rFonts w:ascii="Times New Roman" w:hAnsi="Times New Roman"/>
                <w:sz w:val="36"/>
                <w:rPrChange w:id="200" w:author="David Gravett" w:date="2019-12-01T10:21:00Z">
                  <w:rPr>
                    <w:rFonts w:ascii="Times New Roman" w:hAnsi="Times New Roman" w:cs="Times New Roman"/>
                    <w:sz w:val="24"/>
                    <w:szCs w:val="24"/>
                  </w:rPr>
                </w:rPrChange>
              </w:rPr>
              <w:t>0</w:t>
            </w:r>
          </w:p>
        </w:tc>
      </w:tr>
      <w:tr w:rsidR="00C76A65" w14:paraId="21A7DB2C" w14:textId="77777777" w:rsidTr="00016618">
        <w:trPr>
          <w:trHeight w:val="869"/>
          <w:trPrChange w:id="201" w:author="David Gravett" w:date="2019-12-01T10:21:00Z">
            <w:trPr>
              <w:trHeight w:val="432"/>
            </w:trPr>
          </w:trPrChange>
        </w:trPr>
        <w:tc>
          <w:tcPr>
            <w:tcW w:w="933" w:type="dxa"/>
            <w:tcPrChange w:id="202" w:author="David Gravett" w:date="2019-12-01T10:21:00Z">
              <w:tcPr>
                <w:tcW w:w="432" w:type="dxa"/>
              </w:tcPr>
            </w:tcPrChange>
          </w:tcPr>
          <w:p w14:paraId="7C118DD5" w14:textId="1B02FCBB" w:rsidR="00C76A65" w:rsidRPr="00016618" w:rsidRDefault="00C76A65">
            <w:pPr>
              <w:jc w:val="center"/>
              <w:rPr>
                <w:rFonts w:ascii="Times New Roman" w:hAnsi="Times New Roman"/>
                <w:sz w:val="36"/>
                <w:rPrChange w:id="203" w:author="David Gravett" w:date="2019-12-01T10:21:00Z">
                  <w:rPr>
                    <w:rFonts w:ascii="Times New Roman" w:hAnsi="Times New Roman" w:cs="Times New Roman"/>
                    <w:sz w:val="24"/>
                    <w:szCs w:val="24"/>
                  </w:rPr>
                </w:rPrChange>
              </w:rPr>
              <w:pPrChange w:id="204" w:author="James Dwyer" w:date="2019-12-01T10:21:00Z">
                <w:pPr/>
              </w:pPrChange>
            </w:pPr>
            <w:r w:rsidRPr="00016618">
              <w:rPr>
                <w:rFonts w:ascii="Times New Roman" w:hAnsi="Times New Roman"/>
                <w:sz w:val="36"/>
                <w:rPrChange w:id="205" w:author="David Gravett" w:date="2019-12-01T10:21:00Z">
                  <w:rPr>
                    <w:rFonts w:ascii="Times New Roman" w:hAnsi="Times New Roman" w:cs="Times New Roman"/>
                    <w:sz w:val="24"/>
                    <w:szCs w:val="24"/>
                  </w:rPr>
                </w:rPrChange>
              </w:rPr>
              <w:t>0</w:t>
            </w:r>
          </w:p>
        </w:tc>
        <w:tc>
          <w:tcPr>
            <w:tcW w:w="933" w:type="dxa"/>
            <w:tcPrChange w:id="206" w:author="David Gravett" w:date="2019-12-01T10:21:00Z">
              <w:tcPr>
                <w:tcW w:w="432" w:type="dxa"/>
              </w:tcPr>
            </w:tcPrChange>
          </w:tcPr>
          <w:p w14:paraId="487B1B97" w14:textId="5CA662EE" w:rsidR="00C76A65" w:rsidRPr="00016618" w:rsidRDefault="00C76A65">
            <w:pPr>
              <w:jc w:val="center"/>
              <w:rPr>
                <w:rFonts w:ascii="Times New Roman" w:hAnsi="Times New Roman"/>
                <w:sz w:val="36"/>
                <w:rPrChange w:id="207" w:author="David Gravett" w:date="2019-12-01T10:21:00Z">
                  <w:rPr>
                    <w:rFonts w:ascii="Times New Roman" w:hAnsi="Times New Roman" w:cs="Times New Roman"/>
                    <w:sz w:val="24"/>
                    <w:szCs w:val="24"/>
                  </w:rPr>
                </w:rPrChange>
              </w:rPr>
              <w:pPrChange w:id="208" w:author="James Dwyer" w:date="2019-12-01T10:21:00Z">
                <w:pPr/>
              </w:pPrChange>
            </w:pPr>
            <w:r w:rsidRPr="00016618">
              <w:rPr>
                <w:rFonts w:ascii="Times New Roman" w:hAnsi="Times New Roman"/>
                <w:sz w:val="36"/>
                <w:rPrChange w:id="209" w:author="David Gravett" w:date="2019-12-01T10:21:00Z">
                  <w:rPr>
                    <w:rFonts w:ascii="Times New Roman" w:hAnsi="Times New Roman" w:cs="Times New Roman"/>
                    <w:sz w:val="24"/>
                    <w:szCs w:val="24"/>
                  </w:rPr>
                </w:rPrChange>
              </w:rPr>
              <w:t>0</w:t>
            </w:r>
          </w:p>
        </w:tc>
        <w:tc>
          <w:tcPr>
            <w:tcW w:w="933" w:type="dxa"/>
            <w:tcPrChange w:id="210" w:author="David Gravett" w:date="2019-12-01T10:21:00Z">
              <w:tcPr>
                <w:tcW w:w="432" w:type="dxa"/>
              </w:tcPr>
            </w:tcPrChange>
          </w:tcPr>
          <w:p w14:paraId="35DE4965" w14:textId="762E2BDC" w:rsidR="00C76A65" w:rsidRPr="00016618" w:rsidRDefault="00C76A65">
            <w:pPr>
              <w:jc w:val="center"/>
              <w:rPr>
                <w:rFonts w:ascii="Times New Roman" w:hAnsi="Times New Roman"/>
                <w:sz w:val="36"/>
                <w:rPrChange w:id="211" w:author="David Gravett" w:date="2019-12-01T10:21:00Z">
                  <w:rPr>
                    <w:rFonts w:ascii="Times New Roman" w:hAnsi="Times New Roman" w:cs="Times New Roman"/>
                    <w:sz w:val="24"/>
                    <w:szCs w:val="24"/>
                  </w:rPr>
                </w:rPrChange>
              </w:rPr>
              <w:pPrChange w:id="212" w:author="James Dwyer" w:date="2019-12-01T10:21:00Z">
                <w:pPr/>
              </w:pPrChange>
            </w:pPr>
            <w:r w:rsidRPr="00016618">
              <w:rPr>
                <w:rFonts w:ascii="Times New Roman" w:hAnsi="Times New Roman"/>
                <w:sz w:val="36"/>
                <w:rPrChange w:id="213" w:author="David Gravett" w:date="2019-12-01T10:21:00Z">
                  <w:rPr>
                    <w:rFonts w:ascii="Times New Roman" w:hAnsi="Times New Roman" w:cs="Times New Roman"/>
                    <w:sz w:val="24"/>
                    <w:szCs w:val="24"/>
                  </w:rPr>
                </w:rPrChange>
              </w:rPr>
              <w:t>0</w:t>
            </w:r>
          </w:p>
        </w:tc>
        <w:tc>
          <w:tcPr>
            <w:tcW w:w="933" w:type="dxa"/>
            <w:tcPrChange w:id="214" w:author="David Gravett" w:date="2019-12-01T10:21:00Z">
              <w:tcPr>
                <w:tcW w:w="432" w:type="dxa"/>
              </w:tcPr>
            </w:tcPrChange>
          </w:tcPr>
          <w:p w14:paraId="2BB283DB" w14:textId="64558A3C" w:rsidR="00C76A65" w:rsidRPr="00016618" w:rsidRDefault="00C76A65">
            <w:pPr>
              <w:jc w:val="center"/>
              <w:rPr>
                <w:rFonts w:ascii="Times New Roman" w:hAnsi="Times New Roman"/>
                <w:sz w:val="36"/>
                <w:rPrChange w:id="215" w:author="David Gravett" w:date="2019-12-01T10:21:00Z">
                  <w:rPr>
                    <w:rFonts w:ascii="Times New Roman" w:hAnsi="Times New Roman" w:cs="Times New Roman"/>
                    <w:sz w:val="24"/>
                    <w:szCs w:val="24"/>
                  </w:rPr>
                </w:rPrChange>
              </w:rPr>
              <w:pPrChange w:id="216" w:author="James Dwyer" w:date="2019-12-01T10:21:00Z">
                <w:pPr/>
              </w:pPrChange>
            </w:pPr>
            <w:r w:rsidRPr="00016618">
              <w:rPr>
                <w:rFonts w:ascii="Times New Roman" w:hAnsi="Times New Roman"/>
                <w:sz w:val="36"/>
                <w:rPrChange w:id="217" w:author="David Gravett" w:date="2019-12-01T10:21:00Z">
                  <w:rPr>
                    <w:rFonts w:ascii="Times New Roman" w:hAnsi="Times New Roman" w:cs="Times New Roman"/>
                    <w:sz w:val="24"/>
                    <w:szCs w:val="24"/>
                  </w:rPr>
                </w:rPrChange>
              </w:rPr>
              <w:t>0</w:t>
            </w:r>
          </w:p>
        </w:tc>
        <w:tc>
          <w:tcPr>
            <w:tcW w:w="933" w:type="dxa"/>
            <w:tcPrChange w:id="218" w:author="David Gravett" w:date="2019-12-01T10:21:00Z">
              <w:tcPr>
                <w:tcW w:w="432" w:type="dxa"/>
              </w:tcPr>
            </w:tcPrChange>
          </w:tcPr>
          <w:p w14:paraId="7A792C11" w14:textId="40A50E9E" w:rsidR="00C76A65" w:rsidRPr="00016618" w:rsidRDefault="00C76A65">
            <w:pPr>
              <w:jc w:val="center"/>
              <w:rPr>
                <w:rFonts w:ascii="Times New Roman" w:hAnsi="Times New Roman"/>
                <w:sz w:val="36"/>
                <w:rPrChange w:id="219" w:author="David Gravett" w:date="2019-12-01T10:21:00Z">
                  <w:rPr>
                    <w:rFonts w:ascii="Times New Roman" w:hAnsi="Times New Roman" w:cs="Times New Roman"/>
                    <w:sz w:val="24"/>
                    <w:szCs w:val="24"/>
                  </w:rPr>
                </w:rPrChange>
              </w:rPr>
              <w:pPrChange w:id="220" w:author="James Dwyer" w:date="2019-12-01T10:21:00Z">
                <w:pPr/>
              </w:pPrChange>
            </w:pPr>
            <w:r w:rsidRPr="00016618">
              <w:rPr>
                <w:rFonts w:ascii="Times New Roman" w:hAnsi="Times New Roman"/>
                <w:sz w:val="36"/>
                <w:rPrChange w:id="221" w:author="David Gravett" w:date="2019-12-01T10:21:00Z">
                  <w:rPr>
                    <w:rFonts w:ascii="Times New Roman" w:hAnsi="Times New Roman" w:cs="Times New Roman"/>
                    <w:sz w:val="24"/>
                    <w:szCs w:val="24"/>
                  </w:rPr>
                </w:rPrChange>
              </w:rPr>
              <w:t>0</w:t>
            </w:r>
          </w:p>
        </w:tc>
        <w:tc>
          <w:tcPr>
            <w:tcW w:w="933" w:type="dxa"/>
            <w:tcPrChange w:id="222" w:author="David Gravett" w:date="2019-12-01T10:21:00Z">
              <w:tcPr>
                <w:tcW w:w="432" w:type="dxa"/>
              </w:tcPr>
            </w:tcPrChange>
          </w:tcPr>
          <w:p w14:paraId="159C7B45" w14:textId="172E8FAE" w:rsidR="00C76A65" w:rsidRPr="00016618" w:rsidRDefault="00C76A65">
            <w:pPr>
              <w:jc w:val="center"/>
              <w:rPr>
                <w:rFonts w:ascii="Times New Roman" w:hAnsi="Times New Roman"/>
                <w:sz w:val="36"/>
                <w:rPrChange w:id="223" w:author="David Gravett" w:date="2019-12-01T10:21:00Z">
                  <w:rPr>
                    <w:rFonts w:ascii="Times New Roman" w:hAnsi="Times New Roman" w:cs="Times New Roman"/>
                    <w:sz w:val="24"/>
                    <w:szCs w:val="24"/>
                  </w:rPr>
                </w:rPrChange>
              </w:rPr>
              <w:pPrChange w:id="224" w:author="James Dwyer" w:date="2019-12-01T10:21:00Z">
                <w:pPr/>
              </w:pPrChange>
            </w:pPr>
            <w:r w:rsidRPr="00016618">
              <w:rPr>
                <w:rFonts w:ascii="Times New Roman" w:hAnsi="Times New Roman"/>
                <w:sz w:val="36"/>
                <w:rPrChange w:id="225" w:author="David Gravett" w:date="2019-12-01T10:21:00Z">
                  <w:rPr>
                    <w:rFonts w:ascii="Times New Roman" w:hAnsi="Times New Roman" w:cs="Times New Roman"/>
                    <w:sz w:val="24"/>
                    <w:szCs w:val="24"/>
                  </w:rPr>
                </w:rPrChange>
              </w:rPr>
              <w:t>0</w:t>
            </w:r>
          </w:p>
        </w:tc>
        <w:tc>
          <w:tcPr>
            <w:tcW w:w="933" w:type="dxa"/>
            <w:tcPrChange w:id="226" w:author="David Gravett" w:date="2019-12-01T10:21:00Z">
              <w:tcPr>
                <w:tcW w:w="432" w:type="dxa"/>
              </w:tcPr>
            </w:tcPrChange>
          </w:tcPr>
          <w:p w14:paraId="2F31B98B" w14:textId="704AB63D" w:rsidR="00C76A65" w:rsidRPr="00016618" w:rsidRDefault="00C76A65">
            <w:pPr>
              <w:jc w:val="center"/>
              <w:rPr>
                <w:rFonts w:ascii="Times New Roman" w:hAnsi="Times New Roman"/>
                <w:sz w:val="36"/>
                <w:rPrChange w:id="227" w:author="David Gravett" w:date="2019-12-01T10:21:00Z">
                  <w:rPr>
                    <w:rFonts w:ascii="Times New Roman" w:hAnsi="Times New Roman" w:cs="Times New Roman"/>
                    <w:sz w:val="24"/>
                    <w:szCs w:val="24"/>
                  </w:rPr>
                </w:rPrChange>
              </w:rPr>
              <w:pPrChange w:id="228" w:author="James Dwyer" w:date="2019-12-01T10:21:00Z">
                <w:pPr/>
              </w:pPrChange>
            </w:pPr>
            <w:r w:rsidRPr="00016618">
              <w:rPr>
                <w:rFonts w:ascii="Times New Roman" w:hAnsi="Times New Roman"/>
                <w:sz w:val="36"/>
                <w:rPrChange w:id="229" w:author="David Gravett" w:date="2019-12-01T10:21:00Z">
                  <w:rPr>
                    <w:rFonts w:ascii="Times New Roman" w:hAnsi="Times New Roman" w:cs="Times New Roman"/>
                    <w:sz w:val="24"/>
                    <w:szCs w:val="24"/>
                  </w:rPr>
                </w:rPrChange>
              </w:rPr>
              <w:t>0</w:t>
            </w:r>
          </w:p>
        </w:tc>
      </w:tr>
      <w:tr w:rsidR="00C76A65" w14:paraId="420FDF70" w14:textId="77777777" w:rsidTr="00016618">
        <w:trPr>
          <w:trHeight w:val="869"/>
          <w:trPrChange w:id="230" w:author="David Gravett" w:date="2019-12-01T10:21:00Z">
            <w:trPr>
              <w:trHeight w:val="432"/>
            </w:trPr>
          </w:trPrChange>
        </w:trPr>
        <w:tc>
          <w:tcPr>
            <w:tcW w:w="933" w:type="dxa"/>
            <w:tcPrChange w:id="231" w:author="David Gravett" w:date="2019-12-01T10:21:00Z">
              <w:tcPr>
                <w:tcW w:w="432" w:type="dxa"/>
              </w:tcPr>
            </w:tcPrChange>
          </w:tcPr>
          <w:p w14:paraId="3F8FDA03" w14:textId="7D3E2C8E" w:rsidR="00C76A65" w:rsidRPr="00016618" w:rsidRDefault="00C76A65">
            <w:pPr>
              <w:jc w:val="center"/>
              <w:rPr>
                <w:rFonts w:ascii="Times New Roman" w:hAnsi="Times New Roman"/>
                <w:sz w:val="36"/>
                <w:rPrChange w:id="232" w:author="David Gravett" w:date="2019-12-01T10:21:00Z">
                  <w:rPr>
                    <w:rFonts w:ascii="Times New Roman" w:hAnsi="Times New Roman" w:cs="Times New Roman"/>
                    <w:sz w:val="24"/>
                    <w:szCs w:val="24"/>
                  </w:rPr>
                </w:rPrChange>
              </w:rPr>
              <w:pPrChange w:id="233" w:author="James Dwyer" w:date="2019-12-01T10:21:00Z">
                <w:pPr/>
              </w:pPrChange>
            </w:pPr>
            <w:r w:rsidRPr="00016618">
              <w:rPr>
                <w:rFonts w:ascii="Times New Roman" w:hAnsi="Times New Roman"/>
                <w:sz w:val="36"/>
                <w:rPrChange w:id="234" w:author="David Gravett" w:date="2019-12-01T10:21:00Z">
                  <w:rPr>
                    <w:rFonts w:ascii="Times New Roman" w:hAnsi="Times New Roman" w:cs="Times New Roman"/>
                    <w:sz w:val="24"/>
                    <w:szCs w:val="24"/>
                  </w:rPr>
                </w:rPrChange>
              </w:rPr>
              <w:t>0</w:t>
            </w:r>
          </w:p>
        </w:tc>
        <w:tc>
          <w:tcPr>
            <w:tcW w:w="933" w:type="dxa"/>
            <w:tcPrChange w:id="235" w:author="David Gravett" w:date="2019-12-01T10:21:00Z">
              <w:tcPr>
                <w:tcW w:w="432" w:type="dxa"/>
              </w:tcPr>
            </w:tcPrChange>
          </w:tcPr>
          <w:p w14:paraId="0CAB7352" w14:textId="55404117" w:rsidR="00C76A65" w:rsidRPr="00016618" w:rsidRDefault="00C76A65">
            <w:pPr>
              <w:jc w:val="center"/>
              <w:rPr>
                <w:rFonts w:ascii="Times New Roman" w:hAnsi="Times New Roman"/>
                <w:sz w:val="36"/>
                <w:rPrChange w:id="236" w:author="David Gravett" w:date="2019-12-01T10:21:00Z">
                  <w:rPr>
                    <w:rFonts w:ascii="Times New Roman" w:hAnsi="Times New Roman" w:cs="Times New Roman"/>
                    <w:sz w:val="24"/>
                    <w:szCs w:val="24"/>
                  </w:rPr>
                </w:rPrChange>
              </w:rPr>
              <w:pPrChange w:id="237" w:author="James Dwyer" w:date="2019-12-01T10:21:00Z">
                <w:pPr/>
              </w:pPrChange>
            </w:pPr>
            <w:r w:rsidRPr="00016618">
              <w:rPr>
                <w:rFonts w:ascii="Times New Roman" w:hAnsi="Times New Roman"/>
                <w:sz w:val="36"/>
                <w:rPrChange w:id="238" w:author="David Gravett" w:date="2019-12-01T10:21:00Z">
                  <w:rPr>
                    <w:rFonts w:ascii="Times New Roman" w:hAnsi="Times New Roman" w:cs="Times New Roman"/>
                    <w:sz w:val="24"/>
                    <w:szCs w:val="24"/>
                  </w:rPr>
                </w:rPrChange>
              </w:rPr>
              <w:t>0</w:t>
            </w:r>
          </w:p>
        </w:tc>
        <w:tc>
          <w:tcPr>
            <w:tcW w:w="933" w:type="dxa"/>
            <w:tcPrChange w:id="239" w:author="David Gravett" w:date="2019-12-01T10:21:00Z">
              <w:tcPr>
                <w:tcW w:w="432" w:type="dxa"/>
              </w:tcPr>
            </w:tcPrChange>
          </w:tcPr>
          <w:p w14:paraId="2873B62E" w14:textId="1D0DF2CA" w:rsidR="00C76A65" w:rsidRPr="00016618" w:rsidRDefault="00C76A65">
            <w:pPr>
              <w:jc w:val="center"/>
              <w:rPr>
                <w:rFonts w:ascii="Times New Roman" w:hAnsi="Times New Roman"/>
                <w:sz w:val="36"/>
                <w:rPrChange w:id="240" w:author="David Gravett" w:date="2019-12-01T10:21:00Z">
                  <w:rPr>
                    <w:rFonts w:ascii="Times New Roman" w:hAnsi="Times New Roman" w:cs="Times New Roman"/>
                    <w:sz w:val="24"/>
                    <w:szCs w:val="24"/>
                  </w:rPr>
                </w:rPrChange>
              </w:rPr>
              <w:pPrChange w:id="241" w:author="James Dwyer" w:date="2019-12-01T10:21:00Z">
                <w:pPr/>
              </w:pPrChange>
            </w:pPr>
            <w:r w:rsidRPr="00016618">
              <w:rPr>
                <w:rFonts w:ascii="Times New Roman" w:hAnsi="Times New Roman"/>
                <w:sz w:val="36"/>
                <w:rPrChange w:id="242" w:author="David Gravett" w:date="2019-12-01T10:21:00Z">
                  <w:rPr>
                    <w:rFonts w:ascii="Times New Roman" w:hAnsi="Times New Roman" w:cs="Times New Roman"/>
                    <w:sz w:val="24"/>
                    <w:szCs w:val="24"/>
                  </w:rPr>
                </w:rPrChange>
              </w:rPr>
              <w:t>0</w:t>
            </w:r>
          </w:p>
        </w:tc>
        <w:tc>
          <w:tcPr>
            <w:tcW w:w="933" w:type="dxa"/>
            <w:tcPrChange w:id="243" w:author="David Gravett" w:date="2019-12-01T10:21:00Z">
              <w:tcPr>
                <w:tcW w:w="432" w:type="dxa"/>
              </w:tcPr>
            </w:tcPrChange>
          </w:tcPr>
          <w:p w14:paraId="7A20CEAF" w14:textId="3B27E448" w:rsidR="00C76A65" w:rsidRPr="00016618" w:rsidRDefault="00C76A65">
            <w:pPr>
              <w:jc w:val="center"/>
              <w:rPr>
                <w:rFonts w:ascii="Times New Roman" w:hAnsi="Times New Roman"/>
                <w:sz w:val="36"/>
                <w:rPrChange w:id="244" w:author="David Gravett" w:date="2019-12-01T10:21:00Z">
                  <w:rPr>
                    <w:rFonts w:ascii="Times New Roman" w:hAnsi="Times New Roman" w:cs="Times New Roman"/>
                    <w:sz w:val="24"/>
                    <w:szCs w:val="24"/>
                  </w:rPr>
                </w:rPrChange>
              </w:rPr>
              <w:pPrChange w:id="245" w:author="James Dwyer" w:date="2019-12-01T10:21:00Z">
                <w:pPr/>
              </w:pPrChange>
            </w:pPr>
            <w:r w:rsidRPr="00016618">
              <w:rPr>
                <w:rFonts w:ascii="Times New Roman" w:hAnsi="Times New Roman"/>
                <w:sz w:val="36"/>
                <w:rPrChange w:id="246" w:author="David Gravett" w:date="2019-12-01T10:21:00Z">
                  <w:rPr>
                    <w:rFonts w:ascii="Times New Roman" w:hAnsi="Times New Roman" w:cs="Times New Roman"/>
                    <w:sz w:val="24"/>
                    <w:szCs w:val="24"/>
                  </w:rPr>
                </w:rPrChange>
              </w:rPr>
              <w:t>0</w:t>
            </w:r>
          </w:p>
        </w:tc>
        <w:tc>
          <w:tcPr>
            <w:tcW w:w="933" w:type="dxa"/>
            <w:tcPrChange w:id="247" w:author="David Gravett" w:date="2019-12-01T10:21:00Z">
              <w:tcPr>
                <w:tcW w:w="432" w:type="dxa"/>
              </w:tcPr>
            </w:tcPrChange>
          </w:tcPr>
          <w:p w14:paraId="57A616D2" w14:textId="046D8124" w:rsidR="00C76A65" w:rsidRPr="00016618" w:rsidRDefault="00C76A65">
            <w:pPr>
              <w:jc w:val="center"/>
              <w:rPr>
                <w:rFonts w:ascii="Times New Roman" w:hAnsi="Times New Roman"/>
                <w:sz w:val="36"/>
                <w:rPrChange w:id="248" w:author="David Gravett" w:date="2019-12-01T10:21:00Z">
                  <w:rPr>
                    <w:rFonts w:ascii="Times New Roman" w:hAnsi="Times New Roman" w:cs="Times New Roman"/>
                    <w:sz w:val="24"/>
                    <w:szCs w:val="24"/>
                  </w:rPr>
                </w:rPrChange>
              </w:rPr>
              <w:pPrChange w:id="249" w:author="James Dwyer" w:date="2019-12-01T10:21:00Z">
                <w:pPr/>
              </w:pPrChange>
            </w:pPr>
            <w:r w:rsidRPr="00016618">
              <w:rPr>
                <w:rFonts w:ascii="Times New Roman" w:hAnsi="Times New Roman"/>
                <w:sz w:val="36"/>
                <w:rPrChange w:id="250" w:author="David Gravett" w:date="2019-12-01T10:21:00Z">
                  <w:rPr>
                    <w:rFonts w:ascii="Times New Roman" w:hAnsi="Times New Roman" w:cs="Times New Roman"/>
                    <w:sz w:val="24"/>
                    <w:szCs w:val="24"/>
                  </w:rPr>
                </w:rPrChange>
              </w:rPr>
              <w:t>0</w:t>
            </w:r>
          </w:p>
        </w:tc>
        <w:tc>
          <w:tcPr>
            <w:tcW w:w="933" w:type="dxa"/>
            <w:tcPrChange w:id="251" w:author="David Gravett" w:date="2019-12-01T10:21:00Z">
              <w:tcPr>
                <w:tcW w:w="432" w:type="dxa"/>
              </w:tcPr>
            </w:tcPrChange>
          </w:tcPr>
          <w:p w14:paraId="19C64AE3" w14:textId="77FFF387" w:rsidR="00C76A65" w:rsidRPr="00016618" w:rsidRDefault="00C76A65">
            <w:pPr>
              <w:jc w:val="center"/>
              <w:rPr>
                <w:rFonts w:ascii="Times New Roman" w:hAnsi="Times New Roman"/>
                <w:sz w:val="36"/>
                <w:rPrChange w:id="252" w:author="David Gravett" w:date="2019-12-01T10:21:00Z">
                  <w:rPr>
                    <w:rFonts w:ascii="Times New Roman" w:hAnsi="Times New Roman" w:cs="Times New Roman"/>
                    <w:sz w:val="24"/>
                    <w:szCs w:val="24"/>
                  </w:rPr>
                </w:rPrChange>
              </w:rPr>
              <w:pPrChange w:id="253" w:author="James Dwyer" w:date="2019-12-01T10:21:00Z">
                <w:pPr/>
              </w:pPrChange>
            </w:pPr>
            <w:r w:rsidRPr="00016618">
              <w:rPr>
                <w:rFonts w:ascii="Times New Roman" w:hAnsi="Times New Roman"/>
                <w:sz w:val="36"/>
                <w:rPrChange w:id="254" w:author="David Gravett" w:date="2019-12-01T10:21:00Z">
                  <w:rPr>
                    <w:rFonts w:ascii="Times New Roman" w:hAnsi="Times New Roman" w:cs="Times New Roman"/>
                    <w:sz w:val="24"/>
                    <w:szCs w:val="24"/>
                  </w:rPr>
                </w:rPrChange>
              </w:rPr>
              <w:t>0</w:t>
            </w:r>
          </w:p>
        </w:tc>
        <w:tc>
          <w:tcPr>
            <w:tcW w:w="933" w:type="dxa"/>
            <w:tcPrChange w:id="255" w:author="David Gravett" w:date="2019-12-01T10:21:00Z">
              <w:tcPr>
                <w:tcW w:w="432" w:type="dxa"/>
              </w:tcPr>
            </w:tcPrChange>
          </w:tcPr>
          <w:p w14:paraId="67339CB6" w14:textId="312E7DC0" w:rsidR="00C76A65" w:rsidRPr="00016618" w:rsidRDefault="00C76A65">
            <w:pPr>
              <w:jc w:val="center"/>
              <w:rPr>
                <w:rFonts w:ascii="Times New Roman" w:hAnsi="Times New Roman"/>
                <w:sz w:val="36"/>
                <w:rPrChange w:id="256" w:author="David Gravett" w:date="2019-12-01T10:21:00Z">
                  <w:rPr>
                    <w:rFonts w:ascii="Times New Roman" w:hAnsi="Times New Roman" w:cs="Times New Roman"/>
                    <w:sz w:val="24"/>
                    <w:szCs w:val="24"/>
                  </w:rPr>
                </w:rPrChange>
              </w:rPr>
              <w:pPrChange w:id="257" w:author="James Dwyer" w:date="2019-12-01T10:21:00Z">
                <w:pPr/>
              </w:pPrChange>
            </w:pPr>
            <w:r w:rsidRPr="00016618">
              <w:rPr>
                <w:rFonts w:ascii="Times New Roman" w:hAnsi="Times New Roman"/>
                <w:sz w:val="36"/>
                <w:rPrChange w:id="258" w:author="David Gravett" w:date="2019-12-01T10:21:00Z">
                  <w:rPr>
                    <w:rFonts w:ascii="Times New Roman" w:hAnsi="Times New Roman" w:cs="Times New Roman"/>
                    <w:sz w:val="24"/>
                    <w:szCs w:val="24"/>
                  </w:rPr>
                </w:rPrChange>
              </w:rPr>
              <w:t>0</w:t>
            </w:r>
          </w:p>
        </w:tc>
      </w:tr>
      <w:tr w:rsidR="00C76A65" w14:paraId="68032796" w14:textId="77777777" w:rsidTr="00016618">
        <w:trPr>
          <w:trHeight w:val="869"/>
          <w:trPrChange w:id="259" w:author="David Gravett" w:date="2019-12-01T10:21:00Z">
            <w:trPr>
              <w:trHeight w:val="432"/>
            </w:trPr>
          </w:trPrChange>
        </w:trPr>
        <w:tc>
          <w:tcPr>
            <w:tcW w:w="933" w:type="dxa"/>
            <w:tcPrChange w:id="260" w:author="David Gravett" w:date="2019-12-01T10:21:00Z">
              <w:tcPr>
                <w:tcW w:w="432" w:type="dxa"/>
              </w:tcPr>
            </w:tcPrChange>
          </w:tcPr>
          <w:p w14:paraId="75FBA60C" w14:textId="5F9B0464" w:rsidR="00C76A65" w:rsidRPr="00016618" w:rsidRDefault="00C76A65">
            <w:pPr>
              <w:jc w:val="center"/>
              <w:rPr>
                <w:rFonts w:ascii="Times New Roman" w:hAnsi="Times New Roman"/>
                <w:sz w:val="36"/>
                <w:rPrChange w:id="261" w:author="David Gravett" w:date="2019-12-01T10:21:00Z">
                  <w:rPr>
                    <w:rFonts w:ascii="Times New Roman" w:hAnsi="Times New Roman" w:cs="Times New Roman"/>
                    <w:sz w:val="24"/>
                    <w:szCs w:val="24"/>
                  </w:rPr>
                </w:rPrChange>
              </w:rPr>
              <w:pPrChange w:id="262" w:author="James Dwyer" w:date="2019-12-01T10:21:00Z">
                <w:pPr/>
              </w:pPrChange>
            </w:pPr>
            <w:r w:rsidRPr="00016618">
              <w:rPr>
                <w:rFonts w:ascii="Times New Roman" w:hAnsi="Times New Roman"/>
                <w:sz w:val="36"/>
                <w:rPrChange w:id="263" w:author="David Gravett" w:date="2019-12-01T10:21:00Z">
                  <w:rPr>
                    <w:rFonts w:ascii="Times New Roman" w:hAnsi="Times New Roman" w:cs="Times New Roman"/>
                    <w:sz w:val="24"/>
                    <w:szCs w:val="24"/>
                  </w:rPr>
                </w:rPrChange>
              </w:rPr>
              <w:t>0</w:t>
            </w:r>
          </w:p>
        </w:tc>
        <w:tc>
          <w:tcPr>
            <w:tcW w:w="933" w:type="dxa"/>
            <w:tcPrChange w:id="264" w:author="David Gravett" w:date="2019-12-01T10:21:00Z">
              <w:tcPr>
                <w:tcW w:w="432" w:type="dxa"/>
              </w:tcPr>
            </w:tcPrChange>
          </w:tcPr>
          <w:p w14:paraId="521E1CCF" w14:textId="590461C5" w:rsidR="00C76A65" w:rsidRPr="00016618" w:rsidRDefault="00C76A65">
            <w:pPr>
              <w:jc w:val="center"/>
              <w:rPr>
                <w:rFonts w:ascii="Times New Roman" w:hAnsi="Times New Roman"/>
                <w:sz w:val="36"/>
                <w:rPrChange w:id="265" w:author="David Gravett" w:date="2019-12-01T10:21:00Z">
                  <w:rPr>
                    <w:rFonts w:ascii="Times New Roman" w:hAnsi="Times New Roman" w:cs="Times New Roman"/>
                    <w:sz w:val="24"/>
                    <w:szCs w:val="24"/>
                  </w:rPr>
                </w:rPrChange>
              </w:rPr>
              <w:pPrChange w:id="266" w:author="James Dwyer" w:date="2019-12-01T10:21:00Z">
                <w:pPr/>
              </w:pPrChange>
            </w:pPr>
            <w:r w:rsidRPr="00016618">
              <w:rPr>
                <w:rFonts w:ascii="Times New Roman" w:hAnsi="Times New Roman"/>
                <w:sz w:val="36"/>
                <w:rPrChange w:id="267" w:author="David Gravett" w:date="2019-12-01T10:21:00Z">
                  <w:rPr>
                    <w:rFonts w:ascii="Times New Roman" w:hAnsi="Times New Roman" w:cs="Times New Roman"/>
                    <w:sz w:val="24"/>
                    <w:szCs w:val="24"/>
                  </w:rPr>
                </w:rPrChange>
              </w:rPr>
              <w:t>0</w:t>
            </w:r>
          </w:p>
        </w:tc>
        <w:tc>
          <w:tcPr>
            <w:tcW w:w="933" w:type="dxa"/>
            <w:tcPrChange w:id="268" w:author="David Gravett" w:date="2019-12-01T10:21:00Z">
              <w:tcPr>
                <w:tcW w:w="432" w:type="dxa"/>
              </w:tcPr>
            </w:tcPrChange>
          </w:tcPr>
          <w:p w14:paraId="6844142D" w14:textId="18279C8F" w:rsidR="00C76A65" w:rsidRPr="00016618" w:rsidRDefault="00C76A65">
            <w:pPr>
              <w:jc w:val="center"/>
              <w:rPr>
                <w:rFonts w:ascii="Times New Roman" w:hAnsi="Times New Roman"/>
                <w:sz w:val="36"/>
                <w:rPrChange w:id="269" w:author="David Gravett" w:date="2019-12-01T10:21:00Z">
                  <w:rPr>
                    <w:rFonts w:ascii="Times New Roman" w:hAnsi="Times New Roman" w:cs="Times New Roman"/>
                    <w:sz w:val="24"/>
                    <w:szCs w:val="24"/>
                  </w:rPr>
                </w:rPrChange>
              </w:rPr>
              <w:pPrChange w:id="270" w:author="James Dwyer" w:date="2019-12-01T10:21:00Z">
                <w:pPr/>
              </w:pPrChange>
            </w:pPr>
            <w:r w:rsidRPr="00016618">
              <w:rPr>
                <w:rFonts w:ascii="Times New Roman" w:hAnsi="Times New Roman"/>
                <w:sz w:val="36"/>
                <w:rPrChange w:id="271" w:author="David Gravett" w:date="2019-12-01T10:21:00Z">
                  <w:rPr>
                    <w:rFonts w:ascii="Times New Roman" w:hAnsi="Times New Roman" w:cs="Times New Roman"/>
                    <w:sz w:val="24"/>
                    <w:szCs w:val="24"/>
                  </w:rPr>
                </w:rPrChange>
              </w:rPr>
              <w:t>0</w:t>
            </w:r>
          </w:p>
        </w:tc>
        <w:tc>
          <w:tcPr>
            <w:tcW w:w="933" w:type="dxa"/>
            <w:tcPrChange w:id="272" w:author="David Gravett" w:date="2019-12-01T10:21:00Z">
              <w:tcPr>
                <w:tcW w:w="432" w:type="dxa"/>
              </w:tcPr>
            </w:tcPrChange>
          </w:tcPr>
          <w:p w14:paraId="16C70088" w14:textId="42ADD332" w:rsidR="00C76A65" w:rsidRPr="00016618" w:rsidRDefault="00C76A65">
            <w:pPr>
              <w:jc w:val="center"/>
              <w:rPr>
                <w:rFonts w:ascii="Times New Roman" w:hAnsi="Times New Roman"/>
                <w:sz w:val="36"/>
                <w:rPrChange w:id="273" w:author="David Gravett" w:date="2019-12-01T10:21:00Z">
                  <w:rPr>
                    <w:rFonts w:ascii="Times New Roman" w:hAnsi="Times New Roman" w:cs="Times New Roman"/>
                    <w:sz w:val="24"/>
                    <w:szCs w:val="24"/>
                  </w:rPr>
                </w:rPrChange>
              </w:rPr>
              <w:pPrChange w:id="274" w:author="James Dwyer" w:date="2019-12-01T10:21:00Z">
                <w:pPr/>
              </w:pPrChange>
            </w:pPr>
            <w:r w:rsidRPr="00016618">
              <w:rPr>
                <w:rFonts w:ascii="Times New Roman" w:hAnsi="Times New Roman"/>
                <w:sz w:val="36"/>
                <w:rPrChange w:id="275" w:author="David Gravett" w:date="2019-12-01T10:21:00Z">
                  <w:rPr>
                    <w:rFonts w:ascii="Times New Roman" w:hAnsi="Times New Roman" w:cs="Times New Roman"/>
                    <w:sz w:val="24"/>
                    <w:szCs w:val="24"/>
                  </w:rPr>
                </w:rPrChange>
              </w:rPr>
              <w:t>0</w:t>
            </w:r>
          </w:p>
        </w:tc>
        <w:tc>
          <w:tcPr>
            <w:tcW w:w="933" w:type="dxa"/>
            <w:tcPrChange w:id="276" w:author="David Gravett" w:date="2019-12-01T10:21:00Z">
              <w:tcPr>
                <w:tcW w:w="432" w:type="dxa"/>
              </w:tcPr>
            </w:tcPrChange>
          </w:tcPr>
          <w:p w14:paraId="6B6C1062" w14:textId="218BF650" w:rsidR="00C76A65" w:rsidRPr="00016618" w:rsidRDefault="00C76A65">
            <w:pPr>
              <w:jc w:val="center"/>
              <w:rPr>
                <w:rFonts w:ascii="Times New Roman" w:hAnsi="Times New Roman"/>
                <w:sz w:val="36"/>
                <w:rPrChange w:id="277" w:author="David Gravett" w:date="2019-12-01T10:21:00Z">
                  <w:rPr>
                    <w:rFonts w:ascii="Times New Roman" w:hAnsi="Times New Roman" w:cs="Times New Roman"/>
                    <w:sz w:val="24"/>
                    <w:szCs w:val="24"/>
                  </w:rPr>
                </w:rPrChange>
              </w:rPr>
              <w:pPrChange w:id="278" w:author="James Dwyer" w:date="2019-12-01T10:21:00Z">
                <w:pPr/>
              </w:pPrChange>
            </w:pPr>
            <w:r w:rsidRPr="00016618">
              <w:rPr>
                <w:rFonts w:ascii="Times New Roman" w:hAnsi="Times New Roman"/>
                <w:sz w:val="36"/>
                <w:rPrChange w:id="279" w:author="David Gravett" w:date="2019-12-01T10:21:00Z">
                  <w:rPr>
                    <w:rFonts w:ascii="Times New Roman" w:hAnsi="Times New Roman" w:cs="Times New Roman"/>
                    <w:sz w:val="24"/>
                    <w:szCs w:val="24"/>
                  </w:rPr>
                </w:rPrChange>
              </w:rPr>
              <w:t>0</w:t>
            </w:r>
          </w:p>
        </w:tc>
        <w:tc>
          <w:tcPr>
            <w:tcW w:w="933" w:type="dxa"/>
            <w:tcPrChange w:id="280" w:author="David Gravett" w:date="2019-12-01T10:21:00Z">
              <w:tcPr>
                <w:tcW w:w="432" w:type="dxa"/>
              </w:tcPr>
            </w:tcPrChange>
          </w:tcPr>
          <w:p w14:paraId="2BBD7B89" w14:textId="11752A0A" w:rsidR="00C76A65" w:rsidRPr="00016618" w:rsidRDefault="00C76A65">
            <w:pPr>
              <w:jc w:val="center"/>
              <w:rPr>
                <w:rFonts w:ascii="Times New Roman" w:hAnsi="Times New Roman"/>
                <w:sz w:val="36"/>
                <w:rPrChange w:id="281" w:author="David Gravett" w:date="2019-12-01T10:21:00Z">
                  <w:rPr>
                    <w:rFonts w:ascii="Times New Roman" w:hAnsi="Times New Roman" w:cs="Times New Roman"/>
                    <w:sz w:val="24"/>
                    <w:szCs w:val="24"/>
                  </w:rPr>
                </w:rPrChange>
              </w:rPr>
              <w:pPrChange w:id="282" w:author="James Dwyer" w:date="2019-12-01T10:21:00Z">
                <w:pPr/>
              </w:pPrChange>
            </w:pPr>
            <w:r w:rsidRPr="00016618">
              <w:rPr>
                <w:rFonts w:ascii="Times New Roman" w:hAnsi="Times New Roman"/>
                <w:sz w:val="36"/>
                <w:rPrChange w:id="283" w:author="David Gravett" w:date="2019-12-01T10:21:00Z">
                  <w:rPr>
                    <w:rFonts w:ascii="Times New Roman" w:hAnsi="Times New Roman" w:cs="Times New Roman"/>
                    <w:sz w:val="24"/>
                    <w:szCs w:val="24"/>
                  </w:rPr>
                </w:rPrChange>
              </w:rPr>
              <w:t>0</w:t>
            </w:r>
          </w:p>
        </w:tc>
        <w:tc>
          <w:tcPr>
            <w:tcW w:w="933" w:type="dxa"/>
            <w:tcPrChange w:id="284" w:author="David Gravett" w:date="2019-12-01T10:21:00Z">
              <w:tcPr>
                <w:tcW w:w="432" w:type="dxa"/>
              </w:tcPr>
            </w:tcPrChange>
          </w:tcPr>
          <w:p w14:paraId="1F38FB08" w14:textId="56DA8657" w:rsidR="00C76A65" w:rsidRPr="00016618" w:rsidRDefault="00C76A65">
            <w:pPr>
              <w:jc w:val="center"/>
              <w:rPr>
                <w:rFonts w:ascii="Times New Roman" w:hAnsi="Times New Roman"/>
                <w:sz w:val="36"/>
                <w:rPrChange w:id="285" w:author="David Gravett" w:date="2019-12-01T10:21:00Z">
                  <w:rPr>
                    <w:rFonts w:ascii="Times New Roman" w:hAnsi="Times New Roman" w:cs="Times New Roman"/>
                    <w:sz w:val="24"/>
                    <w:szCs w:val="24"/>
                  </w:rPr>
                </w:rPrChange>
              </w:rPr>
              <w:pPrChange w:id="286" w:author="James Dwyer" w:date="2019-12-01T10:21:00Z">
                <w:pPr/>
              </w:pPrChange>
            </w:pPr>
            <w:r w:rsidRPr="00016618">
              <w:rPr>
                <w:rFonts w:ascii="Times New Roman" w:hAnsi="Times New Roman"/>
                <w:sz w:val="36"/>
                <w:rPrChange w:id="287" w:author="David Gravett" w:date="2019-12-01T10:21:00Z">
                  <w:rPr>
                    <w:rFonts w:ascii="Times New Roman" w:hAnsi="Times New Roman" w:cs="Times New Roman"/>
                    <w:sz w:val="24"/>
                    <w:szCs w:val="24"/>
                  </w:rPr>
                </w:rPrChange>
              </w:rPr>
              <w:t>0</w:t>
            </w:r>
          </w:p>
        </w:tc>
      </w:tr>
      <w:tr w:rsidR="00C76A65" w14:paraId="5F4607EE" w14:textId="77777777" w:rsidTr="00016618">
        <w:trPr>
          <w:trHeight w:val="869"/>
          <w:trPrChange w:id="288" w:author="David Gravett" w:date="2019-12-01T10:21:00Z">
            <w:trPr>
              <w:trHeight w:val="432"/>
            </w:trPr>
          </w:trPrChange>
        </w:trPr>
        <w:tc>
          <w:tcPr>
            <w:tcW w:w="933" w:type="dxa"/>
            <w:tcPrChange w:id="289" w:author="David Gravett" w:date="2019-12-01T10:21:00Z">
              <w:tcPr>
                <w:tcW w:w="432" w:type="dxa"/>
              </w:tcPr>
            </w:tcPrChange>
          </w:tcPr>
          <w:p w14:paraId="5C12A2D9" w14:textId="1860A71A" w:rsidR="00C76A65" w:rsidRPr="00016618" w:rsidRDefault="00C76A65">
            <w:pPr>
              <w:jc w:val="center"/>
              <w:rPr>
                <w:rFonts w:ascii="Times New Roman" w:hAnsi="Times New Roman"/>
                <w:sz w:val="36"/>
                <w:rPrChange w:id="290" w:author="David Gravett" w:date="2019-12-01T10:21:00Z">
                  <w:rPr>
                    <w:rFonts w:ascii="Times New Roman" w:hAnsi="Times New Roman" w:cs="Times New Roman"/>
                    <w:sz w:val="24"/>
                    <w:szCs w:val="24"/>
                  </w:rPr>
                </w:rPrChange>
              </w:rPr>
              <w:pPrChange w:id="291" w:author="James Dwyer" w:date="2019-12-01T10:21:00Z">
                <w:pPr/>
              </w:pPrChange>
            </w:pPr>
            <w:r w:rsidRPr="00016618">
              <w:rPr>
                <w:rFonts w:ascii="Times New Roman" w:hAnsi="Times New Roman"/>
                <w:sz w:val="36"/>
                <w:rPrChange w:id="292" w:author="David Gravett" w:date="2019-12-01T10:21:00Z">
                  <w:rPr>
                    <w:rFonts w:ascii="Times New Roman" w:hAnsi="Times New Roman" w:cs="Times New Roman"/>
                    <w:sz w:val="24"/>
                    <w:szCs w:val="24"/>
                  </w:rPr>
                </w:rPrChange>
              </w:rPr>
              <w:t>0</w:t>
            </w:r>
          </w:p>
        </w:tc>
        <w:tc>
          <w:tcPr>
            <w:tcW w:w="933" w:type="dxa"/>
            <w:tcPrChange w:id="293" w:author="David Gravett" w:date="2019-12-01T10:21:00Z">
              <w:tcPr>
                <w:tcW w:w="432" w:type="dxa"/>
              </w:tcPr>
            </w:tcPrChange>
          </w:tcPr>
          <w:p w14:paraId="51FE3440" w14:textId="4EF74EB6" w:rsidR="00C76A65" w:rsidRPr="00016618" w:rsidRDefault="00C76A65">
            <w:pPr>
              <w:jc w:val="center"/>
              <w:rPr>
                <w:rFonts w:ascii="Times New Roman" w:hAnsi="Times New Roman"/>
                <w:sz w:val="36"/>
                <w:rPrChange w:id="294" w:author="David Gravett" w:date="2019-12-01T10:21:00Z">
                  <w:rPr>
                    <w:rFonts w:ascii="Times New Roman" w:hAnsi="Times New Roman" w:cs="Times New Roman"/>
                    <w:sz w:val="24"/>
                    <w:szCs w:val="24"/>
                  </w:rPr>
                </w:rPrChange>
              </w:rPr>
              <w:pPrChange w:id="295" w:author="James Dwyer" w:date="2019-12-01T10:21:00Z">
                <w:pPr/>
              </w:pPrChange>
            </w:pPr>
            <w:r w:rsidRPr="00016618">
              <w:rPr>
                <w:rFonts w:ascii="Times New Roman" w:hAnsi="Times New Roman"/>
                <w:sz w:val="36"/>
                <w:rPrChange w:id="296" w:author="David Gravett" w:date="2019-12-01T10:21:00Z">
                  <w:rPr>
                    <w:rFonts w:ascii="Times New Roman" w:hAnsi="Times New Roman" w:cs="Times New Roman"/>
                    <w:sz w:val="24"/>
                    <w:szCs w:val="24"/>
                  </w:rPr>
                </w:rPrChange>
              </w:rPr>
              <w:t>0</w:t>
            </w:r>
          </w:p>
        </w:tc>
        <w:tc>
          <w:tcPr>
            <w:tcW w:w="933" w:type="dxa"/>
            <w:tcPrChange w:id="297" w:author="David Gravett" w:date="2019-12-01T10:21:00Z">
              <w:tcPr>
                <w:tcW w:w="432" w:type="dxa"/>
              </w:tcPr>
            </w:tcPrChange>
          </w:tcPr>
          <w:p w14:paraId="202757CA" w14:textId="009373CA" w:rsidR="00C76A65" w:rsidRPr="00016618" w:rsidRDefault="00C76A65">
            <w:pPr>
              <w:jc w:val="center"/>
              <w:rPr>
                <w:rFonts w:ascii="Times New Roman" w:hAnsi="Times New Roman"/>
                <w:sz w:val="36"/>
                <w:rPrChange w:id="298" w:author="David Gravett" w:date="2019-12-01T10:21:00Z">
                  <w:rPr>
                    <w:rFonts w:ascii="Times New Roman" w:hAnsi="Times New Roman" w:cs="Times New Roman"/>
                    <w:sz w:val="24"/>
                    <w:szCs w:val="24"/>
                  </w:rPr>
                </w:rPrChange>
              </w:rPr>
              <w:pPrChange w:id="299" w:author="James Dwyer" w:date="2019-12-01T10:21:00Z">
                <w:pPr/>
              </w:pPrChange>
            </w:pPr>
            <w:r w:rsidRPr="00016618">
              <w:rPr>
                <w:rFonts w:ascii="Times New Roman" w:hAnsi="Times New Roman"/>
                <w:sz w:val="36"/>
                <w:rPrChange w:id="300" w:author="David Gravett" w:date="2019-12-01T10:21:00Z">
                  <w:rPr>
                    <w:rFonts w:ascii="Times New Roman" w:hAnsi="Times New Roman" w:cs="Times New Roman"/>
                    <w:sz w:val="24"/>
                    <w:szCs w:val="24"/>
                  </w:rPr>
                </w:rPrChange>
              </w:rPr>
              <w:t>0</w:t>
            </w:r>
          </w:p>
        </w:tc>
        <w:tc>
          <w:tcPr>
            <w:tcW w:w="933" w:type="dxa"/>
            <w:tcPrChange w:id="301" w:author="David Gravett" w:date="2019-12-01T10:21:00Z">
              <w:tcPr>
                <w:tcW w:w="432" w:type="dxa"/>
              </w:tcPr>
            </w:tcPrChange>
          </w:tcPr>
          <w:p w14:paraId="205FA060" w14:textId="33CDAD6D" w:rsidR="00C76A65" w:rsidRPr="00016618" w:rsidRDefault="00C76A65">
            <w:pPr>
              <w:jc w:val="center"/>
              <w:rPr>
                <w:rFonts w:ascii="Times New Roman" w:hAnsi="Times New Roman"/>
                <w:sz w:val="36"/>
                <w:rPrChange w:id="302" w:author="David Gravett" w:date="2019-12-01T10:21:00Z">
                  <w:rPr>
                    <w:rFonts w:ascii="Times New Roman" w:hAnsi="Times New Roman" w:cs="Times New Roman"/>
                    <w:sz w:val="24"/>
                    <w:szCs w:val="24"/>
                  </w:rPr>
                </w:rPrChange>
              </w:rPr>
              <w:pPrChange w:id="303" w:author="James Dwyer" w:date="2019-12-01T10:21:00Z">
                <w:pPr/>
              </w:pPrChange>
            </w:pPr>
            <w:r w:rsidRPr="00016618">
              <w:rPr>
                <w:rFonts w:ascii="Times New Roman" w:hAnsi="Times New Roman"/>
                <w:sz w:val="36"/>
                <w:rPrChange w:id="304" w:author="David Gravett" w:date="2019-12-01T10:21:00Z">
                  <w:rPr>
                    <w:rFonts w:ascii="Times New Roman" w:hAnsi="Times New Roman" w:cs="Times New Roman"/>
                    <w:sz w:val="24"/>
                    <w:szCs w:val="24"/>
                  </w:rPr>
                </w:rPrChange>
              </w:rPr>
              <w:t>0</w:t>
            </w:r>
          </w:p>
        </w:tc>
        <w:tc>
          <w:tcPr>
            <w:tcW w:w="933" w:type="dxa"/>
            <w:tcPrChange w:id="305" w:author="David Gravett" w:date="2019-12-01T10:21:00Z">
              <w:tcPr>
                <w:tcW w:w="432" w:type="dxa"/>
              </w:tcPr>
            </w:tcPrChange>
          </w:tcPr>
          <w:p w14:paraId="0F983B00" w14:textId="74830C68" w:rsidR="00C76A65" w:rsidRPr="00016618" w:rsidRDefault="00C76A65">
            <w:pPr>
              <w:jc w:val="center"/>
              <w:rPr>
                <w:rFonts w:ascii="Times New Roman" w:hAnsi="Times New Roman"/>
                <w:sz w:val="36"/>
                <w:rPrChange w:id="306" w:author="David Gravett" w:date="2019-12-01T10:21:00Z">
                  <w:rPr>
                    <w:rFonts w:ascii="Times New Roman" w:hAnsi="Times New Roman" w:cs="Times New Roman"/>
                    <w:sz w:val="24"/>
                    <w:szCs w:val="24"/>
                  </w:rPr>
                </w:rPrChange>
              </w:rPr>
              <w:pPrChange w:id="307" w:author="James Dwyer" w:date="2019-12-01T10:21:00Z">
                <w:pPr/>
              </w:pPrChange>
            </w:pPr>
            <w:r w:rsidRPr="00016618">
              <w:rPr>
                <w:rFonts w:ascii="Times New Roman" w:hAnsi="Times New Roman"/>
                <w:sz w:val="36"/>
                <w:rPrChange w:id="308" w:author="David Gravett" w:date="2019-12-01T10:21:00Z">
                  <w:rPr>
                    <w:rFonts w:ascii="Times New Roman" w:hAnsi="Times New Roman" w:cs="Times New Roman"/>
                    <w:sz w:val="24"/>
                    <w:szCs w:val="24"/>
                  </w:rPr>
                </w:rPrChange>
              </w:rPr>
              <w:t>0</w:t>
            </w:r>
          </w:p>
        </w:tc>
        <w:tc>
          <w:tcPr>
            <w:tcW w:w="933" w:type="dxa"/>
            <w:tcPrChange w:id="309" w:author="David Gravett" w:date="2019-12-01T10:21:00Z">
              <w:tcPr>
                <w:tcW w:w="432" w:type="dxa"/>
              </w:tcPr>
            </w:tcPrChange>
          </w:tcPr>
          <w:p w14:paraId="5E1C2459" w14:textId="627FE701" w:rsidR="00C76A65" w:rsidRPr="00016618" w:rsidRDefault="00C76A65">
            <w:pPr>
              <w:jc w:val="center"/>
              <w:rPr>
                <w:rFonts w:ascii="Times New Roman" w:hAnsi="Times New Roman"/>
                <w:sz w:val="36"/>
                <w:rPrChange w:id="310" w:author="David Gravett" w:date="2019-12-01T10:21:00Z">
                  <w:rPr>
                    <w:rFonts w:ascii="Times New Roman" w:hAnsi="Times New Roman" w:cs="Times New Roman"/>
                    <w:sz w:val="24"/>
                    <w:szCs w:val="24"/>
                  </w:rPr>
                </w:rPrChange>
              </w:rPr>
              <w:pPrChange w:id="311" w:author="James Dwyer" w:date="2019-12-01T10:21:00Z">
                <w:pPr/>
              </w:pPrChange>
            </w:pPr>
            <w:r w:rsidRPr="00016618">
              <w:rPr>
                <w:rFonts w:ascii="Times New Roman" w:hAnsi="Times New Roman"/>
                <w:sz w:val="36"/>
                <w:rPrChange w:id="312" w:author="David Gravett" w:date="2019-12-01T10:21:00Z">
                  <w:rPr>
                    <w:rFonts w:ascii="Times New Roman" w:hAnsi="Times New Roman" w:cs="Times New Roman"/>
                    <w:sz w:val="24"/>
                    <w:szCs w:val="24"/>
                  </w:rPr>
                </w:rPrChange>
              </w:rPr>
              <w:t>0</w:t>
            </w:r>
          </w:p>
        </w:tc>
        <w:tc>
          <w:tcPr>
            <w:tcW w:w="933" w:type="dxa"/>
            <w:tcPrChange w:id="313" w:author="David Gravett" w:date="2019-12-01T10:21:00Z">
              <w:tcPr>
                <w:tcW w:w="432" w:type="dxa"/>
              </w:tcPr>
            </w:tcPrChange>
          </w:tcPr>
          <w:p w14:paraId="78AB50C2" w14:textId="5FCE0547" w:rsidR="00C76A65" w:rsidRPr="00016618" w:rsidRDefault="00C76A65">
            <w:pPr>
              <w:jc w:val="center"/>
              <w:rPr>
                <w:rFonts w:ascii="Times New Roman" w:hAnsi="Times New Roman"/>
                <w:sz w:val="36"/>
                <w:rPrChange w:id="314" w:author="David Gravett" w:date="2019-12-01T10:21:00Z">
                  <w:rPr>
                    <w:rFonts w:ascii="Times New Roman" w:hAnsi="Times New Roman" w:cs="Times New Roman"/>
                    <w:sz w:val="24"/>
                    <w:szCs w:val="24"/>
                  </w:rPr>
                </w:rPrChange>
              </w:rPr>
              <w:pPrChange w:id="315" w:author="James Dwyer" w:date="2019-12-01T10:21:00Z">
                <w:pPr/>
              </w:pPrChange>
            </w:pPr>
            <w:r w:rsidRPr="00016618">
              <w:rPr>
                <w:rFonts w:ascii="Times New Roman" w:hAnsi="Times New Roman"/>
                <w:sz w:val="36"/>
                <w:rPrChange w:id="316" w:author="David Gravett" w:date="2019-12-01T10:21:00Z">
                  <w:rPr>
                    <w:rFonts w:ascii="Times New Roman" w:hAnsi="Times New Roman" w:cs="Times New Roman"/>
                    <w:sz w:val="24"/>
                    <w:szCs w:val="24"/>
                  </w:rPr>
                </w:rPrChange>
              </w:rPr>
              <w:t>0</w:t>
            </w:r>
          </w:p>
        </w:tc>
      </w:tr>
    </w:tbl>
    <w:p w14:paraId="2AC90A3A" w14:textId="77777777" w:rsidR="00945C60" w:rsidRDefault="00016618" w:rsidP="39802142">
      <w:pPr>
        <w:rPr>
          <w:rFonts w:ascii="Times New Roman" w:hAnsi="Times New Roman" w:cs="Times New Roman"/>
          <w:sz w:val="24"/>
          <w:szCs w:val="24"/>
        </w:rPr>
      </w:pPr>
      <w:ins w:id="317" w:author="David Gravett" w:date="2019-12-01T10:21:00Z">
        <w:r>
          <w:rPr>
            <w:noProof/>
          </w:rPr>
          <mc:AlternateContent>
            <mc:Choice Requires="wps">
              <w:drawing>
                <wp:anchor distT="0" distB="0" distL="114300" distR="114300" simplePos="0" relativeHeight="251689472" behindDoc="0" locked="0" layoutInCell="1" allowOverlap="1" wp14:anchorId="777A8B43" wp14:editId="3353C30C">
                  <wp:simplePos x="0" y="0"/>
                  <wp:positionH relativeFrom="margin">
                    <wp:posOffset>1276350</wp:posOffset>
                  </wp:positionH>
                  <wp:positionV relativeFrom="paragraph">
                    <wp:posOffset>116840</wp:posOffset>
                  </wp:positionV>
                  <wp:extent cx="3381375" cy="635"/>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0990FD7F" w14:textId="398F9CCD" w:rsidR="0077468C" w:rsidRPr="00D103E4" w:rsidRDefault="0077468C" w:rsidP="00016618">
                              <w:pPr>
                                <w:pStyle w:val="Caption"/>
                                <w:jc w:val="center"/>
                                <w:rPr>
                                  <w:ins w:id="318" w:author="David Gravett" w:date="2019-12-01T10:21:00Z"/>
                                  <w:rFonts w:ascii="Arial" w:eastAsia="Arial" w:hAnsi="Arial" w:cs="Arial"/>
                                  <w:noProof/>
                                  <w:lang w:val="en"/>
                                </w:rPr>
                              </w:pPr>
                              <w:ins w:id="319" w:author="David Gravett" w:date="2019-12-01T10:21:00Z">
                                <w:r>
                                  <w:t xml:space="preserve">Table </w:t>
                                </w:r>
                              </w:ins>
                              <w:r w:rsidR="008E5F66">
                                <w:t>4</w:t>
                              </w:r>
                              <w:ins w:id="320" w:author="David Gravett" w:date="2019-12-01T10:21:00Z">
                                <w:r>
                                  <w:t>: Initial Game Board 2d Array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A8B43" id="Text Box 43" o:spid="_x0000_s1064" type="#_x0000_t202" style="position:absolute;margin-left:100.5pt;margin-top:9.2pt;width:266.25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" stroked="f">
                  <v:textbox style="mso-fit-shape-to-text:t" inset="0,0,0,0">
                    <w:txbxContent>
                      <w:p w14:paraId="0990FD7F" w14:textId="398F9CCD" w:rsidR="0077468C" w:rsidRPr="00D103E4" w:rsidRDefault="0077468C" w:rsidP="00016618">
                        <w:pPr>
                          <w:pStyle w:val="Caption"/>
                          <w:jc w:val="center"/>
                          <w:rPr>
                            <w:ins w:id="321" w:author="David Gravett" w:date="2019-12-01T10:21:00Z"/>
                            <w:rFonts w:ascii="Arial" w:eastAsia="Arial" w:hAnsi="Arial" w:cs="Arial"/>
                            <w:noProof/>
                            <w:lang w:val="en"/>
                          </w:rPr>
                        </w:pPr>
                        <w:ins w:id="322" w:author="David Gravett" w:date="2019-12-01T10:21:00Z">
                          <w:r>
                            <w:t xml:space="preserve">Table </w:t>
                          </w:r>
                        </w:ins>
                        <w:r w:rsidR="008E5F66">
                          <w:t>4</w:t>
                        </w:r>
                        <w:ins w:id="323" w:author="David Gravett" w:date="2019-12-01T10:21:00Z">
                          <w:r>
                            <w:t>: Initial Game Board 2d Array</w:t>
                          </w:r>
                        </w:ins>
                      </w:p>
                    </w:txbxContent>
                  </v:textbox>
                  <w10:wrap anchorx="margin"/>
                </v:shape>
              </w:pict>
            </mc:Fallback>
          </mc:AlternateContent>
        </w:r>
      </w:ins>
    </w:p>
    <w:p w14:paraId="3DD7D0F6" w14:textId="77777777" w:rsidR="005F2D99" w:rsidRDefault="005F2D99">
      <w:pPr>
        <w:jc w:val="both"/>
        <w:rPr>
          <w:moveTo w:id="324" w:author="David Gravett" w:date="2019-12-01T10:21:00Z"/>
          <w:rFonts w:ascii="Times New Roman" w:hAnsi="Times New Roman"/>
          <w:sz w:val="24"/>
          <w:rPrChange w:id="325" w:author="David Gravett" w:date="2019-12-01T10:21:00Z">
            <w:rPr>
              <w:moveTo w:id="326" w:author="David Gravett" w:date="2019-12-01T10:21:00Z"/>
              <w:rFonts w:ascii="Times New Roman" w:hAnsi="Times New Roman" w:cs="Times New Roman"/>
              <w:sz w:val="24"/>
              <w:szCs w:val="24"/>
              <w:lang w:val="en-US"/>
            </w:rPr>
          </w:rPrChange>
        </w:rPr>
        <w:pPrChange w:id="327" w:author="David Gravett" w:date="2019-12-01T10:21:00Z">
          <w:pPr>
            <w:spacing w:line="288" w:lineRule="auto"/>
          </w:pPr>
        </w:pPrChange>
      </w:pPr>
      <w:moveToRangeStart w:id="328" w:author="David Gravett" w:date="2019-12-01T10:21:00Z" w:name="move26088126"/>
    </w:p>
    <w:p w14:paraId="1B7849C2" w14:textId="77777777" w:rsidR="005F2D99" w:rsidRDefault="005F2D99">
      <w:pPr>
        <w:jc w:val="both"/>
        <w:rPr>
          <w:moveTo w:id="329" w:author="David Gravett" w:date="2019-12-01T10:21:00Z"/>
          <w:rFonts w:ascii="Times New Roman" w:hAnsi="Times New Roman"/>
          <w:sz w:val="24"/>
          <w:rPrChange w:id="330" w:author="David Gravett" w:date="2019-12-01T10:21:00Z">
            <w:rPr>
              <w:moveTo w:id="331" w:author="David Gravett" w:date="2019-12-01T10:21:00Z"/>
              <w:rFonts w:ascii="Times New Roman" w:hAnsi="Times New Roman" w:cs="Times New Roman"/>
              <w:sz w:val="24"/>
              <w:szCs w:val="24"/>
              <w:lang w:val="en-US"/>
            </w:rPr>
          </w:rPrChange>
        </w:rPr>
        <w:pPrChange w:id="332" w:author="David Gravett" w:date="2019-12-01T10:21:00Z">
          <w:pPr>
            <w:spacing w:line="288" w:lineRule="auto"/>
          </w:pPr>
        </w:pPrChange>
      </w:pPr>
    </w:p>
    <w:p w14:paraId="70B24987" w14:textId="77777777" w:rsidR="005F2D99" w:rsidRDefault="005F2D99">
      <w:pPr>
        <w:jc w:val="both"/>
        <w:rPr>
          <w:moveTo w:id="333" w:author="David Gravett" w:date="2019-12-01T10:21:00Z"/>
          <w:rFonts w:ascii="Times New Roman" w:hAnsi="Times New Roman"/>
          <w:sz w:val="24"/>
          <w:rPrChange w:id="334" w:author="David Gravett" w:date="2019-12-01T10:21:00Z">
            <w:rPr>
              <w:moveTo w:id="335" w:author="David Gravett" w:date="2019-12-01T10:21:00Z"/>
              <w:rFonts w:ascii="Times New Roman" w:hAnsi="Times New Roman" w:cs="Times New Roman"/>
              <w:sz w:val="24"/>
              <w:szCs w:val="24"/>
              <w:lang w:val="en-US"/>
            </w:rPr>
          </w:rPrChange>
        </w:rPr>
        <w:pPrChange w:id="336" w:author="David Gravett" w:date="2019-12-01T10:21:00Z">
          <w:pPr>
            <w:spacing w:line="288" w:lineRule="auto"/>
          </w:pPr>
        </w:pPrChange>
      </w:pPr>
    </w:p>
    <w:p w14:paraId="02BBA6C6" w14:textId="77777777" w:rsidR="005F2D99" w:rsidRDefault="005F2D99">
      <w:pPr>
        <w:jc w:val="both"/>
        <w:rPr>
          <w:moveTo w:id="337" w:author="David Gravett" w:date="2019-12-01T10:21:00Z"/>
          <w:rFonts w:ascii="Times New Roman" w:hAnsi="Times New Roman"/>
          <w:sz w:val="24"/>
          <w:rPrChange w:id="338" w:author="David Gravett" w:date="2019-12-01T10:21:00Z">
            <w:rPr>
              <w:moveTo w:id="339" w:author="David Gravett" w:date="2019-12-01T10:21:00Z"/>
              <w:rFonts w:ascii="Times New Roman" w:hAnsi="Times New Roman" w:cs="Times New Roman"/>
              <w:sz w:val="24"/>
              <w:szCs w:val="24"/>
              <w:lang w:val="en-US"/>
            </w:rPr>
          </w:rPrChange>
        </w:rPr>
        <w:pPrChange w:id="340" w:author="David Gravett" w:date="2019-12-01T10:21:00Z">
          <w:pPr>
            <w:spacing w:line="288" w:lineRule="auto"/>
          </w:pPr>
        </w:pPrChange>
      </w:pPr>
    </w:p>
    <w:p w14:paraId="73F9AE9A" w14:textId="77777777" w:rsidR="005F2D99" w:rsidRDefault="005F2D99">
      <w:pPr>
        <w:jc w:val="both"/>
        <w:rPr>
          <w:moveTo w:id="341" w:author="David Gravett" w:date="2019-12-01T10:21:00Z"/>
          <w:rFonts w:ascii="Times New Roman" w:hAnsi="Times New Roman"/>
          <w:sz w:val="24"/>
          <w:rPrChange w:id="342" w:author="David Gravett" w:date="2019-12-01T10:21:00Z">
            <w:rPr>
              <w:moveTo w:id="343" w:author="David Gravett" w:date="2019-12-01T10:21:00Z"/>
              <w:rFonts w:ascii="Times New Roman" w:hAnsi="Times New Roman" w:cs="Times New Roman"/>
              <w:sz w:val="24"/>
              <w:szCs w:val="24"/>
              <w:lang w:val="en-US"/>
            </w:rPr>
          </w:rPrChange>
        </w:rPr>
        <w:pPrChange w:id="344" w:author="David Gravett" w:date="2019-12-01T10:21:00Z">
          <w:pPr>
            <w:spacing w:line="288" w:lineRule="auto"/>
          </w:pPr>
        </w:pPrChange>
      </w:pPr>
    </w:p>
    <w:p w14:paraId="4CAC3E63" w14:textId="77777777" w:rsidR="005F2D99" w:rsidRDefault="005F2D99">
      <w:pPr>
        <w:jc w:val="both"/>
        <w:rPr>
          <w:moveTo w:id="345" w:author="David Gravett" w:date="2019-12-01T10:21:00Z"/>
          <w:rFonts w:ascii="Times New Roman" w:hAnsi="Times New Roman"/>
          <w:sz w:val="24"/>
          <w:rPrChange w:id="346" w:author="David Gravett" w:date="2019-12-01T10:21:00Z">
            <w:rPr>
              <w:moveTo w:id="347" w:author="David Gravett" w:date="2019-12-01T10:21:00Z"/>
              <w:rFonts w:ascii="Times New Roman" w:hAnsi="Times New Roman" w:cs="Times New Roman"/>
              <w:sz w:val="24"/>
              <w:szCs w:val="24"/>
              <w:lang w:val="en-US"/>
            </w:rPr>
          </w:rPrChange>
        </w:rPr>
        <w:pPrChange w:id="348" w:author="David Gravett" w:date="2019-12-01T10:21:00Z">
          <w:pPr>
            <w:spacing w:line="288" w:lineRule="auto"/>
          </w:pPr>
        </w:pPrChange>
      </w:pPr>
    </w:p>
    <w:p w14:paraId="1A9A9B16" w14:textId="02B998B5" w:rsidR="00016618" w:rsidRPr="00016618" w:rsidRDefault="005F2D99" w:rsidP="00016618">
      <w:pPr>
        <w:pStyle w:val="TOCHeading"/>
        <w:rPr>
          <w:ins w:id="349" w:author="David Gravett" w:date="2019-12-01T10:21:00Z"/>
          <w:sz w:val="40"/>
          <w:szCs w:val="40"/>
        </w:rPr>
      </w:pPr>
      <w:moveTo w:id="350" w:author="David Gravett" w:date="2019-12-01T10:21:00Z">
        <w:r>
          <w:rPr>
            <w:sz w:val="40"/>
            <w:rPrChange w:id="351" w:author="David Gravett" w:date="2019-12-01T10:21:00Z">
              <w:rPr>
                <w:rFonts w:cstheme="majorHAnsi"/>
                <w:color w:val="1F3864" w:themeColor="accent1" w:themeShade="80"/>
                <w:sz w:val="40"/>
                <w:szCs w:val="40"/>
              </w:rPr>
            </w:rPrChange>
          </w:rPr>
          <w:lastRenderedPageBreak/>
          <w:t>Procedurally Generated Game Board</w:t>
        </w:r>
      </w:moveTo>
      <w:moveToRangeEnd w:id="328"/>
      <w:ins w:id="352" w:author="David Gravett" w:date="2019-12-01T10:21:00Z">
        <w:r w:rsidR="00016618">
          <w:rPr>
            <w:rFonts w:ascii="Times New Roman" w:hAnsi="Times New Roman" w:cs="Times New Roman"/>
            <w:sz w:val="24"/>
            <w:szCs w:val="24"/>
          </w:rPr>
          <w:tab/>
        </w:r>
      </w:ins>
    </w:p>
    <w:p w14:paraId="143AE483" w14:textId="7D9A2B1C"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14:paraId="1E74BB6C" w14:textId="77777777" w:rsidR="00945C60" w:rsidRPr="00C76A65" w:rsidRDefault="00945C60" w:rsidP="00C76A65">
      <w:pPr>
        <w:rPr>
          <w:del w:id="353" w:author="David Gravett" w:date="2019-12-01T10:21:00Z"/>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35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355">
          <w:tblGrid>
            <w:gridCol w:w="432"/>
            <w:gridCol w:w="432"/>
            <w:gridCol w:w="432"/>
            <w:gridCol w:w="432"/>
            <w:gridCol w:w="432"/>
            <w:gridCol w:w="432"/>
            <w:gridCol w:w="432"/>
          </w:tblGrid>
        </w:tblGridChange>
      </w:tblGrid>
      <w:tr w:rsidR="00A56B62" w14:paraId="5B24BDD8" w14:textId="77777777" w:rsidTr="00BE50C5">
        <w:trPr>
          <w:trHeight w:val="869"/>
          <w:trPrChange w:id="356" w:author="David Gravett" w:date="2019-12-01T10:21:00Z">
            <w:trPr>
              <w:trHeight w:val="432"/>
            </w:trPr>
          </w:trPrChange>
        </w:trPr>
        <w:tc>
          <w:tcPr>
            <w:tcW w:w="933" w:type="dxa"/>
            <w:tcPrChange w:id="357" w:author="David Gravett" w:date="2019-12-01T10:21:00Z">
              <w:tcPr>
                <w:tcW w:w="432" w:type="dxa"/>
              </w:tcPr>
            </w:tcPrChange>
          </w:tcPr>
          <w:p w14:paraId="51EC7C67" w14:textId="77777777" w:rsidR="00A56B62" w:rsidRPr="00016618" w:rsidRDefault="00A56B62">
            <w:pPr>
              <w:jc w:val="center"/>
              <w:rPr>
                <w:rFonts w:ascii="Times New Roman" w:hAnsi="Times New Roman"/>
                <w:sz w:val="36"/>
                <w:rPrChange w:id="358" w:author="David Gravett" w:date="2019-12-01T10:21:00Z">
                  <w:rPr>
                    <w:rFonts w:ascii="Times New Roman" w:hAnsi="Times New Roman" w:cs="Times New Roman"/>
                    <w:sz w:val="24"/>
                    <w:szCs w:val="24"/>
                  </w:rPr>
                </w:rPrChange>
              </w:rPr>
              <w:pPrChange w:id="359" w:author="James Dwyer" w:date="2019-12-01T10:21:00Z">
                <w:pPr/>
              </w:pPrChange>
            </w:pPr>
            <w:r w:rsidRPr="00016618">
              <w:rPr>
                <w:rFonts w:ascii="Times New Roman" w:hAnsi="Times New Roman"/>
                <w:sz w:val="36"/>
                <w:rPrChange w:id="360" w:author="David Gravett" w:date="2019-12-01T10:21:00Z">
                  <w:rPr>
                    <w:rFonts w:ascii="Times New Roman" w:hAnsi="Times New Roman" w:cs="Times New Roman"/>
                    <w:sz w:val="24"/>
                    <w:szCs w:val="24"/>
                  </w:rPr>
                </w:rPrChange>
              </w:rPr>
              <w:t>0</w:t>
            </w:r>
          </w:p>
        </w:tc>
        <w:tc>
          <w:tcPr>
            <w:tcW w:w="933" w:type="dxa"/>
            <w:tcPrChange w:id="361" w:author="David Gravett" w:date="2019-12-01T10:21:00Z">
              <w:tcPr>
                <w:tcW w:w="432" w:type="dxa"/>
              </w:tcPr>
            </w:tcPrChange>
          </w:tcPr>
          <w:p w14:paraId="786D6A02" w14:textId="77777777" w:rsidR="00A56B62" w:rsidRPr="00016618" w:rsidRDefault="00A56B62">
            <w:pPr>
              <w:jc w:val="center"/>
              <w:rPr>
                <w:rFonts w:ascii="Times New Roman" w:hAnsi="Times New Roman"/>
                <w:sz w:val="36"/>
                <w:rPrChange w:id="362" w:author="David Gravett" w:date="2019-12-01T10:21:00Z">
                  <w:rPr>
                    <w:rFonts w:ascii="Times New Roman" w:hAnsi="Times New Roman" w:cs="Times New Roman"/>
                    <w:sz w:val="24"/>
                    <w:szCs w:val="24"/>
                  </w:rPr>
                </w:rPrChange>
              </w:rPr>
              <w:pPrChange w:id="363" w:author="James Dwyer" w:date="2019-12-01T10:21:00Z">
                <w:pPr/>
              </w:pPrChange>
            </w:pPr>
            <w:r w:rsidRPr="00016618">
              <w:rPr>
                <w:rFonts w:ascii="Times New Roman" w:hAnsi="Times New Roman"/>
                <w:sz w:val="36"/>
                <w:rPrChange w:id="364" w:author="David Gravett" w:date="2019-12-01T10:21:00Z">
                  <w:rPr>
                    <w:rFonts w:ascii="Times New Roman" w:hAnsi="Times New Roman" w:cs="Times New Roman"/>
                    <w:sz w:val="24"/>
                    <w:szCs w:val="24"/>
                  </w:rPr>
                </w:rPrChange>
              </w:rPr>
              <w:t>0</w:t>
            </w:r>
          </w:p>
        </w:tc>
        <w:tc>
          <w:tcPr>
            <w:tcW w:w="933" w:type="dxa"/>
            <w:tcPrChange w:id="365" w:author="David Gravett" w:date="2019-12-01T10:21:00Z">
              <w:tcPr>
                <w:tcW w:w="432" w:type="dxa"/>
              </w:tcPr>
            </w:tcPrChange>
          </w:tcPr>
          <w:p w14:paraId="1888D2D4" w14:textId="77777777" w:rsidR="00A56B62" w:rsidRPr="00016618" w:rsidRDefault="00A56B62">
            <w:pPr>
              <w:jc w:val="center"/>
              <w:rPr>
                <w:rFonts w:ascii="Times New Roman" w:hAnsi="Times New Roman"/>
                <w:sz w:val="36"/>
                <w:rPrChange w:id="366" w:author="David Gravett" w:date="2019-12-01T10:21:00Z">
                  <w:rPr>
                    <w:rFonts w:ascii="Times New Roman" w:hAnsi="Times New Roman" w:cs="Times New Roman"/>
                    <w:sz w:val="24"/>
                    <w:szCs w:val="24"/>
                  </w:rPr>
                </w:rPrChange>
              </w:rPr>
              <w:pPrChange w:id="367" w:author="James Dwyer" w:date="2019-12-01T10:21:00Z">
                <w:pPr/>
              </w:pPrChange>
            </w:pPr>
            <w:r w:rsidRPr="00016618">
              <w:rPr>
                <w:rFonts w:ascii="Times New Roman" w:hAnsi="Times New Roman"/>
                <w:sz w:val="36"/>
                <w:rPrChange w:id="368" w:author="David Gravett" w:date="2019-12-01T10:21:00Z">
                  <w:rPr>
                    <w:rFonts w:ascii="Times New Roman" w:hAnsi="Times New Roman" w:cs="Times New Roman"/>
                    <w:sz w:val="24"/>
                    <w:szCs w:val="24"/>
                  </w:rPr>
                </w:rPrChange>
              </w:rPr>
              <w:t>0</w:t>
            </w:r>
          </w:p>
        </w:tc>
        <w:tc>
          <w:tcPr>
            <w:tcW w:w="933" w:type="dxa"/>
            <w:tcPrChange w:id="369" w:author="David Gravett" w:date="2019-12-01T10:21:00Z">
              <w:tcPr>
                <w:tcW w:w="432" w:type="dxa"/>
              </w:tcPr>
            </w:tcPrChange>
          </w:tcPr>
          <w:p w14:paraId="540CCB7B" w14:textId="77777777" w:rsidR="00A56B62" w:rsidRPr="00016618" w:rsidRDefault="00A56B62">
            <w:pPr>
              <w:jc w:val="center"/>
              <w:rPr>
                <w:rFonts w:ascii="Times New Roman" w:hAnsi="Times New Roman"/>
                <w:sz w:val="36"/>
                <w:rPrChange w:id="370" w:author="David Gravett" w:date="2019-12-01T10:21:00Z">
                  <w:rPr>
                    <w:rFonts w:ascii="Times New Roman" w:hAnsi="Times New Roman" w:cs="Times New Roman"/>
                    <w:sz w:val="24"/>
                    <w:szCs w:val="24"/>
                  </w:rPr>
                </w:rPrChange>
              </w:rPr>
              <w:pPrChange w:id="371" w:author="James Dwyer" w:date="2019-12-01T10:21:00Z">
                <w:pPr/>
              </w:pPrChange>
            </w:pPr>
            <w:r w:rsidRPr="00016618">
              <w:rPr>
                <w:rFonts w:ascii="Times New Roman" w:hAnsi="Times New Roman"/>
                <w:sz w:val="36"/>
                <w:rPrChange w:id="372" w:author="David Gravett" w:date="2019-12-01T10:21:00Z">
                  <w:rPr>
                    <w:rFonts w:ascii="Times New Roman" w:hAnsi="Times New Roman" w:cs="Times New Roman"/>
                    <w:sz w:val="24"/>
                    <w:szCs w:val="24"/>
                  </w:rPr>
                </w:rPrChange>
              </w:rPr>
              <w:t>0</w:t>
            </w:r>
          </w:p>
        </w:tc>
        <w:tc>
          <w:tcPr>
            <w:tcW w:w="933" w:type="dxa"/>
            <w:tcPrChange w:id="373" w:author="David Gravett" w:date="2019-12-01T10:21:00Z">
              <w:tcPr>
                <w:tcW w:w="432" w:type="dxa"/>
              </w:tcPr>
            </w:tcPrChange>
          </w:tcPr>
          <w:p w14:paraId="09E71DEE" w14:textId="77777777" w:rsidR="00A56B62" w:rsidRPr="00016618" w:rsidRDefault="00A56B62">
            <w:pPr>
              <w:jc w:val="center"/>
              <w:rPr>
                <w:rFonts w:ascii="Times New Roman" w:hAnsi="Times New Roman"/>
                <w:sz w:val="36"/>
                <w:rPrChange w:id="374" w:author="David Gravett" w:date="2019-12-01T10:21:00Z">
                  <w:rPr>
                    <w:rFonts w:ascii="Times New Roman" w:hAnsi="Times New Roman" w:cs="Times New Roman"/>
                    <w:sz w:val="24"/>
                    <w:szCs w:val="24"/>
                  </w:rPr>
                </w:rPrChange>
              </w:rPr>
              <w:pPrChange w:id="375" w:author="James Dwyer" w:date="2019-12-01T10:21:00Z">
                <w:pPr/>
              </w:pPrChange>
            </w:pPr>
            <w:r w:rsidRPr="00016618">
              <w:rPr>
                <w:rFonts w:ascii="Times New Roman" w:hAnsi="Times New Roman"/>
                <w:sz w:val="36"/>
                <w:rPrChange w:id="376" w:author="David Gravett" w:date="2019-12-01T10:21:00Z">
                  <w:rPr>
                    <w:rFonts w:ascii="Times New Roman" w:hAnsi="Times New Roman" w:cs="Times New Roman"/>
                    <w:sz w:val="24"/>
                    <w:szCs w:val="24"/>
                  </w:rPr>
                </w:rPrChange>
              </w:rPr>
              <w:t>0</w:t>
            </w:r>
          </w:p>
        </w:tc>
        <w:tc>
          <w:tcPr>
            <w:tcW w:w="933" w:type="dxa"/>
            <w:tcPrChange w:id="377" w:author="David Gravett" w:date="2019-12-01T10:21:00Z">
              <w:tcPr>
                <w:tcW w:w="432" w:type="dxa"/>
              </w:tcPr>
            </w:tcPrChange>
          </w:tcPr>
          <w:p w14:paraId="0273EAB0" w14:textId="77777777" w:rsidR="00A56B62" w:rsidRPr="00016618" w:rsidRDefault="00A56B62">
            <w:pPr>
              <w:jc w:val="center"/>
              <w:rPr>
                <w:rFonts w:ascii="Times New Roman" w:hAnsi="Times New Roman"/>
                <w:sz w:val="36"/>
                <w:rPrChange w:id="378" w:author="David Gravett" w:date="2019-12-01T10:21:00Z">
                  <w:rPr>
                    <w:rFonts w:ascii="Times New Roman" w:hAnsi="Times New Roman" w:cs="Times New Roman"/>
                    <w:sz w:val="24"/>
                    <w:szCs w:val="24"/>
                  </w:rPr>
                </w:rPrChange>
              </w:rPr>
              <w:pPrChange w:id="379" w:author="James Dwyer" w:date="2019-12-01T10:21:00Z">
                <w:pPr/>
              </w:pPrChange>
            </w:pPr>
            <w:r w:rsidRPr="00016618">
              <w:rPr>
                <w:rFonts w:ascii="Times New Roman" w:hAnsi="Times New Roman"/>
                <w:sz w:val="36"/>
                <w:rPrChange w:id="380" w:author="David Gravett" w:date="2019-12-01T10:21:00Z">
                  <w:rPr>
                    <w:rFonts w:ascii="Times New Roman" w:hAnsi="Times New Roman" w:cs="Times New Roman"/>
                    <w:sz w:val="24"/>
                    <w:szCs w:val="24"/>
                  </w:rPr>
                </w:rPrChange>
              </w:rPr>
              <w:t>0</w:t>
            </w:r>
          </w:p>
        </w:tc>
        <w:tc>
          <w:tcPr>
            <w:tcW w:w="933" w:type="dxa"/>
            <w:tcPrChange w:id="381" w:author="David Gravett" w:date="2019-12-01T10:21:00Z">
              <w:tcPr>
                <w:tcW w:w="432" w:type="dxa"/>
              </w:tcPr>
            </w:tcPrChange>
          </w:tcPr>
          <w:p w14:paraId="33FF1065" w14:textId="77777777" w:rsidR="00A56B62" w:rsidRPr="00016618" w:rsidRDefault="00A56B62">
            <w:pPr>
              <w:jc w:val="center"/>
              <w:rPr>
                <w:rFonts w:ascii="Times New Roman" w:hAnsi="Times New Roman"/>
                <w:sz w:val="36"/>
                <w:rPrChange w:id="382" w:author="David Gravett" w:date="2019-12-01T10:21:00Z">
                  <w:rPr>
                    <w:rFonts w:ascii="Times New Roman" w:hAnsi="Times New Roman" w:cs="Times New Roman"/>
                    <w:sz w:val="24"/>
                    <w:szCs w:val="24"/>
                  </w:rPr>
                </w:rPrChange>
              </w:rPr>
              <w:pPrChange w:id="383" w:author="James Dwyer" w:date="2019-12-01T10:21:00Z">
                <w:pPr/>
              </w:pPrChange>
            </w:pPr>
            <w:r w:rsidRPr="00016618">
              <w:rPr>
                <w:rFonts w:ascii="Times New Roman" w:hAnsi="Times New Roman"/>
                <w:sz w:val="36"/>
                <w:rPrChange w:id="384" w:author="David Gravett" w:date="2019-12-01T10:21:00Z">
                  <w:rPr>
                    <w:rFonts w:ascii="Times New Roman" w:hAnsi="Times New Roman" w:cs="Times New Roman"/>
                    <w:sz w:val="24"/>
                    <w:szCs w:val="24"/>
                  </w:rPr>
                </w:rPrChange>
              </w:rPr>
              <w:t>0</w:t>
            </w:r>
          </w:p>
        </w:tc>
      </w:tr>
      <w:tr w:rsidR="00A56B62" w14:paraId="3CB694F9" w14:textId="77777777" w:rsidTr="00BE50C5">
        <w:trPr>
          <w:trHeight w:val="869"/>
          <w:trPrChange w:id="385" w:author="David Gravett" w:date="2019-12-01T10:21:00Z">
            <w:trPr>
              <w:trHeight w:val="432"/>
            </w:trPr>
          </w:trPrChange>
        </w:trPr>
        <w:tc>
          <w:tcPr>
            <w:tcW w:w="933" w:type="dxa"/>
            <w:tcPrChange w:id="386" w:author="David Gravett" w:date="2019-12-01T10:21:00Z">
              <w:tcPr>
                <w:tcW w:w="432" w:type="dxa"/>
              </w:tcPr>
            </w:tcPrChange>
          </w:tcPr>
          <w:p w14:paraId="2B93FF6E" w14:textId="77777777" w:rsidR="00A56B62" w:rsidRPr="00016618" w:rsidRDefault="00A56B62">
            <w:pPr>
              <w:jc w:val="center"/>
              <w:rPr>
                <w:rFonts w:ascii="Times New Roman" w:hAnsi="Times New Roman"/>
                <w:sz w:val="36"/>
                <w:rPrChange w:id="387" w:author="David Gravett" w:date="2019-12-01T10:21:00Z">
                  <w:rPr>
                    <w:rFonts w:ascii="Times New Roman" w:hAnsi="Times New Roman" w:cs="Times New Roman"/>
                    <w:sz w:val="24"/>
                    <w:szCs w:val="24"/>
                  </w:rPr>
                </w:rPrChange>
              </w:rPr>
              <w:pPrChange w:id="388" w:author="James Dwyer" w:date="2019-12-01T10:21:00Z">
                <w:pPr/>
              </w:pPrChange>
            </w:pPr>
            <w:r w:rsidRPr="00016618">
              <w:rPr>
                <w:rFonts w:ascii="Times New Roman" w:hAnsi="Times New Roman"/>
                <w:sz w:val="36"/>
                <w:rPrChange w:id="389" w:author="David Gravett" w:date="2019-12-01T10:21:00Z">
                  <w:rPr>
                    <w:rFonts w:ascii="Times New Roman" w:hAnsi="Times New Roman" w:cs="Times New Roman"/>
                    <w:sz w:val="24"/>
                    <w:szCs w:val="24"/>
                  </w:rPr>
                </w:rPrChange>
              </w:rPr>
              <w:t>0</w:t>
            </w:r>
          </w:p>
        </w:tc>
        <w:tc>
          <w:tcPr>
            <w:tcW w:w="933" w:type="dxa"/>
            <w:tcPrChange w:id="390" w:author="David Gravett" w:date="2019-12-01T10:21:00Z">
              <w:tcPr>
                <w:tcW w:w="432" w:type="dxa"/>
              </w:tcPr>
            </w:tcPrChange>
          </w:tcPr>
          <w:p w14:paraId="67BAF161" w14:textId="77777777" w:rsidR="00A56B62" w:rsidRPr="00016618" w:rsidRDefault="00A56B62">
            <w:pPr>
              <w:jc w:val="center"/>
              <w:rPr>
                <w:rFonts w:ascii="Times New Roman" w:hAnsi="Times New Roman"/>
                <w:sz w:val="36"/>
                <w:rPrChange w:id="391" w:author="David Gravett" w:date="2019-12-01T10:21:00Z">
                  <w:rPr>
                    <w:rFonts w:ascii="Times New Roman" w:hAnsi="Times New Roman" w:cs="Times New Roman"/>
                    <w:sz w:val="24"/>
                    <w:szCs w:val="24"/>
                  </w:rPr>
                </w:rPrChange>
              </w:rPr>
              <w:pPrChange w:id="392" w:author="James Dwyer" w:date="2019-12-01T10:21:00Z">
                <w:pPr/>
              </w:pPrChange>
            </w:pPr>
            <w:r w:rsidRPr="00016618">
              <w:rPr>
                <w:rFonts w:ascii="Times New Roman" w:hAnsi="Times New Roman"/>
                <w:sz w:val="36"/>
                <w:rPrChange w:id="393" w:author="David Gravett" w:date="2019-12-01T10:21:00Z">
                  <w:rPr>
                    <w:rFonts w:ascii="Times New Roman" w:hAnsi="Times New Roman" w:cs="Times New Roman"/>
                    <w:sz w:val="24"/>
                    <w:szCs w:val="24"/>
                  </w:rPr>
                </w:rPrChange>
              </w:rPr>
              <w:t>0</w:t>
            </w:r>
          </w:p>
        </w:tc>
        <w:tc>
          <w:tcPr>
            <w:tcW w:w="933" w:type="dxa"/>
            <w:tcPrChange w:id="394" w:author="David Gravett" w:date="2019-12-01T10:21:00Z">
              <w:tcPr>
                <w:tcW w:w="432" w:type="dxa"/>
              </w:tcPr>
            </w:tcPrChange>
          </w:tcPr>
          <w:p w14:paraId="09CB0EF4" w14:textId="77777777" w:rsidR="00A56B62" w:rsidRPr="00016618" w:rsidRDefault="00A56B62">
            <w:pPr>
              <w:jc w:val="center"/>
              <w:rPr>
                <w:rFonts w:ascii="Times New Roman" w:hAnsi="Times New Roman"/>
                <w:sz w:val="36"/>
                <w:rPrChange w:id="395" w:author="David Gravett" w:date="2019-12-01T10:21:00Z">
                  <w:rPr>
                    <w:rFonts w:ascii="Times New Roman" w:hAnsi="Times New Roman" w:cs="Times New Roman"/>
                    <w:sz w:val="24"/>
                    <w:szCs w:val="24"/>
                  </w:rPr>
                </w:rPrChange>
              </w:rPr>
              <w:pPrChange w:id="396" w:author="James Dwyer" w:date="2019-12-01T10:21:00Z">
                <w:pPr/>
              </w:pPrChange>
            </w:pPr>
            <w:r w:rsidRPr="00016618">
              <w:rPr>
                <w:rFonts w:ascii="Times New Roman" w:hAnsi="Times New Roman"/>
                <w:sz w:val="36"/>
                <w:rPrChange w:id="397" w:author="David Gravett" w:date="2019-12-01T10:21:00Z">
                  <w:rPr>
                    <w:rFonts w:ascii="Times New Roman" w:hAnsi="Times New Roman" w:cs="Times New Roman"/>
                    <w:sz w:val="24"/>
                    <w:szCs w:val="24"/>
                  </w:rPr>
                </w:rPrChange>
              </w:rPr>
              <w:t>0</w:t>
            </w:r>
          </w:p>
        </w:tc>
        <w:tc>
          <w:tcPr>
            <w:tcW w:w="933" w:type="dxa"/>
            <w:tcPrChange w:id="398" w:author="David Gravett" w:date="2019-12-01T10:21:00Z">
              <w:tcPr>
                <w:tcW w:w="432" w:type="dxa"/>
              </w:tcPr>
            </w:tcPrChange>
          </w:tcPr>
          <w:p w14:paraId="4E094BA8" w14:textId="77777777" w:rsidR="00A56B62" w:rsidRPr="00016618" w:rsidRDefault="00A56B62">
            <w:pPr>
              <w:jc w:val="center"/>
              <w:rPr>
                <w:rFonts w:ascii="Times New Roman" w:hAnsi="Times New Roman"/>
                <w:sz w:val="36"/>
                <w:rPrChange w:id="399" w:author="David Gravett" w:date="2019-12-01T10:21:00Z">
                  <w:rPr>
                    <w:rFonts w:ascii="Times New Roman" w:hAnsi="Times New Roman" w:cs="Times New Roman"/>
                    <w:sz w:val="24"/>
                    <w:szCs w:val="24"/>
                  </w:rPr>
                </w:rPrChange>
              </w:rPr>
              <w:pPrChange w:id="400" w:author="James Dwyer" w:date="2019-12-01T10:21:00Z">
                <w:pPr/>
              </w:pPrChange>
            </w:pPr>
            <w:r w:rsidRPr="00016618">
              <w:rPr>
                <w:rFonts w:ascii="Times New Roman" w:hAnsi="Times New Roman"/>
                <w:sz w:val="36"/>
                <w:rPrChange w:id="401" w:author="David Gravett" w:date="2019-12-01T10:21:00Z">
                  <w:rPr>
                    <w:rFonts w:ascii="Times New Roman" w:hAnsi="Times New Roman" w:cs="Times New Roman"/>
                    <w:sz w:val="24"/>
                    <w:szCs w:val="24"/>
                  </w:rPr>
                </w:rPrChange>
              </w:rPr>
              <w:t>0</w:t>
            </w:r>
          </w:p>
        </w:tc>
        <w:tc>
          <w:tcPr>
            <w:tcW w:w="933" w:type="dxa"/>
            <w:tcPrChange w:id="402" w:author="David Gravett" w:date="2019-12-01T10:21:00Z">
              <w:tcPr>
                <w:tcW w:w="432" w:type="dxa"/>
              </w:tcPr>
            </w:tcPrChange>
          </w:tcPr>
          <w:p w14:paraId="55A83B87" w14:textId="77777777" w:rsidR="00A56B62" w:rsidRPr="00016618" w:rsidRDefault="00A56B62">
            <w:pPr>
              <w:jc w:val="center"/>
              <w:rPr>
                <w:rFonts w:ascii="Times New Roman" w:hAnsi="Times New Roman"/>
                <w:sz w:val="36"/>
                <w:rPrChange w:id="403" w:author="David Gravett" w:date="2019-12-01T10:21:00Z">
                  <w:rPr>
                    <w:rFonts w:ascii="Times New Roman" w:hAnsi="Times New Roman" w:cs="Times New Roman"/>
                    <w:sz w:val="24"/>
                    <w:szCs w:val="24"/>
                  </w:rPr>
                </w:rPrChange>
              </w:rPr>
              <w:pPrChange w:id="404" w:author="James Dwyer" w:date="2019-12-01T10:21:00Z">
                <w:pPr/>
              </w:pPrChange>
            </w:pPr>
            <w:r w:rsidRPr="00016618">
              <w:rPr>
                <w:rFonts w:ascii="Times New Roman" w:hAnsi="Times New Roman"/>
                <w:sz w:val="36"/>
                <w:rPrChange w:id="405" w:author="David Gravett" w:date="2019-12-01T10:21:00Z">
                  <w:rPr>
                    <w:rFonts w:ascii="Times New Roman" w:hAnsi="Times New Roman" w:cs="Times New Roman"/>
                    <w:sz w:val="24"/>
                    <w:szCs w:val="24"/>
                  </w:rPr>
                </w:rPrChange>
              </w:rPr>
              <w:t>0</w:t>
            </w:r>
          </w:p>
        </w:tc>
        <w:tc>
          <w:tcPr>
            <w:tcW w:w="933" w:type="dxa"/>
            <w:tcPrChange w:id="406" w:author="David Gravett" w:date="2019-12-01T10:21:00Z">
              <w:tcPr>
                <w:tcW w:w="432" w:type="dxa"/>
              </w:tcPr>
            </w:tcPrChange>
          </w:tcPr>
          <w:p w14:paraId="32009F88" w14:textId="77777777" w:rsidR="00A56B62" w:rsidRPr="00016618" w:rsidRDefault="00A56B62">
            <w:pPr>
              <w:jc w:val="center"/>
              <w:rPr>
                <w:rFonts w:ascii="Times New Roman" w:hAnsi="Times New Roman"/>
                <w:sz w:val="36"/>
                <w:rPrChange w:id="407" w:author="David Gravett" w:date="2019-12-01T10:21:00Z">
                  <w:rPr>
                    <w:rFonts w:ascii="Times New Roman" w:hAnsi="Times New Roman" w:cs="Times New Roman"/>
                    <w:sz w:val="24"/>
                    <w:szCs w:val="24"/>
                  </w:rPr>
                </w:rPrChange>
              </w:rPr>
              <w:pPrChange w:id="408" w:author="James Dwyer" w:date="2019-12-01T10:21:00Z">
                <w:pPr/>
              </w:pPrChange>
            </w:pPr>
            <w:r w:rsidRPr="00016618">
              <w:rPr>
                <w:rFonts w:ascii="Times New Roman" w:hAnsi="Times New Roman"/>
                <w:sz w:val="36"/>
                <w:rPrChange w:id="409" w:author="David Gravett" w:date="2019-12-01T10:21:00Z">
                  <w:rPr>
                    <w:rFonts w:ascii="Times New Roman" w:hAnsi="Times New Roman" w:cs="Times New Roman"/>
                    <w:sz w:val="24"/>
                    <w:szCs w:val="24"/>
                  </w:rPr>
                </w:rPrChange>
              </w:rPr>
              <w:t>0</w:t>
            </w:r>
          </w:p>
        </w:tc>
        <w:tc>
          <w:tcPr>
            <w:tcW w:w="933" w:type="dxa"/>
            <w:tcPrChange w:id="410" w:author="David Gravett" w:date="2019-12-01T10:21:00Z">
              <w:tcPr>
                <w:tcW w:w="432" w:type="dxa"/>
              </w:tcPr>
            </w:tcPrChange>
          </w:tcPr>
          <w:p w14:paraId="5CF4F70D" w14:textId="77777777" w:rsidR="00A56B62" w:rsidRPr="00016618" w:rsidRDefault="00A56B62">
            <w:pPr>
              <w:jc w:val="center"/>
              <w:rPr>
                <w:rFonts w:ascii="Times New Roman" w:hAnsi="Times New Roman"/>
                <w:sz w:val="36"/>
                <w:rPrChange w:id="411" w:author="David Gravett" w:date="2019-12-01T10:21:00Z">
                  <w:rPr>
                    <w:rFonts w:ascii="Times New Roman" w:hAnsi="Times New Roman" w:cs="Times New Roman"/>
                    <w:sz w:val="24"/>
                    <w:szCs w:val="24"/>
                  </w:rPr>
                </w:rPrChange>
              </w:rPr>
              <w:pPrChange w:id="412" w:author="James Dwyer" w:date="2019-12-01T10:21:00Z">
                <w:pPr/>
              </w:pPrChange>
            </w:pPr>
            <w:r w:rsidRPr="00016618">
              <w:rPr>
                <w:rFonts w:ascii="Times New Roman" w:hAnsi="Times New Roman"/>
                <w:sz w:val="36"/>
                <w:rPrChange w:id="413" w:author="David Gravett" w:date="2019-12-01T10:21:00Z">
                  <w:rPr>
                    <w:rFonts w:ascii="Times New Roman" w:hAnsi="Times New Roman" w:cs="Times New Roman"/>
                    <w:sz w:val="24"/>
                    <w:szCs w:val="24"/>
                  </w:rPr>
                </w:rPrChange>
              </w:rPr>
              <w:t>0</w:t>
            </w:r>
          </w:p>
        </w:tc>
      </w:tr>
      <w:tr w:rsidR="00A56B62" w14:paraId="27857D90" w14:textId="77777777" w:rsidTr="00BE50C5">
        <w:trPr>
          <w:trHeight w:val="869"/>
          <w:trPrChange w:id="414" w:author="David Gravett" w:date="2019-12-01T10:21:00Z">
            <w:trPr>
              <w:trHeight w:val="432"/>
            </w:trPr>
          </w:trPrChange>
        </w:trPr>
        <w:tc>
          <w:tcPr>
            <w:tcW w:w="933" w:type="dxa"/>
            <w:tcPrChange w:id="415" w:author="David Gravett" w:date="2019-12-01T10:21:00Z">
              <w:tcPr>
                <w:tcW w:w="432" w:type="dxa"/>
              </w:tcPr>
            </w:tcPrChange>
          </w:tcPr>
          <w:p w14:paraId="437DF9D6" w14:textId="77777777" w:rsidR="00A56B62" w:rsidRPr="00016618" w:rsidRDefault="00A56B62">
            <w:pPr>
              <w:jc w:val="center"/>
              <w:rPr>
                <w:rFonts w:ascii="Times New Roman" w:hAnsi="Times New Roman"/>
                <w:sz w:val="36"/>
                <w:rPrChange w:id="416" w:author="David Gravett" w:date="2019-12-01T10:21:00Z">
                  <w:rPr>
                    <w:rFonts w:ascii="Times New Roman" w:hAnsi="Times New Roman" w:cs="Times New Roman"/>
                    <w:sz w:val="24"/>
                    <w:szCs w:val="24"/>
                  </w:rPr>
                </w:rPrChange>
              </w:rPr>
              <w:pPrChange w:id="417" w:author="James Dwyer" w:date="2019-12-01T10:21:00Z">
                <w:pPr/>
              </w:pPrChange>
            </w:pPr>
            <w:r w:rsidRPr="00016618">
              <w:rPr>
                <w:rFonts w:ascii="Times New Roman" w:hAnsi="Times New Roman"/>
                <w:sz w:val="36"/>
                <w:rPrChange w:id="418" w:author="David Gravett" w:date="2019-12-01T10:21:00Z">
                  <w:rPr>
                    <w:rFonts w:ascii="Times New Roman" w:hAnsi="Times New Roman" w:cs="Times New Roman"/>
                    <w:sz w:val="24"/>
                    <w:szCs w:val="24"/>
                  </w:rPr>
                </w:rPrChange>
              </w:rPr>
              <w:t>0</w:t>
            </w:r>
          </w:p>
        </w:tc>
        <w:tc>
          <w:tcPr>
            <w:tcW w:w="933" w:type="dxa"/>
            <w:tcPrChange w:id="419" w:author="David Gravett" w:date="2019-12-01T10:21:00Z">
              <w:tcPr>
                <w:tcW w:w="432" w:type="dxa"/>
              </w:tcPr>
            </w:tcPrChange>
          </w:tcPr>
          <w:p w14:paraId="52E6575D" w14:textId="77777777" w:rsidR="00A56B62" w:rsidRPr="00016618" w:rsidRDefault="00A56B62">
            <w:pPr>
              <w:jc w:val="center"/>
              <w:rPr>
                <w:rFonts w:ascii="Times New Roman" w:hAnsi="Times New Roman"/>
                <w:sz w:val="36"/>
                <w:rPrChange w:id="420" w:author="David Gravett" w:date="2019-12-01T10:21:00Z">
                  <w:rPr>
                    <w:rFonts w:ascii="Times New Roman" w:hAnsi="Times New Roman" w:cs="Times New Roman"/>
                    <w:sz w:val="24"/>
                    <w:szCs w:val="24"/>
                  </w:rPr>
                </w:rPrChange>
              </w:rPr>
              <w:pPrChange w:id="421" w:author="James Dwyer" w:date="2019-12-01T10:21:00Z">
                <w:pPr/>
              </w:pPrChange>
            </w:pPr>
            <w:r w:rsidRPr="00016618">
              <w:rPr>
                <w:rFonts w:ascii="Times New Roman" w:hAnsi="Times New Roman"/>
                <w:sz w:val="36"/>
                <w:rPrChange w:id="422" w:author="David Gravett" w:date="2019-12-01T10:21:00Z">
                  <w:rPr>
                    <w:rFonts w:ascii="Times New Roman" w:hAnsi="Times New Roman" w:cs="Times New Roman"/>
                    <w:sz w:val="24"/>
                    <w:szCs w:val="24"/>
                  </w:rPr>
                </w:rPrChange>
              </w:rPr>
              <w:t>0</w:t>
            </w:r>
          </w:p>
        </w:tc>
        <w:tc>
          <w:tcPr>
            <w:tcW w:w="933" w:type="dxa"/>
            <w:tcPrChange w:id="423" w:author="David Gravett" w:date="2019-12-01T10:21:00Z">
              <w:tcPr>
                <w:tcW w:w="432" w:type="dxa"/>
              </w:tcPr>
            </w:tcPrChange>
          </w:tcPr>
          <w:p w14:paraId="69B275B5" w14:textId="77777777" w:rsidR="00A56B62" w:rsidRPr="00016618" w:rsidRDefault="00A56B62">
            <w:pPr>
              <w:jc w:val="center"/>
              <w:rPr>
                <w:rFonts w:ascii="Times New Roman" w:hAnsi="Times New Roman"/>
                <w:sz w:val="36"/>
                <w:rPrChange w:id="424" w:author="David Gravett" w:date="2019-12-01T10:21:00Z">
                  <w:rPr>
                    <w:rFonts w:ascii="Times New Roman" w:hAnsi="Times New Roman" w:cs="Times New Roman"/>
                    <w:sz w:val="24"/>
                    <w:szCs w:val="24"/>
                  </w:rPr>
                </w:rPrChange>
              </w:rPr>
              <w:pPrChange w:id="425" w:author="James Dwyer" w:date="2019-12-01T10:21:00Z">
                <w:pPr/>
              </w:pPrChange>
            </w:pPr>
            <w:r w:rsidRPr="00016618">
              <w:rPr>
                <w:rFonts w:ascii="Times New Roman" w:hAnsi="Times New Roman"/>
                <w:sz w:val="36"/>
                <w:rPrChange w:id="426" w:author="David Gravett" w:date="2019-12-01T10:21:00Z">
                  <w:rPr>
                    <w:rFonts w:ascii="Times New Roman" w:hAnsi="Times New Roman" w:cs="Times New Roman"/>
                    <w:sz w:val="24"/>
                    <w:szCs w:val="24"/>
                  </w:rPr>
                </w:rPrChange>
              </w:rPr>
              <w:t>0</w:t>
            </w:r>
          </w:p>
        </w:tc>
        <w:tc>
          <w:tcPr>
            <w:tcW w:w="933" w:type="dxa"/>
            <w:tcPrChange w:id="427" w:author="David Gravett" w:date="2019-12-01T10:21:00Z">
              <w:tcPr>
                <w:tcW w:w="432" w:type="dxa"/>
              </w:tcPr>
            </w:tcPrChange>
          </w:tcPr>
          <w:p w14:paraId="7E5A824F" w14:textId="77777777" w:rsidR="00A56B62" w:rsidRPr="00016618" w:rsidRDefault="00A56B62">
            <w:pPr>
              <w:jc w:val="center"/>
              <w:rPr>
                <w:rFonts w:ascii="Times New Roman" w:hAnsi="Times New Roman"/>
                <w:sz w:val="36"/>
                <w:rPrChange w:id="428" w:author="David Gravett" w:date="2019-12-01T10:21:00Z">
                  <w:rPr>
                    <w:rFonts w:ascii="Times New Roman" w:hAnsi="Times New Roman" w:cs="Times New Roman"/>
                    <w:sz w:val="24"/>
                    <w:szCs w:val="24"/>
                  </w:rPr>
                </w:rPrChange>
              </w:rPr>
              <w:pPrChange w:id="429" w:author="James Dwyer" w:date="2019-12-01T10:21:00Z">
                <w:pPr/>
              </w:pPrChange>
            </w:pPr>
            <w:r w:rsidRPr="00016618">
              <w:rPr>
                <w:rFonts w:ascii="Times New Roman" w:hAnsi="Times New Roman"/>
                <w:sz w:val="36"/>
                <w:rPrChange w:id="430" w:author="David Gravett" w:date="2019-12-01T10:21:00Z">
                  <w:rPr>
                    <w:rFonts w:ascii="Times New Roman" w:hAnsi="Times New Roman" w:cs="Times New Roman"/>
                    <w:sz w:val="24"/>
                    <w:szCs w:val="24"/>
                  </w:rPr>
                </w:rPrChange>
              </w:rPr>
              <w:t>0</w:t>
            </w:r>
          </w:p>
        </w:tc>
        <w:tc>
          <w:tcPr>
            <w:tcW w:w="933" w:type="dxa"/>
            <w:tcPrChange w:id="431" w:author="David Gravett" w:date="2019-12-01T10:21:00Z">
              <w:tcPr>
                <w:tcW w:w="432" w:type="dxa"/>
              </w:tcPr>
            </w:tcPrChange>
          </w:tcPr>
          <w:p w14:paraId="7145FD91" w14:textId="77777777" w:rsidR="00A56B62" w:rsidRPr="00016618" w:rsidRDefault="00A56B62">
            <w:pPr>
              <w:jc w:val="center"/>
              <w:rPr>
                <w:rFonts w:ascii="Times New Roman" w:hAnsi="Times New Roman"/>
                <w:sz w:val="36"/>
                <w:rPrChange w:id="432" w:author="David Gravett" w:date="2019-12-01T10:21:00Z">
                  <w:rPr>
                    <w:rFonts w:ascii="Times New Roman" w:hAnsi="Times New Roman" w:cs="Times New Roman"/>
                    <w:sz w:val="24"/>
                    <w:szCs w:val="24"/>
                  </w:rPr>
                </w:rPrChange>
              </w:rPr>
              <w:pPrChange w:id="433" w:author="James Dwyer" w:date="2019-12-01T10:21:00Z">
                <w:pPr/>
              </w:pPrChange>
            </w:pPr>
            <w:r w:rsidRPr="00016618">
              <w:rPr>
                <w:rFonts w:ascii="Times New Roman" w:hAnsi="Times New Roman"/>
                <w:sz w:val="36"/>
                <w:rPrChange w:id="434" w:author="David Gravett" w:date="2019-12-01T10:21:00Z">
                  <w:rPr>
                    <w:rFonts w:ascii="Times New Roman" w:hAnsi="Times New Roman" w:cs="Times New Roman"/>
                    <w:sz w:val="24"/>
                    <w:szCs w:val="24"/>
                  </w:rPr>
                </w:rPrChange>
              </w:rPr>
              <w:t>0</w:t>
            </w:r>
          </w:p>
        </w:tc>
        <w:tc>
          <w:tcPr>
            <w:tcW w:w="933" w:type="dxa"/>
            <w:tcPrChange w:id="435" w:author="David Gravett" w:date="2019-12-01T10:21:00Z">
              <w:tcPr>
                <w:tcW w:w="432" w:type="dxa"/>
              </w:tcPr>
            </w:tcPrChange>
          </w:tcPr>
          <w:p w14:paraId="251DA108" w14:textId="77777777" w:rsidR="00A56B62" w:rsidRPr="00016618" w:rsidRDefault="00A56B62">
            <w:pPr>
              <w:jc w:val="center"/>
              <w:rPr>
                <w:rFonts w:ascii="Times New Roman" w:hAnsi="Times New Roman"/>
                <w:sz w:val="36"/>
                <w:rPrChange w:id="436" w:author="David Gravett" w:date="2019-12-01T10:21:00Z">
                  <w:rPr>
                    <w:rFonts w:ascii="Times New Roman" w:hAnsi="Times New Roman" w:cs="Times New Roman"/>
                    <w:sz w:val="24"/>
                    <w:szCs w:val="24"/>
                  </w:rPr>
                </w:rPrChange>
              </w:rPr>
              <w:pPrChange w:id="437" w:author="James Dwyer" w:date="2019-12-01T10:21:00Z">
                <w:pPr/>
              </w:pPrChange>
            </w:pPr>
            <w:r w:rsidRPr="00016618">
              <w:rPr>
                <w:rFonts w:ascii="Times New Roman" w:hAnsi="Times New Roman"/>
                <w:sz w:val="36"/>
                <w:rPrChange w:id="438" w:author="David Gravett" w:date="2019-12-01T10:21:00Z">
                  <w:rPr>
                    <w:rFonts w:ascii="Times New Roman" w:hAnsi="Times New Roman" w:cs="Times New Roman"/>
                    <w:sz w:val="24"/>
                    <w:szCs w:val="24"/>
                  </w:rPr>
                </w:rPrChange>
              </w:rPr>
              <w:t>0</w:t>
            </w:r>
          </w:p>
        </w:tc>
        <w:tc>
          <w:tcPr>
            <w:tcW w:w="933" w:type="dxa"/>
            <w:tcPrChange w:id="439" w:author="David Gravett" w:date="2019-12-01T10:21:00Z">
              <w:tcPr>
                <w:tcW w:w="432" w:type="dxa"/>
              </w:tcPr>
            </w:tcPrChange>
          </w:tcPr>
          <w:p w14:paraId="7CB78565" w14:textId="77777777" w:rsidR="00A56B62" w:rsidRPr="00016618" w:rsidRDefault="00A56B62">
            <w:pPr>
              <w:jc w:val="center"/>
              <w:rPr>
                <w:rFonts w:ascii="Times New Roman" w:hAnsi="Times New Roman"/>
                <w:sz w:val="36"/>
                <w:rPrChange w:id="440" w:author="David Gravett" w:date="2019-12-01T10:21:00Z">
                  <w:rPr>
                    <w:rFonts w:ascii="Times New Roman" w:hAnsi="Times New Roman" w:cs="Times New Roman"/>
                    <w:sz w:val="24"/>
                    <w:szCs w:val="24"/>
                  </w:rPr>
                </w:rPrChange>
              </w:rPr>
              <w:pPrChange w:id="441" w:author="James Dwyer" w:date="2019-12-01T10:21:00Z">
                <w:pPr/>
              </w:pPrChange>
            </w:pPr>
            <w:r w:rsidRPr="00016618">
              <w:rPr>
                <w:rFonts w:ascii="Times New Roman" w:hAnsi="Times New Roman"/>
                <w:sz w:val="36"/>
                <w:rPrChange w:id="442" w:author="David Gravett" w:date="2019-12-01T10:21:00Z">
                  <w:rPr>
                    <w:rFonts w:ascii="Times New Roman" w:hAnsi="Times New Roman" w:cs="Times New Roman"/>
                    <w:sz w:val="24"/>
                    <w:szCs w:val="24"/>
                  </w:rPr>
                </w:rPrChange>
              </w:rPr>
              <w:t>0</w:t>
            </w:r>
          </w:p>
        </w:tc>
      </w:tr>
      <w:tr w:rsidR="00A56B62" w14:paraId="2F2EAB5D" w14:textId="77777777" w:rsidTr="00BE50C5">
        <w:trPr>
          <w:trHeight w:val="869"/>
          <w:trPrChange w:id="443" w:author="David Gravett" w:date="2019-12-01T10:21:00Z">
            <w:trPr>
              <w:trHeight w:val="432"/>
            </w:trPr>
          </w:trPrChange>
        </w:trPr>
        <w:tc>
          <w:tcPr>
            <w:tcW w:w="933" w:type="dxa"/>
            <w:tcPrChange w:id="444" w:author="David Gravett" w:date="2019-12-01T10:21:00Z">
              <w:tcPr>
                <w:tcW w:w="432" w:type="dxa"/>
              </w:tcPr>
            </w:tcPrChange>
          </w:tcPr>
          <w:p w14:paraId="472EB92E" w14:textId="6C278DA5" w:rsidR="00A56B62" w:rsidRPr="00016618" w:rsidRDefault="00A56B62">
            <w:pPr>
              <w:jc w:val="center"/>
              <w:rPr>
                <w:rFonts w:ascii="Times New Roman" w:hAnsi="Times New Roman"/>
                <w:sz w:val="36"/>
                <w:rPrChange w:id="445" w:author="David Gravett" w:date="2019-12-01T10:21:00Z">
                  <w:rPr>
                    <w:rFonts w:ascii="Times New Roman" w:hAnsi="Times New Roman" w:cs="Times New Roman"/>
                    <w:sz w:val="24"/>
                    <w:szCs w:val="24"/>
                  </w:rPr>
                </w:rPrChange>
              </w:rPr>
              <w:pPrChange w:id="446" w:author="James Dwyer" w:date="2019-12-01T10:21:00Z">
                <w:pPr/>
              </w:pPrChange>
            </w:pPr>
            <w:r>
              <w:rPr>
                <w:rFonts w:ascii="Times New Roman" w:hAnsi="Times New Roman"/>
                <w:sz w:val="36"/>
                <w:rPrChange w:id="447" w:author="David Gravett" w:date="2019-12-01T10:21:00Z">
                  <w:rPr>
                    <w:rFonts w:ascii="Times New Roman" w:hAnsi="Times New Roman" w:cs="Times New Roman"/>
                    <w:sz w:val="24"/>
                    <w:szCs w:val="24"/>
                  </w:rPr>
                </w:rPrChange>
              </w:rPr>
              <w:t>1</w:t>
            </w:r>
          </w:p>
        </w:tc>
        <w:tc>
          <w:tcPr>
            <w:tcW w:w="933" w:type="dxa"/>
            <w:tcPrChange w:id="448" w:author="David Gravett" w:date="2019-12-01T10:21:00Z">
              <w:tcPr>
                <w:tcW w:w="432" w:type="dxa"/>
              </w:tcPr>
            </w:tcPrChange>
          </w:tcPr>
          <w:p w14:paraId="6682F891" w14:textId="77777777" w:rsidR="00A56B62" w:rsidRPr="00016618" w:rsidRDefault="00A56B62">
            <w:pPr>
              <w:jc w:val="center"/>
              <w:rPr>
                <w:rFonts w:ascii="Times New Roman" w:hAnsi="Times New Roman"/>
                <w:sz w:val="36"/>
                <w:rPrChange w:id="449" w:author="David Gravett" w:date="2019-12-01T10:21:00Z">
                  <w:rPr>
                    <w:rFonts w:ascii="Times New Roman" w:hAnsi="Times New Roman" w:cs="Times New Roman"/>
                    <w:sz w:val="24"/>
                    <w:szCs w:val="24"/>
                  </w:rPr>
                </w:rPrChange>
              </w:rPr>
              <w:pPrChange w:id="450" w:author="James Dwyer" w:date="2019-12-01T10:21:00Z">
                <w:pPr/>
              </w:pPrChange>
            </w:pPr>
            <w:r w:rsidRPr="00016618">
              <w:rPr>
                <w:rFonts w:ascii="Times New Roman" w:hAnsi="Times New Roman"/>
                <w:sz w:val="36"/>
                <w:rPrChange w:id="451" w:author="David Gravett" w:date="2019-12-01T10:21:00Z">
                  <w:rPr>
                    <w:rFonts w:ascii="Times New Roman" w:hAnsi="Times New Roman" w:cs="Times New Roman"/>
                    <w:sz w:val="24"/>
                    <w:szCs w:val="24"/>
                  </w:rPr>
                </w:rPrChange>
              </w:rPr>
              <w:t>0</w:t>
            </w:r>
          </w:p>
        </w:tc>
        <w:tc>
          <w:tcPr>
            <w:tcW w:w="933" w:type="dxa"/>
            <w:tcPrChange w:id="452" w:author="David Gravett" w:date="2019-12-01T10:21:00Z">
              <w:tcPr>
                <w:tcW w:w="432" w:type="dxa"/>
              </w:tcPr>
            </w:tcPrChange>
          </w:tcPr>
          <w:p w14:paraId="4986D13B" w14:textId="77777777" w:rsidR="00A56B62" w:rsidRPr="00016618" w:rsidRDefault="00A56B62">
            <w:pPr>
              <w:jc w:val="center"/>
              <w:rPr>
                <w:rFonts w:ascii="Times New Roman" w:hAnsi="Times New Roman"/>
                <w:sz w:val="36"/>
                <w:rPrChange w:id="453" w:author="David Gravett" w:date="2019-12-01T10:21:00Z">
                  <w:rPr>
                    <w:rFonts w:ascii="Times New Roman" w:hAnsi="Times New Roman" w:cs="Times New Roman"/>
                    <w:sz w:val="24"/>
                    <w:szCs w:val="24"/>
                  </w:rPr>
                </w:rPrChange>
              </w:rPr>
              <w:pPrChange w:id="454" w:author="James Dwyer" w:date="2019-12-01T10:21:00Z">
                <w:pPr/>
              </w:pPrChange>
            </w:pPr>
            <w:r w:rsidRPr="00016618">
              <w:rPr>
                <w:rFonts w:ascii="Times New Roman" w:hAnsi="Times New Roman"/>
                <w:sz w:val="36"/>
                <w:rPrChange w:id="455" w:author="David Gravett" w:date="2019-12-01T10:21:00Z">
                  <w:rPr>
                    <w:rFonts w:ascii="Times New Roman" w:hAnsi="Times New Roman" w:cs="Times New Roman"/>
                    <w:sz w:val="24"/>
                    <w:szCs w:val="24"/>
                  </w:rPr>
                </w:rPrChange>
              </w:rPr>
              <w:t>0</w:t>
            </w:r>
          </w:p>
        </w:tc>
        <w:tc>
          <w:tcPr>
            <w:tcW w:w="933" w:type="dxa"/>
            <w:tcPrChange w:id="456" w:author="David Gravett" w:date="2019-12-01T10:21:00Z">
              <w:tcPr>
                <w:tcW w:w="432" w:type="dxa"/>
              </w:tcPr>
            </w:tcPrChange>
          </w:tcPr>
          <w:p w14:paraId="54159641" w14:textId="77777777" w:rsidR="00A56B62" w:rsidRPr="00016618" w:rsidRDefault="00A56B62">
            <w:pPr>
              <w:jc w:val="center"/>
              <w:rPr>
                <w:rFonts w:ascii="Times New Roman" w:hAnsi="Times New Roman"/>
                <w:sz w:val="36"/>
                <w:rPrChange w:id="457" w:author="David Gravett" w:date="2019-12-01T10:21:00Z">
                  <w:rPr>
                    <w:rFonts w:ascii="Times New Roman" w:hAnsi="Times New Roman" w:cs="Times New Roman"/>
                    <w:sz w:val="24"/>
                    <w:szCs w:val="24"/>
                  </w:rPr>
                </w:rPrChange>
              </w:rPr>
              <w:pPrChange w:id="458" w:author="James Dwyer" w:date="2019-12-01T10:21:00Z">
                <w:pPr/>
              </w:pPrChange>
            </w:pPr>
            <w:r w:rsidRPr="00016618">
              <w:rPr>
                <w:rFonts w:ascii="Times New Roman" w:hAnsi="Times New Roman"/>
                <w:sz w:val="36"/>
                <w:rPrChange w:id="459" w:author="David Gravett" w:date="2019-12-01T10:21:00Z">
                  <w:rPr>
                    <w:rFonts w:ascii="Times New Roman" w:hAnsi="Times New Roman" w:cs="Times New Roman"/>
                    <w:sz w:val="24"/>
                    <w:szCs w:val="24"/>
                  </w:rPr>
                </w:rPrChange>
              </w:rPr>
              <w:t>0</w:t>
            </w:r>
          </w:p>
        </w:tc>
        <w:tc>
          <w:tcPr>
            <w:tcW w:w="933" w:type="dxa"/>
            <w:tcPrChange w:id="460" w:author="David Gravett" w:date="2019-12-01T10:21:00Z">
              <w:tcPr>
                <w:tcW w:w="432" w:type="dxa"/>
              </w:tcPr>
            </w:tcPrChange>
          </w:tcPr>
          <w:p w14:paraId="5B3222F0" w14:textId="77777777" w:rsidR="00A56B62" w:rsidRPr="00016618" w:rsidRDefault="00A56B62">
            <w:pPr>
              <w:jc w:val="center"/>
              <w:rPr>
                <w:rFonts w:ascii="Times New Roman" w:hAnsi="Times New Roman"/>
                <w:sz w:val="36"/>
                <w:rPrChange w:id="461" w:author="David Gravett" w:date="2019-12-01T10:21:00Z">
                  <w:rPr>
                    <w:rFonts w:ascii="Times New Roman" w:hAnsi="Times New Roman" w:cs="Times New Roman"/>
                    <w:sz w:val="24"/>
                    <w:szCs w:val="24"/>
                  </w:rPr>
                </w:rPrChange>
              </w:rPr>
              <w:pPrChange w:id="462" w:author="James Dwyer" w:date="2019-12-01T10:21:00Z">
                <w:pPr/>
              </w:pPrChange>
            </w:pPr>
            <w:r w:rsidRPr="00016618">
              <w:rPr>
                <w:rFonts w:ascii="Times New Roman" w:hAnsi="Times New Roman"/>
                <w:sz w:val="36"/>
                <w:rPrChange w:id="463" w:author="David Gravett" w:date="2019-12-01T10:21:00Z">
                  <w:rPr>
                    <w:rFonts w:ascii="Times New Roman" w:hAnsi="Times New Roman" w:cs="Times New Roman"/>
                    <w:sz w:val="24"/>
                    <w:szCs w:val="24"/>
                  </w:rPr>
                </w:rPrChange>
              </w:rPr>
              <w:t>0</w:t>
            </w:r>
          </w:p>
        </w:tc>
        <w:tc>
          <w:tcPr>
            <w:tcW w:w="933" w:type="dxa"/>
            <w:tcPrChange w:id="464" w:author="David Gravett" w:date="2019-12-01T10:21:00Z">
              <w:tcPr>
                <w:tcW w:w="432" w:type="dxa"/>
              </w:tcPr>
            </w:tcPrChange>
          </w:tcPr>
          <w:p w14:paraId="2D733D89" w14:textId="77777777" w:rsidR="00A56B62" w:rsidRPr="00016618" w:rsidRDefault="00A56B62">
            <w:pPr>
              <w:jc w:val="center"/>
              <w:rPr>
                <w:rFonts w:ascii="Times New Roman" w:hAnsi="Times New Roman"/>
                <w:sz w:val="36"/>
                <w:rPrChange w:id="465" w:author="David Gravett" w:date="2019-12-01T10:21:00Z">
                  <w:rPr>
                    <w:rFonts w:ascii="Times New Roman" w:hAnsi="Times New Roman" w:cs="Times New Roman"/>
                    <w:sz w:val="24"/>
                    <w:szCs w:val="24"/>
                  </w:rPr>
                </w:rPrChange>
              </w:rPr>
              <w:pPrChange w:id="466" w:author="James Dwyer" w:date="2019-12-01T10:21:00Z">
                <w:pPr/>
              </w:pPrChange>
            </w:pPr>
            <w:r w:rsidRPr="00016618">
              <w:rPr>
                <w:rFonts w:ascii="Times New Roman" w:hAnsi="Times New Roman"/>
                <w:sz w:val="36"/>
                <w:rPrChange w:id="467" w:author="David Gravett" w:date="2019-12-01T10:21:00Z">
                  <w:rPr>
                    <w:rFonts w:ascii="Times New Roman" w:hAnsi="Times New Roman" w:cs="Times New Roman"/>
                    <w:sz w:val="24"/>
                    <w:szCs w:val="24"/>
                  </w:rPr>
                </w:rPrChange>
              </w:rPr>
              <w:t>0</w:t>
            </w:r>
          </w:p>
        </w:tc>
        <w:tc>
          <w:tcPr>
            <w:tcW w:w="933" w:type="dxa"/>
            <w:tcPrChange w:id="468" w:author="David Gravett" w:date="2019-12-01T10:21:00Z">
              <w:tcPr>
                <w:tcW w:w="432" w:type="dxa"/>
              </w:tcPr>
            </w:tcPrChange>
          </w:tcPr>
          <w:p w14:paraId="390C7D46" w14:textId="77777777" w:rsidR="00A56B62" w:rsidRPr="00016618" w:rsidRDefault="00A56B62">
            <w:pPr>
              <w:jc w:val="center"/>
              <w:rPr>
                <w:rFonts w:ascii="Times New Roman" w:hAnsi="Times New Roman"/>
                <w:sz w:val="36"/>
                <w:rPrChange w:id="469" w:author="David Gravett" w:date="2019-12-01T10:21:00Z">
                  <w:rPr>
                    <w:rFonts w:ascii="Times New Roman" w:hAnsi="Times New Roman" w:cs="Times New Roman"/>
                    <w:sz w:val="24"/>
                    <w:szCs w:val="24"/>
                  </w:rPr>
                </w:rPrChange>
              </w:rPr>
              <w:pPrChange w:id="470" w:author="James Dwyer" w:date="2019-12-01T10:21:00Z">
                <w:pPr/>
              </w:pPrChange>
            </w:pPr>
            <w:r w:rsidRPr="00016618">
              <w:rPr>
                <w:rFonts w:ascii="Times New Roman" w:hAnsi="Times New Roman"/>
                <w:sz w:val="36"/>
                <w:rPrChange w:id="471" w:author="David Gravett" w:date="2019-12-01T10:21:00Z">
                  <w:rPr>
                    <w:rFonts w:ascii="Times New Roman" w:hAnsi="Times New Roman" w:cs="Times New Roman"/>
                    <w:sz w:val="24"/>
                    <w:szCs w:val="24"/>
                  </w:rPr>
                </w:rPrChange>
              </w:rPr>
              <w:t>0</w:t>
            </w:r>
          </w:p>
        </w:tc>
      </w:tr>
      <w:tr w:rsidR="00A56B62" w14:paraId="26EEA47A" w14:textId="77777777" w:rsidTr="00BE50C5">
        <w:trPr>
          <w:trHeight w:val="869"/>
          <w:trPrChange w:id="472" w:author="David Gravett" w:date="2019-12-01T10:21:00Z">
            <w:trPr>
              <w:trHeight w:val="432"/>
            </w:trPr>
          </w:trPrChange>
        </w:trPr>
        <w:tc>
          <w:tcPr>
            <w:tcW w:w="933" w:type="dxa"/>
            <w:tcPrChange w:id="473" w:author="David Gravett" w:date="2019-12-01T10:21:00Z">
              <w:tcPr>
                <w:tcW w:w="432" w:type="dxa"/>
              </w:tcPr>
            </w:tcPrChange>
          </w:tcPr>
          <w:p w14:paraId="2C70ECD2" w14:textId="77777777" w:rsidR="00A56B62" w:rsidRPr="00016618" w:rsidRDefault="00A56B62">
            <w:pPr>
              <w:jc w:val="center"/>
              <w:rPr>
                <w:rFonts w:ascii="Times New Roman" w:hAnsi="Times New Roman"/>
                <w:sz w:val="36"/>
                <w:rPrChange w:id="474" w:author="David Gravett" w:date="2019-12-01T10:21:00Z">
                  <w:rPr>
                    <w:rFonts w:ascii="Times New Roman" w:hAnsi="Times New Roman" w:cs="Times New Roman"/>
                    <w:sz w:val="24"/>
                    <w:szCs w:val="24"/>
                  </w:rPr>
                </w:rPrChange>
              </w:rPr>
              <w:pPrChange w:id="475" w:author="James Dwyer" w:date="2019-12-01T10:21:00Z">
                <w:pPr/>
              </w:pPrChange>
            </w:pPr>
            <w:r w:rsidRPr="00016618">
              <w:rPr>
                <w:rFonts w:ascii="Times New Roman" w:hAnsi="Times New Roman"/>
                <w:sz w:val="36"/>
                <w:rPrChange w:id="476" w:author="David Gravett" w:date="2019-12-01T10:21:00Z">
                  <w:rPr>
                    <w:rFonts w:ascii="Times New Roman" w:hAnsi="Times New Roman" w:cs="Times New Roman"/>
                    <w:sz w:val="24"/>
                    <w:szCs w:val="24"/>
                  </w:rPr>
                </w:rPrChange>
              </w:rPr>
              <w:t>0</w:t>
            </w:r>
          </w:p>
        </w:tc>
        <w:tc>
          <w:tcPr>
            <w:tcW w:w="933" w:type="dxa"/>
            <w:tcPrChange w:id="477" w:author="David Gravett" w:date="2019-12-01T10:21:00Z">
              <w:tcPr>
                <w:tcW w:w="432" w:type="dxa"/>
              </w:tcPr>
            </w:tcPrChange>
          </w:tcPr>
          <w:p w14:paraId="033A0C8F" w14:textId="77777777" w:rsidR="00A56B62" w:rsidRPr="00016618" w:rsidRDefault="00A56B62">
            <w:pPr>
              <w:jc w:val="center"/>
              <w:rPr>
                <w:rFonts w:ascii="Times New Roman" w:hAnsi="Times New Roman"/>
                <w:sz w:val="36"/>
                <w:rPrChange w:id="478" w:author="David Gravett" w:date="2019-12-01T10:21:00Z">
                  <w:rPr>
                    <w:rFonts w:ascii="Times New Roman" w:hAnsi="Times New Roman" w:cs="Times New Roman"/>
                    <w:sz w:val="24"/>
                    <w:szCs w:val="24"/>
                  </w:rPr>
                </w:rPrChange>
              </w:rPr>
              <w:pPrChange w:id="479" w:author="James Dwyer" w:date="2019-12-01T10:21:00Z">
                <w:pPr/>
              </w:pPrChange>
            </w:pPr>
            <w:r w:rsidRPr="00016618">
              <w:rPr>
                <w:rFonts w:ascii="Times New Roman" w:hAnsi="Times New Roman"/>
                <w:sz w:val="36"/>
                <w:rPrChange w:id="480" w:author="David Gravett" w:date="2019-12-01T10:21:00Z">
                  <w:rPr>
                    <w:rFonts w:ascii="Times New Roman" w:hAnsi="Times New Roman" w:cs="Times New Roman"/>
                    <w:sz w:val="24"/>
                    <w:szCs w:val="24"/>
                  </w:rPr>
                </w:rPrChange>
              </w:rPr>
              <w:t>0</w:t>
            </w:r>
          </w:p>
        </w:tc>
        <w:tc>
          <w:tcPr>
            <w:tcW w:w="933" w:type="dxa"/>
            <w:tcPrChange w:id="481" w:author="David Gravett" w:date="2019-12-01T10:21:00Z">
              <w:tcPr>
                <w:tcW w:w="432" w:type="dxa"/>
              </w:tcPr>
            </w:tcPrChange>
          </w:tcPr>
          <w:p w14:paraId="65007C60" w14:textId="77777777" w:rsidR="00A56B62" w:rsidRPr="00016618" w:rsidRDefault="00A56B62">
            <w:pPr>
              <w:jc w:val="center"/>
              <w:rPr>
                <w:rFonts w:ascii="Times New Roman" w:hAnsi="Times New Roman"/>
                <w:sz w:val="36"/>
                <w:rPrChange w:id="482" w:author="David Gravett" w:date="2019-12-01T10:21:00Z">
                  <w:rPr>
                    <w:rFonts w:ascii="Times New Roman" w:hAnsi="Times New Roman" w:cs="Times New Roman"/>
                    <w:sz w:val="24"/>
                    <w:szCs w:val="24"/>
                  </w:rPr>
                </w:rPrChange>
              </w:rPr>
              <w:pPrChange w:id="483" w:author="James Dwyer" w:date="2019-12-01T10:21:00Z">
                <w:pPr/>
              </w:pPrChange>
            </w:pPr>
            <w:r w:rsidRPr="00016618">
              <w:rPr>
                <w:rFonts w:ascii="Times New Roman" w:hAnsi="Times New Roman"/>
                <w:sz w:val="36"/>
                <w:rPrChange w:id="484" w:author="David Gravett" w:date="2019-12-01T10:21:00Z">
                  <w:rPr>
                    <w:rFonts w:ascii="Times New Roman" w:hAnsi="Times New Roman" w:cs="Times New Roman"/>
                    <w:sz w:val="24"/>
                    <w:szCs w:val="24"/>
                  </w:rPr>
                </w:rPrChange>
              </w:rPr>
              <w:t>0</w:t>
            </w:r>
          </w:p>
        </w:tc>
        <w:tc>
          <w:tcPr>
            <w:tcW w:w="933" w:type="dxa"/>
            <w:tcPrChange w:id="485" w:author="David Gravett" w:date="2019-12-01T10:21:00Z">
              <w:tcPr>
                <w:tcW w:w="432" w:type="dxa"/>
              </w:tcPr>
            </w:tcPrChange>
          </w:tcPr>
          <w:p w14:paraId="5EB05215" w14:textId="77777777" w:rsidR="00A56B62" w:rsidRPr="00016618" w:rsidRDefault="00A56B62">
            <w:pPr>
              <w:jc w:val="center"/>
              <w:rPr>
                <w:rFonts w:ascii="Times New Roman" w:hAnsi="Times New Roman"/>
                <w:sz w:val="36"/>
                <w:rPrChange w:id="486" w:author="David Gravett" w:date="2019-12-01T10:21:00Z">
                  <w:rPr>
                    <w:rFonts w:ascii="Times New Roman" w:hAnsi="Times New Roman" w:cs="Times New Roman"/>
                    <w:sz w:val="24"/>
                    <w:szCs w:val="24"/>
                  </w:rPr>
                </w:rPrChange>
              </w:rPr>
              <w:pPrChange w:id="487" w:author="James Dwyer" w:date="2019-12-01T10:21:00Z">
                <w:pPr/>
              </w:pPrChange>
            </w:pPr>
            <w:r w:rsidRPr="00016618">
              <w:rPr>
                <w:rFonts w:ascii="Times New Roman" w:hAnsi="Times New Roman"/>
                <w:sz w:val="36"/>
                <w:rPrChange w:id="488" w:author="David Gravett" w:date="2019-12-01T10:21:00Z">
                  <w:rPr>
                    <w:rFonts w:ascii="Times New Roman" w:hAnsi="Times New Roman" w:cs="Times New Roman"/>
                    <w:sz w:val="24"/>
                    <w:szCs w:val="24"/>
                  </w:rPr>
                </w:rPrChange>
              </w:rPr>
              <w:t>0</w:t>
            </w:r>
          </w:p>
        </w:tc>
        <w:tc>
          <w:tcPr>
            <w:tcW w:w="933" w:type="dxa"/>
            <w:tcPrChange w:id="489" w:author="David Gravett" w:date="2019-12-01T10:21:00Z">
              <w:tcPr>
                <w:tcW w:w="432" w:type="dxa"/>
              </w:tcPr>
            </w:tcPrChange>
          </w:tcPr>
          <w:p w14:paraId="2D49CCFE" w14:textId="77777777" w:rsidR="00A56B62" w:rsidRPr="00016618" w:rsidRDefault="00A56B62">
            <w:pPr>
              <w:jc w:val="center"/>
              <w:rPr>
                <w:rFonts w:ascii="Times New Roman" w:hAnsi="Times New Roman"/>
                <w:sz w:val="36"/>
                <w:rPrChange w:id="490" w:author="David Gravett" w:date="2019-12-01T10:21:00Z">
                  <w:rPr>
                    <w:rFonts w:ascii="Times New Roman" w:hAnsi="Times New Roman" w:cs="Times New Roman"/>
                    <w:sz w:val="24"/>
                    <w:szCs w:val="24"/>
                  </w:rPr>
                </w:rPrChange>
              </w:rPr>
              <w:pPrChange w:id="491" w:author="James Dwyer" w:date="2019-12-01T10:21:00Z">
                <w:pPr/>
              </w:pPrChange>
            </w:pPr>
            <w:r w:rsidRPr="00016618">
              <w:rPr>
                <w:rFonts w:ascii="Times New Roman" w:hAnsi="Times New Roman"/>
                <w:sz w:val="36"/>
                <w:rPrChange w:id="492" w:author="David Gravett" w:date="2019-12-01T10:21:00Z">
                  <w:rPr>
                    <w:rFonts w:ascii="Times New Roman" w:hAnsi="Times New Roman" w:cs="Times New Roman"/>
                    <w:sz w:val="24"/>
                    <w:szCs w:val="24"/>
                  </w:rPr>
                </w:rPrChange>
              </w:rPr>
              <w:t>0</w:t>
            </w:r>
          </w:p>
        </w:tc>
        <w:tc>
          <w:tcPr>
            <w:tcW w:w="933" w:type="dxa"/>
            <w:tcPrChange w:id="493" w:author="David Gravett" w:date="2019-12-01T10:21:00Z">
              <w:tcPr>
                <w:tcW w:w="432" w:type="dxa"/>
              </w:tcPr>
            </w:tcPrChange>
          </w:tcPr>
          <w:p w14:paraId="0349EC31" w14:textId="77777777" w:rsidR="00A56B62" w:rsidRPr="00016618" w:rsidRDefault="00A56B62">
            <w:pPr>
              <w:jc w:val="center"/>
              <w:rPr>
                <w:rFonts w:ascii="Times New Roman" w:hAnsi="Times New Roman"/>
                <w:sz w:val="36"/>
                <w:rPrChange w:id="494" w:author="David Gravett" w:date="2019-12-01T10:21:00Z">
                  <w:rPr>
                    <w:rFonts w:ascii="Times New Roman" w:hAnsi="Times New Roman" w:cs="Times New Roman"/>
                    <w:sz w:val="24"/>
                    <w:szCs w:val="24"/>
                  </w:rPr>
                </w:rPrChange>
              </w:rPr>
              <w:pPrChange w:id="495" w:author="James Dwyer" w:date="2019-12-01T10:21:00Z">
                <w:pPr/>
              </w:pPrChange>
            </w:pPr>
            <w:r w:rsidRPr="00016618">
              <w:rPr>
                <w:rFonts w:ascii="Times New Roman" w:hAnsi="Times New Roman"/>
                <w:sz w:val="36"/>
                <w:rPrChange w:id="496" w:author="David Gravett" w:date="2019-12-01T10:21:00Z">
                  <w:rPr>
                    <w:rFonts w:ascii="Times New Roman" w:hAnsi="Times New Roman" w:cs="Times New Roman"/>
                    <w:sz w:val="24"/>
                    <w:szCs w:val="24"/>
                  </w:rPr>
                </w:rPrChange>
              </w:rPr>
              <w:t>0</w:t>
            </w:r>
          </w:p>
        </w:tc>
        <w:tc>
          <w:tcPr>
            <w:tcW w:w="933" w:type="dxa"/>
            <w:tcPrChange w:id="497" w:author="David Gravett" w:date="2019-12-01T10:21:00Z">
              <w:tcPr>
                <w:tcW w:w="432" w:type="dxa"/>
              </w:tcPr>
            </w:tcPrChange>
          </w:tcPr>
          <w:p w14:paraId="45F6C4F4" w14:textId="77777777" w:rsidR="00A56B62" w:rsidRPr="00016618" w:rsidRDefault="00A56B62">
            <w:pPr>
              <w:jc w:val="center"/>
              <w:rPr>
                <w:rFonts w:ascii="Times New Roman" w:hAnsi="Times New Roman"/>
                <w:sz w:val="36"/>
                <w:rPrChange w:id="498" w:author="David Gravett" w:date="2019-12-01T10:21:00Z">
                  <w:rPr>
                    <w:rFonts w:ascii="Times New Roman" w:hAnsi="Times New Roman" w:cs="Times New Roman"/>
                    <w:sz w:val="24"/>
                    <w:szCs w:val="24"/>
                  </w:rPr>
                </w:rPrChange>
              </w:rPr>
              <w:pPrChange w:id="499" w:author="James Dwyer" w:date="2019-12-01T10:21:00Z">
                <w:pPr/>
              </w:pPrChange>
            </w:pPr>
            <w:r w:rsidRPr="00016618">
              <w:rPr>
                <w:rFonts w:ascii="Times New Roman" w:hAnsi="Times New Roman"/>
                <w:sz w:val="36"/>
                <w:rPrChange w:id="500" w:author="David Gravett" w:date="2019-12-01T10:21:00Z">
                  <w:rPr>
                    <w:rFonts w:ascii="Times New Roman" w:hAnsi="Times New Roman" w:cs="Times New Roman"/>
                    <w:sz w:val="24"/>
                    <w:szCs w:val="24"/>
                  </w:rPr>
                </w:rPrChange>
              </w:rPr>
              <w:t>0</w:t>
            </w:r>
          </w:p>
        </w:tc>
      </w:tr>
      <w:tr w:rsidR="00A56B62" w14:paraId="5E6B6712" w14:textId="77777777" w:rsidTr="00BE50C5">
        <w:trPr>
          <w:trHeight w:val="869"/>
          <w:trPrChange w:id="501" w:author="David Gravett" w:date="2019-12-01T10:21:00Z">
            <w:trPr>
              <w:trHeight w:val="432"/>
            </w:trPr>
          </w:trPrChange>
        </w:trPr>
        <w:tc>
          <w:tcPr>
            <w:tcW w:w="933" w:type="dxa"/>
            <w:tcPrChange w:id="502" w:author="David Gravett" w:date="2019-12-01T10:21:00Z">
              <w:tcPr>
                <w:tcW w:w="432" w:type="dxa"/>
              </w:tcPr>
            </w:tcPrChange>
          </w:tcPr>
          <w:p w14:paraId="2C28B304" w14:textId="77777777" w:rsidR="00A56B62" w:rsidRPr="00016618" w:rsidRDefault="00A56B62">
            <w:pPr>
              <w:jc w:val="center"/>
              <w:rPr>
                <w:rFonts w:ascii="Times New Roman" w:hAnsi="Times New Roman"/>
                <w:sz w:val="36"/>
                <w:rPrChange w:id="503" w:author="David Gravett" w:date="2019-12-01T10:21:00Z">
                  <w:rPr>
                    <w:rFonts w:ascii="Times New Roman" w:hAnsi="Times New Roman" w:cs="Times New Roman"/>
                    <w:sz w:val="24"/>
                    <w:szCs w:val="24"/>
                  </w:rPr>
                </w:rPrChange>
              </w:rPr>
              <w:pPrChange w:id="504" w:author="James Dwyer" w:date="2019-12-01T10:21:00Z">
                <w:pPr/>
              </w:pPrChange>
            </w:pPr>
            <w:r w:rsidRPr="00016618">
              <w:rPr>
                <w:rFonts w:ascii="Times New Roman" w:hAnsi="Times New Roman"/>
                <w:sz w:val="36"/>
                <w:rPrChange w:id="505" w:author="David Gravett" w:date="2019-12-01T10:21:00Z">
                  <w:rPr>
                    <w:rFonts w:ascii="Times New Roman" w:hAnsi="Times New Roman" w:cs="Times New Roman"/>
                    <w:sz w:val="24"/>
                    <w:szCs w:val="24"/>
                  </w:rPr>
                </w:rPrChange>
              </w:rPr>
              <w:t>0</w:t>
            </w:r>
          </w:p>
        </w:tc>
        <w:tc>
          <w:tcPr>
            <w:tcW w:w="933" w:type="dxa"/>
            <w:tcPrChange w:id="506" w:author="David Gravett" w:date="2019-12-01T10:21:00Z">
              <w:tcPr>
                <w:tcW w:w="432" w:type="dxa"/>
              </w:tcPr>
            </w:tcPrChange>
          </w:tcPr>
          <w:p w14:paraId="30685A00" w14:textId="77777777" w:rsidR="00A56B62" w:rsidRPr="00016618" w:rsidRDefault="00A56B62">
            <w:pPr>
              <w:jc w:val="center"/>
              <w:rPr>
                <w:rFonts w:ascii="Times New Roman" w:hAnsi="Times New Roman"/>
                <w:sz w:val="36"/>
                <w:rPrChange w:id="507" w:author="David Gravett" w:date="2019-12-01T10:21:00Z">
                  <w:rPr>
                    <w:rFonts w:ascii="Times New Roman" w:hAnsi="Times New Roman" w:cs="Times New Roman"/>
                    <w:sz w:val="24"/>
                    <w:szCs w:val="24"/>
                  </w:rPr>
                </w:rPrChange>
              </w:rPr>
              <w:pPrChange w:id="508" w:author="James Dwyer" w:date="2019-12-01T10:21:00Z">
                <w:pPr/>
              </w:pPrChange>
            </w:pPr>
            <w:r w:rsidRPr="00016618">
              <w:rPr>
                <w:rFonts w:ascii="Times New Roman" w:hAnsi="Times New Roman"/>
                <w:sz w:val="36"/>
                <w:rPrChange w:id="509" w:author="David Gravett" w:date="2019-12-01T10:21:00Z">
                  <w:rPr>
                    <w:rFonts w:ascii="Times New Roman" w:hAnsi="Times New Roman" w:cs="Times New Roman"/>
                    <w:sz w:val="24"/>
                    <w:szCs w:val="24"/>
                  </w:rPr>
                </w:rPrChange>
              </w:rPr>
              <w:t>0</w:t>
            </w:r>
          </w:p>
        </w:tc>
        <w:tc>
          <w:tcPr>
            <w:tcW w:w="933" w:type="dxa"/>
            <w:tcPrChange w:id="510" w:author="David Gravett" w:date="2019-12-01T10:21:00Z">
              <w:tcPr>
                <w:tcW w:w="432" w:type="dxa"/>
              </w:tcPr>
            </w:tcPrChange>
          </w:tcPr>
          <w:p w14:paraId="2E5178A9" w14:textId="77777777" w:rsidR="00A56B62" w:rsidRPr="00016618" w:rsidRDefault="00A56B62">
            <w:pPr>
              <w:jc w:val="center"/>
              <w:rPr>
                <w:rFonts w:ascii="Times New Roman" w:hAnsi="Times New Roman"/>
                <w:sz w:val="36"/>
                <w:rPrChange w:id="511" w:author="David Gravett" w:date="2019-12-01T10:21:00Z">
                  <w:rPr>
                    <w:rFonts w:ascii="Times New Roman" w:hAnsi="Times New Roman" w:cs="Times New Roman"/>
                    <w:sz w:val="24"/>
                    <w:szCs w:val="24"/>
                  </w:rPr>
                </w:rPrChange>
              </w:rPr>
              <w:pPrChange w:id="512" w:author="James Dwyer" w:date="2019-12-01T10:21:00Z">
                <w:pPr/>
              </w:pPrChange>
            </w:pPr>
            <w:r w:rsidRPr="00016618">
              <w:rPr>
                <w:rFonts w:ascii="Times New Roman" w:hAnsi="Times New Roman"/>
                <w:sz w:val="36"/>
                <w:rPrChange w:id="513" w:author="David Gravett" w:date="2019-12-01T10:21:00Z">
                  <w:rPr>
                    <w:rFonts w:ascii="Times New Roman" w:hAnsi="Times New Roman" w:cs="Times New Roman"/>
                    <w:sz w:val="24"/>
                    <w:szCs w:val="24"/>
                  </w:rPr>
                </w:rPrChange>
              </w:rPr>
              <w:t>0</w:t>
            </w:r>
          </w:p>
        </w:tc>
        <w:tc>
          <w:tcPr>
            <w:tcW w:w="933" w:type="dxa"/>
            <w:tcPrChange w:id="514" w:author="David Gravett" w:date="2019-12-01T10:21:00Z">
              <w:tcPr>
                <w:tcW w:w="432" w:type="dxa"/>
              </w:tcPr>
            </w:tcPrChange>
          </w:tcPr>
          <w:p w14:paraId="068EA9E3" w14:textId="77777777" w:rsidR="00A56B62" w:rsidRPr="00016618" w:rsidRDefault="00A56B62">
            <w:pPr>
              <w:jc w:val="center"/>
              <w:rPr>
                <w:rFonts w:ascii="Times New Roman" w:hAnsi="Times New Roman"/>
                <w:sz w:val="36"/>
                <w:rPrChange w:id="515" w:author="David Gravett" w:date="2019-12-01T10:21:00Z">
                  <w:rPr>
                    <w:rFonts w:ascii="Times New Roman" w:hAnsi="Times New Roman" w:cs="Times New Roman"/>
                    <w:sz w:val="24"/>
                    <w:szCs w:val="24"/>
                  </w:rPr>
                </w:rPrChange>
              </w:rPr>
              <w:pPrChange w:id="516" w:author="James Dwyer" w:date="2019-12-01T10:21:00Z">
                <w:pPr/>
              </w:pPrChange>
            </w:pPr>
            <w:r w:rsidRPr="00016618">
              <w:rPr>
                <w:rFonts w:ascii="Times New Roman" w:hAnsi="Times New Roman"/>
                <w:sz w:val="36"/>
                <w:rPrChange w:id="517" w:author="David Gravett" w:date="2019-12-01T10:21:00Z">
                  <w:rPr>
                    <w:rFonts w:ascii="Times New Roman" w:hAnsi="Times New Roman" w:cs="Times New Roman"/>
                    <w:sz w:val="24"/>
                    <w:szCs w:val="24"/>
                  </w:rPr>
                </w:rPrChange>
              </w:rPr>
              <w:t>0</w:t>
            </w:r>
          </w:p>
        </w:tc>
        <w:tc>
          <w:tcPr>
            <w:tcW w:w="933" w:type="dxa"/>
            <w:tcPrChange w:id="518" w:author="David Gravett" w:date="2019-12-01T10:21:00Z">
              <w:tcPr>
                <w:tcW w:w="432" w:type="dxa"/>
              </w:tcPr>
            </w:tcPrChange>
          </w:tcPr>
          <w:p w14:paraId="2A182FAD" w14:textId="77777777" w:rsidR="00A56B62" w:rsidRPr="00016618" w:rsidRDefault="00A56B62">
            <w:pPr>
              <w:jc w:val="center"/>
              <w:rPr>
                <w:rFonts w:ascii="Times New Roman" w:hAnsi="Times New Roman"/>
                <w:sz w:val="36"/>
                <w:rPrChange w:id="519" w:author="David Gravett" w:date="2019-12-01T10:21:00Z">
                  <w:rPr>
                    <w:rFonts w:ascii="Times New Roman" w:hAnsi="Times New Roman" w:cs="Times New Roman"/>
                    <w:sz w:val="24"/>
                    <w:szCs w:val="24"/>
                  </w:rPr>
                </w:rPrChange>
              </w:rPr>
              <w:pPrChange w:id="520" w:author="James Dwyer" w:date="2019-12-01T10:21:00Z">
                <w:pPr/>
              </w:pPrChange>
            </w:pPr>
            <w:r w:rsidRPr="00016618">
              <w:rPr>
                <w:rFonts w:ascii="Times New Roman" w:hAnsi="Times New Roman"/>
                <w:sz w:val="36"/>
                <w:rPrChange w:id="521" w:author="David Gravett" w:date="2019-12-01T10:21:00Z">
                  <w:rPr>
                    <w:rFonts w:ascii="Times New Roman" w:hAnsi="Times New Roman" w:cs="Times New Roman"/>
                    <w:sz w:val="24"/>
                    <w:szCs w:val="24"/>
                  </w:rPr>
                </w:rPrChange>
              </w:rPr>
              <w:t>0</w:t>
            </w:r>
          </w:p>
        </w:tc>
        <w:tc>
          <w:tcPr>
            <w:tcW w:w="933" w:type="dxa"/>
            <w:tcPrChange w:id="522" w:author="David Gravett" w:date="2019-12-01T10:21:00Z">
              <w:tcPr>
                <w:tcW w:w="432" w:type="dxa"/>
              </w:tcPr>
            </w:tcPrChange>
          </w:tcPr>
          <w:p w14:paraId="7CE9BAE3" w14:textId="77777777" w:rsidR="00A56B62" w:rsidRPr="00016618" w:rsidRDefault="00A56B62">
            <w:pPr>
              <w:jc w:val="center"/>
              <w:rPr>
                <w:rFonts w:ascii="Times New Roman" w:hAnsi="Times New Roman"/>
                <w:sz w:val="36"/>
                <w:rPrChange w:id="523" w:author="David Gravett" w:date="2019-12-01T10:21:00Z">
                  <w:rPr>
                    <w:rFonts w:ascii="Times New Roman" w:hAnsi="Times New Roman" w:cs="Times New Roman"/>
                    <w:sz w:val="24"/>
                    <w:szCs w:val="24"/>
                  </w:rPr>
                </w:rPrChange>
              </w:rPr>
              <w:pPrChange w:id="524" w:author="James Dwyer" w:date="2019-12-01T10:21:00Z">
                <w:pPr/>
              </w:pPrChange>
            </w:pPr>
            <w:r w:rsidRPr="00016618">
              <w:rPr>
                <w:rFonts w:ascii="Times New Roman" w:hAnsi="Times New Roman"/>
                <w:sz w:val="36"/>
                <w:rPrChange w:id="525" w:author="David Gravett" w:date="2019-12-01T10:21:00Z">
                  <w:rPr>
                    <w:rFonts w:ascii="Times New Roman" w:hAnsi="Times New Roman" w:cs="Times New Roman"/>
                    <w:sz w:val="24"/>
                    <w:szCs w:val="24"/>
                  </w:rPr>
                </w:rPrChange>
              </w:rPr>
              <w:t>0</w:t>
            </w:r>
          </w:p>
        </w:tc>
        <w:tc>
          <w:tcPr>
            <w:tcW w:w="933" w:type="dxa"/>
            <w:tcPrChange w:id="526" w:author="David Gravett" w:date="2019-12-01T10:21:00Z">
              <w:tcPr>
                <w:tcW w:w="432" w:type="dxa"/>
              </w:tcPr>
            </w:tcPrChange>
          </w:tcPr>
          <w:p w14:paraId="2DB39BC4" w14:textId="77777777" w:rsidR="00A56B62" w:rsidRPr="00016618" w:rsidRDefault="00A56B62">
            <w:pPr>
              <w:jc w:val="center"/>
              <w:rPr>
                <w:rFonts w:ascii="Times New Roman" w:hAnsi="Times New Roman"/>
                <w:sz w:val="36"/>
                <w:rPrChange w:id="527" w:author="David Gravett" w:date="2019-12-01T10:21:00Z">
                  <w:rPr>
                    <w:rFonts w:ascii="Times New Roman" w:hAnsi="Times New Roman" w:cs="Times New Roman"/>
                    <w:sz w:val="24"/>
                    <w:szCs w:val="24"/>
                  </w:rPr>
                </w:rPrChange>
              </w:rPr>
              <w:pPrChange w:id="528" w:author="James Dwyer" w:date="2019-12-01T10:21:00Z">
                <w:pPr/>
              </w:pPrChange>
            </w:pPr>
            <w:r w:rsidRPr="00016618">
              <w:rPr>
                <w:rFonts w:ascii="Times New Roman" w:hAnsi="Times New Roman"/>
                <w:sz w:val="36"/>
                <w:rPrChange w:id="529" w:author="David Gravett" w:date="2019-12-01T10:21:00Z">
                  <w:rPr>
                    <w:rFonts w:ascii="Times New Roman" w:hAnsi="Times New Roman" w:cs="Times New Roman"/>
                    <w:sz w:val="24"/>
                    <w:szCs w:val="24"/>
                  </w:rPr>
                </w:rPrChange>
              </w:rPr>
              <w:t>0</w:t>
            </w:r>
          </w:p>
        </w:tc>
      </w:tr>
      <w:tr w:rsidR="00A56B62" w14:paraId="4B9CA44C" w14:textId="77777777" w:rsidTr="00BE50C5">
        <w:trPr>
          <w:trHeight w:val="869"/>
          <w:trPrChange w:id="530" w:author="David Gravett" w:date="2019-12-01T10:21:00Z">
            <w:trPr>
              <w:trHeight w:val="432"/>
            </w:trPr>
          </w:trPrChange>
        </w:trPr>
        <w:tc>
          <w:tcPr>
            <w:tcW w:w="933" w:type="dxa"/>
            <w:tcPrChange w:id="531" w:author="David Gravett" w:date="2019-12-01T10:21:00Z">
              <w:tcPr>
                <w:tcW w:w="432" w:type="dxa"/>
              </w:tcPr>
            </w:tcPrChange>
          </w:tcPr>
          <w:p w14:paraId="595E1892" w14:textId="77777777" w:rsidR="00A56B62" w:rsidRPr="00016618" w:rsidRDefault="00A56B62">
            <w:pPr>
              <w:jc w:val="center"/>
              <w:rPr>
                <w:rFonts w:ascii="Times New Roman" w:hAnsi="Times New Roman"/>
                <w:sz w:val="36"/>
                <w:rPrChange w:id="532" w:author="David Gravett" w:date="2019-12-01T10:21:00Z">
                  <w:rPr>
                    <w:rFonts w:ascii="Times New Roman" w:hAnsi="Times New Roman" w:cs="Times New Roman"/>
                    <w:sz w:val="24"/>
                    <w:szCs w:val="24"/>
                  </w:rPr>
                </w:rPrChange>
              </w:rPr>
              <w:pPrChange w:id="533" w:author="James Dwyer" w:date="2019-12-01T10:21:00Z">
                <w:pPr/>
              </w:pPrChange>
            </w:pPr>
            <w:r w:rsidRPr="00016618">
              <w:rPr>
                <w:rFonts w:ascii="Times New Roman" w:hAnsi="Times New Roman"/>
                <w:sz w:val="36"/>
                <w:rPrChange w:id="534" w:author="David Gravett" w:date="2019-12-01T10:21:00Z">
                  <w:rPr>
                    <w:rFonts w:ascii="Times New Roman" w:hAnsi="Times New Roman" w:cs="Times New Roman"/>
                    <w:sz w:val="24"/>
                    <w:szCs w:val="24"/>
                  </w:rPr>
                </w:rPrChange>
              </w:rPr>
              <w:t>0</w:t>
            </w:r>
          </w:p>
        </w:tc>
        <w:tc>
          <w:tcPr>
            <w:tcW w:w="933" w:type="dxa"/>
            <w:tcPrChange w:id="535" w:author="David Gravett" w:date="2019-12-01T10:21:00Z">
              <w:tcPr>
                <w:tcW w:w="432" w:type="dxa"/>
              </w:tcPr>
            </w:tcPrChange>
          </w:tcPr>
          <w:p w14:paraId="09E17C9F" w14:textId="77777777" w:rsidR="00A56B62" w:rsidRPr="00016618" w:rsidRDefault="00A56B62">
            <w:pPr>
              <w:jc w:val="center"/>
              <w:rPr>
                <w:rFonts w:ascii="Times New Roman" w:hAnsi="Times New Roman"/>
                <w:sz w:val="36"/>
                <w:rPrChange w:id="536" w:author="David Gravett" w:date="2019-12-01T10:21:00Z">
                  <w:rPr>
                    <w:rFonts w:ascii="Times New Roman" w:hAnsi="Times New Roman" w:cs="Times New Roman"/>
                    <w:sz w:val="24"/>
                    <w:szCs w:val="24"/>
                  </w:rPr>
                </w:rPrChange>
              </w:rPr>
              <w:pPrChange w:id="537" w:author="James Dwyer" w:date="2019-12-01T10:21:00Z">
                <w:pPr/>
              </w:pPrChange>
            </w:pPr>
            <w:r w:rsidRPr="00016618">
              <w:rPr>
                <w:rFonts w:ascii="Times New Roman" w:hAnsi="Times New Roman"/>
                <w:sz w:val="36"/>
                <w:rPrChange w:id="538" w:author="David Gravett" w:date="2019-12-01T10:21:00Z">
                  <w:rPr>
                    <w:rFonts w:ascii="Times New Roman" w:hAnsi="Times New Roman" w:cs="Times New Roman"/>
                    <w:sz w:val="24"/>
                    <w:szCs w:val="24"/>
                  </w:rPr>
                </w:rPrChange>
              </w:rPr>
              <w:t>0</w:t>
            </w:r>
          </w:p>
        </w:tc>
        <w:tc>
          <w:tcPr>
            <w:tcW w:w="933" w:type="dxa"/>
            <w:tcPrChange w:id="539" w:author="David Gravett" w:date="2019-12-01T10:21:00Z">
              <w:tcPr>
                <w:tcW w:w="432" w:type="dxa"/>
              </w:tcPr>
            </w:tcPrChange>
          </w:tcPr>
          <w:p w14:paraId="2A76A299" w14:textId="77777777" w:rsidR="00A56B62" w:rsidRPr="00016618" w:rsidRDefault="00A56B62">
            <w:pPr>
              <w:jc w:val="center"/>
              <w:rPr>
                <w:rFonts w:ascii="Times New Roman" w:hAnsi="Times New Roman"/>
                <w:sz w:val="36"/>
                <w:rPrChange w:id="540" w:author="David Gravett" w:date="2019-12-01T10:21:00Z">
                  <w:rPr>
                    <w:rFonts w:ascii="Times New Roman" w:hAnsi="Times New Roman" w:cs="Times New Roman"/>
                    <w:sz w:val="24"/>
                    <w:szCs w:val="24"/>
                  </w:rPr>
                </w:rPrChange>
              </w:rPr>
              <w:pPrChange w:id="541" w:author="James Dwyer" w:date="2019-12-01T10:21:00Z">
                <w:pPr/>
              </w:pPrChange>
            </w:pPr>
            <w:r w:rsidRPr="00016618">
              <w:rPr>
                <w:rFonts w:ascii="Times New Roman" w:hAnsi="Times New Roman"/>
                <w:sz w:val="36"/>
                <w:rPrChange w:id="542" w:author="David Gravett" w:date="2019-12-01T10:21:00Z">
                  <w:rPr>
                    <w:rFonts w:ascii="Times New Roman" w:hAnsi="Times New Roman" w:cs="Times New Roman"/>
                    <w:sz w:val="24"/>
                    <w:szCs w:val="24"/>
                  </w:rPr>
                </w:rPrChange>
              </w:rPr>
              <w:t>0</w:t>
            </w:r>
          </w:p>
        </w:tc>
        <w:tc>
          <w:tcPr>
            <w:tcW w:w="933" w:type="dxa"/>
            <w:tcPrChange w:id="543" w:author="David Gravett" w:date="2019-12-01T10:21:00Z">
              <w:tcPr>
                <w:tcW w:w="432" w:type="dxa"/>
              </w:tcPr>
            </w:tcPrChange>
          </w:tcPr>
          <w:p w14:paraId="2448A252" w14:textId="77777777" w:rsidR="00A56B62" w:rsidRPr="00016618" w:rsidRDefault="00A56B62">
            <w:pPr>
              <w:jc w:val="center"/>
              <w:rPr>
                <w:rFonts w:ascii="Times New Roman" w:hAnsi="Times New Roman"/>
                <w:sz w:val="36"/>
                <w:rPrChange w:id="544" w:author="David Gravett" w:date="2019-12-01T10:21:00Z">
                  <w:rPr>
                    <w:rFonts w:ascii="Times New Roman" w:hAnsi="Times New Roman" w:cs="Times New Roman"/>
                    <w:sz w:val="24"/>
                    <w:szCs w:val="24"/>
                  </w:rPr>
                </w:rPrChange>
              </w:rPr>
              <w:pPrChange w:id="545" w:author="James Dwyer" w:date="2019-12-01T10:21:00Z">
                <w:pPr/>
              </w:pPrChange>
            </w:pPr>
            <w:r w:rsidRPr="00016618">
              <w:rPr>
                <w:rFonts w:ascii="Times New Roman" w:hAnsi="Times New Roman"/>
                <w:sz w:val="36"/>
                <w:rPrChange w:id="546" w:author="David Gravett" w:date="2019-12-01T10:21:00Z">
                  <w:rPr>
                    <w:rFonts w:ascii="Times New Roman" w:hAnsi="Times New Roman" w:cs="Times New Roman"/>
                    <w:sz w:val="24"/>
                    <w:szCs w:val="24"/>
                  </w:rPr>
                </w:rPrChange>
              </w:rPr>
              <w:t>0</w:t>
            </w:r>
          </w:p>
        </w:tc>
        <w:tc>
          <w:tcPr>
            <w:tcW w:w="933" w:type="dxa"/>
            <w:tcPrChange w:id="547" w:author="David Gravett" w:date="2019-12-01T10:21:00Z">
              <w:tcPr>
                <w:tcW w:w="432" w:type="dxa"/>
              </w:tcPr>
            </w:tcPrChange>
          </w:tcPr>
          <w:p w14:paraId="1187FC5C" w14:textId="77777777" w:rsidR="00A56B62" w:rsidRPr="00016618" w:rsidRDefault="00A56B62">
            <w:pPr>
              <w:jc w:val="center"/>
              <w:rPr>
                <w:rFonts w:ascii="Times New Roman" w:hAnsi="Times New Roman"/>
                <w:sz w:val="36"/>
                <w:rPrChange w:id="548" w:author="David Gravett" w:date="2019-12-01T10:21:00Z">
                  <w:rPr>
                    <w:rFonts w:ascii="Times New Roman" w:hAnsi="Times New Roman" w:cs="Times New Roman"/>
                    <w:sz w:val="24"/>
                    <w:szCs w:val="24"/>
                  </w:rPr>
                </w:rPrChange>
              </w:rPr>
              <w:pPrChange w:id="549" w:author="James Dwyer" w:date="2019-12-01T10:21:00Z">
                <w:pPr/>
              </w:pPrChange>
            </w:pPr>
            <w:r w:rsidRPr="00016618">
              <w:rPr>
                <w:rFonts w:ascii="Times New Roman" w:hAnsi="Times New Roman"/>
                <w:sz w:val="36"/>
                <w:rPrChange w:id="550" w:author="David Gravett" w:date="2019-12-01T10:21:00Z">
                  <w:rPr>
                    <w:rFonts w:ascii="Times New Roman" w:hAnsi="Times New Roman" w:cs="Times New Roman"/>
                    <w:sz w:val="24"/>
                    <w:szCs w:val="24"/>
                  </w:rPr>
                </w:rPrChange>
              </w:rPr>
              <w:t>0</w:t>
            </w:r>
          </w:p>
        </w:tc>
        <w:tc>
          <w:tcPr>
            <w:tcW w:w="933" w:type="dxa"/>
            <w:tcPrChange w:id="551" w:author="David Gravett" w:date="2019-12-01T10:21:00Z">
              <w:tcPr>
                <w:tcW w:w="432" w:type="dxa"/>
              </w:tcPr>
            </w:tcPrChange>
          </w:tcPr>
          <w:p w14:paraId="28E8FD5C" w14:textId="77777777" w:rsidR="00A56B62" w:rsidRPr="00016618" w:rsidRDefault="00A56B62">
            <w:pPr>
              <w:jc w:val="center"/>
              <w:rPr>
                <w:rFonts w:ascii="Times New Roman" w:hAnsi="Times New Roman"/>
                <w:sz w:val="36"/>
                <w:rPrChange w:id="552" w:author="David Gravett" w:date="2019-12-01T10:21:00Z">
                  <w:rPr>
                    <w:rFonts w:ascii="Times New Roman" w:hAnsi="Times New Roman" w:cs="Times New Roman"/>
                    <w:sz w:val="24"/>
                    <w:szCs w:val="24"/>
                  </w:rPr>
                </w:rPrChange>
              </w:rPr>
              <w:pPrChange w:id="553" w:author="James Dwyer" w:date="2019-12-01T10:21:00Z">
                <w:pPr/>
              </w:pPrChange>
            </w:pPr>
            <w:r w:rsidRPr="00016618">
              <w:rPr>
                <w:rFonts w:ascii="Times New Roman" w:hAnsi="Times New Roman"/>
                <w:sz w:val="36"/>
                <w:rPrChange w:id="554" w:author="David Gravett" w:date="2019-12-01T10:21:00Z">
                  <w:rPr>
                    <w:rFonts w:ascii="Times New Roman" w:hAnsi="Times New Roman" w:cs="Times New Roman"/>
                    <w:sz w:val="24"/>
                    <w:szCs w:val="24"/>
                  </w:rPr>
                </w:rPrChange>
              </w:rPr>
              <w:t>0</w:t>
            </w:r>
          </w:p>
        </w:tc>
        <w:tc>
          <w:tcPr>
            <w:tcW w:w="933" w:type="dxa"/>
            <w:tcPrChange w:id="555" w:author="David Gravett" w:date="2019-12-01T10:21:00Z">
              <w:tcPr>
                <w:tcW w:w="432" w:type="dxa"/>
              </w:tcPr>
            </w:tcPrChange>
          </w:tcPr>
          <w:p w14:paraId="0D4C8525" w14:textId="77777777" w:rsidR="00A56B62" w:rsidRPr="00016618" w:rsidRDefault="00A56B62">
            <w:pPr>
              <w:jc w:val="center"/>
              <w:rPr>
                <w:rFonts w:ascii="Times New Roman" w:hAnsi="Times New Roman"/>
                <w:sz w:val="36"/>
                <w:rPrChange w:id="556" w:author="David Gravett" w:date="2019-12-01T10:21:00Z">
                  <w:rPr>
                    <w:rFonts w:ascii="Times New Roman" w:hAnsi="Times New Roman" w:cs="Times New Roman"/>
                    <w:sz w:val="24"/>
                    <w:szCs w:val="24"/>
                  </w:rPr>
                </w:rPrChange>
              </w:rPr>
              <w:pPrChange w:id="557" w:author="James Dwyer" w:date="2019-12-01T10:21:00Z">
                <w:pPr/>
              </w:pPrChange>
            </w:pPr>
            <w:r w:rsidRPr="00016618">
              <w:rPr>
                <w:rFonts w:ascii="Times New Roman" w:hAnsi="Times New Roman"/>
                <w:sz w:val="36"/>
                <w:rPrChange w:id="558" w:author="David Gravett" w:date="2019-12-01T10:21:00Z">
                  <w:rPr>
                    <w:rFonts w:ascii="Times New Roman" w:hAnsi="Times New Roman" w:cs="Times New Roman"/>
                    <w:sz w:val="24"/>
                    <w:szCs w:val="24"/>
                  </w:rPr>
                </w:rPrChange>
              </w:rPr>
              <w:t>0</w:t>
            </w:r>
          </w:p>
        </w:tc>
      </w:tr>
    </w:tbl>
    <w:p w14:paraId="0D9F1C26" w14:textId="77777777" w:rsidR="00945C60" w:rsidRDefault="00016618" w:rsidP="00F62130">
      <w:pPr>
        <w:spacing w:line="288" w:lineRule="auto"/>
        <w:rPr>
          <w:rFonts w:ascii="Times New Roman" w:hAnsi="Times New Roman" w:cs="Times New Roman"/>
          <w:sz w:val="24"/>
          <w:szCs w:val="24"/>
          <w:lang w:val="en-US"/>
        </w:rPr>
      </w:pPr>
      <w:ins w:id="559" w:author="David Gravett" w:date="2019-12-01T10:21:00Z">
        <w:r>
          <w:rPr>
            <w:noProof/>
          </w:rPr>
          <mc:AlternateContent>
            <mc:Choice Requires="wps">
              <w:drawing>
                <wp:anchor distT="0" distB="0" distL="114300" distR="114300" simplePos="0" relativeHeight="251691520" behindDoc="0" locked="0" layoutInCell="1" allowOverlap="1" wp14:anchorId="052684D7" wp14:editId="1D72FFE7">
                  <wp:simplePos x="0" y="0"/>
                  <wp:positionH relativeFrom="margin">
                    <wp:posOffset>1276350</wp:posOffset>
                  </wp:positionH>
                  <wp:positionV relativeFrom="paragraph">
                    <wp:posOffset>46990</wp:posOffset>
                  </wp:positionV>
                  <wp:extent cx="3381375" cy="1524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62AFB62" w14:textId="09CEDF8B" w:rsidR="0077468C" w:rsidRPr="00D103E4" w:rsidRDefault="0077468C" w:rsidP="00016618">
                              <w:pPr>
                                <w:pStyle w:val="Caption"/>
                                <w:jc w:val="center"/>
                                <w:rPr>
                                  <w:ins w:id="560" w:author="David Gravett" w:date="2019-12-01T10:21:00Z"/>
                                  <w:rFonts w:ascii="Arial" w:eastAsia="Arial" w:hAnsi="Arial" w:cs="Arial"/>
                                  <w:noProof/>
                                  <w:lang w:val="en"/>
                                </w:rPr>
                              </w:pPr>
                              <w:ins w:id="561" w:author="David Gravett" w:date="2019-12-01T10:21:00Z">
                                <w:r>
                                  <w:t xml:space="preserve">Table </w:t>
                                </w:r>
                              </w:ins>
                              <w:r w:rsidR="008E5F66">
                                <w:t>5</w:t>
                              </w:r>
                              <w:ins w:id="562" w:author="David Gravett" w:date="2019-12-01T10:21:00Z">
                                <w:r>
                                  <w:t>: Initial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684D7" id="Text Box 44" o:spid="_x0000_s1065" type="#_x0000_t202" style="position:absolute;margin-left:100.5pt;margin-top:3.7pt;width:266.25pt;height:12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" stroked="f">
                  <v:textbox inset="0,0,0,0">
                    <w:txbxContent>
                      <w:p w14:paraId="262AFB62" w14:textId="09CEDF8B" w:rsidR="0077468C" w:rsidRPr="00D103E4" w:rsidRDefault="0077468C" w:rsidP="00016618">
                        <w:pPr>
                          <w:pStyle w:val="Caption"/>
                          <w:jc w:val="center"/>
                          <w:rPr>
                            <w:ins w:id="563" w:author="David Gravett" w:date="2019-12-01T10:21:00Z"/>
                            <w:rFonts w:ascii="Arial" w:eastAsia="Arial" w:hAnsi="Arial" w:cs="Arial"/>
                            <w:noProof/>
                            <w:lang w:val="en"/>
                          </w:rPr>
                        </w:pPr>
                        <w:ins w:id="564" w:author="David Gravett" w:date="2019-12-01T10:21:00Z">
                          <w:r>
                            <w:t xml:space="preserve">Table </w:t>
                          </w:r>
                        </w:ins>
                        <w:r w:rsidR="008E5F66">
                          <w:t>5</w:t>
                        </w:r>
                        <w:ins w:id="565" w:author="David Gravett" w:date="2019-12-01T10:21:00Z">
                          <w:r>
                            <w:t>: Initial Node Added</w:t>
                          </w:r>
                        </w:ins>
                      </w:p>
                    </w:txbxContent>
                  </v:textbox>
                  <w10:wrap anchorx="margin"/>
                </v:shape>
              </w:pict>
            </mc:Fallback>
          </mc:AlternateContent>
        </w:r>
      </w:ins>
      <w:r w:rsidR="00A56B62">
        <w:rPr>
          <w:rFonts w:ascii="Times New Roman" w:hAnsi="Times New Roman" w:cs="Times New Roman"/>
          <w:sz w:val="24"/>
          <w:szCs w:val="24"/>
          <w:lang w:val="en-US"/>
        </w:rPr>
        <w:tab/>
      </w:r>
    </w:p>
    <w:p w14:paraId="316A6495" w14:textId="77777777" w:rsidR="005F2D99" w:rsidRDefault="00A56B62" w:rsidP="005F2D99">
      <w:pPr>
        <w:spacing w:line="288" w:lineRule="auto"/>
        <w:jc w:val="both"/>
        <w:rPr>
          <w:del w:id="566" w:author="David Gravett" w:date="2019-12-01T10:21:00Z"/>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14:paraId="250C4CDF" w14:textId="63EDBE88" w:rsidR="005F2D99" w:rsidRPr="00016618" w:rsidRDefault="005F2D99">
      <w:pPr>
        <w:pStyle w:val="TOCHeading"/>
        <w:jc w:val="both"/>
        <w:rPr>
          <w:moveFrom w:id="567" w:author="David Gravett" w:date="2019-12-01T10:21:00Z"/>
          <w:sz w:val="40"/>
          <w:rPrChange w:id="568" w:author="David Gravett" w:date="2019-12-01T10:21:00Z">
            <w:rPr>
              <w:moveFrom w:id="569" w:author="David Gravett" w:date="2019-12-01T10:21:00Z"/>
              <w:rFonts w:asciiTheme="majorHAnsi" w:hAnsiTheme="majorHAnsi" w:cstheme="majorHAnsi"/>
              <w:color w:val="1F3864" w:themeColor="accent1" w:themeShade="80"/>
              <w:sz w:val="24"/>
              <w:szCs w:val="24"/>
              <w:lang w:val="en-US"/>
            </w:rPr>
          </w:rPrChange>
        </w:rPr>
        <w:pPrChange w:id="570" w:author="David Gravett" w:date="2019-12-01T10:21:00Z">
          <w:pPr>
            <w:spacing w:line="288" w:lineRule="auto"/>
            <w:jc w:val="both"/>
          </w:pPr>
        </w:pPrChange>
      </w:pPr>
      <w:moveFromRangeStart w:id="571" w:author="David Gravett" w:date="2019-12-01T10:21:00Z" w:name="move26088125"/>
      <w:moveFrom w:id="572" w:author="David Gravett" w:date="2019-12-01T10:21:00Z">
        <w:r>
          <w:rPr>
            <w:sz w:val="40"/>
            <w:rPrChange w:id="573" w:author="David Gravett" w:date="2019-12-01T10:21:00Z">
              <w:rPr>
                <w:rFonts w:asciiTheme="majorHAnsi" w:hAnsiTheme="majorHAnsi" w:cstheme="majorHAnsi"/>
                <w:color w:val="1F3864" w:themeColor="accent1" w:themeShade="80"/>
                <w:sz w:val="40"/>
                <w:szCs w:val="40"/>
              </w:rPr>
            </w:rPrChange>
          </w:rPr>
          <w:t>Procedurally Generated Game Board</w:t>
        </w:r>
      </w:moveFrom>
    </w:p>
    <w:moveFromRangeEnd w:id="571"/>
    <w:p w14:paraId="1C066EB7" w14:textId="59A188DC"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DD2168E" w:rsidR="00E246B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so using a base weight factor of 1, </w:t>
      </w:r>
      <w:ins w:id="574" w:author="David Gravett" w:date="2019-12-01T10:21:00Z">
        <w:r w:rsidR="00BE50C5">
          <w:rPr>
            <w:rFonts w:ascii="Times New Roman" w:hAnsi="Times New Roman" w:cs="Times New Roman"/>
            <w:sz w:val="24"/>
            <w:szCs w:val="24"/>
            <w:lang w:val="en-US"/>
          </w:rPr>
          <w:t>its</w:t>
        </w:r>
      </w:ins>
      <w:del w:id="575" w:author="David Gravett" w:date="2019-12-01T10:21:00Z">
        <w:r>
          <w:rPr>
            <w:rFonts w:ascii="Times New Roman" w:hAnsi="Times New Roman" w:cs="Times New Roman"/>
            <w:sz w:val="24"/>
            <w:szCs w:val="24"/>
            <w:lang w:val="en-US"/>
          </w:rPr>
          <w:delText>it’s</w:delText>
        </w:r>
      </w:del>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78900F35" w14:textId="41B1B9A2" w:rsidR="00016618" w:rsidRPr="00016618" w:rsidRDefault="00016618" w:rsidP="005F2D99">
      <w:pPr>
        <w:spacing w:line="288" w:lineRule="auto"/>
        <w:jc w:val="both"/>
        <w:rPr>
          <w:ins w:id="576" w:author="David Gravett" w:date="2019-12-01T10:21:00Z"/>
          <w:rFonts w:asciiTheme="majorHAnsi" w:hAnsiTheme="majorHAnsi" w:cstheme="majorHAnsi"/>
          <w:color w:val="1F3864" w:themeColor="accent1" w:themeShade="80"/>
          <w:sz w:val="24"/>
          <w:szCs w:val="24"/>
          <w:lang w:val="en-US"/>
        </w:rPr>
      </w:pPr>
      <w:ins w:id="577"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550B16BE" w14:textId="4CD8FDAF"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3B88F49F" w14:textId="77777777" w:rsidR="005F2D99" w:rsidRDefault="005F2D99"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578"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579">
          <w:tblGrid>
            <w:gridCol w:w="432"/>
            <w:gridCol w:w="432"/>
            <w:gridCol w:w="432"/>
            <w:gridCol w:w="432"/>
            <w:gridCol w:w="432"/>
            <w:gridCol w:w="432"/>
            <w:gridCol w:w="432"/>
          </w:tblGrid>
        </w:tblGridChange>
      </w:tblGrid>
      <w:tr w:rsidR="00E246BB" w14:paraId="0BF6BD74" w14:textId="77777777" w:rsidTr="00BE50C5">
        <w:trPr>
          <w:trHeight w:val="869"/>
          <w:trPrChange w:id="580" w:author="David Gravett" w:date="2019-12-01T10:21:00Z">
            <w:trPr>
              <w:trHeight w:val="432"/>
            </w:trPr>
          </w:trPrChange>
        </w:trPr>
        <w:tc>
          <w:tcPr>
            <w:tcW w:w="933" w:type="dxa"/>
            <w:tcPrChange w:id="581" w:author="David Gravett" w:date="2019-12-01T10:21:00Z">
              <w:tcPr>
                <w:tcW w:w="432" w:type="dxa"/>
              </w:tcPr>
            </w:tcPrChange>
          </w:tcPr>
          <w:p w14:paraId="39C4D10D" w14:textId="77777777" w:rsidR="00E246BB" w:rsidRPr="00016618" w:rsidRDefault="00E246BB">
            <w:pPr>
              <w:jc w:val="center"/>
              <w:rPr>
                <w:rFonts w:ascii="Times New Roman" w:hAnsi="Times New Roman"/>
                <w:sz w:val="36"/>
                <w:rPrChange w:id="582" w:author="David Gravett" w:date="2019-12-01T10:21:00Z">
                  <w:rPr>
                    <w:rFonts w:ascii="Times New Roman" w:hAnsi="Times New Roman" w:cs="Times New Roman"/>
                    <w:sz w:val="24"/>
                    <w:szCs w:val="24"/>
                  </w:rPr>
                </w:rPrChange>
              </w:rPr>
              <w:pPrChange w:id="583" w:author="James Dwyer" w:date="2019-12-01T10:21:00Z">
                <w:pPr/>
              </w:pPrChange>
            </w:pPr>
            <w:r w:rsidRPr="00016618">
              <w:rPr>
                <w:rFonts w:ascii="Times New Roman" w:hAnsi="Times New Roman"/>
                <w:sz w:val="36"/>
                <w:rPrChange w:id="584" w:author="David Gravett" w:date="2019-12-01T10:21:00Z">
                  <w:rPr>
                    <w:rFonts w:ascii="Times New Roman" w:hAnsi="Times New Roman" w:cs="Times New Roman"/>
                    <w:sz w:val="24"/>
                    <w:szCs w:val="24"/>
                  </w:rPr>
                </w:rPrChange>
              </w:rPr>
              <w:t>0</w:t>
            </w:r>
          </w:p>
        </w:tc>
        <w:tc>
          <w:tcPr>
            <w:tcW w:w="933" w:type="dxa"/>
            <w:tcPrChange w:id="585" w:author="David Gravett" w:date="2019-12-01T10:21:00Z">
              <w:tcPr>
                <w:tcW w:w="432" w:type="dxa"/>
              </w:tcPr>
            </w:tcPrChange>
          </w:tcPr>
          <w:p w14:paraId="4E94A541" w14:textId="77777777" w:rsidR="00E246BB" w:rsidRPr="00016618" w:rsidRDefault="00E246BB">
            <w:pPr>
              <w:jc w:val="center"/>
              <w:rPr>
                <w:rFonts w:ascii="Times New Roman" w:hAnsi="Times New Roman"/>
                <w:sz w:val="36"/>
                <w:rPrChange w:id="586" w:author="David Gravett" w:date="2019-12-01T10:21:00Z">
                  <w:rPr>
                    <w:rFonts w:ascii="Times New Roman" w:hAnsi="Times New Roman" w:cs="Times New Roman"/>
                    <w:sz w:val="24"/>
                    <w:szCs w:val="24"/>
                  </w:rPr>
                </w:rPrChange>
              </w:rPr>
              <w:pPrChange w:id="587" w:author="James Dwyer" w:date="2019-12-01T10:21:00Z">
                <w:pPr/>
              </w:pPrChange>
            </w:pPr>
            <w:r w:rsidRPr="00016618">
              <w:rPr>
                <w:rFonts w:ascii="Times New Roman" w:hAnsi="Times New Roman"/>
                <w:sz w:val="36"/>
                <w:rPrChange w:id="588" w:author="David Gravett" w:date="2019-12-01T10:21:00Z">
                  <w:rPr>
                    <w:rFonts w:ascii="Times New Roman" w:hAnsi="Times New Roman" w:cs="Times New Roman"/>
                    <w:sz w:val="24"/>
                    <w:szCs w:val="24"/>
                  </w:rPr>
                </w:rPrChange>
              </w:rPr>
              <w:t>0</w:t>
            </w:r>
          </w:p>
        </w:tc>
        <w:tc>
          <w:tcPr>
            <w:tcW w:w="933" w:type="dxa"/>
            <w:tcPrChange w:id="589" w:author="David Gravett" w:date="2019-12-01T10:21:00Z">
              <w:tcPr>
                <w:tcW w:w="432" w:type="dxa"/>
              </w:tcPr>
            </w:tcPrChange>
          </w:tcPr>
          <w:p w14:paraId="37949E08" w14:textId="77777777" w:rsidR="00E246BB" w:rsidRPr="00016618" w:rsidRDefault="00E246BB">
            <w:pPr>
              <w:jc w:val="center"/>
              <w:rPr>
                <w:rFonts w:ascii="Times New Roman" w:hAnsi="Times New Roman"/>
                <w:sz w:val="36"/>
                <w:rPrChange w:id="590" w:author="David Gravett" w:date="2019-12-01T10:21:00Z">
                  <w:rPr>
                    <w:rFonts w:ascii="Times New Roman" w:hAnsi="Times New Roman" w:cs="Times New Roman"/>
                    <w:sz w:val="24"/>
                    <w:szCs w:val="24"/>
                  </w:rPr>
                </w:rPrChange>
              </w:rPr>
              <w:pPrChange w:id="591" w:author="James Dwyer" w:date="2019-12-01T10:21:00Z">
                <w:pPr/>
              </w:pPrChange>
            </w:pPr>
            <w:r w:rsidRPr="00016618">
              <w:rPr>
                <w:rFonts w:ascii="Times New Roman" w:hAnsi="Times New Roman"/>
                <w:sz w:val="36"/>
                <w:rPrChange w:id="592" w:author="David Gravett" w:date="2019-12-01T10:21:00Z">
                  <w:rPr>
                    <w:rFonts w:ascii="Times New Roman" w:hAnsi="Times New Roman" w:cs="Times New Roman"/>
                    <w:sz w:val="24"/>
                    <w:szCs w:val="24"/>
                  </w:rPr>
                </w:rPrChange>
              </w:rPr>
              <w:t>0</w:t>
            </w:r>
          </w:p>
        </w:tc>
        <w:tc>
          <w:tcPr>
            <w:tcW w:w="933" w:type="dxa"/>
            <w:tcPrChange w:id="593" w:author="David Gravett" w:date="2019-12-01T10:21:00Z">
              <w:tcPr>
                <w:tcW w:w="432" w:type="dxa"/>
              </w:tcPr>
            </w:tcPrChange>
          </w:tcPr>
          <w:p w14:paraId="5B7F7691" w14:textId="77777777" w:rsidR="00E246BB" w:rsidRPr="00016618" w:rsidRDefault="00E246BB">
            <w:pPr>
              <w:jc w:val="center"/>
              <w:rPr>
                <w:rFonts w:ascii="Times New Roman" w:hAnsi="Times New Roman"/>
                <w:sz w:val="36"/>
                <w:rPrChange w:id="594" w:author="David Gravett" w:date="2019-12-01T10:21:00Z">
                  <w:rPr>
                    <w:rFonts w:ascii="Times New Roman" w:hAnsi="Times New Roman" w:cs="Times New Roman"/>
                    <w:sz w:val="24"/>
                    <w:szCs w:val="24"/>
                  </w:rPr>
                </w:rPrChange>
              </w:rPr>
              <w:pPrChange w:id="595" w:author="James Dwyer" w:date="2019-12-01T10:21:00Z">
                <w:pPr/>
              </w:pPrChange>
            </w:pPr>
            <w:r w:rsidRPr="00016618">
              <w:rPr>
                <w:rFonts w:ascii="Times New Roman" w:hAnsi="Times New Roman"/>
                <w:sz w:val="36"/>
                <w:rPrChange w:id="596" w:author="David Gravett" w:date="2019-12-01T10:21:00Z">
                  <w:rPr>
                    <w:rFonts w:ascii="Times New Roman" w:hAnsi="Times New Roman" w:cs="Times New Roman"/>
                    <w:sz w:val="24"/>
                    <w:szCs w:val="24"/>
                  </w:rPr>
                </w:rPrChange>
              </w:rPr>
              <w:t>0</w:t>
            </w:r>
          </w:p>
        </w:tc>
        <w:tc>
          <w:tcPr>
            <w:tcW w:w="933" w:type="dxa"/>
            <w:tcPrChange w:id="597" w:author="David Gravett" w:date="2019-12-01T10:21:00Z">
              <w:tcPr>
                <w:tcW w:w="432" w:type="dxa"/>
              </w:tcPr>
            </w:tcPrChange>
          </w:tcPr>
          <w:p w14:paraId="43F47477" w14:textId="77777777" w:rsidR="00E246BB" w:rsidRPr="00016618" w:rsidRDefault="00E246BB">
            <w:pPr>
              <w:jc w:val="center"/>
              <w:rPr>
                <w:rFonts w:ascii="Times New Roman" w:hAnsi="Times New Roman"/>
                <w:sz w:val="36"/>
                <w:rPrChange w:id="598" w:author="David Gravett" w:date="2019-12-01T10:21:00Z">
                  <w:rPr>
                    <w:rFonts w:ascii="Times New Roman" w:hAnsi="Times New Roman" w:cs="Times New Roman"/>
                    <w:sz w:val="24"/>
                    <w:szCs w:val="24"/>
                  </w:rPr>
                </w:rPrChange>
              </w:rPr>
              <w:pPrChange w:id="599" w:author="James Dwyer" w:date="2019-12-01T10:21:00Z">
                <w:pPr/>
              </w:pPrChange>
            </w:pPr>
            <w:r w:rsidRPr="00016618">
              <w:rPr>
                <w:rFonts w:ascii="Times New Roman" w:hAnsi="Times New Roman"/>
                <w:sz w:val="36"/>
                <w:rPrChange w:id="600" w:author="David Gravett" w:date="2019-12-01T10:21:00Z">
                  <w:rPr>
                    <w:rFonts w:ascii="Times New Roman" w:hAnsi="Times New Roman" w:cs="Times New Roman"/>
                    <w:sz w:val="24"/>
                    <w:szCs w:val="24"/>
                  </w:rPr>
                </w:rPrChange>
              </w:rPr>
              <w:t>0</w:t>
            </w:r>
          </w:p>
        </w:tc>
        <w:tc>
          <w:tcPr>
            <w:tcW w:w="933" w:type="dxa"/>
            <w:tcPrChange w:id="601" w:author="David Gravett" w:date="2019-12-01T10:21:00Z">
              <w:tcPr>
                <w:tcW w:w="432" w:type="dxa"/>
              </w:tcPr>
            </w:tcPrChange>
          </w:tcPr>
          <w:p w14:paraId="1424C044" w14:textId="77777777" w:rsidR="00E246BB" w:rsidRPr="00016618" w:rsidRDefault="00E246BB">
            <w:pPr>
              <w:jc w:val="center"/>
              <w:rPr>
                <w:rFonts w:ascii="Times New Roman" w:hAnsi="Times New Roman"/>
                <w:sz w:val="36"/>
                <w:rPrChange w:id="602" w:author="David Gravett" w:date="2019-12-01T10:21:00Z">
                  <w:rPr>
                    <w:rFonts w:ascii="Times New Roman" w:hAnsi="Times New Roman" w:cs="Times New Roman"/>
                    <w:sz w:val="24"/>
                    <w:szCs w:val="24"/>
                  </w:rPr>
                </w:rPrChange>
              </w:rPr>
              <w:pPrChange w:id="603" w:author="James Dwyer" w:date="2019-12-01T10:21:00Z">
                <w:pPr/>
              </w:pPrChange>
            </w:pPr>
            <w:r w:rsidRPr="00016618">
              <w:rPr>
                <w:rFonts w:ascii="Times New Roman" w:hAnsi="Times New Roman"/>
                <w:sz w:val="36"/>
                <w:rPrChange w:id="604" w:author="David Gravett" w:date="2019-12-01T10:21:00Z">
                  <w:rPr>
                    <w:rFonts w:ascii="Times New Roman" w:hAnsi="Times New Roman" w:cs="Times New Roman"/>
                    <w:sz w:val="24"/>
                    <w:szCs w:val="24"/>
                  </w:rPr>
                </w:rPrChange>
              </w:rPr>
              <w:t>0</w:t>
            </w:r>
          </w:p>
        </w:tc>
        <w:tc>
          <w:tcPr>
            <w:tcW w:w="933" w:type="dxa"/>
            <w:tcPrChange w:id="605" w:author="David Gravett" w:date="2019-12-01T10:21:00Z">
              <w:tcPr>
                <w:tcW w:w="432" w:type="dxa"/>
              </w:tcPr>
            </w:tcPrChange>
          </w:tcPr>
          <w:p w14:paraId="60F0ABAC" w14:textId="77777777" w:rsidR="00E246BB" w:rsidRPr="00016618" w:rsidRDefault="00E246BB">
            <w:pPr>
              <w:jc w:val="center"/>
              <w:rPr>
                <w:rFonts w:ascii="Times New Roman" w:hAnsi="Times New Roman"/>
                <w:sz w:val="36"/>
                <w:rPrChange w:id="606" w:author="David Gravett" w:date="2019-12-01T10:21:00Z">
                  <w:rPr>
                    <w:rFonts w:ascii="Times New Roman" w:hAnsi="Times New Roman" w:cs="Times New Roman"/>
                    <w:sz w:val="24"/>
                    <w:szCs w:val="24"/>
                  </w:rPr>
                </w:rPrChange>
              </w:rPr>
              <w:pPrChange w:id="607" w:author="James Dwyer" w:date="2019-12-01T10:21:00Z">
                <w:pPr/>
              </w:pPrChange>
            </w:pPr>
            <w:r w:rsidRPr="00016618">
              <w:rPr>
                <w:rFonts w:ascii="Times New Roman" w:hAnsi="Times New Roman"/>
                <w:sz w:val="36"/>
                <w:rPrChange w:id="608" w:author="David Gravett" w:date="2019-12-01T10:21:00Z">
                  <w:rPr>
                    <w:rFonts w:ascii="Times New Roman" w:hAnsi="Times New Roman" w:cs="Times New Roman"/>
                    <w:sz w:val="24"/>
                    <w:szCs w:val="24"/>
                  </w:rPr>
                </w:rPrChange>
              </w:rPr>
              <w:t>0</w:t>
            </w:r>
          </w:p>
        </w:tc>
      </w:tr>
      <w:tr w:rsidR="00E246BB" w14:paraId="5C10860C" w14:textId="77777777" w:rsidTr="00BE50C5">
        <w:trPr>
          <w:trHeight w:val="869"/>
          <w:trPrChange w:id="609" w:author="David Gravett" w:date="2019-12-01T10:21:00Z">
            <w:trPr>
              <w:trHeight w:val="432"/>
            </w:trPr>
          </w:trPrChange>
        </w:trPr>
        <w:tc>
          <w:tcPr>
            <w:tcW w:w="933" w:type="dxa"/>
            <w:tcPrChange w:id="610" w:author="David Gravett" w:date="2019-12-01T10:21:00Z">
              <w:tcPr>
                <w:tcW w:w="432" w:type="dxa"/>
              </w:tcPr>
            </w:tcPrChange>
          </w:tcPr>
          <w:p w14:paraId="13CEC80F" w14:textId="77777777" w:rsidR="00E246BB" w:rsidRPr="00016618" w:rsidRDefault="00E246BB">
            <w:pPr>
              <w:jc w:val="center"/>
              <w:rPr>
                <w:rFonts w:ascii="Times New Roman" w:hAnsi="Times New Roman"/>
                <w:sz w:val="36"/>
                <w:rPrChange w:id="611" w:author="David Gravett" w:date="2019-12-01T10:21:00Z">
                  <w:rPr>
                    <w:rFonts w:ascii="Times New Roman" w:hAnsi="Times New Roman" w:cs="Times New Roman"/>
                    <w:sz w:val="24"/>
                    <w:szCs w:val="24"/>
                  </w:rPr>
                </w:rPrChange>
              </w:rPr>
              <w:pPrChange w:id="612" w:author="James Dwyer" w:date="2019-12-01T10:21:00Z">
                <w:pPr/>
              </w:pPrChange>
            </w:pPr>
            <w:r w:rsidRPr="00016618">
              <w:rPr>
                <w:rFonts w:ascii="Times New Roman" w:hAnsi="Times New Roman"/>
                <w:sz w:val="36"/>
                <w:rPrChange w:id="613" w:author="David Gravett" w:date="2019-12-01T10:21:00Z">
                  <w:rPr>
                    <w:rFonts w:ascii="Times New Roman" w:hAnsi="Times New Roman" w:cs="Times New Roman"/>
                    <w:sz w:val="24"/>
                    <w:szCs w:val="24"/>
                  </w:rPr>
                </w:rPrChange>
              </w:rPr>
              <w:t>0</w:t>
            </w:r>
          </w:p>
        </w:tc>
        <w:tc>
          <w:tcPr>
            <w:tcW w:w="933" w:type="dxa"/>
            <w:tcPrChange w:id="614" w:author="David Gravett" w:date="2019-12-01T10:21:00Z">
              <w:tcPr>
                <w:tcW w:w="432" w:type="dxa"/>
              </w:tcPr>
            </w:tcPrChange>
          </w:tcPr>
          <w:p w14:paraId="7EDDB4C6" w14:textId="77777777" w:rsidR="00E246BB" w:rsidRPr="00016618" w:rsidRDefault="00E246BB">
            <w:pPr>
              <w:jc w:val="center"/>
              <w:rPr>
                <w:rFonts w:ascii="Times New Roman" w:hAnsi="Times New Roman"/>
                <w:sz w:val="36"/>
                <w:rPrChange w:id="615" w:author="David Gravett" w:date="2019-12-01T10:21:00Z">
                  <w:rPr>
                    <w:rFonts w:ascii="Times New Roman" w:hAnsi="Times New Roman" w:cs="Times New Roman"/>
                    <w:sz w:val="24"/>
                    <w:szCs w:val="24"/>
                  </w:rPr>
                </w:rPrChange>
              </w:rPr>
              <w:pPrChange w:id="616" w:author="James Dwyer" w:date="2019-12-01T10:21:00Z">
                <w:pPr/>
              </w:pPrChange>
            </w:pPr>
            <w:r w:rsidRPr="00016618">
              <w:rPr>
                <w:rFonts w:ascii="Times New Roman" w:hAnsi="Times New Roman"/>
                <w:sz w:val="36"/>
                <w:rPrChange w:id="617" w:author="David Gravett" w:date="2019-12-01T10:21:00Z">
                  <w:rPr>
                    <w:rFonts w:ascii="Times New Roman" w:hAnsi="Times New Roman" w:cs="Times New Roman"/>
                    <w:sz w:val="24"/>
                    <w:szCs w:val="24"/>
                  </w:rPr>
                </w:rPrChange>
              </w:rPr>
              <w:t>0</w:t>
            </w:r>
          </w:p>
        </w:tc>
        <w:tc>
          <w:tcPr>
            <w:tcW w:w="933" w:type="dxa"/>
            <w:tcPrChange w:id="618" w:author="David Gravett" w:date="2019-12-01T10:21:00Z">
              <w:tcPr>
                <w:tcW w:w="432" w:type="dxa"/>
              </w:tcPr>
            </w:tcPrChange>
          </w:tcPr>
          <w:p w14:paraId="1A6CFB28" w14:textId="77777777" w:rsidR="00E246BB" w:rsidRPr="00016618" w:rsidRDefault="00E246BB">
            <w:pPr>
              <w:jc w:val="center"/>
              <w:rPr>
                <w:rFonts w:ascii="Times New Roman" w:hAnsi="Times New Roman"/>
                <w:sz w:val="36"/>
                <w:rPrChange w:id="619" w:author="David Gravett" w:date="2019-12-01T10:21:00Z">
                  <w:rPr>
                    <w:rFonts w:ascii="Times New Roman" w:hAnsi="Times New Roman" w:cs="Times New Roman"/>
                    <w:sz w:val="24"/>
                    <w:szCs w:val="24"/>
                  </w:rPr>
                </w:rPrChange>
              </w:rPr>
              <w:pPrChange w:id="620" w:author="James Dwyer" w:date="2019-12-01T10:21:00Z">
                <w:pPr/>
              </w:pPrChange>
            </w:pPr>
            <w:r w:rsidRPr="00016618">
              <w:rPr>
                <w:rFonts w:ascii="Times New Roman" w:hAnsi="Times New Roman"/>
                <w:sz w:val="36"/>
                <w:rPrChange w:id="621" w:author="David Gravett" w:date="2019-12-01T10:21:00Z">
                  <w:rPr>
                    <w:rFonts w:ascii="Times New Roman" w:hAnsi="Times New Roman" w:cs="Times New Roman"/>
                    <w:sz w:val="24"/>
                    <w:szCs w:val="24"/>
                  </w:rPr>
                </w:rPrChange>
              </w:rPr>
              <w:t>0</w:t>
            </w:r>
          </w:p>
        </w:tc>
        <w:tc>
          <w:tcPr>
            <w:tcW w:w="933" w:type="dxa"/>
            <w:tcPrChange w:id="622" w:author="David Gravett" w:date="2019-12-01T10:21:00Z">
              <w:tcPr>
                <w:tcW w:w="432" w:type="dxa"/>
              </w:tcPr>
            </w:tcPrChange>
          </w:tcPr>
          <w:p w14:paraId="61EBDE4F" w14:textId="77777777" w:rsidR="00E246BB" w:rsidRPr="00016618" w:rsidRDefault="00E246BB">
            <w:pPr>
              <w:jc w:val="center"/>
              <w:rPr>
                <w:rFonts w:ascii="Times New Roman" w:hAnsi="Times New Roman"/>
                <w:sz w:val="36"/>
                <w:rPrChange w:id="623" w:author="David Gravett" w:date="2019-12-01T10:21:00Z">
                  <w:rPr>
                    <w:rFonts w:ascii="Times New Roman" w:hAnsi="Times New Roman" w:cs="Times New Roman"/>
                    <w:sz w:val="24"/>
                    <w:szCs w:val="24"/>
                  </w:rPr>
                </w:rPrChange>
              </w:rPr>
              <w:pPrChange w:id="624" w:author="James Dwyer" w:date="2019-12-01T10:21:00Z">
                <w:pPr/>
              </w:pPrChange>
            </w:pPr>
            <w:r w:rsidRPr="00016618">
              <w:rPr>
                <w:rFonts w:ascii="Times New Roman" w:hAnsi="Times New Roman"/>
                <w:sz w:val="36"/>
                <w:rPrChange w:id="625" w:author="David Gravett" w:date="2019-12-01T10:21:00Z">
                  <w:rPr>
                    <w:rFonts w:ascii="Times New Roman" w:hAnsi="Times New Roman" w:cs="Times New Roman"/>
                    <w:sz w:val="24"/>
                    <w:szCs w:val="24"/>
                  </w:rPr>
                </w:rPrChange>
              </w:rPr>
              <w:t>0</w:t>
            </w:r>
          </w:p>
        </w:tc>
        <w:tc>
          <w:tcPr>
            <w:tcW w:w="933" w:type="dxa"/>
            <w:tcPrChange w:id="626" w:author="David Gravett" w:date="2019-12-01T10:21:00Z">
              <w:tcPr>
                <w:tcW w:w="432" w:type="dxa"/>
              </w:tcPr>
            </w:tcPrChange>
          </w:tcPr>
          <w:p w14:paraId="30BC600E" w14:textId="77777777" w:rsidR="00E246BB" w:rsidRPr="00016618" w:rsidRDefault="00E246BB">
            <w:pPr>
              <w:jc w:val="center"/>
              <w:rPr>
                <w:rFonts w:ascii="Times New Roman" w:hAnsi="Times New Roman"/>
                <w:sz w:val="36"/>
                <w:rPrChange w:id="627" w:author="David Gravett" w:date="2019-12-01T10:21:00Z">
                  <w:rPr>
                    <w:rFonts w:ascii="Times New Roman" w:hAnsi="Times New Roman" w:cs="Times New Roman"/>
                    <w:sz w:val="24"/>
                    <w:szCs w:val="24"/>
                  </w:rPr>
                </w:rPrChange>
              </w:rPr>
              <w:pPrChange w:id="628" w:author="James Dwyer" w:date="2019-12-01T10:21:00Z">
                <w:pPr/>
              </w:pPrChange>
            </w:pPr>
            <w:r w:rsidRPr="00016618">
              <w:rPr>
                <w:rFonts w:ascii="Times New Roman" w:hAnsi="Times New Roman"/>
                <w:sz w:val="36"/>
                <w:rPrChange w:id="629" w:author="David Gravett" w:date="2019-12-01T10:21:00Z">
                  <w:rPr>
                    <w:rFonts w:ascii="Times New Roman" w:hAnsi="Times New Roman" w:cs="Times New Roman"/>
                    <w:sz w:val="24"/>
                    <w:szCs w:val="24"/>
                  </w:rPr>
                </w:rPrChange>
              </w:rPr>
              <w:t>0</w:t>
            </w:r>
          </w:p>
        </w:tc>
        <w:tc>
          <w:tcPr>
            <w:tcW w:w="933" w:type="dxa"/>
            <w:tcPrChange w:id="630" w:author="David Gravett" w:date="2019-12-01T10:21:00Z">
              <w:tcPr>
                <w:tcW w:w="432" w:type="dxa"/>
              </w:tcPr>
            </w:tcPrChange>
          </w:tcPr>
          <w:p w14:paraId="45BDCD61" w14:textId="77777777" w:rsidR="00E246BB" w:rsidRPr="00016618" w:rsidRDefault="00E246BB">
            <w:pPr>
              <w:jc w:val="center"/>
              <w:rPr>
                <w:rFonts w:ascii="Times New Roman" w:hAnsi="Times New Roman"/>
                <w:sz w:val="36"/>
                <w:rPrChange w:id="631" w:author="David Gravett" w:date="2019-12-01T10:21:00Z">
                  <w:rPr>
                    <w:rFonts w:ascii="Times New Roman" w:hAnsi="Times New Roman" w:cs="Times New Roman"/>
                    <w:sz w:val="24"/>
                    <w:szCs w:val="24"/>
                  </w:rPr>
                </w:rPrChange>
              </w:rPr>
              <w:pPrChange w:id="632" w:author="James Dwyer" w:date="2019-12-01T10:21:00Z">
                <w:pPr/>
              </w:pPrChange>
            </w:pPr>
            <w:r w:rsidRPr="00016618">
              <w:rPr>
                <w:rFonts w:ascii="Times New Roman" w:hAnsi="Times New Roman"/>
                <w:sz w:val="36"/>
                <w:rPrChange w:id="633" w:author="David Gravett" w:date="2019-12-01T10:21:00Z">
                  <w:rPr>
                    <w:rFonts w:ascii="Times New Roman" w:hAnsi="Times New Roman" w:cs="Times New Roman"/>
                    <w:sz w:val="24"/>
                    <w:szCs w:val="24"/>
                  </w:rPr>
                </w:rPrChange>
              </w:rPr>
              <w:t>0</w:t>
            </w:r>
          </w:p>
        </w:tc>
        <w:tc>
          <w:tcPr>
            <w:tcW w:w="933" w:type="dxa"/>
            <w:tcPrChange w:id="634" w:author="David Gravett" w:date="2019-12-01T10:21:00Z">
              <w:tcPr>
                <w:tcW w:w="432" w:type="dxa"/>
              </w:tcPr>
            </w:tcPrChange>
          </w:tcPr>
          <w:p w14:paraId="1D7CE958" w14:textId="77777777" w:rsidR="00E246BB" w:rsidRPr="00016618" w:rsidRDefault="00E246BB">
            <w:pPr>
              <w:jc w:val="center"/>
              <w:rPr>
                <w:rFonts w:ascii="Times New Roman" w:hAnsi="Times New Roman"/>
                <w:sz w:val="36"/>
                <w:rPrChange w:id="635" w:author="David Gravett" w:date="2019-12-01T10:21:00Z">
                  <w:rPr>
                    <w:rFonts w:ascii="Times New Roman" w:hAnsi="Times New Roman" w:cs="Times New Roman"/>
                    <w:sz w:val="24"/>
                    <w:szCs w:val="24"/>
                  </w:rPr>
                </w:rPrChange>
              </w:rPr>
              <w:pPrChange w:id="636" w:author="James Dwyer" w:date="2019-12-01T10:21:00Z">
                <w:pPr/>
              </w:pPrChange>
            </w:pPr>
            <w:r w:rsidRPr="00016618">
              <w:rPr>
                <w:rFonts w:ascii="Times New Roman" w:hAnsi="Times New Roman"/>
                <w:sz w:val="36"/>
                <w:rPrChange w:id="637" w:author="David Gravett" w:date="2019-12-01T10:21:00Z">
                  <w:rPr>
                    <w:rFonts w:ascii="Times New Roman" w:hAnsi="Times New Roman" w:cs="Times New Roman"/>
                    <w:sz w:val="24"/>
                    <w:szCs w:val="24"/>
                  </w:rPr>
                </w:rPrChange>
              </w:rPr>
              <w:t>0</w:t>
            </w:r>
          </w:p>
        </w:tc>
      </w:tr>
      <w:tr w:rsidR="00E246BB" w14:paraId="37F9A609" w14:textId="77777777" w:rsidTr="00BE50C5">
        <w:trPr>
          <w:trHeight w:val="869"/>
          <w:trPrChange w:id="638" w:author="David Gravett" w:date="2019-12-01T10:21:00Z">
            <w:trPr>
              <w:trHeight w:val="432"/>
            </w:trPr>
          </w:trPrChange>
        </w:trPr>
        <w:tc>
          <w:tcPr>
            <w:tcW w:w="933" w:type="dxa"/>
            <w:tcPrChange w:id="639" w:author="David Gravett" w:date="2019-12-01T10:21:00Z">
              <w:tcPr>
                <w:tcW w:w="432" w:type="dxa"/>
              </w:tcPr>
            </w:tcPrChange>
          </w:tcPr>
          <w:p w14:paraId="00F3533A" w14:textId="77777777" w:rsidR="00E246BB" w:rsidRPr="00016618" w:rsidRDefault="00E246BB">
            <w:pPr>
              <w:jc w:val="center"/>
              <w:rPr>
                <w:rFonts w:ascii="Times New Roman" w:hAnsi="Times New Roman"/>
                <w:sz w:val="36"/>
                <w:rPrChange w:id="640" w:author="David Gravett" w:date="2019-12-01T10:21:00Z">
                  <w:rPr>
                    <w:rFonts w:ascii="Times New Roman" w:hAnsi="Times New Roman" w:cs="Times New Roman"/>
                    <w:sz w:val="24"/>
                    <w:szCs w:val="24"/>
                  </w:rPr>
                </w:rPrChange>
              </w:rPr>
              <w:pPrChange w:id="641" w:author="James Dwyer" w:date="2019-12-01T10:21:00Z">
                <w:pPr/>
              </w:pPrChange>
            </w:pPr>
            <w:r w:rsidRPr="00016618">
              <w:rPr>
                <w:rFonts w:ascii="Times New Roman" w:hAnsi="Times New Roman"/>
                <w:sz w:val="36"/>
                <w:rPrChange w:id="642" w:author="David Gravett" w:date="2019-12-01T10:21:00Z">
                  <w:rPr>
                    <w:rFonts w:ascii="Times New Roman" w:hAnsi="Times New Roman" w:cs="Times New Roman"/>
                    <w:sz w:val="24"/>
                    <w:szCs w:val="24"/>
                  </w:rPr>
                </w:rPrChange>
              </w:rPr>
              <w:t>0</w:t>
            </w:r>
          </w:p>
        </w:tc>
        <w:tc>
          <w:tcPr>
            <w:tcW w:w="933" w:type="dxa"/>
            <w:tcPrChange w:id="643" w:author="David Gravett" w:date="2019-12-01T10:21:00Z">
              <w:tcPr>
                <w:tcW w:w="432" w:type="dxa"/>
              </w:tcPr>
            </w:tcPrChange>
          </w:tcPr>
          <w:p w14:paraId="11CC9BE2" w14:textId="77777777" w:rsidR="00E246BB" w:rsidRPr="00016618" w:rsidRDefault="00E246BB">
            <w:pPr>
              <w:jc w:val="center"/>
              <w:rPr>
                <w:rFonts w:ascii="Times New Roman" w:hAnsi="Times New Roman"/>
                <w:sz w:val="36"/>
                <w:rPrChange w:id="644" w:author="David Gravett" w:date="2019-12-01T10:21:00Z">
                  <w:rPr>
                    <w:rFonts w:ascii="Times New Roman" w:hAnsi="Times New Roman" w:cs="Times New Roman"/>
                    <w:sz w:val="24"/>
                    <w:szCs w:val="24"/>
                  </w:rPr>
                </w:rPrChange>
              </w:rPr>
              <w:pPrChange w:id="645" w:author="James Dwyer" w:date="2019-12-01T10:21:00Z">
                <w:pPr/>
              </w:pPrChange>
            </w:pPr>
            <w:r w:rsidRPr="00016618">
              <w:rPr>
                <w:rFonts w:ascii="Times New Roman" w:hAnsi="Times New Roman"/>
                <w:sz w:val="36"/>
                <w:rPrChange w:id="646" w:author="David Gravett" w:date="2019-12-01T10:21:00Z">
                  <w:rPr>
                    <w:rFonts w:ascii="Times New Roman" w:hAnsi="Times New Roman" w:cs="Times New Roman"/>
                    <w:sz w:val="24"/>
                    <w:szCs w:val="24"/>
                  </w:rPr>
                </w:rPrChange>
              </w:rPr>
              <w:t>0</w:t>
            </w:r>
          </w:p>
        </w:tc>
        <w:tc>
          <w:tcPr>
            <w:tcW w:w="933" w:type="dxa"/>
            <w:tcPrChange w:id="647" w:author="David Gravett" w:date="2019-12-01T10:21:00Z">
              <w:tcPr>
                <w:tcW w:w="432" w:type="dxa"/>
              </w:tcPr>
            </w:tcPrChange>
          </w:tcPr>
          <w:p w14:paraId="7184EF56" w14:textId="77777777" w:rsidR="00E246BB" w:rsidRPr="00016618" w:rsidRDefault="00E246BB">
            <w:pPr>
              <w:jc w:val="center"/>
              <w:rPr>
                <w:rFonts w:ascii="Times New Roman" w:hAnsi="Times New Roman"/>
                <w:sz w:val="36"/>
                <w:rPrChange w:id="648" w:author="David Gravett" w:date="2019-12-01T10:21:00Z">
                  <w:rPr>
                    <w:rFonts w:ascii="Times New Roman" w:hAnsi="Times New Roman" w:cs="Times New Roman"/>
                    <w:sz w:val="24"/>
                    <w:szCs w:val="24"/>
                  </w:rPr>
                </w:rPrChange>
              </w:rPr>
              <w:pPrChange w:id="649" w:author="James Dwyer" w:date="2019-12-01T10:21:00Z">
                <w:pPr/>
              </w:pPrChange>
            </w:pPr>
            <w:r w:rsidRPr="00016618">
              <w:rPr>
                <w:rFonts w:ascii="Times New Roman" w:hAnsi="Times New Roman"/>
                <w:sz w:val="36"/>
                <w:rPrChange w:id="650" w:author="David Gravett" w:date="2019-12-01T10:21:00Z">
                  <w:rPr>
                    <w:rFonts w:ascii="Times New Roman" w:hAnsi="Times New Roman" w:cs="Times New Roman"/>
                    <w:sz w:val="24"/>
                    <w:szCs w:val="24"/>
                  </w:rPr>
                </w:rPrChange>
              </w:rPr>
              <w:t>0</w:t>
            </w:r>
          </w:p>
        </w:tc>
        <w:tc>
          <w:tcPr>
            <w:tcW w:w="933" w:type="dxa"/>
            <w:tcPrChange w:id="651" w:author="David Gravett" w:date="2019-12-01T10:21:00Z">
              <w:tcPr>
                <w:tcW w:w="432" w:type="dxa"/>
              </w:tcPr>
            </w:tcPrChange>
          </w:tcPr>
          <w:p w14:paraId="13DEB177" w14:textId="77777777" w:rsidR="00E246BB" w:rsidRPr="00016618" w:rsidRDefault="00E246BB">
            <w:pPr>
              <w:jc w:val="center"/>
              <w:rPr>
                <w:rFonts w:ascii="Times New Roman" w:hAnsi="Times New Roman"/>
                <w:sz w:val="36"/>
                <w:rPrChange w:id="652" w:author="David Gravett" w:date="2019-12-01T10:21:00Z">
                  <w:rPr>
                    <w:rFonts w:ascii="Times New Roman" w:hAnsi="Times New Roman" w:cs="Times New Roman"/>
                    <w:sz w:val="24"/>
                    <w:szCs w:val="24"/>
                  </w:rPr>
                </w:rPrChange>
              </w:rPr>
              <w:pPrChange w:id="653" w:author="James Dwyer" w:date="2019-12-01T10:21:00Z">
                <w:pPr/>
              </w:pPrChange>
            </w:pPr>
            <w:r w:rsidRPr="00016618">
              <w:rPr>
                <w:rFonts w:ascii="Times New Roman" w:hAnsi="Times New Roman"/>
                <w:sz w:val="36"/>
                <w:rPrChange w:id="654" w:author="David Gravett" w:date="2019-12-01T10:21:00Z">
                  <w:rPr>
                    <w:rFonts w:ascii="Times New Roman" w:hAnsi="Times New Roman" w:cs="Times New Roman"/>
                    <w:sz w:val="24"/>
                    <w:szCs w:val="24"/>
                  </w:rPr>
                </w:rPrChange>
              </w:rPr>
              <w:t>0</w:t>
            </w:r>
          </w:p>
        </w:tc>
        <w:tc>
          <w:tcPr>
            <w:tcW w:w="933" w:type="dxa"/>
            <w:tcPrChange w:id="655" w:author="David Gravett" w:date="2019-12-01T10:21:00Z">
              <w:tcPr>
                <w:tcW w:w="432" w:type="dxa"/>
              </w:tcPr>
            </w:tcPrChange>
          </w:tcPr>
          <w:p w14:paraId="614ADDCC" w14:textId="77777777" w:rsidR="00E246BB" w:rsidRPr="00016618" w:rsidRDefault="00E246BB">
            <w:pPr>
              <w:jc w:val="center"/>
              <w:rPr>
                <w:rFonts w:ascii="Times New Roman" w:hAnsi="Times New Roman"/>
                <w:sz w:val="36"/>
                <w:rPrChange w:id="656" w:author="David Gravett" w:date="2019-12-01T10:21:00Z">
                  <w:rPr>
                    <w:rFonts w:ascii="Times New Roman" w:hAnsi="Times New Roman" w:cs="Times New Roman"/>
                    <w:sz w:val="24"/>
                    <w:szCs w:val="24"/>
                  </w:rPr>
                </w:rPrChange>
              </w:rPr>
              <w:pPrChange w:id="657" w:author="James Dwyer" w:date="2019-12-01T10:21:00Z">
                <w:pPr/>
              </w:pPrChange>
            </w:pPr>
            <w:r w:rsidRPr="00016618">
              <w:rPr>
                <w:rFonts w:ascii="Times New Roman" w:hAnsi="Times New Roman"/>
                <w:sz w:val="36"/>
                <w:rPrChange w:id="658" w:author="David Gravett" w:date="2019-12-01T10:21:00Z">
                  <w:rPr>
                    <w:rFonts w:ascii="Times New Roman" w:hAnsi="Times New Roman" w:cs="Times New Roman"/>
                    <w:sz w:val="24"/>
                    <w:szCs w:val="24"/>
                  </w:rPr>
                </w:rPrChange>
              </w:rPr>
              <w:t>0</w:t>
            </w:r>
          </w:p>
        </w:tc>
        <w:tc>
          <w:tcPr>
            <w:tcW w:w="933" w:type="dxa"/>
            <w:tcPrChange w:id="659" w:author="David Gravett" w:date="2019-12-01T10:21:00Z">
              <w:tcPr>
                <w:tcW w:w="432" w:type="dxa"/>
              </w:tcPr>
            </w:tcPrChange>
          </w:tcPr>
          <w:p w14:paraId="102BC476" w14:textId="77777777" w:rsidR="00E246BB" w:rsidRPr="00016618" w:rsidRDefault="00E246BB">
            <w:pPr>
              <w:jc w:val="center"/>
              <w:rPr>
                <w:rFonts w:ascii="Times New Roman" w:hAnsi="Times New Roman"/>
                <w:sz w:val="36"/>
                <w:rPrChange w:id="660" w:author="David Gravett" w:date="2019-12-01T10:21:00Z">
                  <w:rPr>
                    <w:rFonts w:ascii="Times New Roman" w:hAnsi="Times New Roman" w:cs="Times New Roman"/>
                    <w:sz w:val="24"/>
                    <w:szCs w:val="24"/>
                  </w:rPr>
                </w:rPrChange>
              </w:rPr>
              <w:pPrChange w:id="661" w:author="James Dwyer" w:date="2019-12-01T10:21:00Z">
                <w:pPr/>
              </w:pPrChange>
            </w:pPr>
            <w:r w:rsidRPr="00016618">
              <w:rPr>
                <w:rFonts w:ascii="Times New Roman" w:hAnsi="Times New Roman"/>
                <w:sz w:val="36"/>
                <w:rPrChange w:id="662" w:author="David Gravett" w:date="2019-12-01T10:21:00Z">
                  <w:rPr>
                    <w:rFonts w:ascii="Times New Roman" w:hAnsi="Times New Roman" w:cs="Times New Roman"/>
                    <w:sz w:val="24"/>
                    <w:szCs w:val="24"/>
                  </w:rPr>
                </w:rPrChange>
              </w:rPr>
              <w:t>0</w:t>
            </w:r>
          </w:p>
        </w:tc>
        <w:tc>
          <w:tcPr>
            <w:tcW w:w="933" w:type="dxa"/>
            <w:tcPrChange w:id="663" w:author="David Gravett" w:date="2019-12-01T10:21:00Z">
              <w:tcPr>
                <w:tcW w:w="432" w:type="dxa"/>
              </w:tcPr>
            </w:tcPrChange>
          </w:tcPr>
          <w:p w14:paraId="7A1CA52D" w14:textId="77777777" w:rsidR="00E246BB" w:rsidRPr="00016618" w:rsidRDefault="00E246BB">
            <w:pPr>
              <w:jc w:val="center"/>
              <w:rPr>
                <w:rFonts w:ascii="Times New Roman" w:hAnsi="Times New Roman"/>
                <w:sz w:val="36"/>
                <w:rPrChange w:id="664" w:author="David Gravett" w:date="2019-12-01T10:21:00Z">
                  <w:rPr>
                    <w:rFonts w:ascii="Times New Roman" w:hAnsi="Times New Roman" w:cs="Times New Roman"/>
                    <w:sz w:val="24"/>
                    <w:szCs w:val="24"/>
                  </w:rPr>
                </w:rPrChange>
              </w:rPr>
              <w:pPrChange w:id="665" w:author="James Dwyer" w:date="2019-12-01T10:21:00Z">
                <w:pPr/>
              </w:pPrChange>
            </w:pPr>
            <w:r w:rsidRPr="00016618">
              <w:rPr>
                <w:rFonts w:ascii="Times New Roman" w:hAnsi="Times New Roman"/>
                <w:sz w:val="36"/>
                <w:rPrChange w:id="666" w:author="David Gravett" w:date="2019-12-01T10:21:00Z">
                  <w:rPr>
                    <w:rFonts w:ascii="Times New Roman" w:hAnsi="Times New Roman" w:cs="Times New Roman"/>
                    <w:sz w:val="24"/>
                    <w:szCs w:val="24"/>
                  </w:rPr>
                </w:rPrChange>
              </w:rPr>
              <w:t>0</w:t>
            </w:r>
          </w:p>
        </w:tc>
      </w:tr>
      <w:tr w:rsidR="00E246BB" w14:paraId="5233137B" w14:textId="77777777" w:rsidTr="00BE50C5">
        <w:trPr>
          <w:trHeight w:val="869"/>
          <w:trPrChange w:id="667" w:author="David Gravett" w:date="2019-12-01T10:21:00Z">
            <w:trPr>
              <w:trHeight w:val="432"/>
            </w:trPr>
          </w:trPrChange>
        </w:trPr>
        <w:tc>
          <w:tcPr>
            <w:tcW w:w="933" w:type="dxa"/>
            <w:tcPrChange w:id="668" w:author="David Gravett" w:date="2019-12-01T10:21:00Z">
              <w:tcPr>
                <w:tcW w:w="432" w:type="dxa"/>
              </w:tcPr>
            </w:tcPrChange>
          </w:tcPr>
          <w:p w14:paraId="7F637651" w14:textId="77777777" w:rsidR="00E246BB" w:rsidRPr="00016618" w:rsidRDefault="00E246BB">
            <w:pPr>
              <w:jc w:val="center"/>
              <w:rPr>
                <w:rFonts w:ascii="Times New Roman" w:hAnsi="Times New Roman"/>
                <w:sz w:val="36"/>
                <w:rPrChange w:id="669" w:author="David Gravett" w:date="2019-12-01T10:21:00Z">
                  <w:rPr>
                    <w:rFonts w:ascii="Times New Roman" w:hAnsi="Times New Roman" w:cs="Times New Roman"/>
                    <w:sz w:val="24"/>
                    <w:szCs w:val="24"/>
                  </w:rPr>
                </w:rPrChange>
              </w:rPr>
              <w:pPrChange w:id="670" w:author="James Dwyer" w:date="2019-12-01T10:21:00Z">
                <w:pPr/>
              </w:pPrChange>
            </w:pPr>
            <w:r w:rsidRPr="00016618">
              <w:rPr>
                <w:rFonts w:ascii="Times New Roman" w:hAnsi="Times New Roman"/>
                <w:sz w:val="36"/>
                <w:rPrChange w:id="671" w:author="David Gravett" w:date="2019-12-01T10:21:00Z">
                  <w:rPr>
                    <w:rFonts w:ascii="Times New Roman" w:hAnsi="Times New Roman" w:cs="Times New Roman"/>
                    <w:sz w:val="24"/>
                    <w:szCs w:val="24"/>
                  </w:rPr>
                </w:rPrChange>
              </w:rPr>
              <w:t>1</w:t>
            </w:r>
          </w:p>
        </w:tc>
        <w:tc>
          <w:tcPr>
            <w:tcW w:w="933" w:type="dxa"/>
            <w:tcPrChange w:id="672" w:author="David Gravett" w:date="2019-12-01T10:21:00Z">
              <w:tcPr>
                <w:tcW w:w="432" w:type="dxa"/>
              </w:tcPr>
            </w:tcPrChange>
          </w:tcPr>
          <w:p w14:paraId="25BEF378" w14:textId="2702F1A5" w:rsidR="00E246BB" w:rsidRPr="00016618" w:rsidRDefault="00E246BB">
            <w:pPr>
              <w:jc w:val="center"/>
              <w:rPr>
                <w:rFonts w:ascii="Times New Roman" w:hAnsi="Times New Roman"/>
                <w:sz w:val="36"/>
                <w:rPrChange w:id="673" w:author="David Gravett" w:date="2019-12-01T10:21:00Z">
                  <w:rPr>
                    <w:rFonts w:ascii="Times New Roman" w:hAnsi="Times New Roman" w:cs="Times New Roman"/>
                    <w:sz w:val="24"/>
                    <w:szCs w:val="24"/>
                  </w:rPr>
                </w:rPrChange>
              </w:rPr>
              <w:pPrChange w:id="674" w:author="James Dwyer" w:date="2019-12-01T10:21:00Z">
                <w:pPr/>
              </w:pPrChange>
            </w:pPr>
            <w:r w:rsidRPr="00016618">
              <w:rPr>
                <w:rFonts w:ascii="Times New Roman" w:hAnsi="Times New Roman"/>
                <w:sz w:val="36"/>
                <w:rPrChange w:id="675" w:author="David Gravett" w:date="2019-12-01T10:21:00Z">
                  <w:rPr>
                    <w:rFonts w:ascii="Times New Roman" w:hAnsi="Times New Roman" w:cs="Times New Roman"/>
                    <w:sz w:val="24"/>
                    <w:szCs w:val="24"/>
                  </w:rPr>
                </w:rPrChange>
              </w:rPr>
              <w:t>-1</w:t>
            </w:r>
          </w:p>
        </w:tc>
        <w:tc>
          <w:tcPr>
            <w:tcW w:w="933" w:type="dxa"/>
            <w:tcPrChange w:id="676" w:author="David Gravett" w:date="2019-12-01T10:21:00Z">
              <w:tcPr>
                <w:tcW w:w="432" w:type="dxa"/>
              </w:tcPr>
            </w:tcPrChange>
          </w:tcPr>
          <w:p w14:paraId="298F07C1" w14:textId="77777777" w:rsidR="00E246BB" w:rsidRPr="00016618" w:rsidRDefault="00E246BB">
            <w:pPr>
              <w:jc w:val="center"/>
              <w:rPr>
                <w:rFonts w:ascii="Times New Roman" w:hAnsi="Times New Roman"/>
                <w:sz w:val="36"/>
                <w:rPrChange w:id="677" w:author="David Gravett" w:date="2019-12-01T10:21:00Z">
                  <w:rPr>
                    <w:rFonts w:ascii="Times New Roman" w:hAnsi="Times New Roman" w:cs="Times New Roman"/>
                    <w:sz w:val="24"/>
                    <w:szCs w:val="24"/>
                  </w:rPr>
                </w:rPrChange>
              </w:rPr>
              <w:pPrChange w:id="678" w:author="James Dwyer" w:date="2019-12-01T10:21:00Z">
                <w:pPr/>
              </w:pPrChange>
            </w:pPr>
            <w:r w:rsidRPr="00016618">
              <w:rPr>
                <w:rFonts w:ascii="Times New Roman" w:hAnsi="Times New Roman"/>
                <w:sz w:val="36"/>
                <w:rPrChange w:id="679" w:author="David Gravett" w:date="2019-12-01T10:21:00Z">
                  <w:rPr>
                    <w:rFonts w:ascii="Times New Roman" w:hAnsi="Times New Roman" w:cs="Times New Roman"/>
                    <w:sz w:val="24"/>
                    <w:szCs w:val="24"/>
                  </w:rPr>
                </w:rPrChange>
              </w:rPr>
              <w:t>0</w:t>
            </w:r>
          </w:p>
        </w:tc>
        <w:tc>
          <w:tcPr>
            <w:tcW w:w="933" w:type="dxa"/>
            <w:tcPrChange w:id="680" w:author="David Gravett" w:date="2019-12-01T10:21:00Z">
              <w:tcPr>
                <w:tcW w:w="432" w:type="dxa"/>
              </w:tcPr>
            </w:tcPrChange>
          </w:tcPr>
          <w:p w14:paraId="6F2943B0" w14:textId="77777777" w:rsidR="00E246BB" w:rsidRPr="00016618" w:rsidRDefault="00E246BB">
            <w:pPr>
              <w:jc w:val="center"/>
              <w:rPr>
                <w:rFonts w:ascii="Times New Roman" w:hAnsi="Times New Roman"/>
                <w:sz w:val="36"/>
                <w:rPrChange w:id="681" w:author="David Gravett" w:date="2019-12-01T10:21:00Z">
                  <w:rPr>
                    <w:rFonts w:ascii="Times New Roman" w:hAnsi="Times New Roman" w:cs="Times New Roman"/>
                    <w:sz w:val="24"/>
                    <w:szCs w:val="24"/>
                  </w:rPr>
                </w:rPrChange>
              </w:rPr>
              <w:pPrChange w:id="682" w:author="James Dwyer" w:date="2019-12-01T10:21:00Z">
                <w:pPr/>
              </w:pPrChange>
            </w:pPr>
            <w:r w:rsidRPr="00016618">
              <w:rPr>
                <w:rFonts w:ascii="Times New Roman" w:hAnsi="Times New Roman"/>
                <w:sz w:val="36"/>
                <w:rPrChange w:id="683" w:author="David Gravett" w:date="2019-12-01T10:21:00Z">
                  <w:rPr>
                    <w:rFonts w:ascii="Times New Roman" w:hAnsi="Times New Roman" w:cs="Times New Roman"/>
                    <w:sz w:val="24"/>
                    <w:szCs w:val="24"/>
                  </w:rPr>
                </w:rPrChange>
              </w:rPr>
              <w:t>0</w:t>
            </w:r>
          </w:p>
        </w:tc>
        <w:tc>
          <w:tcPr>
            <w:tcW w:w="933" w:type="dxa"/>
            <w:tcPrChange w:id="684" w:author="David Gravett" w:date="2019-12-01T10:21:00Z">
              <w:tcPr>
                <w:tcW w:w="432" w:type="dxa"/>
              </w:tcPr>
            </w:tcPrChange>
          </w:tcPr>
          <w:p w14:paraId="1D16A935" w14:textId="77777777" w:rsidR="00E246BB" w:rsidRPr="00016618" w:rsidRDefault="00E246BB">
            <w:pPr>
              <w:jc w:val="center"/>
              <w:rPr>
                <w:rFonts w:ascii="Times New Roman" w:hAnsi="Times New Roman"/>
                <w:sz w:val="36"/>
                <w:rPrChange w:id="685" w:author="David Gravett" w:date="2019-12-01T10:21:00Z">
                  <w:rPr>
                    <w:rFonts w:ascii="Times New Roman" w:hAnsi="Times New Roman" w:cs="Times New Roman"/>
                    <w:sz w:val="24"/>
                    <w:szCs w:val="24"/>
                  </w:rPr>
                </w:rPrChange>
              </w:rPr>
              <w:pPrChange w:id="686" w:author="James Dwyer" w:date="2019-12-01T10:21:00Z">
                <w:pPr/>
              </w:pPrChange>
            </w:pPr>
            <w:r w:rsidRPr="00016618">
              <w:rPr>
                <w:rFonts w:ascii="Times New Roman" w:hAnsi="Times New Roman"/>
                <w:sz w:val="36"/>
                <w:rPrChange w:id="687" w:author="David Gravett" w:date="2019-12-01T10:21:00Z">
                  <w:rPr>
                    <w:rFonts w:ascii="Times New Roman" w:hAnsi="Times New Roman" w:cs="Times New Roman"/>
                    <w:sz w:val="24"/>
                    <w:szCs w:val="24"/>
                  </w:rPr>
                </w:rPrChange>
              </w:rPr>
              <w:t>0</w:t>
            </w:r>
          </w:p>
        </w:tc>
        <w:tc>
          <w:tcPr>
            <w:tcW w:w="933" w:type="dxa"/>
            <w:tcPrChange w:id="688" w:author="David Gravett" w:date="2019-12-01T10:21:00Z">
              <w:tcPr>
                <w:tcW w:w="432" w:type="dxa"/>
              </w:tcPr>
            </w:tcPrChange>
          </w:tcPr>
          <w:p w14:paraId="096609E2" w14:textId="77777777" w:rsidR="00E246BB" w:rsidRPr="00016618" w:rsidRDefault="00E246BB">
            <w:pPr>
              <w:jc w:val="center"/>
              <w:rPr>
                <w:rFonts w:ascii="Times New Roman" w:hAnsi="Times New Roman"/>
                <w:sz w:val="36"/>
                <w:rPrChange w:id="689" w:author="David Gravett" w:date="2019-12-01T10:21:00Z">
                  <w:rPr>
                    <w:rFonts w:ascii="Times New Roman" w:hAnsi="Times New Roman" w:cs="Times New Roman"/>
                    <w:sz w:val="24"/>
                    <w:szCs w:val="24"/>
                  </w:rPr>
                </w:rPrChange>
              </w:rPr>
              <w:pPrChange w:id="690" w:author="James Dwyer" w:date="2019-12-01T10:21:00Z">
                <w:pPr/>
              </w:pPrChange>
            </w:pPr>
            <w:r w:rsidRPr="00016618">
              <w:rPr>
                <w:rFonts w:ascii="Times New Roman" w:hAnsi="Times New Roman"/>
                <w:sz w:val="36"/>
                <w:rPrChange w:id="691" w:author="David Gravett" w:date="2019-12-01T10:21:00Z">
                  <w:rPr>
                    <w:rFonts w:ascii="Times New Roman" w:hAnsi="Times New Roman" w:cs="Times New Roman"/>
                    <w:sz w:val="24"/>
                    <w:szCs w:val="24"/>
                  </w:rPr>
                </w:rPrChange>
              </w:rPr>
              <w:t>0</w:t>
            </w:r>
          </w:p>
        </w:tc>
        <w:tc>
          <w:tcPr>
            <w:tcW w:w="933" w:type="dxa"/>
            <w:tcPrChange w:id="692" w:author="David Gravett" w:date="2019-12-01T10:21:00Z">
              <w:tcPr>
                <w:tcW w:w="432" w:type="dxa"/>
              </w:tcPr>
            </w:tcPrChange>
          </w:tcPr>
          <w:p w14:paraId="2A95DC59" w14:textId="77777777" w:rsidR="00E246BB" w:rsidRPr="00016618" w:rsidRDefault="00E246BB">
            <w:pPr>
              <w:jc w:val="center"/>
              <w:rPr>
                <w:rFonts w:ascii="Times New Roman" w:hAnsi="Times New Roman"/>
                <w:sz w:val="36"/>
                <w:rPrChange w:id="693" w:author="David Gravett" w:date="2019-12-01T10:21:00Z">
                  <w:rPr>
                    <w:rFonts w:ascii="Times New Roman" w:hAnsi="Times New Roman" w:cs="Times New Roman"/>
                    <w:sz w:val="24"/>
                    <w:szCs w:val="24"/>
                  </w:rPr>
                </w:rPrChange>
              </w:rPr>
              <w:pPrChange w:id="694" w:author="James Dwyer" w:date="2019-12-01T10:21:00Z">
                <w:pPr/>
              </w:pPrChange>
            </w:pPr>
            <w:r w:rsidRPr="00016618">
              <w:rPr>
                <w:rFonts w:ascii="Times New Roman" w:hAnsi="Times New Roman"/>
                <w:sz w:val="36"/>
                <w:rPrChange w:id="695" w:author="David Gravett" w:date="2019-12-01T10:21:00Z">
                  <w:rPr>
                    <w:rFonts w:ascii="Times New Roman" w:hAnsi="Times New Roman" w:cs="Times New Roman"/>
                    <w:sz w:val="24"/>
                    <w:szCs w:val="24"/>
                  </w:rPr>
                </w:rPrChange>
              </w:rPr>
              <w:t>0</w:t>
            </w:r>
          </w:p>
        </w:tc>
      </w:tr>
      <w:tr w:rsidR="00E246BB" w14:paraId="5528928D" w14:textId="77777777" w:rsidTr="00BE50C5">
        <w:trPr>
          <w:trHeight w:val="869"/>
          <w:trPrChange w:id="696" w:author="David Gravett" w:date="2019-12-01T10:21:00Z">
            <w:trPr>
              <w:trHeight w:val="432"/>
            </w:trPr>
          </w:trPrChange>
        </w:trPr>
        <w:tc>
          <w:tcPr>
            <w:tcW w:w="933" w:type="dxa"/>
            <w:tcPrChange w:id="697" w:author="David Gravett" w:date="2019-12-01T10:21:00Z">
              <w:tcPr>
                <w:tcW w:w="432" w:type="dxa"/>
              </w:tcPr>
            </w:tcPrChange>
          </w:tcPr>
          <w:p w14:paraId="0C7F24A9" w14:textId="77777777" w:rsidR="00E246BB" w:rsidRPr="00016618" w:rsidRDefault="00E246BB">
            <w:pPr>
              <w:jc w:val="center"/>
              <w:rPr>
                <w:rFonts w:ascii="Times New Roman" w:hAnsi="Times New Roman"/>
                <w:sz w:val="36"/>
                <w:rPrChange w:id="698" w:author="David Gravett" w:date="2019-12-01T10:21:00Z">
                  <w:rPr>
                    <w:rFonts w:ascii="Times New Roman" w:hAnsi="Times New Roman" w:cs="Times New Roman"/>
                    <w:sz w:val="24"/>
                    <w:szCs w:val="24"/>
                  </w:rPr>
                </w:rPrChange>
              </w:rPr>
              <w:pPrChange w:id="699" w:author="James Dwyer" w:date="2019-12-01T10:21:00Z">
                <w:pPr/>
              </w:pPrChange>
            </w:pPr>
            <w:r w:rsidRPr="00016618">
              <w:rPr>
                <w:rFonts w:ascii="Times New Roman" w:hAnsi="Times New Roman"/>
                <w:sz w:val="36"/>
                <w:rPrChange w:id="700" w:author="David Gravett" w:date="2019-12-01T10:21:00Z">
                  <w:rPr>
                    <w:rFonts w:ascii="Times New Roman" w:hAnsi="Times New Roman" w:cs="Times New Roman"/>
                    <w:sz w:val="24"/>
                    <w:szCs w:val="24"/>
                  </w:rPr>
                </w:rPrChange>
              </w:rPr>
              <w:t>0</w:t>
            </w:r>
          </w:p>
        </w:tc>
        <w:tc>
          <w:tcPr>
            <w:tcW w:w="933" w:type="dxa"/>
            <w:tcPrChange w:id="701" w:author="David Gravett" w:date="2019-12-01T10:21:00Z">
              <w:tcPr>
                <w:tcW w:w="432" w:type="dxa"/>
              </w:tcPr>
            </w:tcPrChange>
          </w:tcPr>
          <w:p w14:paraId="04AE2C1C" w14:textId="77777777" w:rsidR="00E246BB" w:rsidRPr="00016618" w:rsidRDefault="00E246BB">
            <w:pPr>
              <w:jc w:val="center"/>
              <w:rPr>
                <w:rFonts w:ascii="Times New Roman" w:hAnsi="Times New Roman"/>
                <w:sz w:val="36"/>
                <w:rPrChange w:id="702" w:author="David Gravett" w:date="2019-12-01T10:21:00Z">
                  <w:rPr>
                    <w:rFonts w:ascii="Times New Roman" w:hAnsi="Times New Roman" w:cs="Times New Roman"/>
                    <w:sz w:val="24"/>
                    <w:szCs w:val="24"/>
                  </w:rPr>
                </w:rPrChange>
              </w:rPr>
              <w:pPrChange w:id="703" w:author="James Dwyer" w:date="2019-12-01T10:21:00Z">
                <w:pPr/>
              </w:pPrChange>
            </w:pPr>
            <w:r w:rsidRPr="00016618">
              <w:rPr>
                <w:rFonts w:ascii="Times New Roman" w:hAnsi="Times New Roman"/>
                <w:sz w:val="36"/>
                <w:rPrChange w:id="704" w:author="David Gravett" w:date="2019-12-01T10:21:00Z">
                  <w:rPr>
                    <w:rFonts w:ascii="Times New Roman" w:hAnsi="Times New Roman" w:cs="Times New Roman"/>
                    <w:sz w:val="24"/>
                    <w:szCs w:val="24"/>
                  </w:rPr>
                </w:rPrChange>
              </w:rPr>
              <w:t>0</w:t>
            </w:r>
          </w:p>
        </w:tc>
        <w:tc>
          <w:tcPr>
            <w:tcW w:w="933" w:type="dxa"/>
            <w:tcPrChange w:id="705" w:author="David Gravett" w:date="2019-12-01T10:21:00Z">
              <w:tcPr>
                <w:tcW w:w="432" w:type="dxa"/>
              </w:tcPr>
            </w:tcPrChange>
          </w:tcPr>
          <w:p w14:paraId="28DED0F1" w14:textId="77777777" w:rsidR="00E246BB" w:rsidRPr="00016618" w:rsidRDefault="00E246BB">
            <w:pPr>
              <w:jc w:val="center"/>
              <w:rPr>
                <w:rFonts w:ascii="Times New Roman" w:hAnsi="Times New Roman"/>
                <w:sz w:val="36"/>
                <w:rPrChange w:id="706" w:author="David Gravett" w:date="2019-12-01T10:21:00Z">
                  <w:rPr>
                    <w:rFonts w:ascii="Times New Roman" w:hAnsi="Times New Roman" w:cs="Times New Roman"/>
                    <w:sz w:val="24"/>
                    <w:szCs w:val="24"/>
                  </w:rPr>
                </w:rPrChange>
              </w:rPr>
              <w:pPrChange w:id="707" w:author="James Dwyer" w:date="2019-12-01T10:21:00Z">
                <w:pPr/>
              </w:pPrChange>
            </w:pPr>
            <w:r w:rsidRPr="00016618">
              <w:rPr>
                <w:rFonts w:ascii="Times New Roman" w:hAnsi="Times New Roman"/>
                <w:sz w:val="36"/>
                <w:rPrChange w:id="708" w:author="David Gravett" w:date="2019-12-01T10:21:00Z">
                  <w:rPr>
                    <w:rFonts w:ascii="Times New Roman" w:hAnsi="Times New Roman" w:cs="Times New Roman"/>
                    <w:sz w:val="24"/>
                    <w:szCs w:val="24"/>
                  </w:rPr>
                </w:rPrChange>
              </w:rPr>
              <w:t>0</w:t>
            </w:r>
          </w:p>
        </w:tc>
        <w:tc>
          <w:tcPr>
            <w:tcW w:w="933" w:type="dxa"/>
            <w:tcPrChange w:id="709" w:author="David Gravett" w:date="2019-12-01T10:21:00Z">
              <w:tcPr>
                <w:tcW w:w="432" w:type="dxa"/>
              </w:tcPr>
            </w:tcPrChange>
          </w:tcPr>
          <w:p w14:paraId="07026BD2" w14:textId="77777777" w:rsidR="00E246BB" w:rsidRPr="00016618" w:rsidRDefault="00E246BB">
            <w:pPr>
              <w:jc w:val="center"/>
              <w:rPr>
                <w:rFonts w:ascii="Times New Roman" w:hAnsi="Times New Roman"/>
                <w:sz w:val="36"/>
                <w:rPrChange w:id="710" w:author="David Gravett" w:date="2019-12-01T10:21:00Z">
                  <w:rPr>
                    <w:rFonts w:ascii="Times New Roman" w:hAnsi="Times New Roman" w:cs="Times New Roman"/>
                    <w:sz w:val="24"/>
                    <w:szCs w:val="24"/>
                  </w:rPr>
                </w:rPrChange>
              </w:rPr>
              <w:pPrChange w:id="711" w:author="James Dwyer" w:date="2019-12-01T10:21:00Z">
                <w:pPr/>
              </w:pPrChange>
            </w:pPr>
            <w:r w:rsidRPr="00016618">
              <w:rPr>
                <w:rFonts w:ascii="Times New Roman" w:hAnsi="Times New Roman"/>
                <w:sz w:val="36"/>
                <w:rPrChange w:id="712" w:author="David Gravett" w:date="2019-12-01T10:21:00Z">
                  <w:rPr>
                    <w:rFonts w:ascii="Times New Roman" w:hAnsi="Times New Roman" w:cs="Times New Roman"/>
                    <w:sz w:val="24"/>
                    <w:szCs w:val="24"/>
                  </w:rPr>
                </w:rPrChange>
              </w:rPr>
              <w:t>0</w:t>
            </w:r>
          </w:p>
        </w:tc>
        <w:tc>
          <w:tcPr>
            <w:tcW w:w="933" w:type="dxa"/>
            <w:tcPrChange w:id="713" w:author="David Gravett" w:date="2019-12-01T10:21:00Z">
              <w:tcPr>
                <w:tcW w:w="432" w:type="dxa"/>
              </w:tcPr>
            </w:tcPrChange>
          </w:tcPr>
          <w:p w14:paraId="02EF0899" w14:textId="77777777" w:rsidR="00E246BB" w:rsidRPr="00016618" w:rsidRDefault="00E246BB">
            <w:pPr>
              <w:jc w:val="center"/>
              <w:rPr>
                <w:rFonts w:ascii="Times New Roman" w:hAnsi="Times New Roman"/>
                <w:sz w:val="36"/>
                <w:rPrChange w:id="714" w:author="David Gravett" w:date="2019-12-01T10:21:00Z">
                  <w:rPr>
                    <w:rFonts w:ascii="Times New Roman" w:hAnsi="Times New Roman" w:cs="Times New Roman"/>
                    <w:sz w:val="24"/>
                    <w:szCs w:val="24"/>
                  </w:rPr>
                </w:rPrChange>
              </w:rPr>
              <w:pPrChange w:id="715" w:author="James Dwyer" w:date="2019-12-01T10:21:00Z">
                <w:pPr/>
              </w:pPrChange>
            </w:pPr>
            <w:r w:rsidRPr="00016618">
              <w:rPr>
                <w:rFonts w:ascii="Times New Roman" w:hAnsi="Times New Roman"/>
                <w:sz w:val="36"/>
                <w:rPrChange w:id="716" w:author="David Gravett" w:date="2019-12-01T10:21:00Z">
                  <w:rPr>
                    <w:rFonts w:ascii="Times New Roman" w:hAnsi="Times New Roman" w:cs="Times New Roman"/>
                    <w:sz w:val="24"/>
                    <w:szCs w:val="24"/>
                  </w:rPr>
                </w:rPrChange>
              </w:rPr>
              <w:t>0</w:t>
            </w:r>
          </w:p>
        </w:tc>
        <w:tc>
          <w:tcPr>
            <w:tcW w:w="933" w:type="dxa"/>
            <w:tcPrChange w:id="717" w:author="David Gravett" w:date="2019-12-01T10:21:00Z">
              <w:tcPr>
                <w:tcW w:w="432" w:type="dxa"/>
              </w:tcPr>
            </w:tcPrChange>
          </w:tcPr>
          <w:p w14:paraId="272976A1" w14:textId="77777777" w:rsidR="00E246BB" w:rsidRPr="00016618" w:rsidRDefault="00E246BB">
            <w:pPr>
              <w:jc w:val="center"/>
              <w:rPr>
                <w:rFonts w:ascii="Times New Roman" w:hAnsi="Times New Roman"/>
                <w:sz w:val="36"/>
                <w:rPrChange w:id="718" w:author="David Gravett" w:date="2019-12-01T10:21:00Z">
                  <w:rPr>
                    <w:rFonts w:ascii="Times New Roman" w:hAnsi="Times New Roman" w:cs="Times New Roman"/>
                    <w:sz w:val="24"/>
                    <w:szCs w:val="24"/>
                  </w:rPr>
                </w:rPrChange>
              </w:rPr>
              <w:pPrChange w:id="719" w:author="James Dwyer" w:date="2019-12-01T10:21:00Z">
                <w:pPr/>
              </w:pPrChange>
            </w:pPr>
            <w:r w:rsidRPr="00016618">
              <w:rPr>
                <w:rFonts w:ascii="Times New Roman" w:hAnsi="Times New Roman"/>
                <w:sz w:val="36"/>
                <w:rPrChange w:id="720" w:author="David Gravett" w:date="2019-12-01T10:21:00Z">
                  <w:rPr>
                    <w:rFonts w:ascii="Times New Roman" w:hAnsi="Times New Roman" w:cs="Times New Roman"/>
                    <w:sz w:val="24"/>
                    <w:szCs w:val="24"/>
                  </w:rPr>
                </w:rPrChange>
              </w:rPr>
              <w:t>0</w:t>
            </w:r>
          </w:p>
        </w:tc>
        <w:tc>
          <w:tcPr>
            <w:tcW w:w="933" w:type="dxa"/>
            <w:tcPrChange w:id="721" w:author="David Gravett" w:date="2019-12-01T10:21:00Z">
              <w:tcPr>
                <w:tcW w:w="432" w:type="dxa"/>
              </w:tcPr>
            </w:tcPrChange>
          </w:tcPr>
          <w:p w14:paraId="7CB8B5EF" w14:textId="77777777" w:rsidR="00E246BB" w:rsidRPr="00016618" w:rsidRDefault="00E246BB">
            <w:pPr>
              <w:jc w:val="center"/>
              <w:rPr>
                <w:rFonts w:ascii="Times New Roman" w:hAnsi="Times New Roman"/>
                <w:sz w:val="36"/>
                <w:rPrChange w:id="722" w:author="David Gravett" w:date="2019-12-01T10:21:00Z">
                  <w:rPr>
                    <w:rFonts w:ascii="Times New Roman" w:hAnsi="Times New Roman" w:cs="Times New Roman"/>
                    <w:sz w:val="24"/>
                    <w:szCs w:val="24"/>
                  </w:rPr>
                </w:rPrChange>
              </w:rPr>
              <w:pPrChange w:id="723" w:author="James Dwyer" w:date="2019-12-01T10:21:00Z">
                <w:pPr/>
              </w:pPrChange>
            </w:pPr>
            <w:r w:rsidRPr="00016618">
              <w:rPr>
                <w:rFonts w:ascii="Times New Roman" w:hAnsi="Times New Roman"/>
                <w:sz w:val="36"/>
                <w:rPrChange w:id="724" w:author="David Gravett" w:date="2019-12-01T10:21:00Z">
                  <w:rPr>
                    <w:rFonts w:ascii="Times New Roman" w:hAnsi="Times New Roman" w:cs="Times New Roman"/>
                    <w:sz w:val="24"/>
                    <w:szCs w:val="24"/>
                  </w:rPr>
                </w:rPrChange>
              </w:rPr>
              <w:t>0</w:t>
            </w:r>
          </w:p>
        </w:tc>
      </w:tr>
      <w:tr w:rsidR="00E246BB" w14:paraId="15DD2543" w14:textId="77777777" w:rsidTr="00BE50C5">
        <w:trPr>
          <w:trHeight w:val="869"/>
          <w:trPrChange w:id="725" w:author="David Gravett" w:date="2019-12-01T10:21:00Z">
            <w:trPr>
              <w:trHeight w:val="432"/>
            </w:trPr>
          </w:trPrChange>
        </w:trPr>
        <w:tc>
          <w:tcPr>
            <w:tcW w:w="933" w:type="dxa"/>
            <w:tcPrChange w:id="726" w:author="David Gravett" w:date="2019-12-01T10:21:00Z">
              <w:tcPr>
                <w:tcW w:w="432" w:type="dxa"/>
              </w:tcPr>
            </w:tcPrChange>
          </w:tcPr>
          <w:p w14:paraId="108B0776" w14:textId="77777777" w:rsidR="00E246BB" w:rsidRPr="00016618" w:rsidRDefault="00E246BB">
            <w:pPr>
              <w:jc w:val="center"/>
              <w:rPr>
                <w:rFonts w:ascii="Times New Roman" w:hAnsi="Times New Roman"/>
                <w:sz w:val="36"/>
                <w:rPrChange w:id="727" w:author="David Gravett" w:date="2019-12-01T10:21:00Z">
                  <w:rPr>
                    <w:rFonts w:ascii="Times New Roman" w:hAnsi="Times New Roman" w:cs="Times New Roman"/>
                    <w:sz w:val="24"/>
                    <w:szCs w:val="24"/>
                  </w:rPr>
                </w:rPrChange>
              </w:rPr>
              <w:pPrChange w:id="728" w:author="James Dwyer" w:date="2019-12-01T10:21:00Z">
                <w:pPr/>
              </w:pPrChange>
            </w:pPr>
            <w:r w:rsidRPr="00016618">
              <w:rPr>
                <w:rFonts w:ascii="Times New Roman" w:hAnsi="Times New Roman"/>
                <w:sz w:val="36"/>
                <w:rPrChange w:id="729" w:author="David Gravett" w:date="2019-12-01T10:21:00Z">
                  <w:rPr>
                    <w:rFonts w:ascii="Times New Roman" w:hAnsi="Times New Roman" w:cs="Times New Roman"/>
                    <w:sz w:val="24"/>
                    <w:szCs w:val="24"/>
                  </w:rPr>
                </w:rPrChange>
              </w:rPr>
              <w:t>0</w:t>
            </w:r>
          </w:p>
        </w:tc>
        <w:tc>
          <w:tcPr>
            <w:tcW w:w="933" w:type="dxa"/>
            <w:tcPrChange w:id="730" w:author="David Gravett" w:date="2019-12-01T10:21:00Z">
              <w:tcPr>
                <w:tcW w:w="432" w:type="dxa"/>
              </w:tcPr>
            </w:tcPrChange>
          </w:tcPr>
          <w:p w14:paraId="40AA0459" w14:textId="77777777" w:rsidR="00E246BB" w:rsidRPr="00016618" w:rsidRDefault="00E246BB">
            <w:pPr>
              <w:jc w:val="center"/>
              <w:rPr>
                <w:rFonts w:ascii="Times New Roman" w:hAnsi="Times New Roman"/>
                <w:sz w:val="36"/>
                <w:rPrChange w:id="731" w:author="David Gravett" w:date="2019-12-01T10:21:00Z">
                  <w:rPr>
                    <w:rFonts w:ascii="Times New Roman" w:hAnsi="Times New Roman" w:cs="Times New Roman"/>
                    <w:sz w:val="24"/>
                    <w:szCs w:val="24"/>
                  </w:rPr>
                </w:rPrChange>
              </w:rPr>
              <w:pPrChange w:id="732" w:author="James Dwyer" w:date="2019-12-01T10:21:00Z">
                <w:pPr/>
              </w:pPrChange>
            </w:pPr>
            <w:r w:rsidRPr="00016618">
              <w:rPr>
                <w:rFonts w:ascii="Times New Roman" w:hAnsi="Times New Roman"/>
                <w:sz w:val="36"/>
                <w:rPrChange w:id="733" w:author="David Gravett" w:date="2019-12-01T10:21:00Z">
                  <w:rPr>
                    <w:rFonts w:ascii="Times New Roman" w:hAnsi="Times New Roman" w:cs="Times New Roman"/>
                    <w:sz w:val="24"/>
                    <w:szCs w:val="24"/>
                  </w:rPr>
                </w:rPrChange>
              </w:rPr>
              <w:t>0</w:t>
            </w:r>
          </w:p>
        </w:tc>
        <w:tc>
          <w:tcPr>
            <w:tcW w:w="933" w:type="dxa"/>
            <w:tcPrChange w:id="734" w:author="David Gravett" w:date="2019-12-01T10:21:00Z">
              <w:tcPr>
                <w:tcW w:w="432" w:type="dxa"/>
              </w:tcPr>
            </w:tcPrChange>
          </w:tcPr>
          <w:p w14:paraId="557592F0" w14:textId="77777777" w:rsidR="00E246BB" w:rsidRPr="00016618" w:rsidRDefault="00E246BB">
            <w:pPr>
              <w:jc w:val="center"/>
              <w:rPr>
                <w:rFonts w:ascii="Times New Roman" w:hAnsi="Times New Roman"/>
                <w:sz w:val="36"/>
                <w:rPrChange w:id="735" w:author="David Gravett" w:date="2019-12-01T10:21:00Z">
                  <w:rPr>
                    <w:rFonts w:ascii="Times New Roman" w:hAnsi="Times New Roman" w:cs="Times New Roman"/>
                    <w:sz w:val="24"/>
                    <w:szCs w:val="24"/>
                  </w:rPr>
                </w:rPrChange>
              </w:rPr>
              <w:pPrChange w:id="736" w:author="James Dwyer" w:date="2019-12-01T10:21:00Z">
                <w:pPr/>
              </w:pPrChange>
            </w:pPr>
            <w:r w:rsidRPr="00016618">
              <w:rPr>
                <w:rFonts w:ascii="Times New Roman" w:hAnsi="Times New Roman"/>
                <w:sz w:val="36"/>
                <w:rPrChange w:id="737" w:author="David Gravett" w:date="2019-12-01T10:21:00Z">
                  <w:rPr>
                    <w:rFonts w:ascii="Times New Roman" w:hAnsi="Times New Roman" w:cs="Times New Roman"/>
                    <w:sz w:val="24"/>
                    <w:szCs w:val="24"/>
                  </w:rPr>
                </w:rPrChange>
              </w:rPr>
              <w:t>0</w:t>
            </w:r>
          </w:p>
        </w:tc>
        <w:tc>
          <w:tcPr>
            <w:tcW w:w="933" w:type="dxa"/>
            <w:tcPrChange w:id="738" w:author="David Gravett" w:date="2019-12-01T10:21:00Z">
              <w:tcPr>
                <w:tcW w:w="432" w:type="dxa"/>
              </w:tcPr>
            </w:tcPrChange>
          </w:tcPr>
          <w:p w14:paraId="1A92DB67" w14:textId="77777777" w:rsidR="00E246BB" w:rsidRPr="00016618" w:rsidRDefault="00E246BB">
            <w:pPr>
              <w:jc w:val="center"/>
              <w:rPr>
                <w:rFonts w:ascii="Times New Roman" w:hAnsi="Times New Roman"/>
                <w:sz w:val="36"/>
                <w:rPrChange w:id="739" w:author="David Gravett" w:date="2019-12-01T10:21:00Z">
                  <w:rPr>
                    <w:rFonts w:ascii="Times New Roman" w:hAnsi="Times New Roman" w:cs="Times New Roman"/>
                    <w:sz w:val="24"/>
                    <w:szCs w:val="24"/>
                  </w:rPr>
                </w:rPrChange>
              </w:rPr>
              <w:pPrChange w:id="740" w:author="James Dwyer" w:date="2019-12-01T10:21:00Z">
                <w:pPr/>
              </w:pPrChange>
            </w:pPr>
            <w:r w:rsidRPr="00016618">
              <w:rPr>
                <w:rFonts w:ascii="Times New Roman" w:hAnsi="Times New Roman"/>
                <w:sz w:val="36"/>
                <w:rPrChange w:id="741" w:author="David Gravett" w:date="2019-12-01T10:21:00Z">
                  <w:rPr>
                    <w:rFonts w:ascii="Times New Roman" w:hAnsi="Times New Roman" w:cs="Times New Roman"/>
                    <w:sz w:val="24"/>
                    <w:szCs w:val="24"/>
                  </w:rPr>
                </w:rPrChange>
              </w:rPr>
              <w:t>0</w:t>
            </w:r>
          </w:p>
        </w:tc>
        <w:tc>
          <w:tcPr>
            <w:tcW w:w="933" w:type="dxa"/>
            <w:tcPrChange w:id="742" w:author="David Gravett" w:date="2019-12-01T10:21:00Z">
              <w:tcPr>
                <w:tcW w:w="432" w:type="dxa"/>
              </w:tcPr>
            </w:tcPrChange>
          </w:tcPr>
          <w:p w14:paraId="0EF7CC92" w14:textId="77777777" w:rsidR="00E246BB" w:rsidRPr="00016618" w:rsidRDefault="00E246BB">
            <w:pPr>
              <w:jc w:val="center"/>
              <w:rPr>
                <w:rFonts w:ascii="Times New Roman" w:hAnsi="Times New Roman"/>
                <w:sz w:val="36"/>
                <w:rPrChange w:id="743" w:author="David Gravett" w:date="2019-12-01T10:21:00Z">
                  <w:rPr>
                    <w:rFonts w:ascii="Times New Roman" w:hAnsi="Times New Roman" w:cs="Times New Roman"/>
                    <w:sz w:val="24"/>
                    <w:szCs w:val="24"/>
                  </w:rPr>
                </w:rPrChange>
              </w:rPr>
              <w:pPrChange w:id="744" w:author="James Dwyer" w:date="2019-12-01T10:21:00Z">
                <w:pPr/>
              </w:pPrChange>
            </w:pPr>
            <w:r w:rsidRPr="00016618">
              <w:rPr>
                <w:rFonts w:ascii="Times New Roman" w:hAnsi="Times New Roman"/>
                <w:sz w:val="36"/>
                <w:rPrChange w:id="745" w:author="David Gravett" w:date="2019-12-01T10:21:00Z">
                  <w:rPr>
                    <w:rFonts w:ascii="Times New Roman" w:hAnsi="Times New Roman" w:cs="Times New Roman"/>
                    <w:sz w:val="24"/>
                    <w:szCs w:val="24"/>
                  </w:rPr>
                </w:rPrChange>
              </w:rPr>
              <w:t>0</w:t>
            </w:r>
          </w:p>
        </w:tc>
        <w:tc>
          <w:tcPr>
            <w:tcW w:w="933" w:type="dxa"/>
            <w:tcPrChange w:id="746" w:author="David Gravett" w:date="2019-12-01T10:21:00Z">
              <w:tcPr>
                <w:tcW w:w="432" w:type="dxa"/>
              </w:tcPr>
            </w:tcPrChange>
          </w:tcPr>
          <w:p w14:paraId="536FC1D3" w14:textId="77777777" w:rsidR="00E246BB" w:rsidRPr="00016618" w:rsidRDefault="00E246BB">
            <w:pPr>
              <w:jc w:val="center"/>
              <w:rPr>
                <w:rFonts w:ascii="Times New Roman" w:hAnsi="Times New Roman"/>
                <w:sz w:val="36"/>
                <w:rPrChange w:id="747" w:author="David Gravett" w:date="2019-12-01T10:21:00Z">
                  <w:rPr>
                    <w:rFonts w:ascii="Times New Roman" w:hAnsi="Times New Roman" w:cs="Times New Roman"/>
                    <w:sz w:val="24"/>
                    <w:szCs w:val="24"/>
                  </w:rPr>
                </w:rPrChange>
              </w:rPr>
              <w:pPrChange w:id="748" w:author="James Dwyer" w:date="2019-12-01T10:21:00Z">
                <w:pPr/>
              </w:pPrChange>
            </w:pPr>
            <w:r w:rsidRPr="00016618">
              <w:rPr>
                <w:rFonts w:ascii="Times New Roman" w:hAnsi="Times New Roman"/>
                <w:sz w:val="36"/>
                <w:rPrChange w:id="749" w:author="David Gravett" w:date="2019-12-01T10:21:00Z">
                  <w:rPr>
                    <w:rFonts w:ascii="Times New Roman" w:hAnsi="Times New Roman" w:cs="Times New Roman"/>
                    <w:sz w:val="24"/>
                    <w:szCs w:val="24"/>
                  </w:rPr>
                </w:rPrChange>
              </w:rPr>
              <w:t>0</w:t>
            </w:r>
          </w:p>
        </w:tc>
        <w:tc>
          <w:tcPr>
            <w:tcW w:w="933" w:type="dxa"/>
            <w:tcPrChange w:id="750" w:author="David Gravett" w:date="2019-12-01T10:21:00Z">
              <w:tcPr>
                <w:tcW w:w="432" w:type="dxa"/>
              </w:tcPr>
            </w:tcPrChange>
          </w:tcPr>
          <w:p w14:paraId="016B8BC1" w14:textId="77777777" w:rsidR="00E246BB" w:rsidRPr="00016618" w:rsidRDefault="00E246BB">
            <w:pPr>
              <w:jc w:val="center"/>
              <w:rPr>
                <w:rFonts w:ascii="Times New Roman" w:hAnsi="Times New Roman"/>
                <w:sz w:val="36"/>
                <w:rPrChange w:id="751" w:author="David Gravett" w:date="2019-12-01T10:21:00Z">
                  <w:rPr>
                    <w:rFonts w:ascii="Times New Roman" w:hAnsi="Times New Roman" w:cs="Times New Roman"/>
                    <w:sz w:val="24"/>
                    <w:szCs w:val="24"/>
                  </w:rPr>
                </w:rPrChange>
              </w:rPr>
              <w:pPrChange w:id="752" w:author="James Dwyer" w:date="2019-12-01T10:21:00Z">
                <w:pPr/>
              </w:pPrChange>
            </w:pPr>
            <w:r w:rsidRPr="00016618">
              <w:rPr>
                <w:rFonts w:ascii="Times New Roman" w:hAnsi="Times New Roman"/>
                <w:sz w:val="36"/>
                <w:rPrChange w:id="753" w:author="David Gravett" w:date="2019-12-01T10:21:00Z">
                  <w:rPr>
                    <w:rFonts w:ascii="Times New Roman" w:hAnsi="Times New Roman" w:cs="Times New Roman"/>
                    <w:sz w:val="24"/>
                    <w:szCs w:val="24"/>
                  </w:rPr>
                </w:rPrChange>
              </w:rPr>
              <w:t>0</w:t>
            </w:r>
          </w:p>
        </w:tc>
      </w:tr>
      <w:tr w:rsidR="00E246BB" w14:paraId="4FBFB3DB" w14:textId="77777777" w:rsidTr="00BE50C5">
        <w:trPr>
          <w:trHeight w:val="869"/>
          <w:trPrChange w:id="754" w:author="David Gravett" w:date="2019-12-01T10:21:00Z">
            <w:trPr>
              <w:trHeight w:val="432"/>
            </w:trPr>
          </w:trPrChange>
        </w:trPr>
        <w:tc>
          <w:tcPr>
            <w:tcW w:w="933" w:type="dxa"/>
            <w:tcPrChange w:id="755" w:author="David Gravett" w:date="2019-12-01T10:21:00Z">
              <w:tcPr>
                <w:tcW w:w="432" w:type="dxa"/>
              </w:tcPr>
            </w:tcPrChange>
          </w:tcPr>
          <w:p w14:paraId="5FEB2D04" w14:textId="77777777" w:rsidR="00E246BB" w:rsidRPr="00016618" w:rsidRDefault="00E246BB">
            <w:pPr>
              <w:jc w:val="center"/>
              <w:rPr>
                <w:rFonts w:ascii="Times New Roman" w:hAnsi="Times New Roman"/>
                <w:sz w:val="36"/>
                <w:rPrChange w:id="756" w:author="David Gravett" w:date="2019-12-01T10:21:00Z">
                  <w:rPr>
                    <w:rFonts w:ascii="Times New Roman" w:hAnsi="Times New Roman" w:cs="Times New Roman"/>
                    <w:sz w:val="24"/>
                    <w:szCs w:val="24"/>
                  </w:rPr>
                </w:rPrChange>
              </w:rPr>
              <w:pPrChange w:id="757" w:author="James Dwyer" w:date="2019-12-01T10:21:00Z">
                <w:pPr/>
              </w:pPrChange>
            </w:pPr>
            <w:r w:rsidRPr="00016618">
              <w:rPr>
                <w:rFonts w:ascii="Times New Roman" w:hAnsi="Times New Roman"/>
                <w:sz w:val="36"/>
                <w:rPrChange w:id="758" w:author="David Gravett" w:date="2019-12-01T10:21:00Z">
                  <w:rPr>
                    <w:rFonts w:ascii="Times New Roman" w:hAnsi="Times New Roman" w:cs="Times New Roman"/>
                    <w:sz w:val="24"/>
                    <w:szCs w:val="24"/>
                  </w:rPr>
                </w:rPrChange>
              </w:rPr>
              <w:t>0</w:t>
            </w:r>
          </w:p>
        </w:tc>
        <w:tc>
          <w:tcPr>
            <w:tcW w:w="933" w:type="dxa"/>
            <w:tcPrChange w:id="759" w:author="David Gravett" w:date="2019-12-01T10:21:00Z">
              <w:tcPr>
                <w:tcW w:w="432" w:type="dxa"/>
              </w:tcPr>
            </w:tcPrChange>
          </w:tcPr>
          <w:p w14:paraId="5C2AE834" w14:textId="77777777" w:rsidR="00E246BB" w:rsidRPr="00016618" w:rsidRDefault="00E246BB">
            <w:pPr>
              <w:jc w:val="center"/>
              <w:rPr>
                <w:rFonts w:ascii="Times New Roman" w:hAnsi="Times New Roman"/>
                <w:sz w:val="36"/>
                <w:rPrChange w:id="760" w:author="David Gravett" w:date="2019-12-01T10:21:00Z">
                  <w:rPr>
                    <w:rFonts w:ascii="Times New Roman" w:hAnsi="Times New Roman" w:cs="Times New Roman"/>
                    <w:sz w:val="24"/>
                    <w:szCs w:val="24"/>
                  </w:rPr>
                </w:rPrChange>
              </w:rPr>
              <w:pPrChange w:id="761" w:author="James Dwyer" w:date="2019-12-01T10:21:00Z">
                <w:pPr/>
              </w:pPrChange>
            </w:pPr>
            <w:r w:rsidRPr="00016618">
              <w:rPr>
                <w:rFonts w:ascii="Times New Roman" w:hAnsi="Times New Roman"/>
                <w:sz w:val="36"/>
                <w:rPrChange w:id="762" w:author="David Gravett" w:date="2019-12-01T10:21:00Z">
                  <w:rPr>
                    <w:rFonts w:ascii="Times New Roman" w:hAnsi="Times New Roman" w:cs="Times New Roman"/>
                    <w:sz w:val="24"/>
                    <w:szCs w:val="24"/>
                  </w:rPr>
                </w:rPrChange>
              </w:rPr>
              <w:t>0</w:t>
            </w:r>
          </w:p>
        </w:tc>
        <w:tc>
          <w:tcPr>
            <w:tcW w:w="933" w:type="dxa"/>
            <w:tcPrChange w:id="763" w:author="David Gravett" w:date="2019-12-01T10:21:00Z">
              <w:tcPr>
                <w:tcW w:w="432" w:type="dxa"/>
              </w:tcPr>
            </w:tcPrChange>
          </w:tcPr>
          <w:p w14:paraId="751AEAB4" w14:textId="77777777" w:rsidR="00E246BB" w:rsidRPr="00016618" w:rsidRDefault="00E246BB">
            <w:pPr>
              <w:jc w:val="center"/>
              <w:rPr>
                <w:rFonts w:ascii="Times New Roman" w:hAnsi="Times New Roman"/>
                <w:sz w:val="36"/>
                <w:rPrChange w:id="764" w:author="David Gravett" w:date="2019-12-01T10:21:00Z">
                  <w:rPr>
                    <w:rFonts w:ascii="Times New Roman" w:hAnsi="Times New Roman" w:cs="Times New Roman"/>
                    <w:sz w:val="24"/>
                    <w:szCs w:val="24"/>
                  </w:rPr>
                </w:rPrChange>
              </w:rPr>
              <w:pPrChange w:id="765" w:author="James Dwyer" w:date="2019-12-01T10:21:00Z">
                <w:pPr/>
              </w:pPrChange>
            </w:pPr>
            <w:r w:rsidRPr="00016618">
              <w:rPr>
                <w:rFonts w:ascii="Times New Roman" w:hAnsi="Times New Roman"/>
                <w:sz w:val="36"/>
                <w:rPrChange w:id="766" w:author="David Gravett" w:date="2019-12-01T10:21:00Z">
                  <w:rPr>
                    <w:rFonts w:ascii="Times New Roman" w:hAnsi="Times New Roman" w:cs="Times New Roman"/>
                    <w:sz w:val="24"/>
                    <w:szCs w:val="24"/>
                  </w:rPr>
                </w:rPrChange>
              </w:rPr>
              <w:t>0</w:t>
            </w:r>
          </w:p>
        </w:tc>
        <w:tc>
          <w:tcPr>
            <w:tcW w:w="933" w:type="dxa"/>
            <w:tcPrChange w:id="767" w:author="David Gravett" w:date="2019-12-01T10:21:00Z">
              <w:tcPr>
                <w:tcW w:w="432" w:type="dxa"/>
              </w:tcPr>
            </w:tcPrChange>
          </w:tcPr>
          <w:p w14:paraId="24AAF719" w14:textId="77777777" w:rsidR="00E246BB" w:rsidRPr="00016618" w:rsidRDefault="00E246BB">
            <w:pPr>
              <w:jc w:val="center"/>
              <w:rPr>
                <w:rFonts w:ascii="Times New Roman" w:hAnsi="Times New Roman"/>
                <w:sz w:val="36"/>
                <w:rPrChange w:id="768" w:author="David Gravett" w:date="2019-12-01T10:21:00Z">
                  <w:rPr>
                    <w:rFonts w:ascii="Times New Roman" w:hAnsi="Times New Roman" w:cs="Times New Roman"/>
                    <w:sz w:val="24"/>
                    <w:szCs w:val="24"/>
                  </w:rPr>
                </w:rPrChange>
              </w:rPr>
              <w:pPrChange w:id="769" w:author="James Dwyer" w:date="2019-12-01T10:21:00Z">
                <w:pPr/>
              </w:pPrChange>
            </w:pPr>
            <w:r w:rsidRPr="00016618">
              <w:rPr>
                <w:rFonts w:ascii="Times New Roman" w:hAnsi="Times New Roman"/>
                <w:sz w:val="36"/>
                <w:rPrChange w:id="770" w:author="David Gravett" w:date="2019-12-01T10:21:00Z">
                  <w:rPr>
                    <w:rFonts w:ascii="Times New Roman" w:hAnsi="Times New Roman" w:cs="Times New Roman"/>
                    <w:sz w:val="24"/>
                    <w:szCs w:val="24"/>
                  </w:rPr>
                </w:rPrChange>
              </w:rPr>
              <w:t>0</w:t>
            </w:r>
          </w:p>
        </w:tc>
        <w:tc>
          <w:tcPr>
            <w:tcW w:w="933" w:type="dxa"/>
            <w:tcPrChange w:id="771" w:author="David Gravett" w:date="2019-12-01T10:21:00Z">
              <w:tcPr>
                <w:tcW w:w="432" w:type="dxa"/>
              </w:tcPr>
            </w:tcPrChange>
          </w:tcPr>
          <w:p w14:paraId="4DD64FB9" w14:textId="77777777" w:rsidR="00E246BB" w:rsidRPr="00016618" w:rsidRDefault="00E246BB">
            <w:pPr>
              <w:jc w:val="center"/>
              <w:rPr>
                <w:rFonts w:ascii="Times New Roman" w:hAnsi="Times New Roman"/>
                <w:sz w:val="36"/>
                <w:rPrChange w:id="772" w:author="David Gravett" w:date="2019-12-01T10:21:00Z">
                  <w:rPr>
                    <w:rFonts w:ascii="Times New Roman" w:hAnsi="Times New Roman" w:cs="Times New Roman"/>
                    <w:sz w:val="24"/>
                    <w:szCs w:val="24"/>
                  </w:rPr>
                </w:rPrChange>
              </w:rPr>
              <w:pPrChange w:id="773" w:author="James Dwyer" w:date="2019-12-01T10:21:00Z">
                <w:pPr/>
              </w:pPrChange>
            </w:pPr>
            <w:r w:rsidRPr="00016618">
              <w:rPr>
                <w:rFonts w:ascii="Times New Roman" w:hAnsi="Times New Roman"/>
                <w:sz w:val="36"/>
                <w:rPrChange w:id="774" w:author="David Gravett" w:date="2019-12-01T10:21:00Z">
                  <w:rPr>
                    <w:rFonts w:ascii="Times New Roman" w:hAnsi="Times New Roman" w:cs="Times New Roman"/>
                    <w:sz w:val="24"/>
                    <w:szCs w:val="24"/>
                  </w:rPr>
                </w:rPrChange>
              </w:rPr>
              <w:t>0</w:t>
            </w:r>
          </w:p>
        </w:tc>
        <w:tc>
          <w:tcPr>
            <w:tcW w:w="933" w:type="dxa"/>
            <w:tcPrChange w:id="775" w:author="David Gravett" w:date="2019-12-01T10:21:00Z">
              <w:tcPr>
                <w:tcW w:w="432" w:type="dxa"/>
              </w:tcPr>
            </w:tcPrChange>
          </w:tcPr>
          <w:p w14:paraId="31BD5DA6" w14:textId="77777777" w:rsidR="00E246BB" w:rsidRPr="00016618" w:rsidRDefault="00E246BB">
            <w:pPr>
              <w:jc w:val="center"/>
              <w:rPr>
                <w:rFonts w:ascii="Times New Roman" w:hAnsi="Times New Roman"/>
                <w:sz w:val="36"/>
                <w:rPrChange w:id="776" w:author="David Gravett" w:date="2019-12-01T10:21:00Z">
                  <w:rPr>
                    <w:rFonts w:ascii="Times New Roman" w:hAnsi="Times New Roman" w:cs="Times New Roman"/>
                    <w:sz w:val="24"/>
                    <w:szCs w:val="24"/>
                  </w:rPr>
                </w:rPrChange>
              </w:rPr>
              <w:pPrChange w:id="777" w:author="James Dwyer" w:date="2019-12-01T10:21:00Z">
                <w:pPr/>
              </w:pPrChange>
            </w:pPr>
            <w:r w:rsidRPr="00016618">
              <w:rPr>
                <w:rFonts w:ascii="Times New Roman" w:hAnsi="Times New Roman"/>
                <w:sz w:val="36"/>
                <w:rPrChange w:id="778" w:author="David Gravett" w:date="2019-12-01T10:21:00Z">
                  <w:rPr>
                    <w:rFonts w:ascii="Times New Roman" w:hAnsi="Times New Roman" w:cs="Times New Roman"/>
                    <w:sz w:val="24"/>
                    <w:szCs w:val="24"/>
                  </w:rPr>
                </w:rPrChange>
              </w:rPr>
              <w:t>0</w:t>
            </w:r>
          </w:p>
        </w:tc>
        <w:tc>
          <w:tcPr>
            <w:tcW w:w="933" w:type="dxa"/>
            <w:tcPrChange w:id="779" w:author="David Gravett" w:date="2019-12-01T10:21:00Z">
              <w:tcPr>
                <w:tcW w:w="432" w:type="dxa"/>
              </w:tcPr>
            </w:tcPrChange>
          </w:tcPr>
          <w:p w14:paraId="48BE834B" w14:textId="77777777" w:rsidR="00E246BB" w:rsidRPr="00016618" w:rsidRDefault="00E246BB">
            <w:pPr>
              <w:jc w:val="center"/>
              <w:rPr>
                <w:rFonts w:ascii="Times New Roman" w:hAnsi="Times New Roman"/>
                <w:sz w:val="36"/>
                <w:rPrChange w:id="780" w:author="David Gravett" w:date="2019-12-01T10:21:00Z">
                  <w:rPr>
                    <w:rFonts w:ascii="Times New Roman" w:hAnsi="Times New Roman" w:cs="Times New Roman"/>
                    <w:sz w:val="24"/>
                    <w:szCs w:val="24"/>
                  </w:rPr>
                </w:rPrChange>
              </w:rPr>
              <w:pPrChange w:id="781" w:author="James Dwyer" w:date="2019-12-01T10:21:00Z">
                <w:pPr/>
              </w:pPrChange>
            </w:pPr>
            <w:r w:rsidRPr="00016618">
              <w:rPr>
                <w:rFonts w:ascii="Times New Roman" w:hAnsi="Times New Roman"/>
                <w:sz w:val="36"/>
                <w:rPrChange w:id="782" w:author="David Gravett" w:date="2019-12-01T10:21:00Z">
                  <w:rPr>
                    <w:rFonts w:ascii="Times New Roman" w:hAnsi="Times New Roman" w:cs="Times New Roman"/>
                    <w:sz w:val="24"/>
                    <w:szCs w:val="24"/>
                  </w:rPr>
                </w:rPrChange>
              </w:rPr>
              <w:t>0</w:t>
            </w:r>
          </w:p>
        </w:tc>
      </w:tr>
    </w:tbl>
    <w:p w14:paraId="07DB0699" w14:textId="77777777" w:rsidR="005F2D99" w:rsidRDefault="005F2D99" w:rsidP="00F62130">
      <w:pPr>
        <w:spacing w:line="288" w:lineRule="auto"/>
        <w:rPr>
          <w:del w:id="783" w:author="David Gravett" w:date="2019-12-01T10:21:00Z"/>
          <w:rFonts w:ascii="Times New Roman" w:hAnsi="Times New Roman" w:cs="Times New Roman"/>
          <w:sz w:val="24"/>
          <w:szCs w:val="24"/>
          <w:lang w:val="en-US"/>
        </w:rPr>
      </w:pPr>
    </w:p>
    <w:p w14:paraId="16CE2C56" w14:textId="33566008" w:rsidR="005F2D99" w:rsidRDefault="00E246BB" w:rsidP="005F2D99">
      <w:pPr>
        <w:spacing w:line="288" w:lineRule="auto"/>
        <w:jc w:val="both"/>
        <w:rPr>
          <w:del w:id="784" w:author="David Gravett" w:date="2019-12-01T10:21:00Z"/>
          <w:rFonts w:ascii="Times New Roman" w:hAnsi="Times New Roman" w:cs="Times New Roman"/>
          <w:sz w:val="24"/>
          <w:szCs w:val="24"/>
          <w:lang w:val="en-US"/>
        </w:rPr>
      </w:pPr>
      <w:moveFromRangeStart w:id="785" w:author="David Gravett" w:date="2019-12-01T10:21:00Z" w:name="move26088127"/>
      <w:moveFrom w:id="786"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From>
      <w:moveFromRangeEnd w:id="785"/>
      <w:ins w:id="787" w:author="David Gravett" w:date="2019-12-01T10:21:00Z">
        <w:r w:rsidR="00016618">
          <w:rPr>
            <w:noProof/>
          </w:rPr>
          <mc:AlternateContent>
            <mc:Choice Requires="wps">
              <w:drawing>
                <wp:anchor distT="0" distB="0" distL="114300" distR="114300" simplePos="0" relativeHeight="251693568" behindDoc="0" locked="0" layoutInCell="1" allowOverlap="1" wp14:anchorId="1F9D761D" wp14:editId="7FF45B17">
                  <wp:simplePos x="0" y="0"/>
                  <wp:positionH relativeFrom="margin">
                    <wp:align>center</wp:align>
                  </wp:positionH>
                  <wp:positionV relativeFrom="paragraph">
                    <wp:posOffset>76835</wp:posOffset>
                  </wp:positionV>
                  <wp:extent cx="3381375" cy="1524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43FB274" w14:textId="429C400C" w:rsidR="0077468C" w:rsidRPr="00D103E4" w:rsidRDefault="0077468C" w:rsidP="00016618">
                              <w:pPr>
                                <w:pStyle w:val="Caption"/>
                                <w:jc w:val="center"/>
                                <w:rPr>
                                  <w:ins w:id="788" w:author="David Gravett" w:date="2019-12-01T10:21:00Z"/>
                                  <w:rFonts w:ascii="Arial" w:eastAsia="Arial" w:hAnsi="Arial" w:cs="Arial"/>
                                  <w:noProof/>
                                  <w:lang w:val="en"/>
                                </w:rPr>
                              </w:pPr>
                              <w:ins w:id="789" w:author="David Gravett" w:date="2019-12-01T10:21:00Z">
                                <w:r>
                                  <w:t xml:space="preserve">Table </w:t>
                                </w:r>
                              </w:ins>
                              <w:r w:rsidR="008E5F66">
                                <w:t>6</w:t>
                              </w:r>
                              <w:ins w:id="790" w:author="David Gravett" w:date="2019-12-01T10:21:00Z">
                                <w:r>
                                  <w:t>: First Possible Connection Checked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D761D" id="Text Box 45" o:spid="_x0000_s1066" type="#_x0000_t202" style="position:absolute;left:0;text-align:left;margin-left:0;margin-top:6.05pt;width:266.25pt;height:12pt;z-index:25169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" stroked="f">
                  <v:textbox inset="0,0,0,0">
                    <w:txbxContent>
                      <w:p w14:paraId="643FB274" w14:textId="429C400C" w:rsidR="0077468C" w:rsidRPr="00D103E4" w:rsidRDefault="0077468C" w:rsidP="00016618">
                        <w:pPr>
                          <w:pStyle w:val="Caption"/>
                          <w:jc w:val="center"/>
                          <w:rPr>
                            <w:ins w:id="791" w:author="David Gravett" w:date="2019-12-01T10:21:00Z"/>
                            <w:rFonts w:ascii="Arial" w:eastAsia="Arial" w:hAnsi="Arial" w:cs="Arial"/>
                            <w:noProof/>
                            <w:lang w:val="en"/>
                          </w:rPr>
                        </w:pPr>
                        <w:ins w:id="792" w:author="David Gravett" w:date="2019-12-01T10:21:00Z">
                          <w:r>
                            <w:t xml:space="preserve">Table </w:t>
                          </w:r>
                        </w:ins>
                        <w:r w:rsidR="008E5F66">
                          <w:t>6</w:t>
                        </w:r>
                        <w:ins w:id="793" w:author="David Gravett" w:date="2019-12-01T10:21:00Z">
                          <w:r>
                            <w:t>: First Possible Connection Checked</w:t>
                          </w:r>
                        </w:ins>
                      </w:p>
                    </w:txbxContent>
                  </v:textbox>
                  <w10:wrap anchorx="margin"/>
                </v:shape>
              </w:pict>
            </mc:Fallback>
          </mc:AlternateContent>
        </w:r>
      </w:ins>
    </w:p>
    <w:p w14:paraId="13AEEB40" w14:textId="3883AFA5" w:rsidR="005F2D99" w:rsidRDefault="005F2D99" w:rsidP="005F2D99">
      <w:pPr>
        <w:spacing w:line="288" w:lineRule="auto"/>
        <w:jc w:val="both"/>
        <w:rPr>
          <w:rFonts w:ascii="Times New Roman" w:hAnsi="Times New Roman" w:cs="Times New Roman"/>
          <w:sz w:val="24"/>
          <w:szCs w:val="24"/>
          <w:lang w:val="en-US"/>
        </w:rPr>
      </w:pPr>
    </w:p>
    <w:p w14:paraId="2EF62C07" w14:textId="3503CF47"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20EF092E" w14:textId="77777777" w:rsidR="00016618" w:rsidRDefault="00016618" w:rsidP="005F2D99">
      <w:pPr>
        <w:spacing w:line="288" w:lineRule="auto"/>
        <w:jc w:val="both"/>
        <w:rPr>
          <w:ins w:id="794" w:author="David Gravett" w:date="2019-12-01T10:21:00Z"/>
          <w:rFonts w:asciiTheme="majorHAnsi" w:hAnsiTheme="majorHAnsi" w:cstheme="majorHAnsi"/>
          <w:color w:val="1F3864" w:themeColor="accent1" w:themeShade="80"/>
          <w:sz w:val="40"/>
          <w:szCs w:val="40"/>
        </w:rPr>
      </w:pPr>
    </w:p>
    <w:p w14:paraId="6976852E" w14:textId="77777777" w:rsidR="00016618" w:rsidRDefault="00016618" w:rsidP="005F2D99">
      <w:pPr>
        <w:spacing w:line="288" w:lineRule="auto"/>
        <w:jc w:val="both"/>
        <w:rPr>
          <w:ins w:id="795" w:author="David Gravett" w:date="2019-12-01T10:21:00Z"/>
          <w:rFonts w:asciiTheme="majorHAnsi" w:hAnsiTheme="majorHAnsi" w:cstheme="majorHAnsi"/>
          <w:color w:val="1F3864" w:themeColor="accent1" w:themeShade="80"/>
          <w:sz w:val="40"/>
          <w:szCs w:val="40"/>
        </w:rPr>
      </w:pPr>
    </w:p>
    <w:p w14:paraId="6C845A91" w14:textId="77777777" w:rsidR="00016618" w:rsidRDefault="00016618" w:rsidP="005F2D99">
      <w:pPr>
        <w:spacing w:line="288" w:lineRule="auto"/>
        <w:jc w:val="both"/>
        <w:rPr>
          <w:ins w:id="796" w:author="David Gravett" w:date="2019-12-01T10:21:00Z"/>
          <w:rFonts w:asciiTheme="majorHAnsi" w:hAnsiTheme="majorHAnsi" w:cstheme="majorHAnsi"/>
          <w:color w:val="1F3864" w:themeColor="accent1" w:themeShade="80"/>
          <w:sz w:val="40"/>
          <w:szCs w:val="40"/>
        </w:rPr>
      </w:pPr>
    </w:p>
    <w:p w14:paraId="47A29059" w14:textId="77777777" w:rsidR="00016618" w:rsidRDefault="00016618" w:rsidP="005F2D99">
      <w:pPr>
        <w:spacing w:line="288" w:lineRule="auto"/>
        <w:jc w:val="both"/>
        <w:rPr>
          <w:ins w:id="797" w:author="David Gravett" w:date="2019-12-01T10:21:00Z"/>
          <w:rFonts w:asciiTheme="majorHAnsi" w:hAnsiTheme="majorHAnsi" w:cstheme="majorHAnsi"/>
          <w:color w:val="1F3864" w:themeColor="accent1" w:themeShade="80"/>
          <w:sz w:val="40"/>
          <w:szCs w:val="40"/>
        </w:rPr>
      </w:pPr>
    </w:p>
    <w:p w14:paraId="66D36877" w14:textId="575B78CB" w:rsidR="005F2D99" w:rsidRDefault="005F2D99" w:rsidP="005F2D99">
      <w:pPr>
        <w:spacing w:line="288" w:lineRule="auto"/>
        <w:jc w:val="both"/>
        <w:rPr>
          <w:rFonts w:asciiTheme="majorHAnsi" w:hAnsiTheme="majorHAnsi"/>
          <w:color w:val="1F3864" w:themeColor="accent1" w:themeShade="80"/>
          <w:sz w:val="40"/>
          <w:rPrChange w:id="798" w:author="David Gravett" w:date="2019-12-01T10:21:00Z">
            <w:rPr>
              <w:rFonts w:asciiTheme="majorHAnsi" w:hAnsiTheme="majorHAnsi" w:cstheme="majorHAnsi"/>
              <w:color w:val="1F3864" w:themeColor="accent1" w:themeShade="80"/>
              <w:sz w:val="24"/>
              <w:szCs w:val="24"/>
              <w:lang w:val="en-US"/>
            </w:rPr>
          </w:rPrChange>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del w:id="799" w:author="David Gravett" w:date="2019-12-01T10:21:00Z"/>
        </w:trPr>
        <w:tc>
          <w:tcPr>
            <w:tcW w:w="432" w:type="dxa"/>
          </w:tcPr>
          <w:p w14:paraId="04C7622E" w14:textId="77777777" w:rsidR="00E246BB" w:rsidRDefault="00E246BB" w:rsidP="003B3061">
            <w:pPr>
              <w:rPr>
                <w:del w:id="800" w:author="David Gravett" w:date="2019-12-01T10:21:00Z"/>
                <w:rFonts w:ascii="Times New Roman" w:hAnsi="Times New Roman" w:cs="Times New Roman"/>
                <w:sz w:val="24"/>
                <w:szCs w:val="24"/>
              </w:rPr>
            </w:pPr>
            <w:del w:id="801" w:author="David Gravett" w:date="2019-12-01T10:21:00Z">
              <w:r>
                <w:rPr>
                  <w:rFonts w:ascii="Times New Roman" w:hAnsi="Times New Roman" w:cs="Times New Roman"/>
                  <w:sz w:val="24"/>
                  <w:szCs w:val="24"/>
                </w:rPr>
                <w:delText>0</w:delText>
              </w:r>
            </w:del>
          </w:p>
        </w:tc>
        <w:tc>
          <w:tcPr>
            <w:tcW w:w="432" w:type="dxa"/>
          </w:tcPr>
          <w:p w14:paraId="700E4225" w14:textId="77777777" w:rsidR="00E246BB" w:rsidRDefault="00E246BB" w:rsidP="003B3061">
            <w:pPr>
              <w:rPr>
                <w:del w:id="802" w:author="David Gravett" w:date="2019-12-01T10:21:00Z"/>
                <w:rFonts w:ascii="Times New Roman" w:hAnsi="Times New Roman" w:cs="Times New Roman"/>
                <w:sz w:val="24"/>
                <w:szCs w:val="24"/>
              </w:rPr>
            </w:pPr>
            <w:del w:id="803" w:author="David Gravett" w:date="2019-12-01T10:21:00Z">
              <w:r>
                <w:rPr>
                  <w:rFonts w:ascii="Times New Roman" w:hAnsi="Times New Roman" w:cs="Times New Roman"/>
                  <w:sz w:val="24"/>
                  <w:szCs w:val="24"/>
                </w:rPr>
                <w:delText>0</w:delText>
              </w:r>
            </w:del>
          </w:p>
        </w:tc>
        <w:tc>
          <w:tcPr>
            <w:tcW w:w="432" w:type="dxa"/>
          </w:tcPr>
          <w:p w14:paraId="6E0C718F" w14:textId="77777777" w:rsidR="00E246BB" w:rsidRDefault="00E246BB" w:rsidP="003B3061">
            <w:pPr>
              <w:rPr>
                <w:del w:id="804" w:author="David Gravett" w:date="2019-12-01T10:21:00Z"/>
                <w:rFonts w:ascii="Times New Roman" w:hAnsi="Times New Roman" w:cs="Times New Roman"/>
                <w:sz w:val="24"/>
                <w:szCs w:val="24"/>
              </w:rPr>
            </w:pPr>
            <w:del w:id="805" w:author="David Gravett" w:date="2019-12-01T10:21:00Z">
              <w:r>
                <w:rPr>
                  <w:rFonts w:ascii="Times New Roman" w:hAnsi="Times New Roman" w:cs="Times New Roman"/>
                  <w:sz w:val="24"/>
                  <w:szCs w:val="24"/>
                </w:rPr>
                <w:delText>0</w:delText>
              </w:r>
            </w:del>
          </w:p>
        </w:tc>
        <w:tc>
          <w:tcPr>
            <w:tcW w:w="432" w:type="dxa"/>
          </w:tcPr>
          <w:p w14:paraId="6E6D7F58" w14:textId="77777777" w:rsidR="00E246BB" w:rsidRDefault="00E246BB" w:rsidP="003B3061">
            <w:pPr>
              <w:rPr>
                <w:del w:id="806" w:author="David Gravett" w:date="2019-12-01T10:21:00Z"/>
                <w:rFonts w:ascii="Times New Roman" w:hAnsi="Times New Roman" w:cs="Times New Roman"/>
                <w:sz w:val="24"/>
                <w:szCs w:val="24"/>
              </w:rPr>
            </w:pPr>
            <w:del w:id="807" w:author="David Gravett" w:date="2019-12-01T10:21:00Z">
              <w:r>
                <w:rPr>
                  <w:rFonts w:ascii="Times New Roman" w:hAnsi="Times New Roman" w:cs="Times New Roman"/>
                  <w:sz w:val="24"/>
                  <w:szCs w:val="24"/>
                </w:rPr>
                <w:delText>0</w:delText>
              </w:r>
            </w:del>
          </w:p>
        </w:tc>
        <w:tc>
          <w:tcPr>
            <w:tcW w:w="432" w:type="dxa"/>
          </w:tcPr>
          <w:p w14:paraId="79BB51AB" w14:textId="77777777" w:rsidR="00E246BB" w:rsidRDefault="00E246BB" w:rsidP="003B3061">
            <w:pPr>
              <w:rPr>
                <w:del w:id="808" w:author="David Gravett" w:date="2019-12-01T10:21:00Z"/>
                <w:rFonts w:ascii="Times New Roman" w:hAnsi="Times New Roman" w:cs="Times New Roman"/>
                <w:sz w:val="24"/>
                <w:szCs w:val="24"/>
              </w:rPr>
            </w:pPr>
            <w:del w:id="809" w:author="David Gravett" w:date="2019-12-01T10:21:00Z">
              <w:r>
                <w:rPr>
                  <w:rFonts w:ascii="Times New Roman" w:hAnsi="Times New Roman" w:cs="Times New Roman"/>
                  <w:sz w:val="24"/>
                  <w:szCs w:val="24"/>
                </w:rPr>
                <w:delText>0</w:delText>
              </w:r>
            </w:del>
          </w:p>
        </w:tc>
        <w:tc>
          <w:tcPr>
            <w:tcW w:w="432" w:type="dxa"/>
          </w:tcPr>
          <w:p w14:paraId="22391352" w14:textId="77777777" w:rsidR="00E246BB" w:rsidRDefault="00E246BB" w:rsidP="003B3061">
            <w:pPr>
              <w:rPr>
                <w:del w:id="810" w:author="David Gravett" w:date="2019-12-01T10:21:00Z"/>
                <w:rFonts w:ascii="Times New Roman" w:hAnsi="Times New Roman" w:cs="Times New Roman"/>
                <w:sz w:val="24"/>
                <w:szCs w:val="24"/>
              </w:rPr>
            </w:pPr>
            <w:del w:id="811" w:author="David Gravett" w:date="2019-12-01T10:21:00Z">
              <w:r>
                <w:rPr>
                  <w:rFonts w:ascii="Times New Roman" w:hAnsi="Times New Roman" w:cs="Times New Roman"/>
                  <w:sz w:val="24"/>
                  <w:szCs w:val="24"/>
                </w:rPr>
                <w:delText>0</w:delText>
              </w:r>
            </w:del>
          </w:p>
        </w:tc>
        <w:tc>
          <w:tcPr>
            <w:tcW w:w="432" w:type="dxa"/>
          </w:tcPr>
          <w:p w14:paraId="02A6F08F" w14:textId="77777777" w:rsidR="00E246BB" w:rsidRDefault="00E246BB" w:rsidP="003B3061">
            <w:pPr>
              <w:rPr>
                <w:del w:id="812" w:author="David Gravett" w:date="2019-12-01T10:21:00Z"/>
                <w:rFonts w:ascii="Times New Roman" w:hAnsi="Times New Roman" w:cs="Times New Roman"/>
                <w:sz w:val="24"/>
                <w:szCs w:val="24"/>
              </w:rPr>
            </w:pPr>
            <w:del w:id="813" w:author="David Gravett" w:date="2019-12-01T10:21:00Z">
              <w:r>
                <w:rPr>
                  <w:rFonts w:ascii="Times New Roman" w:hAnsi="Times New Roman" w:cs="Times New Roman"/>
                  <w:sz w:val="24"/>
                  <w:szCs w:val="24"/>
                </w:rPr>
                <w:delText>0</w:delText>
              </w:r>
            </w:del>
          </w:p>
        </w:tc>
      </w:tr>
      <w:tr w:rsidR="00E246BB" w14:paraId="49C19744" w14:textId="77777777" w:rsidTr="003B3061">
        <w:trPr>
          <w:trHeight w:val="432"/>
          <w:del w:id="814" w:author="David Gravett" w:date="2019-12-01T10:21:00Z"/>
        </w:trPr>
        <w:tc>
          <w:tcPr>
            <w:tcW w:w="432" w:type="dxa"/>
          </w:tcPr>
          <w:p w14:paraId="693BD055" w14:textId="77777777" w:rsidR="00E246BB" w:rsidRDefault="00E246BB" w:rsidP="003B3061">
            <w:pPr>
              <w:rPr>
                <w:del w:id="815" w:author="David Gravett" w:date="2019-12-01T10:21:00Z"/>
                <w:rFonts w:ascii="Times New Roman" w:hAnsi="Times New Roman" w:cs="Times New Roman"/>
                <w:sz w:val="24"/>
                <w:szCs w:val="24"/>
              </w:rPr>
            </w:pPr>
            <w:del w:id="816" w:author="David Gravett" w:date="2019-12-01T10:21:00Z">
              <w:r>
                <w:rPr>
                  <w:rFonts w:ascii="Times New Roman" w:hAnsi="Times New Roman" w:cs="Times New Roman"/>
                  <w:sz w:val="24"/>
                  <w:szCs w:val="24"/>
                </w:rPr>
                <w:delText>0</w:delText>
              </w:r>
            </w:del>
          </w:p>
        </w:tc>
        <w:tc>
          <w:tcPr>
            <w:tcW w:w="432" w:type="dxa"/>
          </w:tcPr>
          <w:p w14:paraId="36B44930" w14:textId="77777777" w:rsidR="00E246BB" w:rsidRDefault="00E246BB" w:rsidP="003B3061">
            <w:pPr>
              <w:rPr>
                <w:del w:id="817" w:author="David Gravett" w:date="2019-12-01T10:21:00Z"/>
                <w:rFonts w:ascii="Times New Roman" w:hAnsi="Times New Roman" w:cs="Times New Roman"/>
                <w:sz w:val="24"/>
                <w:szCs w:val="24"/>
              </w:rPr>
            </w:pPr>
            <w:del w:id="818" w:author="David Gravett" w:date="2019-12-01T10:21:00Z">
              <w:r>
                <w:rPr>
                  <w:rFonts w:ascii="Times New Roman" w:hAnsi="Times New Roman" w:cs="Times New Roman"/>
                  <w:sz w:val="24"/>
                  <w:szCs w:val="24"/>
                </w:rPr>
                <w:delText>0</w:delText>
              </w:r>
            </w:del>
          </w:p>
        </w:tc>
        <w:tc>
          <w:tcPr>
            <w:tcW w:w="432" w:type="dxa"/>
          </w:tcPr>
          <w:p w14:paraId="3D687707" w14:textId="77777777" w:rsidR="00E246BB" w:rsidRDefault="00E246BB" w:rsidP="003B3061">
            <w:pPr>
              <w:rPr>
                <w:del w:id="819" w:author="David Gravett" w:date="2019-12-01T10:21:00Z"/>
                <w:rFonts w:ascii="Times New Roman" w:hAnsi="Times New Roman" w:cs="Times New Roman"/>
                <w:sz w:val="24"/>
                <w:szCs w:val="24"/>
              </w:rPr>
            </w:pPr>
            <w:del w:id="820" w:author="David Gravett" w:date="2019-12-01T10:21:00Z">
              <w:r>
                <w:rPr>
                  <w:rFonts w:ascii="Times New Roman" w:hAnsi="Times New Roman" w:cs="Times New Roman"/>
                  <w:sz w:val="24"/>
                  <w:szCs w:val="24"/>
                </w:rPr>
                <w:delText>0</w:delText>
              </w:r>
            </w:del>
          </w:p>
        </w:tc>
        <w:tc>
          <w:tcPr>
            <w:tcW w:w="432" w:type="dxa"/>
          </w:tcPr>
          <w:p w14:paraId="6BAB110C" w14:textId="77777777" w:rsidR="00E246BB" w:rsidRDefault="00E246BB" w:rsidP="003B3061">
            <w:pPr>
              <w:rPr>
                <w:del w:id="821" w:author="David Gravett" w:date="2019-12-01T10:21:00Z"/>
                <w:rFonts w:ascii="Times New Roman" w:hAnsi="Times New Roman" w:cs="Times New Roman"/>
                <w:sz w:val="24"/>
                <w:szCs w:val="24"/>
              </w:rPr>
            </w:pPr>
            <w:del w:id="822" w:author="David Gravett" w:date="2019-12-01T10:21:00Z">
              <w:r>
                <w:rPr>
                  <w:rFonts w:ascii="Times New Roman" w:hAnsi="Times New Roman" w:cs="Times New Roman"/>
                  <w:sz w:val="24"/>
                  <w:szCs w:val="24"/>
                </w:rPr>
                <w:delText>0</w:delText>
              </w:r>
            </w:del>
          </w:p>
        </w:tc>
        <w:tc>
          <w:tcPr>
            <w:tcW w:w="432" w:type="dxa"/>
          </w:tcPr>
          <w:p w14:paraId="1CB9DA78" w14:textId="77777777" w:rsidR="00E246BB" w:rsidRDefault="00E246BB" w:rsidP="003B3061">
            <w:pPr>
              <w:rPr>
                <w:del w:id="823" w:author="David Gravett" w:date="2019-12-01T10:21:00Z"/>
                <w:rFonts w:ascii="Times New Roman" w:hAnsi="Times New Roman" w:cs="Times New Roman"/>
                <w:sz w:val="24"/>
                <w:szCs w:val="24"/>
              </w:rPr>
            </w:pPr>
            <w:del w:id="824" w:author="David Gravett" w:date="2019-12-01T10:21:00Z">
              <w:r>
                <w:rPr>
                  <w:rFonts w:ascii="Times New Roman" w:hAnsi="Times New Roman" w:cs="Times New Roman"/>
                  <w:sz w:val="24"/>
                  <w:szCs w:val="24"/>
                </w:rPr>
                <w:delText>0</w:delText>
              </w:r>
            </w:del>
          </w:p>
        </w:tc>
        <w:tc>
          <w:tcPr>
            <w:tcW w:w="432" w:type="dxa"/>
          </w:tcPr>
          <w:p w14:paraId="20FEF0A8" w14:textId="77777777" w:rsidR="00E246BB" w:rsidRDefault="00E246BB" w:rsidP="003B3061">
            <w:pPr>
              <w:rPr>
                <w:del w:id="825" w:author="David Gravett" w:date="2019-12-01T10:21:00Z"/>
                <w:rFonts w:ascii="Times New Roman" w:hAnsi="Times New Roman" w:cs="Times New Roman"/>
                <w:sz w:val="24"/>
                <w:szCs w:val="24"/>
              </w:rPr>
            </w:pPr>
            <w:del w:id="826" w:author="David Gravett" w:date="2019-12-01T10:21:00Z">
              <w:r>
                <w:rPr>
                  <w:rFonts w:ascii="Times New Roman" w:hAnsi="Times New Roman" w:cs="Times New Roman"/>
                  <w:sz w:val="24"/>
                  <w:szCs w:val="24"/>
                </w:rPr>
                <w:delText>0</w:delText>
              </w:r>
            </w:del>
          </w:p>
        </w:tc>
        <w:tc>
          <w:tcPr>
            <w:tcW w:w="432" w:type="dxa"/>
          </w:tcPr>
          <w:p w14:paraId="6F63264F" w14:textId="77777777" w:rsidR="00E246BB" w:rsidRDefault="00E246BB" w:rsidP="003B3061">
            <w:pPr>
              <w:rPr>
                <w:del w:id="827" w:author="David Gravett" w:date="2019-12-01T10:21:00Z"/>
                <w:rFonts w:ascii="Times New Roman" w:hAnsi="Times New Roman" w:cs="Times New Roman"/>
                <w:sz w:val="24"/>
                <w:szCs w:val="24"/>
              </w:rPr>
            </w:pPr>
            <w:del w:id="828" w:author="David Gravett" w:date="2019-12-01T10:21:00Z">
              <w:r>
                <w:rPr>
                  <w:rFonts w:ascii="Times New Roman" w:hAnsi="Times New Roman" w:cs="Times New Roman"/>
                  <w:sz w:val="24"/>
                  <w:szCs w:val="24"/>
                </w:rPr>
                <w:delText>0</w:delText>
              </w:r>
            </w:del>
          </w:p>
        </w:tc>
      </w:tr>
      <w:tr w:rsidR="00E246BB" w14:paraId="7A49AF6B" w14:textId="77777777" w:rsidTr="003B3061">
        <w:trPr>
          <w:trHeight w:val="432"/>
          <w:del w:id="829" w:author="David Gravett" w:date="2019-12-01T10:21:00Z"/>
        </w:trPr>
        <w:tc>
          <w:tcPr>
            <w:tcW w:w="432" w:type="dxa"/>
          </w:tcPr>
          <w:p w14:paraId="22D4DB34" w14:textId="34C5C82E" w:rsidR="00E246BB" w:rsidRDefault="00E246BB" w:rsidP="003B3061">
            <w:pPr>
              <w:rPr>
                <w:del w:id="830" w:author="David Gravett" w:date="2019-12-01T10:21:00Z"/>
                <w:rFonts w:ascii="Times New Roman" w:hAnsi="Times New Roman" w:cs="Times New Roman"/>
                <w:sz w:val="24"/>
                <w:szCs w:val="24"/>
              </w:rPr>
            </w:pPr>
            <w:del w:id="831" w:author="David Gravett" w:date="2019-12-01T10:21:00Z">
              <w:r>
                <w:rPr>
                  <w:rFonts w:ascii="Times New Roman" w:hAnsi="Times New Roman" w:cs="Times New Roman"/>
                  <w:sz w:val="24"/>
                  <w:szCs w:val="24"/>
                </w:rPr>
                <w:delText>1</w:delText>
              </w:r>
            </w:del>
          </w:p>
        </w:tc>
        <w:tc>
          <w:tcPr>
            <w:tcW w:w="432" w:type="dxa"/>
          </w:tcPr>
          <w:p w14:paraId="5AEA2903" w14:textId="02844B34" w:rsidR="00E246BB" w:rsidRDefault="00E246BB" w:rsidP="003B3061">
            <w:pPr>
              <w:rPr>
                <w:del w:id="832" w:author="David Gravett" w:date="2019-12-01T10:21:00Z"/>
                <w:rFonts w:ascii="Times New Roman" w:hAnsi="Times New Roman" w:cs="Times New Roman"/>
                <w:sz w:val="24"/>
                <w:szCs w:val="24"/>
              </w:rPr>
            </w:pPr>
            <w:del w:id="833" w:author="David Gravett" w:date="2019-12-01T10:21:00Z">
              <w:r>
                <w:rPr>
                  <w:rFonts w:ascii="Times New Roman" w:hAnsi="Times New Roman" w:cs="Times New Roman"/>
                  <w:sz w:val="24"/>
                  <w:szCs w:val="24"/>
                </w:rPr>
                <w:delText>-1</w:delText>
              </w:r>
            </w:del>
          </w:p>
        </w:tc>
        <w:tc>
          <w:tcPr>
            <w:tcW w:w="432" w:type="dxa"/>
          </w:tcPr>
          <w:p w14:paraId="64345119" w14:textId="77777777" w:rsidR="00E246BB" w:rsidRDefault="00E246BB" w:rsidP="003B3061">
            <w:pPr>
              <w:rPr>
                <w:del w:id="834" w:author="David Gravett" w:date="2019-12-01T10:21:00Z"/>
                <w:rFonts w:ascii="Times New Roman" w:hAnsi="Times New Roman" w:cs="Times New Roman"/>
                <w:sz w:val="24"/>
                <w:szCs w:val="24"/>
              </w:rPr>
            </w:pPr>
            <w:del w:id="835" w:author="David Gravett" w:date="2019-12-01T10:21:00Z">
              <w:r>
                <w:rPr>
                  <w:rFonts w:ascii="Times New Roman" w:hAnsi="Times New Roman" w:cs="Times New Roman"/>
                  <w:sz w:val="24"/>
                  <w:szCs w:val="24"/>
                </w:rPr>
                <w:delText>0</w:delText>
              </w:r>
            </w:del>
          </w:p>
        </w:tc>
        <w:tc>
          <w:tcPr>
            <w:tcW w:w="432" w:type="dxa"/>
          </w:tcPr>
          <w:p w14:paraId="46181355" w14:textId="77777777" w:rsidR="00E246BB" w:rsidRDefault="00E246BB" w:rsidP="003B3061">
            <w:pPr>
              <w:rPr>
                <w:del w:id="836" w:author="David Gravett" w:date="2019-12-01T10:21:00Z"/>
                <w:rFonts w:ascii="Times New Roman" w:hAnsi="Times New Roman" w:cs="Times New Roman"/>
                <w:sz w:val="24"/>
                <w:szCs w:val="24"/>
              </w:rPr>
            </w:pPr>
            <w:del w:id="837" w:author="David Gravett" w:date="2019-12-01T10:21:00Z">
              <w:r>
                <w:rPr>
                  <w:rFonts w:ascii="Times New Roman" w:hAnsi="Times New Roman" w:cs="Times New Roman"/>
                  <w:sz w:val="24"/>
                  <w:szCs w:val="24"/>
                </w:rPr>
                <w:delText>0</w:delText>
              </w:r>
            </w:del>
          </w:p>
        </w:tc>
        <w:tc>
          <w:tcPr>
            <w:tcW w:w="432" w:type="dxa"/>
          </w:tcPr>
          <w:p w14:paraId="24AA8942" w14:textId="77777777" w:rsidR="00E246BB" w:rsidRDefault="00E246BB" w:rsidP="003B3061">
            <w:pPr>
              <w:rPr>
                <w:del w:id="838" w:author="David Gravett" w:date="2019-12-01T10:21:00Z"/>
                <w:rFonts w:ascii="Times New Roman" w:hAnsi="Times New Roman" w:cs="Times New Roman"/>
                <w:sz w:val="24"/>
                <w:szCs w:val="24"/>
              </w:rPr>
            </w:pPr>
            <w:del w:id="839" w:author="David Gravett" w:date="2019-12-01T10:21:00Z">
              <w:r>
                <w:rPr>
                  <w:rFonts w:ascii="Times New Roman" w:hAnsi="Times New Roman" w:cs="Times New Roman"/>
                  <w:sz w:val="24"/>
                  <w:szCs w:val="24"/>
                </w:rPr>
                <w:delText>0</w:delText>
              </w:r>
            </w:del>
          </w:p>
        </w:tc>
        <w:tc>
          <w:tcPr>
            <w:tcW w:w="432" w:type="dxa"/>
          </w:tcPr>
          <w:p w14:paraId="3D60799A" w14:textId="77777777" w:rsidR="00E246BB" w:rsidRDefault="00E246BB" w:rsidP="003B3061">
            <w:pPr>
              <w:rPr>
                <w:del w:id="840" w:author="David Gravett" w:date="2019-12-01T10:21:00Z"/>
                <w:rFonts w:ascii="Times New Roman" w:hAnsi="Times New Roman" w:cs="Times New Roman"/>
                <w:sz w:val="24"/>
                <w:szCs w:val="24"/>
              </w:rPr>
            </w:pPr>
            <w:del w:id="841" w:author="David Gravett" w:date="2019-12-01T10:21:00Z">
              <w:r>
                <w:rPr>
                  <w:rFonts w:ascii="Times New Roman" w:hAnsi="Times New Roman" w:cs="Times New Roman"/>
                  <w:sz w:val="24"/>
                  <w:szCs w:val="24"/>
                </w:rPr>
                <w:delText>0</w:delText>
              </w:r>
            </w:del>
          </w:p>
        </w:tc>
        <w:tc>
          <w:tcPr>
            <w:tcW w:w="432" w:type="dxa"/>
          </w:tcPr>
          <w:p w14:paraId="3925CD81" w14:textId="77777777" w:rsidR="00E246BB" w:rsidRDefault="00E246BB" w:rsidP="003B3061">
            <w:pPr>
              <w:rPr>
                <w:del w:id="842" w:author="David Gravett" w:date="2019-12-01T10:21:00Z"/>
                <w:rFonts w:ascii="Times New Roman" w:hAnsi="Times New Roman" w:cs="Times New Roman"/>
                <w:sz w:val="24"/>
                <w:szCs w:val="24"/>
              </w:rPr>
            </w:pPr>
            <w:del w:id="843" w:author="David Gravett" w:date="2019-12-01T10:21:00Z">
              <w:r>
                <w:rPr>
                  <w:rFonts w:ascii="Times New Roman" w:hAnsi="Times New Roman" w:cs="Times New Roman"/>
                  <w:sz w:val="24"/>
                  <w:szCs w:val="24"/>
                </w:rPr>
                <w:delText>0</w:delText>
              </w:r>
            </w:del>
          </w:p>
        </w:tc>
      </w:tr>
      <w:tr w:rsidR="00E246BB" w14:paraId="2652549C" w14:textId="77777777" w:rsidTr="003B3061">
        <w:trPr>
          <w:trHeight w:val="432"/>
          <w:del w:id="844" w:author="David Gravett" w:date="2019-12-01T10:21:00Z"/>
        </w:trPr>
        <w:tc>
          <w:tcPr>
            <w:tcW w:w="432" w:type="dxa"/>
          </w:tcPr>
          <w:p w14:paraId="77DB88BD" w14:textId="77777777" w:rsidR="00E246BB" w:rsidRDefault="00E246BB" w:rsidP="003B3061">
            <w:pPr>
              <w:rPr>
                <w:del w:id="845" w:author="David Gravett" w:date="2019-12-01T10:21:00Z"/>
                <w:rFonts w:ascii="Times New Roman" w:hAnsi="Times New Roman" w:cs="Times New Roman"/>
                <w:sz w:val="24"/>
                <w:szCs w:val="24"/>
              </w:rPr>
            </w:pPr>
            <w:del w:id="846" w:author="David Gravett" w:date="2019-12-01T10:21:00Z">
              <w:r>
                <w:rPr>
                  <w:rFonts w:ascii="Times New Roman" w:hAnsi="Times New Roman" w:cs="Times New Roman"/>
                  <w:sz w:val="24"/>
                  <w:szCs w:val="24"/>
                </w:rPr>
                <w:delText>1</w:delText>
              </w:r>
            </w:del>
          </w:p>
        </w:tc>
        <w:tc>
          <w:tcPr>
            <w:tcW w:w="432" w:type="dxa"/>
          </w:tcPr>
          <w:p w14:paraId="3C19B804" w14:textId="77777777" w:rsidR="00E246BB" w:rsidRDefault="00E246BB" w:rsidP="003B3061">
            <w:pPr>
              <w:rPr>
                <w:del w:id="847" w:author="David Gravett" w:date="2019-12-01T10:21:00Z"/>
                <w:rFonts w:ascii="Times New Roman" w:hAnsi="Times New Roman" w:cs="Times New Roman"/>
                <w:sz w:val="24"/>
                <w:szCs w:val="24"/>
              </w:rPr>
            </w:pPr>
            <w:del w:id="848" w:author="David Gravett" w:date="2019-12-01T10:21:00Z">
              <w:r>
                <w:rPr>
                  <w:rFonts w:ascii="Times New Roman" w:hAnsi="Times New Roman" w:cs="Times New Roman"/>
                  <w:sz w:val="24"/>
                  <w:szCs w:val="24"/>
                </w:rPr>
                <w:delText>-1</w:delText>
              </w:r>
            </w:del>
          </w:p>
        </w:tc>
        <w:tc>
          <w:tcPr>
            <w:tcW w:w="432" w:type="dxa"/>
          </w:tcPr>
          <w:p w14:paraId="41B546F2" w14:textId="77777777" w:rsidR="00E246BB" w:rsidRDefault="00E246BB" w:rsidP="003B3061">
            <w:pPr>
              <w:rPr>
                <w:del w:id="849" w:author="David Gravett" w:date="2019-12-01T10:21:00Z"/>
                <w:rFonts w:ascii="Times New Roman" w:hAnsi="Times New Roman" w:cs="Times New Roman"/>
                <w:sz w:val="24"/>
                <w:szCs w:val="24"/>
              </w:rPr>
            </w:pPr>
            <w:del w:id="850" w:author="David Gravett" w:date="2019-12-01T10:21:00Z">
              <w:r>
                <w:rPr>
                  <w:rFonts w:ascii="Times New Roman" w:hAnsi="Times New Roman" w:cs="Times New Roman"/>
                  <w:sz w:val="24"/>
                  <w:szCs w:val="24"/>
                </w:rPr>
                <w:delText>0</w:delText>
              </w:r>
            </w:del>
          </w:p>
        </w:tc>
        <w:tc>
          <w:tcPr>
            <w:tcW w:w="432" w:type="dxa"/>
          </w:tcPr>
          <w:p w14:paraId="626F956B" w14:textId="77777777" w:rsidR="00E246BB" w:rsidRDefault="00E246BB" w:rsidP="003B3061">
            <w:pPr>
              <w:rPr>
                <w:del w:id="851" w:author="David Gravett" w:date="2019-12-01T10:21:00Z"/>
                <w:rFonts w:ascii="Times New Roman" w:hAnsi="Times New Roman" w:cs="Times New Roman"/>
                <w:sz w:val="24"/>
                <w:szCs w:val="24"/>
              </w:rPr>
            </w:pPr>
            <w:del w:id="852" w:author="David Gravett" w:date="2019-12-01T10:21:00Z">
              <w:r>
                <w:rPr>
                  <w:rFonts w:ascii="Times New Roman" w:hAnsi="Times New Roman" w:cs="Times New Roman"/>
                  <w:sz w:val="24"/>
                  <w:szCs w:val="24"/>
                </w:rPr>
                <w:delText>0</w:delText>
              </w:r>
            </w:del>
          </w:p>
        </w:tc>
        <w:tc>
          <w:tcPr>
            <w:tcW w:w="432" w:type="dxa"/>
          </w:tcPr>
          <w:p w14:paraId="6DC40C1A" w14:textId="77777777" w:rsidR="00E246BB" w:rsidRDefault="00E246BB" w:rsidP="003B3061">
            <w:pPr>
              <w:rPr>
                <w:del w:id="853" w:author="David Gravett" w:date="2019-12-01T10:21:00Z"/>
                <w:rFonts w:ascii="Times New Roman" w:hAnsi="Times New Roman" w:cs="Times New Roman"/>
                <w:sz w:val="24"/>
                <w:szCs w:val="24"/>
              </w:rPr>
            </w:pPr>
            <w:del w:id="854" w:author="David Gravett" w:date="2019-12-01T10:21:00Z">
              <w:r>
                <w:rPr>
                  <w:rFonts w:ascii="Times New Roman" w:hAnsi="Times New Roman" w:cs="Times New Roman"/>
                  <w:sz w:val="24"/>
                  <w:szCs w:val="24"/>
                </w:rPr>
                <w:delText>0</w:delText>
              </w:r>
            </w:del>
          </w:p>
        </w:tc>
        <w:tc>
          <w:tcPr>
            <w:tcW w:w="432" w:type="dxa"/>
          </w:tcPr>
          <w:p w14:paraId="1511204F" w14:textId="77777777" w:rsidR="00E246BB" w:rsidRDefault="00E246BB" w:rsidP="003B3061">
            <w:pPr>
              <w:rPr>
                <w:del w:id="855" w:author="David Gravett" w:date="2019-12-01T10:21:00Z"/>
                <w:rFonts w:ascii="Times New Roman" w:hAnsi="Times New Roman" w:cs="Times New Roman"/>
                <w:sz w:val="24"/>
                <w:szCs w:val="24"/>
              </w:rPr>
            </w:pPr>
            <w:del w:id="856" w:author="David Gravett" w:date="2019-12-01T10:21:00Z">
              <w:r>
                <w:rPr>
                  <w:rFonts w:ascii="Times New Roman" w:hAnsi="Times New Roman" w:cs="Times New Roman"/>
                  <w:sz w:val="24"/>
                  <w:szCs w:val="24"/>
                </w:rPr>
                <w:delText>0</w:delText>
              </w:r>
            </w:del>
          </w:p>
        </w:tc>
        <w:tc>
          <w:tcPr>
            <w:tcW w:w="432" w:type="dxa"/>
          </w:tcPr>
          <w:p w14:paraId="4D1128AD" w14:textId="77777777" w:rsidR="00E246BB" w:rsidRDefault="00E246BB" w:rsidP="003B3061">
            <w:pPr>
              <w:rPr>
                <w:del w:id="857" w:author="David Gravett" w:date="2019-12-01T10:21:00Z"/>
                <w:rFonts w:ascii="Times New Roman" w:hAnsi="Times New Roman" w:cs="Times New Roman"/>
                <w:sz w:val="24"/>
                <w:szCs w:val="24"/>
              </w:rPr>
            </w:pPr>
            <w:del w:id="858" w:author="David Gravett" w:date="2019-12-01T10:21:00Z">
              <w:r>
                <w:rPr>
                  <w:rFonts w:ascii="Times New Roman" w:hAnsi="Times New Roman" w:cs="Times New Roman"/>
                  <w:sz w:val="24"/>
                  <w:szCs w:val="24"/>
                </w:rPr>
                <w:delText>0</w:delText>
              </w:r>
            </w:del>
          </w:p>
        </w:tc>
      </w:tr>
      <w:tr w:rsidR="00E246BB" w14:paraId="687EA792" w14:textId="77777777" w:rsidTr="003B3061">
        <w:trPr>
          <w:trHeight w:val="432"/>
          <w:del w:id="859" w:author="David Gravett" w:date="2019-12-01T10:21:00Z"/>
        </w:trPr>
        <w:tc>
          <w:tcPr>
            <w:tcW w:w="432" w:type="dxa"/>
          </w:tcPr>
          <w:p w14:paraId="3F849D65" w14:textId="33C79841" w:rsidR="00E246BB" w:rsidRDefault="00E246BB" w:rsidP="003B3061">
            <w:pPr>
              <w:rPr>
                <w:del w:id="860" w:author="David Gravett" w:date="2019-12-01T10:21:00Z"/>
                <w:rFonts w:ascii="Times New Roman" w:hAnsi="Times New Roman" w:cs="Times New Roman"/>
                <w:sz w:val="24"/>
                <w:szCs w:val="24"/>
              </w:rPr>
            </w:pPr>
            <w:del w:id="861" w:author="David Gravett" w:date="2019-12-01T10:21:00Z">
              <w:r>
                <w:rPr>
                  <w:rFonts w:ascii="Times New Roman" w:hAnsi="Times New Roman" w:cs="Times New Roman"/>
                  <w:sz w:val="24"/>
                  <w:szCs w:val="24"/>
                </w:rPr>
                <w:delText>-1</w:delText>
              </w:r>
            </w:del>
          </w:p>
        </w:tc>
        <w:tc>
          <w:tcPr>
            <w:tcW w:w="432" w:type="dxa"/>
          </w:tcPr>
          <w:p w14:paraId="5D96F26C" w14:textId="2884617B" w:rsidR="00E246BB" w:rsidRDefault="00E246BB" w:rsidP="003B3061">
            <w:pPr>
              <w:rPr>
                <w:del w:id="862" w:author="David Gravett" w:date="2019-12-01T10:21:00Z"/>
                <w:rFonts w:ascii="Times New Roman" w:hAnsi="Times New Roman" w:cs="Times New Roman"/>
                <w:sz w:val="24"/>
                <w:szCs w:val="24"/>
              </w:rPr>
            </w:pPr>
            <w:del w:id="863" w:author="David Gravett" w:date="2019-12-01T10:21:00Z">
              <w:r>
                <w:rPr>
                  <w:rFonts w:ascii="Times New Roman" w:hAnsi="Times New Roman" w:cs="Times New Roman"/>
                  <w:sz w:val="24"/>
                  <w:szCs w:val="24"/>
                </w:rPr>
                <w:delText>1</w:delText>
              </w:r>
            </w:del>
          </w:p>
        </w:tc>
        <w:tc>
          <w:tcPr>
            <w:tcW w:w="432" w:type="dxa"/>
          </w:tcPr>
          <w:p w14:paraId="02DF050F" w14:textId="77777777" w:rsidR="00E246BB" w:rsidRDefault="00E246BB" w:rsidP="003B3061">
            <w:pPr>
              <w:rPr>
                <w:del w:id="864" w:author="David Gravett" w:date="2019-12-01T10:21:00Z"/>
                <w:rFonts w:ascii="Times New Roman" w:hAnsi="Times New Roman" w:cs="Times New Roman"/>
                <w:sz w:val="24"/>
                <w:szCs w:val="24"/>
              </w:rPr>
            </w:pPr>
            <w:del w:id="865" w:author="David Gravett" w:date="2019-12-01T10:21:00Z">
              <w:r>
                <w:rPr>
                  <w:rFonts w:ascii="Times New Roman" w:hAnsi="Times New Roman" w:cs="Times New Roman"/>
                  <w:sz w:val="24"/>
                  <w:szCs w:val="24"/>
                </w:rPr>
                <w:delText>0</w:delText>
              </w:r>
            </w:del>
          </w:p>
        </w:tc>
        <w:tc>
          <w:tcPr>
            <w:tcW w:w="432" w:type="dxa"/>
          </w:tcPr>
          <w:p w14:paraId="40D1D289" w14:textId="77777777" w:rsidR="00E246BB" w:rsidRDefault="00E246BB" w:rsidP="003B3061">
            <w:pPr>
              <w:rPr>
                <w:del w:id="866" w:author="David Gravett" w:date="2019-12-01T10:21:00Z"/>
                <w:rFonts w:ascii="Times New Roman" w:hAnsi="Times New Roman" w:cs="Times New Roman"/>
                <w:sz w:val="24"/>
                <w:szCs w:val="24"/>
              </w:rPr>
            </w:pPr>
            <w:del w:id="867" w:author="David Gravett" w:date="2019-12-01T10:21:00Z">
              <w:r>
                <w:rPr>
                  <w:rFonts w:ascii="Times New Roman" w:hAnsi="Times New Roman" w:cs="Times New Roman"/>
                  <w:sz w:val="24"/>
                  <w:szCs w:val="24"/>
                </w:rPr>
                <w:delText>0</w:delText>
              </w:r>
            </w:del>
          </w:p>
        </w:tc>
        <w:tc>
          <w:tcPr>
            <w:tcW w:w="432" w:type="dxa"/>
          </w:tcPr>
          <w:p w14:paraId="4C86B38E" w14:textId="77777777" w:rsidR="00E246BB" w:rsidRDefault="00E246BB" w:rsidP="003B3061">
            <w:pPr>
              <w:rPr>
                <w:del w:id="868" w:author="David Gravett" w:date="2019-12-01T10:21:00Z"/>
                <w:rFonts w:ascii="Times New Roman" w:hAnsi="Times New Roman" w:cs="Times New Roman"/>
                <w:sz w:val="24"/>
                <w:szCs w:val="24"/>
              </w:rPr>
            </w:pPr>
            <w:del w:id="869" w:author="David Gravett" w:date="2019-12-01T10:21:00Z">
              <w:r>
                <w:rPr>
                  <w:rFonts w:ascii="Times New Roman" w:hAnsi="Times New Roman" w:cs="Times New Roman"/>
                  <w:sz w:val="24"/>
                  <w:szCs w:val="24"/>
                </w:rPr>
                <w:delText>0</w:delText>
              </w:r>
            </w:del>
          </w:p>
        </w:tc>
        <w:tc>
          <w:tcPr>
            <w:tcW w:w="432" w:type="dxa"/>
          </w:tcPr>
          <w:p w14:paraId="66A31AA3" w14:textId="77777777" w:rsidR="00E246BB" w:rsidRDefault="00E246BB" w:rsidP="003B3061">
            <w:pPr>
              <w:rPr>
                <w:del w:id="870" w:author="David Gravett" w:date="2019-12-01T10:21:00Z"/>
                <w:rFonts w:ascii="Times New Roman" w:hAnsi="Times New Roman" w:cs="Times New Roman"/>
                <w:sz w:val="24"/>
                <w:szCs w:val="24"/>
              </w:rPr>
            </w:pPr>
            <w:del w:id="871" w:author="David Gravett" w:date="2019-12-01T10:21:00Z">
              <w:r>
                <w:rPr>
                  <w:rFonts w:ascii="Times New Roman" w:hAnsi="Times New Roman" w:cs="Times New Roman"/>
                  <w:sz w:val="24"/>
                  <w:szCs w:val="24"/>
                </w:rPr>
                <w:delText>0</w:delText>
              </w:r>
            </w:del>
          </w:p>
        </w:tc>
        <w:tc>
          <w:tcPr>
            <w:tcW w:w="432" w:type="dxa"/>
          </w:tcPr>
          <w:p w14:paraId="1A41C711" w14:textId="77777777" w:rsidR="00E246BB" w:rsidRDefault="00E246BB" w:rsidP="003B3061">
            <w:pPr>
              <w:rPr>
                <w:del w:id="872" w:author="David Gravett" w:date="2019-12-01T10:21:00Z"/>
                <w:rFonts w:ascii="Times New Roman" w:hAnsi="Times New Roman" w:cs="Times New Roman"/>
                <w:sz w:val="24"/>
                <w:szCs w:val="24"/>
              </w:rPr>
            </w:pPr>
            <w:del w:id="873" w:author="David Gravett" w:date="2019-12-01T10:21:00Z">
              <w:r>
                <w:rPr>
                  <w:rFonts w:ascii="Times New Roman" w:hAnsi="Times New Roman" w:cs="Times New Roman"/>
                  <w:sz w:val="24"/>
                  <w:szCs w:val="24"/>
                </w:rPr>
                <w:delText>0</w:delText>
              </w:r>
            </w:del>
          </w:p>
        </w:tc>
      </w:tr>
      <w:tr w:rsidR="00E246BB" w14:paraId="13BE5D6B" w14:textId="77777777" w:rsidTr="003B3061">
        <w:trPr>
          <w:trHeight w:val="432"/>
          <w:del w:id="874" w:author="David Gravett" w:date="2019-12-01T10:21:00Z"/>
        </w:trPr>
        <w:tc>
          <w:tcPr>
            <w:tcW w:w="432" w:type="dxa"/>
          </w:tcPr>
          <w:p w14:paraId="5DEF886B" w14:textId="77777777" w:rsidR="00E246BB" w:rsidRDefault="00E246BB" w:rsidP="003B3061">
            <w:pPr>
              <w:rPr>
                <w:del w:id="875" w:author="David Gravett" w:date="2019-12-01T10:21:00Z"/>
                <w:rFonts w:ascii="Times New Roman" w:hAnsi="Times New Roman" w:cs="Times New Roman"/>
                <w:sz w:val="24"/>
                <w:szCs w:val="24"/>
              </w:rPr>
            </w:pPr>
            <w:del w:id="876" w:author="David Gravett" w:date="2019-12-01T10:21:00Z">
              <w:r>
                <w:rPr>
                  <w:rFonts w:ascii="Times New Roman" w:hAnsi="Times New Roman" w:cs="Times New Roman"/>
                  <w:sz w:val="24"/>
                  <w:szCs w:val="24"/>
                </w:rPr>
                <w:delText>0</w:delText>
              </w:r>
            </w:del>
          </w:p>
        </w:tc>
        <w:tc>
          <w:tcPr>
            <w:tcW w:w="432" w:type="dxa"/>
          </w:tcPr>
          <w:p w14:paraId="49515ECA" w14:textId="77777777" w:rsidR="00E246BB" w:rsidRDefault="00E246BB" w:rsidP="003B3061">
            <w:pPr>
              <w:rPr>
                <w:del w:id="877" w:author="David Gravett" w:date="2019-12-01T10:21:00Z"/>
                <w:rFonts w:ascii="Times New Roman" w:hAnsi="Times New Roman" w:cs="Times New Roman"/>
                <w:sz w:val="24"/>
                <w:szCs w:val="24"/>
              </w:rPr>
            </w:pPr>
            <w:del w:id="878" w:author="David Gravett" w:date="2019-12-01T10:21:00Z">
              <w:r>
                <w:rPr>
                  <w:rFonts w:ascii="Times New Roman" w:hAnsi="Times New Roman" w:cs="Times New Roman"/>
                  <w:sz w:val="24"/>
                  <w:szCs w:val="24"/>
                </w:rPr>
                <w:delText>0</w:delText>
              </w:r>
            </w:del>
          </w:p>
        </w:tc>
        <w:tc>
          <w:tcPr>
            <w:tcW w:w="432" w:type="dxa"/>
          </w:tcPr>
          <w:p w14:paraId="51AE5721" w14:textId="77777777" w:rsidR="00E246BB" w:rsidRDefault="00E246BB" w:rsidP="003B3061">
            <w:pPr>
              <w:rPr>
                <w:del w:id="879" w:author="David Gravett" w:date="2019-12-01T10:21:00Z"/>
                <w:rFonts w:ascii="Times New Roman" w:hAnsi="Times New Roman" w:cs="Times New Roman"/>
                <w:sz w:val="24"/>
                <w:szCs w:val="24"/>
              </w:rPr>
            </w:pPr>
            <w:del w:id="880" w:author="David Gravett" w:date="2019-12-01T10:21:00Z">
              <w:r>
                <w:rPr>
                  <w:rFonts w:ascii="Times New Roman" w:hAnsi="Times New Roman" w:cs="Times New Roman"/>
                  <w:sz w:val="24"/>
                  <w:szCs w:val="24"/>
                </w:rPr>
                <w:delText>0</w:delText>
              </w:r>
            </w:del>
          </w:p>
        </w:tc>
        <w:tc>
          <w:tcPr>
            <w:tcW w:w="432" w:type="dxa"/>
          </w:tcPr>
          <w:p w14:paraId="28516E79" w14:textId="77777777" w:rsidR="00E246BB" w:rsidRDefault="00E246BB" w:rsidP="003B3061">
            <w:pPr>
              <w:rPr>
                <w:del w:id="881" w:author="David Gravett" w:date="2019-12-01T10:21:00Z"/>
                <w:rFonts w:ascii="Times New Roman" w:hAnsi="Times New Roman" w:cs="Times New Roman"/>
                <w:sz w:val="24"/>
                <w:szCs w:val="24"/>
              </w:rPr>
            </w:pPr>
            <w:del w:id="882" w:author="David Gravett" w:date="2019-12-01T10:21:00Z">
              <w:r>
                <w:rPr>
                  <w:rFonts w:ascii="Times New Roman" w:hAnsi="Times New Roman" w:cs="Times New Roman"/>
                  <w:sz w:val="24"/>
                  <w:szCs w:val="24"/>
                </w:rPr>
                <w:delText>0</w:delText>
              </w:r>
            </w:del>
          </w:p>
        </w:tc>
        <w:tc>
          <w:tcPr>
            <w:tcW w:w="432" w:type="dxa"/>
          </w:tcPr>
          <w:p w14:paraId="5707D77F" w14:textId="77777777" w:rsidR="00E246BB" w:rsidRDefault="00E246BB" w:rsidP="003B3061">
            <w:pPr>
              <w:rPr>
                <w:del w:id="883" w:author="David Gravett" w:date="2019-12-01T10:21:00Z"/>
                <w:rFonts w:ascii="Times New Roman" w:hAnsi="Times New Roman" w:cs="Times New Roman"/>
                <w:sz w:val="24"/>
                <w:szCs w:val="24"/>
              </w:rPr>
            </w:pPr>
            <w:del w:id="884" w:author="David Gravett" w:date="2019-12-01T10:21:00Z">
              <w:r>
                <w:rPr>
                  <w:rFonts w:ascii="Times New Roman" w:hAnsi="Times New Roman" w:cs="Times New Roman"/>
                  <w:sz w:val="24"/>
                  <w:szCs w:val="24"/>
                </w:rPr>
                <w:delText>0</w:delText>
              </w:r>
            </w:del>
          </w:p>
        </w:tc>
        <w:tc>
          <w:tcPr>
            <w:tcW w:w="432" w:type="dxa"/>
          </w:tcPr>
          <w:p w14:paraId="62E2FE2C" w14:textId="77777777" w:rsidR="00E246BB" w:rsidRDefault="00E246BB" w:rsidP="003B3061">
            <w:pPr>
              <w:rPr>
                <w:del w:id="885" w:author="David Gravett" w:date="2019-12-01T10:21:00Z"/>
                <w:rFonts w:ascii="Times New Roman" w:hAnsi="Times New Roman" w:cs="Times New Roman"/>
                <w:sz w:val="24"/>
                <w:szCs w:val="24"/>
              </w:rPr>
            </w:pPr>
            <w:del w:id="886" w:author="David Gravett" w:date="2019-12-01T10:21:00Z">
              <w:r>
                <w:rPr>
                  <w:rFonts w:ascii="Times New Roman" w:hAnsi="Times New Roman" w:cs="Times New Roman"/>
                  <w:sz w:val="24"/>
                  <w:szCs w:val="24"/>
                </w:rPr>
                <w:delText>0</w:delText>
              </w:r>
            </w:del>
          </w:p>
        </w:tc>
        <w:tc>
          <w:tcPr>
            <w:tcW w:w="432" w:type="dxa"/>
          </w:tcPr>
          <w:p w14:paraId="393DD26C" w14:textId="77777777" w:rsidR="00E246BB" w:rsidRDefault="00E246BB" w:rsidP="003B3061">
            <w:pPr>
              <w:rPr>
                <w:del w:id="887" w:author="David Gravett" w:date="2019-12-01T10:21:00Z"/>
                <w:rFonts w:ascii="Times New Roman" w:hAnsi="Times New Roman" w:cs="Times New Roman"/>
                <w:sz w:val="24"/>
                <w:szCs w:val="24"/>
              </w:rPr>
            </w:pPr>
            <w:del w:id="888" w:author="David Gravett" w:date="2019-12-01T10:21:00Z">
              <w:r>
                <w:rPr>
                  <w:rFonts w:ascii="Times New Roman" w:hAnsi="Times New Roman" w:cs="Times New Roman"/>
                  <w:sz w:val="24"/>
                  <w:szCs w:val="24"/>
                </w:rPr>
                <w:delText>0</w:delText>
              </w:r>
            </w:del>
          </w:p>
        </w:tc>
      </w:tr>
      <w:tr w:rsidR="00E246BB" w14:paraId="3F83EB79" w14:textId="77777777" w:rsidTr="003B3061">
        <w:trPr>
          <w:trHeight w:val="432"/>
          <w:del w:id="889" w:author="David Gravett" w:date="2019-12-01T10:21:00Z"/>
        </w:trPr>
        <w:tc>
          <w:tcPr>
            <w:tcW w:w="432" w:type="dxa"/>
          </w:tcPr>
          <w:p w14:paraId="09127FBB" w14:textId="77777777" w:rsidR="00E246BB" w:rsidRDefault="00E246BB" w:rsidP="003B3061">
            <w:pPr>
              <w:rPr>
                <w:del w:id="890" w:author="David Gravett" w:date="2019-12-01T10:21:00Z"/>
                <w:rFonts w:ascii="Times New Roman" w:hAnsi="Times New Roman" w:cs="Times New Roman"/>
                <w:sz w:val="24"/>
                <w:szCs w:val="24"/>
              </w:rPr>
            </w:pPr>
            <w:del w:id="891" w:author="David Gravett" w:date="2019-12-01T10:21:00Z">
              <w:r>
                <w:rPr>
                  <w:rFonts w:ascii="Times New Roman" w:hAnsi="Times New Roman" w:cs="Times New Roman"/>
                  <w:sz w:val="24"/>
                  <w:szCs w:val="24"/>
                </w:rPr>
                <w:delText>0</w:delText>
              </w:r>
            </w:del>
          </w:p>
        </w:tc>
        <w:tc>
          <w:tcPr>
            <w:tcW w:w="432" w:type="dxa"/>
          </w:tcPr>
          <w:p w14:paraId="25BAE2B5" w14:textId="77777777" w:rsidR="00E246BB" w:rsidRDefault="00E246BB" w:rsidP="003B3061">
            <w:pPr>
              <w:rPr>
                <w:del w:id="892" w:author="David Gravett" w:date="2019-12-01T10:21:00Z"/>
                <w:rFonts w:ascii="Times New Roman" w:hAnsi="Times New Roman" w:cs="Times New Roman"/>
                <w:sz w:val="24"/>
                <w:szCs w:val="24"/>
              </w:rPr>
            </w:pPr>
            <w:del w:id="893" w:author="David Gravett" w:date="2019-12-01T10:21:00Z">
              <w:r>
                <w:rPr>
                  <w:rFonts w:ascii="Times New Roman" w:hAnsi="Times New Roman" w:cs="Times New Roman"/>
                  <w:sz w:val="24"/>
                  <w:szCs w:val="24"/>
                </w:rPr>
                <w:delText>0</w:delText>
              </w:r>
            </w:del>
          </w:p>
        </w:tc>
        <w:tc>
          <w:tcPr>
            <w:tcW w:w="432" w:type="dxa"/>
          </w:tcPr>
          <w:p w14:paraId="0D97EEF5" w14:textId="77777777" w:rsidR="00E246BB" w:rsidRDefault="00E246BB" w:rsidP="003B3061">
            <w:pPr>
              <w:rPr>
                <w:del w:id="894" w:author="David Gravett" w:date="2019-12-01T10:21:00Z"/>
                <w:rFonts w:ascii="Times New Roman" w:hAnsi="Times New Roman" w:cs="Times New Roman"/>
                <w:sz w:val="24"/>
                <w:szCs w:val="24"/>
              </w:rPr>
            </w:pPr>
            <w:del w:id="895" w:author="David Gravett" w:date="2019-12-01T10:21:00Z">
              <w:r>
                <w:rPr>
                  <w:rFonts w:ascii="Times New Roman" w:hAnsi="Times New Roman" w:cs="Times New Roman"/>
                  <w:sz w:val="24"/>
                  <w:szCs w:val="24"/>
                </w:rPr>
                <w:delText>0</w:delText>
              </w:r>
            </w:del>
          </w:p>
        </w:tc>
        <w:tc>
          <w:tcPr>
            <w:tcW w:w="432" w:type="dxa"/>
          </w:tcPr>
          <w:p w14:paraId="18B6DF22" w14:textId="77777777" w:rsidR="00E246BB" w:rsidRDefault="00E246BB" w:rsidP="003B3061">
            <w:pPr>
              <w:rPr>
                <w:del w:id="896" w:author="David Gravett" w:date="2019-12-01T10:21:00Z"/>
                <w:rFonts w:ascii="Times New Roman" w:hAnsi="Times New Roman" w:cs="Times New Roman"/>
                <w:sz w:val="24"/>
                <w:szCs w:val="24"/>
              </w:rPr>
            </w:pPr>
            <w:del w:id="897" w:author="David Gravett" w:date="2019-12-01T10:21:00Z">
              <w:r>
                <w:rPr>
                  <w:rFonts w:ascii="Times New Roman" w:hAnsi="Times New Roman" w:cs="Times New Roman"/>
                  <w:sz w:val="24"/>
                  <w:szCs w:val="24"/>
                </w:rPr>
                <w:delText>0</w:delText>
              </w:r>
            </w:del>
          </w:p>
        </w:tc>
        <w:tc>
          <w:tcPr>
            <w:tcW w:w="432" w:type="dxa"/>
          </w:tcPr>
          <w:p w14:paraId="3A9AE2AF" w14:textId="77777777" w:rsidR="00E246BB" w:rsidRDefault="00E246BB" w:rsidP="003B3061">
            <w:pPr>
              <w:rPr>
                <w:del w:id="898" w:author="David Gravett" w:date="2019-12-01T10:21:00Z"/>
                <w:rFonts w:ascii="Times New Roman" w:hAnsi="Times New Roman" w:cs="Times New Roman"/>
                <w:sz w:val="24"/>
                <w:szCs w:val="24"/>
              </w:rPr>
            </w:pPr>
            <w:del w:id="899" w:author="David Gravett" w:date="2019-12-01T10:21:00Z">
              <w:r>
                <w:rPr>
                  <w:rFonts w:ascii="Times New Roman" w:hAnsi="Times New Roman" w:cs="Times New Roman"/>
                  <w:sz w:val="24"/>
                  <w:szCs w:val="24"/>
                </w:rPr>
                <w:delText>0</w:delText>
              </w:r>
            </w:del>
          </w:p>
        </w:tc>
        <w:tc>
          <w:tcPr>
            <w:tcW w:w="432" w:type="dxa"/>
          </w:tcPr>
          <w:p w14:paraId="62F72A6A" w14:textId="77777777" w:rsidR="00E246BB" w:rsidRDefault="00E246BB" w:rsidP="003B3061">
            <w:pPr>
              <w:rPr>
                <w:del w:id="900" w:author="David Gravett" w:date="2019-12-01T10:21:00Z"/>
                <w:rFonts w:ascii="Times New Roman" w:hAnsi="Times New Roman" w:cs="Times New Roman"/>
                <w:sz w:val="24"/>
                <w:szCs w:val="24"/>
              </w:rPr>
            </w:pPr>
            <w:del w:id="901" w:author="David Gravett" w:date="2019-12-01T10:21:00Z">
              <w:r>
                <w:rPr>
                  <w:rFonts w:ascii="Times New Roman" w:hAnsi="Times New Roman" w:cs="Times New Roman"/>
                  <w:sz w:val="24"/>
                  <w:szCs w:val="24"/>
                </w:rPr>
                <w:delText>0</w:delText>
              </w:r>
            </w:del>
          </w:p>
        </w:tc>
        <w:tc>
          <w:tcPr>
            <w:tcW w:w="432" w:type="dxa"/>
          </w:tcPr>
          <w:p w14:paraId="3F23125A" w14:textId="77777777" w:rsidR="00E246BB" w:rsidRDefault="00E246BB" w:rsidP="003B3061">
            <w:pPr>
              <w:rPr>
                <w:del w:id="902" w:author="David Gravett" w:date="2019-12-01T10:21:00Z"/>
                <w:rFonts w:ascii="Times New Roman" w:hAnsi="Times New Roman" w:cs="Times New Roman"/>
                <w:sz w:val="24"/>
                <w:szCs w:val="24"/>
              </w:rPr>
            </w:pPr>
            <w:del w:id="903" w:author="David Gravett" w:date="2019-12-01T10:21:00Z">
              <w:r>
                <w:rPr>
                  <w:rFonts w:ascii="Times New Roman" w:hAnsi="Times New Roman" w:cs="Times New Roman"/>
                  <w:sz w:val="24"/>
                  <w:szCs w:val="24"/>
                </w:rPr>
                <w:delText>0</w:delText>
              </w:r>
            </w:del>
          </w:p>
        </w:tc>
      </w:tr>
    </w:tbl>
    <w:p w14:paraId="4D47DC63" w14:textId="77777777" w:rsidR="005F2D99" w:rsidRDefault="00E246BB">
      <w:pPr>
        <w:spacing w:line="288" w:lineRule="auto"/>
        <w:jc w:val="both"/>
        <w:rPr>
          <w:rFonts w:ascii="Times New Roman" w:hAnsi="Times New Roman" w:cs="Times New Roman"/>
          <w:sz w:val="24"/>
          <w:szCs w:val="24"/>
          <w:lang w:val="en-US"/>
        </w:rPr>
        <w:pPrChange w:id="904" w:author="David Gravett" w:date="2019-12-01T10:21:00Z">
          <w:pPr>
            <w:spacing w:line="288" w:lineRule="auto"/>
          </w:pPr>
        </w:pPrChange>
      </w:pPr>
      <w:moveToRangeStart w:id="905" w:author="David Gravett" w:date="2019-12-01T10:21:00Z" w:name="move26088127"/>
      <w:moveTo w:id="906"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To>
      <w:moveToRangeEnd w:id="905"/>
    </w:p>
    <w:p w14:paraId="278401A6" w14:textId="77777777" w:rsidR="00BE50C5" w:rsidRDefault="00BE50C5" w:rsidP="00016618">
      <w:pPr>
        <w:spacing w:line="288" w:lineRule="auto"/>
        <w:jc w:val="both"/>
        <w:rPr>
          <w:ins w:id="907"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0C47DA9B" w14:textId="77777777" w:rsidTr="00BE50C5">
        <w:trPr>
          <w:trHeight w:val="869"/>
          <w:ins w:id="908" w:author="David Gravett" w:date="2019-12-01T10:21:00Z"/>
        </w:trPr>
        <w:tc>
          <w:tcPr>
            <w:tcW w:w="933" w:type="dxa"/>
          </w:tcPr>
          <w:p w14:paraId="6D906F59" w14:textId="6DE50D43" w:rsidR="00016618" w:rsidRPr="00016618" w:rsidRDefault="00016618" w:rsidP="00016618">
            <w:pPr>
              <w:jc w:val="center"/>
              <w:rPr>
                <w:ins w:id="909" w:author="David Gravett" w:date="2019-12-01T10:21:00Z"/>
                <w:rFonts w:ascii="Times New Roman" w:hAnsi="Times New Roman" w:cs="Times New Roman"/>
                <w:sz w:val="36"/>
                <w:szCs w:val="36"/>
              </w:rPr>
            </w:pPr>
            <w:ins w:id="910" w:author="David Gravett" w:date="2019-12-01T10:21:00Z">
              <w:r w:rsidRPr="00016618">
                <w:rPr>
                  <w:rFonts w:ascii="Times New Roman" w:hAnsi="Times New Roman" w:cs="Times New Roman"/>
                  <w:sz w:val="36"/>
                  <w:szCs w:val="36"/>
                </w:rPr>
                <w:t>0</w:t>
              </w:r>
            </w:ins>
          </w:p>
        </w:tc>
        <w:tc>
          <w:tcPr>
            <w:tcW w:w="933" w:type="dxa"/>
          </w:tcPr>
          <w:p w14:paraId="590CA27E" w14:textId="72449612" w:rsidR="00016618" w:rsidRPr="00016618" w:rsidRDefault="00016618" w:rsidP="00016618">
            <w:pPr>
              <w:jc w:val="center"/>
              <w:rPr>
                <w:ins w:id="911" w:author="David Gravett" w:date="2019-12-01T10:21:00Z"/>
                <w:rFonts w:ascii="Times New Roman" w:hAnsi="Times New Roman" w:cs="Times New Roman"/>
                <w:sz w:val="36"/>
                <w:szCs w:val="36"/>
              </w:rPr>
            </w:pPr>
            <w:ins w:id="912" w:author="David Gravett" w:date="2019-12-01T10:21:00Z">
              <w:r w:rsidRPr="00016618">
                <w:rPr>
                  <w:rFonts w:ascii="Times New Roman" w:hAnsi="Times New Roman" w:cs="Times New Roman"/>
                  <w:sz w:val="36"/>
                  <w:szCs w:val="36"/>
                </w:rPr>
                <w:t>0</w:t>
              </w:r>
            </w:ins>
          </w:p>
        </w:tc>
        <w:tc>
          <w:tcPr>
            <w:tcW w:w="933" w:type="dxa"/>
          </w:tcPr>
          <w:p w14:paraId="54C29636" w14:textId="07B2E86E" w:rsidR="00016618" w:rsidRPr="00016618" w:rsidRDefault="00016618" w:rsidP="00016618">
            <w:pPr>
              <w:jc w:val="center"/>
              <w:rPr>
                <w:ins w:id="913" w:author="David Gravett" w:date="2019-12-01T10:21:00Z"/>
                <w:rFonts w:ascii="Times New Roman" w:hAnsi="Times New Roman" w:cs="Times New Roman"/>
                <w:sz w:val="36"/>
                <w:szCs w:val="36"/>
              </w:rPr>
            </w:pPr>
            <w:ins w:id="914" w:author="David Gravett" w:date="2019-12-01T10:21:00Z">
              <w:r w:rsidRPr="00016618">
                <w:rPr>
                  <w:rFonts w:ascii="Times New Roman" w:hAnsi="Times New Roman" w:cs="Times New Roman"/>
                  <w:sz w:val="36"/>
                  <w:szCs w:val="36"/>
                </w:rPr>
                <w:t>0</w:t>
              </w:r>
            </w:ins>
          </w:p>
        </w:tc>
        <w:tc>
          <w:tcPr>
            <w:tcW w:w="933" w:type="dxa"/>
          </w:tcPr>
          <w:p w14:paraId="480978AC" w14:textId="00528DCE" w:rsidR="00016618" w:rsidRPr="00016618" w:rsidRDefault="00016618" w:rsidP="00016618">
            <w:pPr>
              <w:jc w:val="center"/>
              <w:rPr>
                <w:ins w:id="915" w:author="David Gravett" w:date="2019-12-01T10:21:00Z"/>
                <w:rFonts w:ascii="Times New Roman" w:hAnsi="Times New Roman" w:cs="Times New Roman"/>
                <w:sz w:val="36"/>
                <w:szCs w:val="36"/>
              </w:rPr>
            </w:pPr>
            <w:ins w:id="916" w:author="David Gravett" w:date="2019-12-01T10:21:00Z">
              <w:r w:rsidRPr="00016618">
                <w:rPr>
                  <w:rFonts w:ascii="Times New Roman" w:hAnsi="Times New Roman" w:cs="Times New Roman"/>
                  <w:sz w:val="36"/>
                  <w:szCs w:val="36"/>
                </w:rPr>
                <w:t>0</w:t>
              </w:r>
            </w:ins>
          </w:p>
        </w:tc>
        <w:tc>
          <w:tcPr>
            <w:tcW w:w="933" w:type="dxa"/>
          </w:tcPr>
          <w:p w14:paraId="2E673D45" w14:textId="5931BA56" w:rsidR="00016618" w:rsidRPr="00016618" w:rsidRDefault="00016618" w:rsidP="00016618">
            <w:pPr>
              <w:jc w:val="center"/>
              <w:rPr>
                <w:ins w:id="917" w:author="David Gravett" w:date="2019-12-01T10:21:00Z"/>
                <w:rFonts w:ascii="Times New Roman" w:hAnsi="Times New Roman" w:cs="Times New Roman"/>
                <w:sz w:val="36"/>
                <w:szCs w:val="36"/>
              </w:rPr>
            </w:pPr>
            <w:ins w:id="918" w:author="David Gravett" w:date="2019-12-01T10:21:00Z">
              <w:r w:rsidRPr="00016618">
                <w:rPr>
                  <w:rFonts w:ascii="Times New Roman" w:hAnsi="Times New Roman" w:cs="Times New Roman"/>
                  <w:sz w:val="36"/>
                  <w:szCs w:val="36"/>
                </w:rPr>
                <w:t>0</w:t>
              </w:r>
            </w:ins>
          </w:p>
        </w:tc>
        <w:tc>
          <w:tcPr>
            <w:tcW w:w="933" w:type="dxa"/>
          </w:tcPr>
          <w:p w14:paraId="49A6514A" w14:textId="4B4499BF" w:rsidR="00016618" w:rsidRPr="00016618" w:rsidRDefault="00016618" w:rsidP="00016618">
            <w:pPr>
              <w:jc w:val="center"/>
              <w:rPr>
                <w:ins w:id="919" w:author="David Gravett" w:date="2019-12-01T10:21:00Z"/>
                <w:rFonts w:ascii="Times New Roman" w:hAnsi="Times New Roman" w:cs="Times New Roman"/>
                <w:sz w:val="36"/>
                <w:szCs w:val="36"/>
              </w:rPr>
            </w:pPr>
            <w:ins w:id="920" w:author="David Gravett" w:date="2019-12-01T10:21:00Z">
              <w:r w:rsidRPr="00016618">
                <w:rPr>
                  <w:rFonts w:ascii="Times New Roman" w:hAnsi="Times New Roman" w:cs="Times New Roman"/>
                  <w:sz w:val="36"/>
                  <w:szCs w:val="36"/>
                </w:rPr>
                <w:t>0</w:t>
              </w:r>
            </w:ins>
          </w:p>
        </w:tc>
        <w:tc>
          <w:tcPr>
            <w:tcW w:w="933" w:type="dxa"/>
          </w:tcPr>
          <w:p w14:paraId="0C8959D4" w14:textId="074C48F8" w:rsidR="00016618" w:rsidRPr="00016618" w:rsidRDefault="00016618" w:rsidP="00016618">
            <w:pPr>
              <w:jc w:val="center"/>
              <w:rPr>
                <w:ins w:id="921" w:author="David Gravett" w:date="2019-12-01T10:21:00Z"/>
                <w:rFonts w:ascii="Times New Roman" w:hAnsi="Times New Roman" w:cs="Times New Roman"/>
                <w:sz w:val="36"/>
                <w:szCs w:val="36"/>
              </w:rPr>
            </w:pPr>
            <w:ins w:id="922" w:author="David Gravett" w:date="2019-12-01T10:21:00Z">
              <w:r w:rsidRPr="00016618">
                <w:rPr>
                  <w:rFonts w:ascii="Times New Roman" w:hAnsi="Times New Roman" w:cs="Times New Roman"/>
                  <w:sz w:val="36"/>
                  <w:szCs w:val="36"/>
                </w:rPr>
                <w:t>0</w:t>
              </w:r>
            </w:ins>
          </w:p>
        </w:tc>
      </w:tr>
      <w:tr w:rsidR="00016618" w14:paraId="16E4674A" w14:textId="77777777" w:rsidTr="00BE50C5">
        <w:trPr>
          <w:trHeight w:val="869"/>
          <w:ins w:id="923" w:author="David Gravett" w:date="2019-12-01T10:21:00Z"/>
        </w:trPr>
        <w:tc>
          <w:tcPr>
            <w:tcW w:w="933" w:type="dxa"/>
          </w:tcPr>
          <w:p w14:paraId="3B9A35D0" w14:textId="266E0B79" w:rsidR="00016618" w:rsidRPr="00016618" w:rsidRDefault="00016618" w:rsidP="00016618">
            <w:pPr>
              <w:jc w:val="center"/>
              <w:rPr>
                <w:ins w:id="924" w:author="David Gravett" w:date="2019-12-01T10:21:00Z"/>
                <w:rFonts w:ascii="Times New Roman" w:hAnsi="Times New Roman" w:cs="Times New Roman"/>
                <w:sz w:val="36"/>
                <w:szCs w:val="36"/>
              </w:rPr>
            </w:pPr>
            <w:ins w:id="925" w:author="David Gravett" w:date="2019-12-01T10:21:00Z">
              <w:r w:rsidRPr="00016618">
                <w:rPr>
                  <w:rFonts w:ascii="Times New Roman" w:hAnsi="Times New Roman" w:cs="Times New Roman"/>
                  <w:sz w:val="36"/>
                  <w:szCs w:val="36"/>
                </w:rPr>
                <w:t>0</w:t>
              </w:r>
            </w:ins>
          </w:p>
        </w:tc>
        <w:tc>
          <w:tcPr>
            <w:tcW w:w="933" w:type="dxa"/>
          </w:tcPr>
          <w:p w14:paraId="260F4DAC" w14:textId="2AF29B4A" w:rsidR="00016618" w:rsidRPr="00016618" w:rsidRDefault="00016618" w:rsidP="00016618">
            <w:pPr>
              <w:jc w:val="center"/>
              <w:rPr>
                <w:ins w:id="926" w:author="David Gravett" w:date="2019-12-01T10:21:00Z"/>
                <w:rFonts w:ascii="Times New Roman" w:hAnsi="Times New Roman" w:cs="Times New Roman"/>
                <w:sz w:val="36"/>
                <w:szCs w:val="36"/>
              </w:rPr>
            </w:pPr>
            <w:ins w:id="927" w:author="David Gravett" w:date="2019-12-01T10:21:00Z">
              <w:r w:rsidRPr="00016618">
                <w:rPr>
                  <w:rFonts w:ascii="Times New Roman" w:hAnsi="Times New Roman" w:cs="Times New Roman"/>
                  <w:sz w:val="36"/>
                  <w:szCs w:val="36"/>
                </w:rPr>
                <w:t>0</w:t>
              </w:r>
            </w:ins>
          </w:p>
        </w:tc>
        <w:tc>
          <w:tcPr>
            <w:tcW w:w="933" w:type="dxa"/>
          </w:tcPr>
          <w:p w14:paraId="3423828C" w14:textId="7574A6C8" w:rsidR="00016618" w:rsidRPr="00016618" w:rsidRDefault="00016618" w:rsidP="00016618">
            <w:pPr>
              <w:jc w:val="center"/>
              <w:rPr>
                <w:ins w:id="928" w:author="David Gravett" w:date="2019-12-01T10:21:00Z"/>
                <w:rFonts w:ascii="Times New Roman" w:hAnsi="Times New Roman" w:cs="Times New Roman"/>
                <w:sz w:val="36"/>
                <w:szCs w:val="36"/>
              </w:rPr>
            </w:pPr>
            <w:ins w:id="929" w:author="David Gravett" w:date="2019-12-01T10:21:00Z">
              <w:r w:rsidRPr="00016618">
                <w:rPr>
                  <w:rFonts w:ascii="Times New Roman" w:hAnsi="Times New Roman" w:cs="Times New Roman"/>
                  <w:sz w:val="36"/>
                  <w:szCs w:val="36"/>
                </w:rPr>
                <w:t>0</w:t>
              </w:r>
            </w:ins>
          </w:p>
        </w:tc>
        <w:tc>
          <w:tcPr>
            <w:tcW w:w="933" w:type="dxa"/>
          </w:tcPr>
          <w:p w14:paraId="5153FE23" w14:textId="07742913" w:rsidR="00016618" w:rsidRPr="00016618" w:rsidRDefault="00016618" w:rsidP="00016618">
            <w:pPr>
              <w:jc w:val="center"/>
              <w:rPr>
                <w:ins w:id="930" w:author="David Gravett" w:date="2019-12-01T10:21:00Z"/>
                <w:rFonts w:ascii="Times New Roman" w:hAnsi="Times New Roman" w:cs="Times New Roman"/>
                <w:sz w:val="36"/>
                <w:szCs w:val="36"/>
              </w:rPr>
            </w:pPr>
            <w:ins w:id="931" w:author="David Gravett" w:date="2019-12-01T10:21:00Z">
              <w:r w:rsidRPr="00016618">
                <w:rPr>
                  <w:rFonts w:ascii="Times New Roman" w:hAnsi="Times New Roman" w:cs="Times New Roman"/>
                  <w:sz w:val="36"/>
                  <w:szCs w:val="36"/>
                </w:rPr>
                <w:t>0</w:t>
              </w:r>
            </w:ins>
          </w:p>
        </w:tc>
        <w:tc>
          <w:tcPr>
            <w:tcW w:w="933" w:type="dxa"/>
          </w:tcPr>
          <w:p w14:paraId="1E497748" w14:textId="73303A54" w:rsidR="00016618" w:rsidRPr="00016618" w:rsidRDefault="00016618" w:rsidP="00016618">
            <w:pPr>
              <w:jc w:val="center"/>
              <w:rPr>
                <w:ins w:id="932" w:author="David Gravett" w:date="2019-12-01T10:21:00Z"/>
                <w:rFonts w:ascii="Times New Roman" w:hAnsi="Times New Roman" w:cs="Times New Roman"/>
                <w:sz w:val="36"/>
                <w:szCs w:val="36"/>
              </w:rPr>
            </w:pPr>
            <w:ins w:id="933" w:author="David Gravett" w:date="2019-12-01T10:21:00Z">
              <w:r w:rsidRPr="00016618">
                <w:rPr>
                  <w:rFonts w:ascii="Times New Roman" w:hAnsi="Times New Roman" w:cs="Times New Roman"/>
                  <w:sz w:val="36"/>
                  <w:szCs w:val="36"/>
                </w:rPr>
                <w:t>0</w:t>
              </w:r>
            </w:ins>
          </w:p>
        </w:tc>
        <w:tc>
          <w:tcPr>
            <w:tcW w:w="933" w:type="dxa"/>
          </w:tcPr>
          <w:p w14:paraId="0371D496" w14:textId="0FBB1FF0" w:rsidR="00016618" w:rsidRPr="00016618" w:rsidRDefault="00016618" w:rsidP="00016618">
            <w:pPr>
              <w:jc w:val="center"/>
              <w:rPr>
                <w:ins w:id="934" w:author="David Gravett" w:date="2019-12-01T10:21:00Z"/>
                <w:rFonts w:ascii="Times New Roman" w:hAnsi="Times New Roman" w:cs="Times New Roman"/>
                <w:sz w:val="36"/>
                <w:szCs w:val="36"/>
              </w:rPr>
            </w:pPr>
            <w:ins w:id="935" w:author="David Gravett" w:date="2019-12-01T10:21:00Z">
              <w:r w:rsidRPr="00016618">
                <w:rPr>
                  <w:rFonts w:ascii="Times New Roman" w:hAnsi="Times New Roman" w:cs="Times New Roman"/>
                  <w:sz w:val="36"/>
                  <w:szCs w:val="36"/>
                </w:rPr>
                <w:t>0</w:t>
              </w:r>
            </w:ins>
          </w:p>
        </w:tc>
        <w:tc>
          <w:tcPr>
            <w:tcW w:w="933" w:type="dxa"/>
          </w:tcPr>
          <w:p w14:paraId="40F52049" w14:textId="57EC6CC3" w:rsidR="00016618" w:rsidRPr="00016618" w:rsidRDefault="00016618" w:rsidP="00016618">
            <w:pPr>
              <w:jc w:val="center"/>
              <w:rPr>
                <w:ins w:id="936" w:author="David Gravett" w:date="2019-12-01T10:21:00Z"/>
                <w:rFonts w:ascii="Times New Roman" w:hAnsi="Times New Roman" w:cs="Times New Roman"/>
                <w:sz w:val="36"/>
                <w:szCs w:val="36"/>
              </w:rPr>
            </w:pPr>
            <w:ins w:id="937" w:author="David Gravett" w:date="2019-12-01T10:21:00Z">
              <w:r w:rsidRPr="00016618">
                <w:rPr>
                  <w:rFonts w:ascii="Times New Roman" w:hAnsi="Times New Roman" w:cs="Times New Roman"/>
                  <w:sz w:val="36"/>
                  <w:szCs w:val="36"/>
                </w:rPr>
                <w:t>0</w:t>
              </w:r>
            </w:ins>
          </w:p>
        </w:tc>
      </w:tr>
      <w:tr w:rsidR="00016618" w14:paraId="4B2B51F1" w14:textId="77777777" w:rsidTr="00BE50C5">
        <w:trPr>
          <w:trHeight w:val="869"/>
          <w:ins w:id="938" w:author="David Gravett" w:date="2019-12-01T10:21:00Z"/>
        </w:trPr>
        <w:tc>
          <w:tcPr>
            <w:tcW w:w="933" w:type="dxa"/>
          </w:tcPr>
          <w:p w14:paraId="535B4265" w14:textId="625E0506" w:rsidR="00016618" w:rsidRPr="00016618" w:rsidRDefault="00016618" w:rsidP="00016618">
            <w:pPr>
              <w:jc w:val="center"/>
              <w:rPr>
                <w:ins w:id="939" w:author="David Gravett" w:date="2019-12-01T10:21:00Z"/>
                <w:rFonts w:ascii="Times New Roman" w:hAnsi="Times New Roman" w:cs="Times New Roman"/>
                <w:sz w:val="36"/>
                <w:szCs w:val="36"/>
              </w:rPr>
            </w:pPr>
            <w:ins w:id="940" w:author="David Gravett" w:date="2019-12-01T10:21:00Z">
              <w:r w:rsidRPr="00016618">
                <w:rPr>
                  <w:rFonts w:ascii="Times New Roman" w:hAnsi="Times New Roman" w:cs="Times New Roman"/>
                  <w:sz w:val="36"/>
                  <w:szCs w:val="36"/>
                </w:rPr>
                <w:t>1</w:t>
              </w:r>
            </w:ins>
          </w:p>
        </w:tc>
        <w:tc>
          <w:tcPr>
            <w:tcW w:w="933" w:type="dxa"/>
          </w:tcPr>
          <w:p w14:paraId="6F0F0597" w14:textId="5EDAA744" w:rsidR="00016618" w:rsidRPr="00016618" w:rsidRDefault="00016618" w:rsidP="00016618">
            <w:pPr>
              <w:jc w:val="center"/>
              <w:rPr>
                <w:ins w:id="941" w:author="David Gravett" w:date="2019-12-01T10:21:00Z"/>
                <w:rFonts w:ascii="Times New Roman" w:hAnsi="Times New Roman" w:cs="Times New Roman"/>
                <w:sz w:val="36"/>
                <w:szCs w:val="36"/>
              </w:rPr>
            </w:pPr>
            <w:ins w:id="942" w:author="David Gravett" w:date="2019-12-01T10:21:00Z">
              <w:r w:rsidRPr="00016618">
                <w:rPr>
                  <w:rFonts w:ascii="Times New Roman" w:hAnsi="Times New Roman" w:cs="Times New Roman"/>
                  <w:sz w:val="36"/>
                  <w:szCs w:val="36"/>
                </w:rPr>
                <w:t>-1</w:t>
              </w:r>
            </w:ins>
          </w:p>
        </w:tc>
        <w:tc>
          <w:tcPr>
            <w:tcW w:w="933" w:type="dxa"/>
          </w:tcPr>
          <w:p w14:paraId="2E565716" w14:textId="5EA3BF47" w:rsidR="00016618" w:rsidRPr="00016618" w:rsidRDefault="00016618" w:rsidP="00016618">
            <w:pPr>
              <w:jc w:val="center"/>
              <w:rPr>
                <w:ins w:id="943" w:author="David Gravett" w:date="2019-12-01T10:21:00Z"/>
                <w:rFonts w:ascii="Times New Roman" w:hAnsi="Times New Roman" w:cs="Times New Roman"/>
                <w:sz w:val="36"/>
                <w:szCs w:val="36"/>
              </w:rPr>
            </w:pPr>
            <w:ins w:id="944" w:author="David Gravett" w:date="2019-12-01T10:21:00Z">
              <w:r w:rsidRPr="00016618">
                <w:rPr>
                  <w:rFonts w:ascii="Times New Roman" w:hAnsi="Times New Roman" w:cs="Times New Roman"/>
                  <w:sz w:val="36"/>
                  <w:szCs w:val="36"/>
                </w:rPr>
                <w:t>0</w:t>
              </w:r>
            </w:ins>
          </w:p>
        </w:tc>
        <w:tc>
          <w:tcPr>
            <w:tcW w:w="933" w:type="dxa"/>
          </w:tcPr>
          <w:p w14:paraId="4157A9C1" w14:textId="25507BB0" w:rsidR="00016618" w:rsidRPr="00016618" w:rsidRDefault="00016618" w:rsidP="00016618">
            <w:pPr>
              <w:jc w:val="center"/>
              <w:rPr>
                <w:ins w:id="945" w:author="David Gravett" w:date="2019-12-01T10:21:00Z"/>
                <w:rFonts w:ascii="Times New Roman" w:hAnsi="Times New Roman" w:cs="Times New Roman"/>
                <w:sz w:val="36"/>
                <w:szCs w:val="36"/>
              </w:rPr>
            </w:pPr>
            <w:ins w:id="946" w:author="David Gravett" w:date="2019-12-01T10:21:00Z">
              <w:r w:rsidRPr="00016618">
                <w:rPr>
                  <w:rFonts w:ascii="Times New Roman" w:hAnsi="Times New Roman" w:cs="Times New Roman"/>
                  <w:sz w:val="36"/>
                  <w:szCs w:val="36"/>
                </w:rPr>
                <w:t>0</w:t>
              </w:r>
            </w:ins>
          </w:p>
        </w:tc>
        <w:tc>
          <w:tcPr>
            <w:tcW w:w="933" w:type="dxa"/>
          </w:tcPr>
          <w:p w14:paraId="5B1824E2" w14:textId="41510BFB" w:rsidR="00016618" w:rsidRPr="00016618" w:rsidRDefault="00016618" w:rsidP="00016618">
            <w:pPr>
              <w:jc w:val="center"/>
              <w:rPr>
                <w:ins w:id="947" w:author="David Gravett" w:date="2019-12-01T10:21:00Z"/>
                <w:rFonts w:ascii="Times New Roman" w:hAnsi="Times New Roman" w:cs="Times New Roman"/>
                <w:sz w:val="36"/>
                <w:szCs w:val="36"/>
              </w:rPr>
            </w:pPr>
            <w:ins w:id="948" w:author="David Gravett" w:date="2019-12-01T10:21:00Z">
              <w:r w:rsidRPr="00016618">
                <w:rPr>
                  <w:rFonts w:ascii="Times New Roman" w:hAnsi="Times New Roman" w:cs="Times New Roman"/>
                  <w:sz w:val="36"/>
                  <w:szCs w:val="36"/>
                </w:rPr>
                <w:t>0</w:t>
              </w:r>
            </w:ins>
          </w:p>
        </w:tc>
        <w:tc>
          <w:tcPr>
            <w:tcW w:w="933" w:type="dxa"/>
          </w:tcPr>
          <w:p w14:paraId="484BCECA" w14:textId="4DBC2B1E" w:rsidR="00016618" w:rsidRPr="00016618" w:rsidRDefault="00016618" w:rsidP="00016618">
            <w:pPr>
              <w:jc w:val="center"/>
              <w:rPr>
                <w:ins w:id="949" w:author="David Gravett" w:date="2019-12-01T10:21:00Z"/>
                <w:rFonts w:ascii="Times New Roman" w:hAnsi="Times New Roman" w:cs="Times New Roman"/>
                <w:sz w:val="36"/>
                <w:szCs w:val="36"/>
              </w:rPr>
            </w:pPr>
            <w:ins w:id="950" w:author="David Gravett" w:date="2019-12-01T10:21:00Z">
              <w:r w:rsidRPr="00016618">
                <w:rPr>
                  <w:rFonts w:ascii="Times New Roman" w:hAnsi="Times New Roman" w:cs="Times New Roman"/>
                  <w:sz w:val="36"/>
                  <w:szCs w:val="36"/>
                </w:rPr>
                <w:t>0</w:t>
              </w:r>
            </w:ins>
          </w:p>
        </w:tc>
        <w:tc>
          <w:tcPr>
            <w:tcW w:w="933" w:type="dxa"/>
          </w:tcPr>
          <w:p w14:paraId="1F48E950" w14:textId="0D6D3A8D" w:rsidR="00016618" w:rsidRPr="00016618" w:rsidRDefault="00016618" w:rsidP="00016618">
            <w:pPr>
              <w:jc w:val="center"/>
              <w:rPr>
                <w:ins w:id="951" w:author="David Gravett" w:date="2019-12-01T10:21:00Z"/>
                <w:rFonts w:ascii="Times New Roman" w:hAnsi="Times New Roman" w:cs="Times New Roman"/>
                <w:sz w:val="36"/>
                <w:szCs w:val="36"/>
              </w:rPr>
            </w:pPr>
            <w:ins w:id="952" w:author="David Gravett" w:date="2019-12-01T10:21:00Z">
              <w:r w:rsidRPr="00016618">
                <w:rPr>
                  <w:rFonts w:ascii="Times New Roman" w:hAnsi="Times New Roman" w:cs="Times New Roman"/>
                  <w:sz w:val="36"/>
                  <w:szCs w:val="36"/>
                </w:rPr>
                <w:t>0</w:t>
              </w:r>
            </w:ins>
          </w:p>
        </w:tc>
      </w:tr>
      <w:tr w:rsidR="00016618" w14:paraId="6477E659" w14:textId="77777777" w:rsidTr="00BE50C5">
        <w:trPr>
          <w:trHeight w:val="869"/>
          <w:ins w:id="953" w:author="David Gravett" w:date="2019-12-01T10:21:00Z"/>
        </w:trPr>
        <w:tc>
          <w:tcPr>
            <w:tcW w:w="933" w:type="dxa"/>
          </w:tcPr>
          <w:p w14:paraId="57F36703" w14:textId="709251CB" w:rsidR="00016618" w:rsidRPr="00016618" w:rsidRDefault="00016618" w:rsidP="00016618">
            <w:pPr>
              <w:jc w:val="center"/>
              <w:rPr>
                <w:ins w:id="954" w:author="David Gravett" w:date="2019-12-01T10:21:00Z"/>
                <w:rFonts w:ascii="Times New Roman" w:hAnsi="Times New Roman" w:cs="Times New Roman"/>
                <w:sz w:val="36"/>
                <w:szCs w:val="36"/>
              </w:rPr>
            </w:pPr>
            <w:ins w:id="955" w:author="David Gravett" w:date="2019-12-01T10:21:00Z">
              <w:r w:rsidRPr="00016618">
                <w:rPr>
                  <w:rFonts w:ascii="Times New Roman" w:hAnsi="Times New Roman" w:cs="Times New Roman"/>
                  <w:sz w:val="36"/>
                  <w:szCs w:val="36"/>
                </w:rPr>
                <w:t>1</w:t>
              </w:r>
            </w:ins>
          </w:p>
        </w:tc>
        <w:tc>
          <w:tcPr>
            <w:tcW w:w="933" w:type="dxa"/>
          </w:tcPr>
          <w:p w14:paraId="2FC3BD7A" w14:textId="3F23C684" w:rsidR="00016618" w:rsidRPr="00016618" w:rsidRDefault="00016618" w:rsidP="00016618">
            <w:pPr>
              <w:jc w:val="center"/>
              <w:rPr>
                <w:ins w:id="956" w:author="David Gravett" w:date="2019-12-01T10:21:00Z"/>
                <w:rFonts w:ascii="Times New Roman" w:hAnsi="Times New Roman" w:cs="Times New Roman"/>
                <w:sz w:val="36"/>
                <w:szCs w:val="36"/>
              </w:rPr>
            </w:pPr>
            <w:ins w:id="957" w:author="David Gravett" w:date="2019-12-01T10:21:00Z">
              <w:r w:rsidRPr="00016618">
                <w:rPr>
                  <w:rFonts w:ascii="Times New Roman" w:hAnsi="Times New Roman" w:cs="Times New Roman"/>
                  <w:sz w:val="36"/>
                  <w:szCs w:val="36"/>
                </w:rPr>
                <w:t>-1</w:t>
              </w:r>
            </w:ins>
          </w:p>
        </w:tc>
        <w:tc>
          <w:tcPr>
            <w:tcW w:w="933" w:type="dxa"/>
          </w:tcPr>
          <w:p w14:paraId="0348AD91" w14:textId="0421D112" w:rsidR="00016618" w:rsidRPr="00016618" w:rsidRDefault="00016618" w:rsidP="00016618">
            <w:pPr>
              <w:jc w:val="center"/>
              <w:rPr>
                <w:ins w:id="958" w:author="David Gravett" w:date="2019-12-01T10:21:00Z"/>
                <w:rFonts w:ascii="Times New Roman" w:hAnsi="Times New Roman" w:cs="Times New Roman"/>
                <w:sz w:val="36"/>
                <w:szCs w:val="36"/>
              </w:rPr>
            </w:pPr>
            <w:ins w:id="959" w:author="David Gravett" w:date="2019-12-01T10:21:00Z">
              <w:r w:rsidRPr="00016618">
                <w:rPr>
                  <w:rFonts w:ascii="Times New Roman" w:hAnsi="Times New Roman" w:cs="Times New Roman"/>
                  <w:sz w:val="36"/>
                  <w:szCs w:val="36"/>
                </w:rPr>
                <w:t>0</w:t>
              </w:r>
            </w:ins>
          </w:p>
        </w:tc>
        <w:tc>
          <w:tcPr>
            <w:tcW w:w="933" w:type="dxa"/>
          </w:tcPr>
          <w:p w14:paraId="163748A7" w14:textId="5AE9118D" w:rsidR="00016618" w:rsidRPr="00016618" w:rsidRDefault="00016618" w:rsidP="00016618">
            <w:pPr>
              <w:jc w:val="center"/>
              <w:rPr>
                <w:ins w:id="960" w:author="David Gravett" w:date="2019-12-01T10:21:00Z"/>
                <w:rFonts w:ascii="Times New Roman" w:hAnsi="Times New Roman" w:cs="Times New Roman"/>
                <w:sz w:val="36"/>
                <w:szCs w:val="36"/>
              </w:rPr>
            </w:pPr>
            <w:ins w:id="961" w:author="David Gravett" w:date="2019-12-01T10:21:00Z">
              <w:r w:rsidRPr="00016618">
                <w:rPr>
                  <w:rFonts w:ascii="Times New Roman" w:hAnsi="Times New Roman" w:cs="Times New Roman"/>
                  <w:sz w:val="36"/>
                  <w:szCs w:val="36"/>
                </w:rPr>
                <w:t>0</w:t>
              </w:r>
            </w:ins>
          </w:p>
        </w:tc>
        <w:tc>
          <w:tcPr>
            <w:tcW w:w="933" w:type="dxa"/>
          </w:tcPr>
          <w:p w14:paraId="61EAF241" w14:textId="23BBD968" w:rsidR="00016618" w:rsidRPr="00016618" w:rsidRDefault="00016618" w:rsidP="00016618">
            <w:pPr>
              <w:jc w:val="center"/>
              <w:rPr>
                <w:ins w:id="962" w:author="David Gravett" w:date="2019-12-01T10:21:00Z"/>
                <w:rFonts w:ascii="Times New Roman" w:hAnsi="Times New Roman" w:cs="Times New Roman"/>
                <w:sz w:val="36"/>
                <w:szCs w:val="36"/>
              </w:rPr>
            </w:pPr>
            <w:ins w:id="963" w:author="David Gravett" w:date="2019-12-01T10:21:00Z">
              <w:r w:rsidRPr="00016618">
                <w:rPr>
                  <w:rFonts w:ascii="Times New Roman" w:hAnsi="Times New Roman" w:cs="Times New Roman"/>
                  <w:sz w:val="36"/>
                  <w:szCs w:val="36"/>
                </w:rPr>
                <w:t>0</w:t>
              </w:r>
            </w:ins>
          </w:p>
        </w:tc>
        <w:tc>
          <w:tcPr>
            <w:tcW w:w="933" w:type="dxa"/>
          </w:tcPr>
          <w:p w14:paraId="0D5C9251" w14:textId="514C3D71" w:rsidR="00016618" w:rsidRPr="00016618" w:rsidRDefault="00016618" w:rsidP="00016618">
            <w:pPr>
              <w:jc w:val="center"/>
              <w:rPr>
                <w:ins w:id="964" w:author="David Gravett" w:date="2019-12-01T10:21:00Z"/>
                <w:rFonts w:ascii="Times New Roman" w:hAnsi="Times New Roman" w:cs="Times New Roman"/>
                <w:sz w:val="36"/>
                <w:szCs w:val="36"/>
              </w:rPr>
            </w:pPr>
            <w:ins w:id="965" w:author="David Gravett" w:date="2019-12-01T10:21:00Z">
              <w:r w:rsidRPr="00016618">
                <w:rPr>
                  <w:rFonts w:ascii="Times New Roman" w:hAnsi="Times New Roman" w:cs="Times New Roman"/>
                  <w:sz w:val="36"/>
                  <w:szCs w:val="36"/>
                </w:rPr>
                <w:t>0</w:t>
              </w:r>
            </w:ins>
          </w:p>
        </w:tc>
        <w:tc>
          <w:tcPr>
            <w:tcW w:w="933" w:type="dxa"/>
          </w:tcPr>
          <w:p w14:paraId="3365D3B7" w14:textId="036CF44B" w:rsidR="00016618" w:rsidRPr="00016618" w:rsidRDefault="00016618" w:rsidP="00016618">
            <w:pPr>
              <w:jc w:val="center"/>
              <w:rPr>
                <w:ins w:id="966" w:author="David Gravett" w:date="2019-12-01T10:21:00Z"/>
                <w:rFonts w:ascii="Times New Roman" w:hAnsi="Times New Roman" w:cs="Times New Roman"/>
                <w:sz w:val="36"/>
                <w:szCs w:val="36"/>
              </w:rPr>
            </w:pPr>
            <w:ins w:id="967" w:author="David Gravett" w:date="2019-12-01T10:21:00Z">
              <w:r w:rsidRPr="00016618">
                <w:rPr>
                  <w:rFonts w:ascii="Times New Roman" w:hAnsi="Times New Roman" w:cs="Times New Roman"/>
                  <w:sz w:val="36"/>
                  <w:szCs w:val="36"/>
                </w:rPr>
                <w:t>0</w:t>
              </w:r>
            </w:ins>
          </w:p>
        </w:tc>
      </w:tr>
      <w:tr w:rsidR="00016618" w14:paraId="652E8602" w14:textId="77777777" w:rsidTr="00BE50C5">
        <w:trPr>
          <w:trHeight w:val="869"/>
          <w:ins w:id="968" w:author="David Gravett" w:date="2019-12-01T10:21:00Z"/>
        </w:trPr>
        <w:tc>
          <w:tcPr>
            <w:tcW w:w="933" w:type="dxa"/>
          </w:tcPr>
          <w:p w14:paraId="66CCE07C" w14:textId="2F52360D" w:rsidR="00016618" w:rsidRPr="00016618" w:rsidRDefault="00016618" w:rsidP="00016618">
            <w:pPr>
              <w:jc w:val="center"/>
              <w:rPr>
                <w:ins w:id="969" w:author="David Gravett" w:date="2019-12-01T10:21:00Z"/>
                <w:rFonts w:ascii="Times New Roman" w:hAnsi="Times New Roman" w:cs="Times New Roman"/>
                <w:sz w:val="36"/>
                <w:szCs w:val="36"/>
              </w:rPr>
            </w:pPr>
            <w:ins w:id="970" w:author="David Gravett" w:date="2019-12-01T10:21:00Z">
              <w:r w:rsidRPr="00016618">
                <w:rPr>
                  <w:rFonts w:ascii="Times New Roman" w:hAnsi="Times New Roman" w:cs="Times New Roman"/>
                  <w:sz w:val="36"/>
                  <w:szCs w:val="36"/>
                </w:rPr>
                <w:t>-1</w:t>
              </w:r>
            </w:ins>
          </w:p>
        </w:tc>
        <w:tc>
          <w:tcPr>
            <w:tcW w:w="933" w:type="dxa"/>
          </w:tcPr>
          <w:p w14:paraId="5CCCF46C" w14:textId="418BD225" w:rsidR="00016618" w:rsidRPr="00016618" w:rsidRDefault="00016618" w:rsidP="00016618">
            <w:pPr>
              <w:jc w:val="center"/>
              <w:rPr>
                <w:ins w:id="971" w:author="David Gravett" w:date="2019-12-01T10:21:00Z"/>
                <w:rFonts w:ascii="Times New Roman" w:hAnsi="Times New Roman" w:cs="Times New Roman"/>
                <w:sz w:val="36"/>
                <w:szCs w:val="36"/>
              </w:rPr>
            </w:pPr>
            <w:ins w:id="972" w:author="David Gravett" w:date="2019-12-01T10:21:00Z">
              <w:r w:rsidRPr="00016618">
                <w:rPr>
                  <w:rFonts w:ascii="Times New Roman" w:hAnsi="Times New Roman" w:cs="Times New Roman"/>
                  <w:sz w:val="36"/>
                  <w:szCs w:val="36"/>
                </w:rPr>
                <w:t>1</w:t>
              </w:r>
            </w:ins>
          </w:p>
        </w:tc>
        <w:tc>
          <w:tcPr>
            <w:tcW w:w="933" w:type="dxa"/>
          </w:tcPr>
          <w:p w14:paraId="3DC9CB58" w14:textId="0AA1AE50" w:rsidR="00016618" w:rsidRPr="00016618" w:rsidRDefault="00016618" w:rsidP="00016618">
            <w:pPr>
              <w:jc w:val="center"/>
              <w:rPr>
                <w:ins w:id="973" w:author="David Gravett" w:date="2019-12-01T10:21:00Z"/>
                <w:rFonts w:ascii="Times New Roman" w:hAnsi="Times New Roman" w:cs="Times New Roman"/>
                <w:sz w:val="36"/>
                <w:szCs w:val="36"/>
              </w:rPr>
            </w:pPr>
            <w:ins w:id="974" w:author="David Gravett" w:date="2019-12-01T10:21:00Z">
              <w:r w:rsidRPr="00016618">
                <w:rPr>
                  <w:rFonts w:ascii="Times New Roman" w:hAnsi="Times New Roman" w:cs="Times New Roman"/>
                  <w:sz w:val="36"/>
                  <w:szCs w:val="36"/>
                </w:rPr>
                <w:t>0</w:t>
              </w:r>
            </w:ins>
          </w:p>
        </w:tc>
        <w:tc>
          <w:tcPr>
            <w:tcW w:w="933" w:type="dxa"/>
          </w:tcPr>
          <w:p w14:paraId="018ACF55" w14:textId="28D728D2" w:rsidR="00016618" w:rsidRPr="00016618" w:rsidRDefault="00016618" w:rsidP="00016618">
            <w:pPr>
              <w:jc w:val="center"/>
              <w:rPr>
                <w:ins w:id="975" w:author="David Gravett" w:date="2019-12-01T10:21:00Z"/>
                <w:rFonts w:ascii="Times New Roman" w:hAnsi="Times New Roman" w:cs="Times New Roman"/>
                <w:sz w:val="36"/>
                <w:szCs w:val="36"/>
              </w:rPr>
            </w:pPr>
            <w:ins w:id="976" w:author="David Gravett" w:date="2019-12-01T10:21:00Z">
              <w:r w:rsidRPr="00016618">
                <w:rPr>
                  <w:rFonts w:ascii="Times New Roman" w:hAnsi="Times New Roman" w:cs="Times New Roman"/>
                  <w:sz w:val="36"/>
                  <w:szCs w:val="36"/>
                </w:rPr>
                <w:t>0</w:t>
              </w:r>
            </w:ins>
          </w:p>
        </w:tc>
        <w:tc>
          <w:tcPr>
            <w:tcW w:w="933" w:type="dxa"/>
          </w:tcPr>
          <w:p w14:paraId="4540939F" w14:textId="4B952649" w:rsidR="00016618" w:rsidRPr="00016618" w:rsidRDefault="00016618" w:rsidP="00016618">
            <w:pPr>
              <w:jc w:val="center"/>
              <w:rPr>
                <w:ins w:id="977" w:author="David Gravett" w:date="2019-12-01T10:21:00Z"/>
                <w:rFonts w:ascii="Times New Roman" w:hAnsi="Times New Roman" w:cs="Times New Roman"/>
                <w:sz w:val="36"/>
                <w:szCs w:val="36"/>
              </w:rPr>
            </w:pPr>
            <w:ins w:id="978" w:author="David Gravett" w:date="2019-12-01T10:21:00Z">
              <w:r w:rsidRPr="00016618">
                <w:rPr>
                  <w:rFonts w:ascii="Times New Roman" w:hAnsi="Times New Roman" w:cs="Times New Roman"/>
                  <w:sz w:val="36"/>
                  <w:szCs w:val="36"/>
                </w:rPr>
                <w:t>0</w:t>
              </w:r>
            </w:ins>
          </w:p>
        </w:tc>
        <w:tc>
          <w:tcPr>
            <w:tcW w:w="933" w:type="dxa"/>
          </w:tcPr>
          <w:p w14:paraId="596C06E4" w14:textId="4C117A01" w:rsidR="00016618" w:rsidRPr="00016618" w:rsidRDefault="00016618" w:rsidP="00016618">
            <w:pPr>
              <w:jc w:val="center"/>
              <w:rPr>
                <w:ins w:id="979" w:author="David Gravett" w:date="2019-12-01T10:21:00Z"/>
                <w:rFonts w:ascii="Times New Roman" w:hAnsi="Times New Roman" w:cs="Times New Roman"/>
                <w:sz w:val="36"/>
                <w:szCs w:val="36"/>
              </w:rPr>
            </w:pPr>
            <w:ins w:id="980" w:author="David Gravett" w:date="2019-12-01T10:21:00Z">
              <w:r w:rsidRPr="00016618">
                <w:rPr>
                  <w:rFonts w:ascii="Times New Roman" w:hAnsi="Times New Roman" w:cs="Times New Roman"/>
                  <w:sz w:val="36"/>
                  <w:szCs w:val="36"/>
                </w:rPr>
                <w:t>0</w:t>
              </w:r>
            </w:ins>
          </w:p>
        </w:tc>
        <w:tc>
          <w:tcPr>
            <w:tcW w:w="933" w:type="dxa"/>
          </w:tcPr>
          <w:p w14:paraId="20512CC0" w14:textId="0472DCBD" w:rsidR="00016618" w:rsidRPr="00016618" w:rsidRDefault="00016618" w:rsidP="00016618">
            <w:pPr>
              <w:jc w:val="center"/>
              <w:rPr>
                <w:ins w:id="981" w:author="David Gravett" w:date="2019-12-01T10:21:00Z"/>
                <w:rFonts w:ascii="Times New Roman" w:hAnsi="Times New Roman" w:cs="Times New Roman"/>
                <w:sz w:val="36"/>
                <w:szCs w:val="36"/>
              </w:rPr>
            </w:pPr>
            <w:ins w:id="982" w:author="David Gravett" w:date="2019-12-01T10:21:00Z">
              <w:r w:rsidRPr="00016618">
                <w:rPr>
                  <w:rFonts w:ascii="Times New Roman" w:hAnsi="Times New Roman" w:cs="Times New Roman"/>
                  <w:sz w:val="36"/>
                  <w:szCs w:val="36"/>
                </w:rPr>
                <w:t>0</w:t>
              </w:r>
            </w:ins>
          </w:p>
        </w:tc>
      </w:tr>
      <w:tr w:rsidR="00016618" w14:paraId="382B5466" w14:textId="77777777" w:rsidTr="00BE50C5">
        <w:trPr>
          <w:trHeight w:val="869"/>
          <w:ins w:id="983" w:author="David Gravett" w:date="2019-12-01T10:21:00Z"/>
        </w:trPr>
        <w:tc>
          <w:tcPr>
            <w:tcW w:w="933" w:type="dxa"/>
          </w:tcPr>
          <w:p w14:paraId="44D7E6C6" w14:textId="7D754606" w:rsidR="00016618" w:rsidRPr="00016618" w:rsidRDefault="00016618" w:rsidP="00016618">
            <w:pPr>
              <w:jc w:val="center"/>
              <w:rPr>
                <w:ins w:id="984" w:author="David Gravett" w:date="2019-12-01T10:21:00Z"/>
                <w:rFonts w:ascii="Times New Roman" w:hAnsi="Times New Roman" w:cs="Times New Roman"/>
                <w:sz w:val="36"/>
                <w:szCs w:val="36"/>
              </w:rPr>
            </w:pPr>
            <w:ins w:id="985" w:author="David Gravett" w:date="2019-12-01T10:21:00Z">
              <w:r w:rsidRPr="00016618">
                <w:rPr>
                  <w:rFonts w:ascii="Times New Roman" w:hAnsi="Times New Roman" w:cs="Times New Roman"/>
                  <w:sz w:val="36"/>
                  <w:szCs w:val="36"/>
                </w:rPr>
                <w:t>0</w:t>
              </w:r>
            </w:ins>
          </w:p>
        </w:tc>
        <w:tc>
          <w:tcPr>
            <w:tcW w:w="933" w:type="dxa"/>
          </w:tcPr>
          <w:p w14:paraId="29BD10EC" w14:textId="4D141C1C" w:rsidR="00016618" w:rsidRPr="00016618" w:rsidRDefault="00016618" w:rsidP="00016618">
            <w:pPr>
              <w:jc w:val="center"/>
              <w:rPr>
                <w:ins w:id="986" w:author="David Gravett" w:date="2019-12-01T10:21:00Z"/>
                <w:rFonts w:ascii="Times New Roman" w:hAnsi="Times New Roman" w:cs="Times New Roman"/>
                <w:sz w:val="36"/>
                <w:szCs w:val="36"/>
              </w:rPr>
            </w:pPr>
            <w:ins w:id="987" w:author="David Gravett" w:date="2019-12-01T10:21:00Z">
              <w:r w:rsidRPr="00016618">
                <w:rPr>
                  <w:rFonts w:ascii="Times New Roman" w:hAnsi="Times New Roman" w:cs="Times New Roman"/>
                  <w:sz w:val="36"/>
                  <w:szCs w:val="36"/>
                </w:rPr>
                <w:t>0</w:t>
              </w:r>
            </w:ins>
          </w:p>
        </w:tc>
        <w:tc>
          <w:tcPr>
            <w:tcW w:w="933" w:type="dxa"/>
          </w:tcPr>
          <w:p w14:paraId="553F0327" w14:textId="39ECB7B8" w:rsidR="00016618" w:rsidRPr="00016618" w:rsidRDefault="00016618" w:rsidP="00016618">
            <w:pPr>
              <w:jc w:val="center"/>
              <w:rPr>
                <w:ins w:id="988" w:author="David Gravett" w:date="2019-12-01T10:21:00Z"/>
                <w:rFonts w:ascii="Times New Roman" w:hAnsi="Times New Roman" w:cs="Times New Roman"/>
                <w:sz w:val="36"/>
                <w:szCs w:val="36"/>
              </w:rPr>
            </w:pPr>
            <w:ins w:id="989" w:author="David Gravett" w:date="2019-12-01T10:21:00Z">
              <w:r w:rsidRPr="00016618">
                <w:rPr>
                  <w:rFonts w:ascii="Times New Roman" w:hAnsi="Times New Roman" w:cs="Times New Roman"/>
                  <w:sz w:val="36"/>
                  <w:szCs w:val="36"/>
                </w:rPr>
                <w:t>0</w:t>
              </w:r>
            </w:ins>
          </w:p>
        </w:tc>
        <w:tc>
          <w:tcPr>
            <w:tcW w:w="933" w:type="dxa"/>
          </w:tcPr>
          <w:p w14:paraId="6D68CBB4" w14:textId="3EACE391" w:rsidR="00016618" w:rsidRPr="00016618" w:rsidRDefault="00016618" w:rsidP="00016618">
            <w:pPr>
              <w:jc w:val="center"/>
              <w:rPr>
                <w:ins w:id="990" w:author="David Gravett" w:date="2019-12-01T10:21:00Z"/>
                <w:rFonts w:ascii="Times New Roman" w:hAnsi="Times New Roman" w:cs="Times New Roman"/>
                <w:sz w:val="36"/>
                <w:szCs w:val="36"/>
              </w:rPr>
            </w:pPr>
            <w:ins w:id="991" w:author="David Gravett" w:date="2019-12-01T10:21:00Z">
              <w:r w:rsidRPr="00016618">
                <w:rPr>
                  <w:rFonts w:ascii="Times New Roman" w:hAnsi="Times New Roman" w:cs="Times New Roman"/>
                  <w:sz w:val="36"/>
                  <w:szCs w:val="36"/>
                </w:rPr>
                <w:t>0</w:t>
              </w:r>
            </w:ins>
          </w:p>
        </w:tc>
        <w:tc>
          <w:tcPr>
            <w:tcW w:w="933" w:type="dxa"/>
          </w:tcPr>
          <w:p w14:paraId="685B9EBE" w14:textId="4F4B3522" w:rsidR="00016618" w:rsidRPr="00016618" w:rsidRDefault="00016618" w:rsidP="00016618">
            <w:pPr>
              <w:jc w:val="center"/>
              <w:rPr>
                <w:ins w:id="992" w:author="David Gravett" w:date="2019-12-01T10:21:00Z"/>
                <w:rFonts w:ascii="Times New Roman" w:hAnsi="Times New Roman" w:cs="Times New Roman"/>
                <w:sz w:val="36"/>
                <w:szCs w:val="36"/>
              </w:rPr>
            </w:pPr>
            <w:ins w:id="993" w:author="David Gravett" w:date="2019-12-01T10:21:00Z">
              <w:r w:rsidRPr="00016618">
                <w:rPr>
                  <w:rFonts w:ascii="Times New Roman" w:hAnsi="Times New Roman" w:cs="Times New Roman"/>
                  <w:sz w:val="36"/>
                  <w:szCs w:val="36"/>
                </w:rPr>
                <w:t>0</w:t>
              </w:r>
            </w:ins>
          </w:p>
        </w:tc>
        <w:tc>
          <w:tcPr>
            <w:tcW w:w="933" w:type="dxa"/>
          </w:tcPr>
          <w:p w14:paraId="1DE5BDA9" w14:textId="6E340AA7" w:rsidR="00016618" w:rsidRPr="00016618" w:rsidRDefault="00016618" w:rsidP="00016618">
            <w:pPr>
              <w:jc w:val="center"/>
              <w:rPr>
                <w:ins w:id="994" w:author="David Gravett" w:date="2019-12-01T10:21:00Z"/>
                <w:rFonts w:ascii="Times New Roman" w:hAnsi="Times New Roman" w:cs="Times New Roman"/>
                <w:sz w:val="36"/>
                <w:szCs w:val="36"/>
              </w:rPr>
            </w:pPr>
            <w:ins w:id="995" w:author="David Gravett" w:date="2019-12-01T10:21:00Z">
              <w:r w:rsidRPr="00016618">
                <w:rPr>
                  <w:rFonts w:ascii="Times New Roman" w:hAnsi="Times New Roman" w:cs="Times New Roman"/>
                  <w:sz w:val="36"/>
                  <w:szCs w:val="36"/>
                </w:rPr>
                <w:t>0</w:t>
              </w:r>
            </w:ins>
          </w:p>
        </w:tc>
        <w:tc>
          <w:tcPr>
            <w:tcW w:w="933" w:type="dxa"/>
          </w:tcPr>
          <w:p w14:paraId="11A9BFAF" w14:textId="00439CD6" w:rsidR="00016618" w:rsidRPr="00016618" w:rsidRDefault="00016618" w:rsidP="00016618">
            <w:pPr>
              <w:jc w:val="center"/>
              <w:rPr>
                <w:ins w:id="996" w:author="David Gravett" w:date="2019-12-01T10:21:00Z"/>
                <w:rFonts w:ascii="Times New Roman" w:hAnsi="Times New Roman" w:cs="Times New Roman"/>
                <w:sz w:val="36"/>
                <w:szCs w:val="36"/>
              </w:rPr>
            </w:pPr>
            <w:ins w:id="997" w:author="David Gravett" w:date="2019-12-01T10:21:00Z">
              <w:r w:rsidRPr="00016618">
                <w:rPr>
                  <w:rFonts w:ascii="Times New Roman" w:hAnsi="Times New Roman" w:cs="Times New Roman"/>
                  <w:sz w:val="36"/>
                  <w:szCs w:val="36"/>
                </w:rPr>
                <w:t>0</w:t>
              </w:r>
            </w:ins>
          </w:p>
        </w:tc>
      </w:tr>
      <w:tr w:rsidR="00016618" w14:paraId="01CA67C9" w14:textId="77777777" w:rsidTr="00BE50C5">
        <w:trPr>
          <w:trHeight w:val="869"/>
          <w:ins w:id="998" w:author="David Gravett" w:date="2019-12-01T10:21:00Z"/>
        </w:trPr>
        <w:tc>
          <w:tcPr>
            <w:tcW w:w="933" w:type="dxa"/>
          </w:tcPr>
          <w:p w14:paraId="71518CE4" w14:textId="2211EBF1" w:rsidR="00016618" w:rsidRPr="00016618" w:rsidRDefault="00016618" w:rsidP="00016618">
            <w:pPr>
              <w:jc w:val="center"/>
              <w:rPr>
                <w:ins w:id="999" w:author="David Gravett" w:date="2019-12-01T10:21:00Z"/>
                <w:rFonts w:ascii="Times New Roman" w:hAnsi="Times New Roman" w:cs="Times New Roman"/>
                <w:sz w:val="36"/>
                <w:szCs w:val="36"/>
              </w:rPr>
            </w:pPr>
            <w:ins w:id="1000" w:author="David Gravett" w:date="2019-12-01T10:21:00Z">
              <w:r w:rsidRPr="00016618">
                <w:rPr>
                  <w:rFonts w:ascii="Times New Roman" w:hAnsi="Times New Roman" w:cs="Times New Roman"/>
                  <w:sz w:val="36"/>
                  <w:szCs w:val="36"/>
                </w:rPr>
                <w:t>0</w:t>
              </w:r>
            </w:ins>
          </w:p>
        </w:tc>
        <w:tc>
          <w:tcPr>
            <w:tcW w:w="933" w:type="dxa"/>
          </w:tcPr>
          <w:p w14:paraId="6096FDBD" w14:textId="0ED57AE0" w:rsidR="00016618" w:rsidRPr="00016618" w:rsidRDefault="00016618" w:rsidP="00016618">
            <w:pPr>
              <w:jc w:val="center"/>
              <w:rPr>
                <w:ins w:id="1001" w:author="David Gravett" w:date="2019-12-01T10:21:00Z"/>
                <w:rFonts w:ascii="Times New Roman" w:hAnsi="Times New Roman" w:cs="Times New Roman"/>
                <w:sz w:val="36"/>
                <w:szCs w:val="36"/>
              </w:rPr>
            </w:pPr>
            <w:ins w:id="1002" w:author="David Gravett" w:date="2019-12-01T10:21:00Z">
              <w:r w:rsidRPr="00016618">
                <w:rPr>
                  <w:rFonts w:ascii="Times New Roman" w:hAnsi="Times New Roman" w:cs="Times New Roman"/>
                  <w:sz w:val="36"/>
                  <w:szCs w:val="36"/>
                </w:rPr>
                <w:t>0</w:t>
              </w:r>
            </w:ins>
          </w:p>
        </w:tc>
        <w:tc>
          <w:tcPr>
            <w:tcW w:w="933" w:type="dxa"/>
          </w:tcPr>
          <w:p w14:paraId="1B911FB1" w14:textId="21BA043D" w:rsidR="00016618" w:rsidRPr="00016618" w:rsidRDefault="00016618" w:rsidP="00016618">
            <w:pPr>
              <w:jc w:val="center"/>
              <w:rPr>
                <w:ins w:id="1003" w:author="David Gravett" w:date="2019-12-01T10:21:00Z"/>
                <w:rFonts w:ascii="Times New Roman" w:hAnsi="Times New Roman" w:cs="Times New Roman"/>
                <w:sz w:val="36"/>
                <w:szCs w:val="36"/>
              </w:rPr>
            </w:pPr>
            <w:ins w:id="1004" w:author="David Gravett" w:date="2019-12-01T10:21:00Z">
              <w:r w:rsidRPr="00016618">
                <w:rPr>
                  <w:rFonts w:ascii="Times New Roman" w:hAnsi="Times New Roman" w:cs="Times New Roman"/>
                  <w:sz w:val="36"/>
                  <w:szCs w:val="36"/>
                </w:rPr>
                <w:t>0</w:t>
              </w:r>
            </w:ins>
          </w:p>
        </w:tc>
        <w:tc>
          <w:tcPr>
            <w:tcW w:w="933" w:type="dxa"/>
          </w:tcPr>
          <w:p w14:paraId="29798F96" w14:textId="7D165157" w:rsidR="00016618" w:rsidRPr="00016618" w:rsidRDefault="00016618" w:rsidP="00016618">
            <w:pPr>
              <w:jc w:val="center"/>
              <w:rPr>
                <w:ins w:id="1005" w:author="David Gravett" w:date="2019-12-01T10:21:00Z"/>
                <w:rFonts w:ascii="Times New Roman" w:hAnsi="Times New Roman" w:cs="Times New Roman"/>
                <w:sz w:val="36"/>
                <w:szCs w:val="36"/>
              </w:rPr>
            </w:pPr>
            <w:ins w:id="1006" w:author="David Gravett" w:date="2019-12-01T10:21:00Z">
              <w:r w:rsidRPr="00016618">
                <w:rPr>
                  <w:rFonts w:ascii="Times New Roman" w:hAnsi="Times New Roman" w:cs="Times New Roman"/>
                  <w:sz w:val="36"/>
                  <w:szCs w:val="36"/>
                </w:rPr>
                <w:t>0</w:t>
              </w:r>
            </w:ins>
          </w:p>
        </w:tc>
        <w:tc>
          <w:tcPr>
            <w:tcW w:w="933" w:type="dxa"/>
          </w:tcPr>
          <w:p w14:paraId="37862F81" w14:textId="6DD15165" w:rsidR="00016618" w:rsidRPr="00016618" w:rsidRDefault="00016618" w:rsidP="00016618">
            <w:pPr>
              <w:jc w:val="center"/>
              <w:rPr>
                <w:ins w:id="1007" w:author="David Gravett" w:date="2019-12-01T10:21:00Z"/>
                <w:rFonts w:ascii="Times New Roman" w:hAnsi="Times New Roman" w:cs="Times New Roman"/>
                <w:sz w:val="36"/>
                <w:szCs w:val="36"/>
              </w:rPr>
            </w:pPr>
            <w:ins w:id="1008" w:author="David Gravett" w:date="2019-12-01T10:21:00Z">
              <w:r w:rsidRPr="00016618">
                <w:rPr>
                  <w:rFonts w:ascii="Times New Roman" w:hAnsi="Times New Roman" w:cs="Times New Roman"/>
                  <w:sz w:val="36"/>
                  <w:szCs w:val="36"/>
                </w:rPr>
                <w:t>0</w:t>
              </w:r>
            </w:ins>
          </w:p>
        </w:tc>
        <w:tc>
          <w:tcPr>
            <w:tcW w:w="933" w:type="dxa"/>
          </w:tcPr>
          <w:p w14:paraId="31D942AD" w14:textId="5176C313" w:rsidR="00016618" w:rsidRPr="00016618" w:rsidRDefault="00016618" w:rsidP="00016618">
            <w:pPr>
              <w:jc w:val="center"/>
              <w:rPr>
                <w:ins w:id="1009" w:author="David Gravett" w:date="2019-12-01T10:21:00Z"/>
                <w:rFonts w:ascii="Times New Roman" w:hAnsi="Times New Roman" w:cs="Times New Roman"/>
                <w:sz w:val="36"/>
                <w:szCs w:val="36"/>
              </w:rPr>
            </w:pPr>
            <w:ins w:id="1010" w:author="David Gravett" w:date="2019-12-01T10:21:00Z">
              <w:r w:rsidRPr="00016618">
                <w:rPr>
                  <w:rFonts w:ascii="Times New Roman" w:hAnsi="Times New Roman" w:cs="Times New Roman"/>
                  <w:sz w:val="36"/>
                  <w:szCs w:val="36"/>
                </w:rPr>
                <w:t>0</w:t>
              </w:r>
            </w:ins>
          </w:p>
        </w:tc>
        <w:tc>
          <w:tcPr>
            <w:tcW w:w="933" w:type="dxa"/>
          </w:tcPr>
          <w:p w14:paraId="76DFC661" w14:textId="66A7225F" w:rsidR="00016618" w:rsidRPr="00016618" w:rsidRDefault="00016618" w:rsidP="00016618">
            <w:pPr>
              <w:jc w:val="center"/>
              <w:rPr>
                <w:ins w:id="1011" w:author="David Gravett" w:date="2019-12-01T10:21:00Z"/>
                <w:rFonts w:ascii="Times New Roman" w:hAnsi="Times New Roman" w:cs="Times New Roman"/>
                <w:sz w:val="36"/>
                <w:szCs w:val="36"/>
              </w:rPr>
            </w:pPr>
            <w:ins w:id="1012" w:author="David Gravett" w:date="2019-12-01T10:21:00Z">
              <w:r w:rsidRPr="00016618">
                <w:rPr>
                  <w:rFonts w:ascii="Times New Roman" w:hAnsi="Times New Roman" w:cs="Times New Roman"/>
                  <w:sz w:val="36"/>
                  <w:szCs w:val="36"/>
                </w:rPr>
                <w:t>0</w:t>
              </w:r>
            </w:ins>
          </w:p>
        </w:tc>
      </w:tr>
    </w:tbl>
    <w:p w14:paraId="00984B61" w14:textId="48EAAA3C" w:rsidR="00016618" w:rsidRDefault="00016618" w:rsidP="005F2D99">
      <w:pPr>
        <w:spacing w:line="288" w:lineRule="auto"/>
        <w:jc w:val="both"/>
        <w:rPr>
          <w:ins w:id="1013" w:author="David Gravett" w:date="2019-12-01T10:21:00Z"/>
          <w:rFonts w:ascii="Times New Roman" w:hAnsi="Times New Roman" w:cs="Times New Roman"/>
          <w:sz w:val="24"/>
          <w:szCs w:val="24"/>
          <w:lang w:val="en-US"/>
        </w:rPr>
      </w:pPr>
      <w:ins w:id="1014" w:author="David Gravett" w:date="2019-12-01T10:21:00Z">
        <w:r>
          <w:rPr>
            <w:noProof/>
          </w:rPr>
          <mc:AlternateContent>
            <mc:Choice Requires="wps">
              <w:drawing>
                <wp:anchor distT="0" distB="0" distL="114300" distR="114300" simplePos="0" relativeHeight="251695616" behindDoc="0" locked="0" layoutInCell="1" allowOverlap="1" wp14:anchorId="7854AEEE" wp14:editId="6D918B79">
                  <wp:simplePos x="0" y="0"/>
                  <wp:positionH relativeFrom="margin">
                    <wp:align>center</wp:align>
                  </wp:positionH>
                  <wp:positionV relativeFrom="paragraph">
                    <wp:posOffset>95885</wp:posOffset>
                  </wp:positionV>
                  <wp:extent cx="3381375" cy="15240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2F77CD2" w14:textId="0412E30A" w:rsidR="0077468C" w:rsidRPr="00D103E4" w:rsidRDefault="0077468C" w:rsidP="00016618">
                              <w:pPr>
                                <w:pStyle w:val="Caption"/>
                                <w:jc w:val="center"/>
                                <w:rPr>
                                  <w:ins w:id="1015" w:author="David Gravett" w:date="2019-12-01T10:21:00Z"/>
                                  <w:rFonts w:ascii="Arial" w:eastAsia="Arial" w:hAnsi="Arial" w:cs="Arial"/>
                                  <w:noProof/>
                                  <w:lang w:val="en"/>
                                </w:rPr>
                              </w:pPr>
                              <w:ins w:id="1016" w:author="David Gravett" w:date="2019-12-01T10:21:00Z">
                                <w:r>
                                  <w:t xml:space="preserve">Table </w:t>
                                </w:r>
                              </w:ins>
                              <w:r w:rsidR="008E5F66">
                                <w:t>7</w:t>
                              </w:r>
                              <w:ins w:id="1017" w:author="David Gravett" w:date="2019-12-01T10:21:00Z">
                                <w:r>
                                  <w:t>: All Connections Checked for Initial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4AEEE" id="Text Box 46" o:spid="_x0000_s1067" type="#_x0000_t202" style="position:absolute;left:0;text-align:left;margin-left:0;margin-top:7.55pt;width:266.25pt;height:12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d8NQIAAGo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" stroked="f">
                  <v:textbox inset="0,0,0,0">
                    <w:txbxContent>
                      <w:p w14:paraId="22F77CD2" w14:textId="0412E30A" w:rsidR="0077468C" w:rsidRPr="00D103E4" w:rsidRDefault="0077468C" w:rsidP="00016618">
                        <w:pPr>
                          <w:pStyle w:val="Caption"/>
                          <w:jc w:val="center"/>
                          <w:rPr>
                            <w:ins w:id="1018" w:author="David Gravett" w:date="2019-12-01T10:21:00Z"/>
                            <w:rFonts w:ascii="Arial" w:eastAsia="Arial" w:hAnsi="Arial" w:cs="Arial"/>
                            <w:noProof/>
                            <w:lang w:val="en"/>
                          </w:rPr>
                        </w:pPr>
                        <w:ins w:id="1019" w:author="David Gravett" w:date="2019-12-01T10:21:00Z">
                          <w:r>
                            <w:t xml:space="preserve">Table </w:t>
                          </w:r>
                        </w:ins>
                        <w:r w:rsidR="008E5F66">
                          <w:t>7</w:t>
                        </w:r>
                        <w:ins w:id="1020" w:author="David Gravett" w:date="2019-12-01T10:21:00Z">
                          <w:r>
                            <w:t>: All Connections Checked for Initial Node</w:t>
                          </w:r>
                        </w:ins>
                      </w:p>
                    </w:txbxContent>
                  </v:textbox>
                  <w10:wrap anchorx="margin"/>
                </v:shape>
              </w:pict>
            </mc:Fallback>
          </mc:AlternateContent>
        </w:r>
      </w:ins>
    </w:p>
    <w:p w14:paraId="4091C06E" w14:textId="4CD956FB" w:rsidR="00016618" w:rsidRDefault="00016618" w:rsidP="005F2D99">
      <w:pPr>
        <w:spacing w:line="288" w:lineRule="auto"/>
        <w:jc w:val="both"/>
        <w:rPr>
          <w:ins w:id="1021" w:author="David Gravett" w:date="2019-12-01T10:21:00Z"/>
          <w:rFonts w:ascii="Times New Roman" w:hAnsi="Times New Roman" w:cs="Times New Roman"/>
          <w:sz w:val="24"/>
          <w:szCs w:val="24"/>
          <w:lang w:val="en-US"/>
        </w:rPr>
      </w:pPr>
    </w:p>
    <w:p w14:paraId="5AEC3ECD" w14:textId="60BEA3FD" w:rsidR="00016618" w:rsidRDefault="00BE50C5" w:rsidP="005F2D99">
      <w:pPr>
        <w:spacing w:line="288" w:lineRule="auto"/>
        <w:jc w:val="both"/>
        <w:rPr>
          <w:ins w:id="1022" w:author="David Gravett" w:date="2019-12-01T10:21:00Z"/>
          <w:rFonts w:ascii="Times New Roman" w:hAnsi="Times New Roman" w:cs="Times New Roman"/>
          <w:sz w:val="24"/>
          <w:szCs w:val="24"/>
          <w:lang w:val="en-US"/>
        </w:rPr>
      </w:pPr>
      <w:ins w:id="1023" w:author="David Gravett" w:date="2019-12-01T10:21:00Z">
        <w:r>
          <w:rPr>
            <w:rFonts w:ascii="Times New Roman" w:hAnsi="Times New Roman" w:cs="Times New Roman"/>
            <w:sz w:val="24"/>
            <w:szCs w:val="24"/>
            <w:lang w:val="en-US"/>
          </w:rPr>
          <w:t>After this step, at least one connecting node will always be generated. Th</w:t>
        </w:r>
        <w:r w:rsidR="008E2643">
          <w:rPr>
            <w:rFonts w:ascii="Times New Roman" w:hAnsi="Times New Roman" w:cs="Times New Roman"/>
            <w:sz w:val="24"/>
            <w:szCs w:val="24"/>
            <w:lang w:val="en-US"/>
          </w:rPr>
          <w:t>is is ensured by the weight factor being set to at least the initial value of 1 divided by the number of possible connections. Initially setting this value to be larger will increase the average number of nodes generated for each initial node, thus resulting in a denser map.</w:t>
        </w:r>
      </w:ins>
    </w:p>
    <w:p w14:paraId="02AD31CA" w14:textId="77777777" w:rsidR="00016618" w:rsidRDefault="00016618" w:rsidP="005F2D99">
      <w:pPr>
        <w:spacing w:line="288" w:lineRule="auto"/>
        <w:jc w:val="both"/>
        <w:rPr>
          <w:ins w:id="1024" w:author="David Gravett" w:date="2019-12-01T10:21:00Z"/>
          <w:rFonts w:ascii="Times New Roman" w:hAnsi="Times New Roman" w:cs="Times New Roman"/>
          <w:sz w:val="24"/>
          <w:szCs w:val="24"/>
          <w:lang w:val="en-US"/>
        </w:rPr>
      </w:pPr>
    </w:p>
    <w:p w14:paraId="5E60F603" w14:textId="77777777" w:rsidR="00016618" w:rsidRDefault="00016618" w:rsidP="005F2D99">
      <w:pPr>
        <w:spacing w:line="288" w:lineRule="auto"/>
        <w:jc w:val="both"/>
        <w:rPr>
          <w:ins w:id="1025" w:author="David Gravett" w:date="2019-12-01T10:21:00Z"/>
          <w:rFonts w:ascii="Times New Roman" w:hAnsi="Times New Roman" w:cs="Times New Roman"/>
          <w:sz w:val="24"/>
          <w:szCs w:val="24"/>
          <w:lang w:val="en-US"/>
        </w:rPr>
      </w:pPr>
    </w:p>
    <w:p w14:paraId="24200636" w14:textId="77777777" w:rsidR="00016618" w:rsidRDefault="00016618" w:rsidP="005F2D99">
      <w:pPr>
        <w:spacing w:line="288" w:lineRule="auto"/>
        <w:jc w:val="both"/>
        <w:rPr>
          <w:ins w:id="1026" w:author="David Gravett" w:date="2019-12-01T10:21:00Z"/>
          <w:rFonts w:ascii="Times New Roman" w:hAnsi="Times New Roman" w:cs="Times New Roman"/>
          <w:sz w:val="24"/>
          <w:szCs w:val="24"/>
          <w:lang w:val="en-US"/>
        </w:rPr>
      </w:pPr>
    </w:p>
    <w:p w14:paraId="03FC77C4" w14:textId="77777777" w:rsidR="00016618" w:rsidRDefault="00016618" w:rsidP="005F2D99">
      <w:pPr>
        <w:spacing w:line="288" w:lineRule="auto"/>
        <w:jc w:val="both"/>
        <w:rPr>
          <w:ins w:id="1027" w:author="David Gravett" w:date="2019-12-01T10:21:00Z"/>
          <w:rFonts w:ascii="Times New Roman" w:hAnsi="Times New Roman" w:cs="Times New Roman"/>
          <w:sz w:val="24"/>
          <w:szCs w:val="24"/>
          <w:lang w:val="en-US"/>
        </w:rPr>
      </w:pPr>
    </w:p>
    <w:p w14:paraId="043034E8" w14:textId="77777777" w:rsidR="00016618" w:rsidRDefault="00016618" w:rsidP="005F2D99">
      <w:pPr>
        <w:spacing w:line="288" w:lineRule="auto"/>
        <w:jc w:val="both"/>
        <w:rPr>
          <w:ins w:id="1028" w:author="David Gravett" w:date="2019-12-01T10:21:00Z"/>
          <w:rFonts w:ascii="Times New Roman" w:hAnsi="Times New Roman" w:cs="Times New Roman"/>
          <w:sz w:val="24"/>
          <w:szCs w:val="24"/>
          <w:lang w:val="en-US"/>
        </w:rPr>
      </w:pPr>
    </w:p>
    <w:p w14:paraId="33EFEBE8" w14:textId="77777777" w:rsidR="00016618" w:rsidRDefault="00016618" w:rsidP="005F2D99">
      <w:pPr>
        <w:spacing w:line="288" w:lineRule="auto"/>
        <w:jc w:val="both"/>
        <w:rPr>
          <w:ins w:id="1029" w:author="David Gravett" w:date="2019-12-01T10:21:00Z"/>
          <w:rFonts w:ascii="Times New Roman" w:hAnsi="Times New Roman" w:cs="Times New Roman"/>
          <w:sz w:val="24"/>
          <w:szCs w:val="24"/>
          <w:lang w:val="en-US"/>
        </w:rPr>
      </w:pPr>
    </w:p>
    <w:p w14:paraId="498821BE" w14:textId="77777777" w:rsidR="00016618" w:rsidRDefault="00016618" w:rsidP="005F2D99">
      <w:pPr>
        <w:spacing w:line="288" w:lineRule="auto"/>
        <w:jc w:val="both"/>
        <w:rPr>
          <w:ins w:id="1030" w:author="David Gravett" w:date="2019-12-01T10:21:00Z"/>
          <w:rFonts w:ascii="Times New Roman" w:hAnsi="Times New Roman" w:cs="Times New Roman"/>
          <w:sz w:val="24"/>
          <w:szCs w:val="24"/>
          <w:lang w:val="en-US"/>
        </w:rPr>
      </w:pPr>
    </w:p>
    <w:p w14:paraId="7970025D" w14:textId="77777777" w:rsidR="00016618" w:rsidRDefault="00016618" w:rsidP="005F2D99">
      <w:pPr>
        <w:spacing w:line="288" w:lineRule="auto"/>
        <w:jc w:val="both"/>
        <w:rPr>
          <w:ins w:id="1031" w:author="David Gravett" w:date="2019-12-01T10:21:00Z"/>
          <w:rFonts w:ascii="Times New Roman" w:hAnsi="Times New Roman" w:cs="Times New Roman"/>
          <w:sz w:val="24"/>
          <w:szCs w:val="24"/>
          <w:lang w:val="en-US"/>
        </w:rPr>
      </w:pPr>
    </w:p>
    <w:p w14:paraId="1B018BB3" w14:textId="77777777" w:rsidR="00016618" w:rsidRDefault="00016618" w:rsidP="005F2D99">
      <w:pPr>
        <w:spacing w:line="288" w:lineRule="auto"/>
        <w:jc w:val="both"/>
        <w:rPr>
          <w:ins w:id="1032" w:author="David Gravett" w:date="2019-12-01T10:21:00Z"/>
          <w:rFonts w:ascii="Times New Roman" w:hAnsi="Times New Roman" w:cs="Times New Roman"/>
          <w:sz w:val="24"/>
          <w:szCs w:val="24"/>
          <w:lang w:val="en-US"/>
        </w:rPr>
      </w:pPr>
    </w:p>
    <w:p w14:paraId="6517E1CE" w14:textId="5C9EC12F" w:rsidR="00016618" w:rsidRPr="00016618" w:rsidRDefault="00016618" w:rsidP="005F2D99">
      <w:pPr>
        <w:spacing w:line="288" w:lineRule="auto"/>
        <w:jc w:val="both"/>
        <w:rPr>
          <w:ins w:id="1033" w:author="David Gravett" w:date="2019-12-01T10:21:00Z"/>
          <w:rFonts w:asciiTheme="majorHAnsi" w:hAnsiTheme="majorHAnsi" w:cstheme="majorHAnsi"/>
          <w:color w:val="1F3864" w:themeColor="accent1" w:themeShade="80"/>
          <w:sz w:val="40"/>
          <w:szCs w:val="40"/>
        </w:rPr>
      </w:pPr>
      <w:ins w:id="1034"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78DC4E6" w14:textId="58DE9D27"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529AB1B6" w14:textId="77777777" w:rsidR="00016618" w:rsidRDefault="00016618" w:rsidP="005F2D99">
      <w:pPr>
        <w:spacing w:line="288" w:lineRule="auto"/>
        <w:jc w:val="both"/>
        <w:rPr>
          <w:ins w:id="1035"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A7EB451" w14:textId="77777777" w:rsidTr="00BE50C5">
        <w:trPr>
          <w:trHeight w:val="869"/>
          <w:ins w:id="1036" w:author="David Gravett" w:date="2019-12-01T10:21:00Z"/>
        </w:trPr>
        <w:tc>
          <w:tcPr>
            <w:tcW w:w="933" w:type="dxa"/>
          </w:tcPr>
          <w:p w14:paraId="25DAC49B" w14:textId="16EDC669" w:rsidR="00016618" w:rsidRPr="00016618" w:rsidRDefault="00016618" w:rsidP="00016618">
            <w:pPr>
              <w:jc w:val="center"/>
              <w:rPr>
                <w:ins w:id="1037" w:author="David Gravett" w:date="2019-12-01T10:21:00Z"/>
                <w:rFonts w:ascii="Times New Roman" w:hAnsi="Times New Roman" w:cs="Times New Roman"/>
                <w:sz w:val="36"/>
                <w:szCs w:val="36"/>
              </w:rPr>
            </w:pPr>
            <w:ins w:id="1038" w:author="David Gravett" w:date="2019-12-01T10:21:00Z">
              <w:r w:rsidRPr="00016618">
                <w:rPr>
                  <w:rFonts w:ascii="Times New Roman" w:hAnsi="Times New Roman" w:cs="Times New Roman"/>
                  <w:sz w:val="36"/>
                  <w:szCs w:val="36"/>
                </w:rPr>
                <w:t>0</w:t>
              </w:r>
            </w:ins>
          </w:p>
        </w:tc>
        <w:tc>
          <w:tcPr>
            <w:tcW w:w="933" w:type="dxa"/>
          </w:tcPr>
          <w:p w14:paraId="54B52947" w14:textId="7286B1CB" w:rsidR="00016618" w:rsidRPr="00016618" w:rsidRDefault="00016618" w:rsidP="00016618">
            <w:pPr>
              <w:jc w:val="center"/>
              <w:rPr>
                <w:ins w:id="1039" w:author="David Gravett" w:date="2019-12-01T10:21:00Z"/>
                <w:rFonts w:ascii="Times New Roman" w:hAnsi="Times New Roman" w:cs="Times New Roman"/>
                <w:sz w:val="36"/>
                <w:szCs w:val="36"/>
              </w:rPr>
            </w:pPr>
            <w:ins w:id="1040" w:author="David Gravett" w:date="2019-12-01T10:21:00Z">
              <w:r w:rsidRPr="00016618">
                <w:rPr>
                  <w:rFonts w:ascii="Times New Roman" w:hAnsi="Times New Roman" w:cs="Times New Roman"/>
                  <w:sz w:val="36"/>
                  <w:szCs w:val="36"/>
                </w:rPr>
                <w:t>0</w:t>
              </w:r>
            </w:ins>
          </w:p>
        </w:tc>
        <w:tc>
          <w:tcPr>
            <w:tcW w:w="933" w:type="dxa"/>
          </w:tcPr>
          <w:p w14:paraId="44FD60C2" w14:textId="56052282" w:rsidR="00016618" w:rsidRPr="00016618" w:rsidRDefault="00016618" w:rsidP="00016618">
            <w:pPr>
              <w:jc w:val="center"/>
              <w:rPr>
                <w:ins w:id="1041" w:author="David Gravett" w:date="2019-12-01T10:21:00Z"/>
                <w:rFonts w:ascii="Times New Roman" w:hAnsi="Times New Roman" w:cs="Times New Roman"/>
                <w:sz w:val="36"/>
                <w:szCs w:val="36"/>
              </w:rPr>
            </w:pPr>
            <w:ins w:id="1042" w:author="David Gravett" w:date="2019-12-01T10:21:00Z">
              <w:r w:rsidRPr="00016618">
                <w:rPr>
                  <w:rFonts w:ascii="Times New Roman" w:hAnsi="Times New Roman" w:cs="Times New Roman"/>
                  <w:sz w:val="36"/>
                  <w:szCs w:val="36"/>
                </w:rPr>
                <w:t>0</w:t>
              </w:r>
            </w:ins>
          </w:p>
        </w:tc>
        <w:tc>
          <w:tcPr>
            <w:tcW w:w="933" w:type="dxa"/>
          </w:tcPr>
          <w:p w14:paraId="4775D5C2" w14:textId="75B60386" w:rsidR="00016618" w:rsidRPr="00016618" w:rsidRDefault="00016618" w:rsidP="00016618">
            <w:pPr>
              <w:jc w:val="center"/>
              <w:rPr>
                <w:ins w:id="1043" w:author="David Gravett" w:date="2019-12-01T10:21:00Z"/>
                <w:rFonts w:ascii="Times New Roman" w:hAnsi="Times New Roman" w:cs="Times New Roman"/>
                <w:sz w:val="36"/>
                <w:szCs w:val="36"/>
              </w:rPr>
            </w:pPr>
            <w:ins w:id="1044" w:author="David Gravett" w:date="2019-12-01T10:21:00Z">
              <w:r w:rsidRPr="00016618">
                <w:rPr>
                  <w:rFonts w:ascii="Times New Roman" w:hAnsi="Times New Roman" w:cs="Times New Roman"/>
                  <w:sz w:val="36"/>
                  <w:szCs w:val="36"/>
                </w:rPr>
                <w:t>0</w:t>
              </w:r>
            </w:ins>
          </w:p>
        </w:tc>
        <w:tc>
          <w:tcPr>
            <w:tcW w:w="933" w:type="dxa"/>
          </w:tcPr>
          <w:p w14:paraId="0E9640CE" w14:textId="67DA33D1" w:rsidR="00016618" w:rsidRPr="00016618" w:rsidRDefault="00016618" w:rsidP="00016618">
            <w:pPr>
              <w:jc w:val="center"/>
              <w:rPr>
                <w:ins w:id="1045" w:author="David Gravett" w:date="2019-12-01T10:21:00Z"/>
                <w:rFonts w:ascii="Times New Roman" w:hAnsi="Times New Roman" w:cs="Times New Roman"/>
                <w:sz w:val="36"/>
                <w:szCs w:val="36"/>
              </w:rPr>
            </w:pPr>
            <w:ins w:id="1046" w:author="David Gravett" w:date="2019-12-01T10:21:00Z">
              <w:r w:rsidRPr="00016618">
                <w:rPr>
                  <w:rFonts w:ascii="Times New Roman" w:hAnsi="Times New Roman" w:cs="Times New Roman"/>
                  <w:sz w:val="36"/>
                  <w:szCs w:val="36"/>
                </w:rPr>
                <w:t>0</w:t>
              </w:r>
            </w:ins>
          </w:p>
        </w:tc>
        <w:tc>
          <w:tcPr>
            <w:tcW w:w="933" w:type="dxa"/>
          </w:tcPr>
          <w:p w14:paraId="3540E3B2" w14:textId="38966F1B" w:rsidR="00016618" w:rsidRPr="00016618" w:rsidRDefault="00016618" w:rsidP="00016618">
            <w:pPr>
              <w:jc w:val="center"/>
              <w:rPr>
                <w:ins w:id="1047" w:author="David Gravett" w:date="2019-12-01T10:21:00Z"/>
                <w:rFonts w:ascii="Times New Roman" w:hAnsi="Times New Roman" w:cs="Times New Roman"/>
                <w:sz w:val="36"/>
                <w:szCs w:val="36"/>
              </w:rPr>
            </w:pPr>
            <w:ins w:id="1048" w:author="David Gravett" w:date="2019-12-01T10:21:00Z">
              <w:r w:rsidRPr="00016618">
                <w:rPr>
                  <w:rFonts w:ascii="Times New Roman" w:hAnsi="Times New Roman" w:cs="Times New Roman"/>
                  <w:sz w:val="36"/>
                  <w:szCs w:val="36"/>
                </w:rPr>
                <w:t>0</w:t>
              </w:r>
            </w:ins>
          </w:p>
        </w:tc>
        <w:tc>
          <w:tcPr>
            <w:tcW w:w="933" w:type="dxa"/>
          </w:tcPr>
          <w:p w14:paraId="156BFABC" w14:textId="42905BE1" w:rsidR="00016618" w:rsidRPr="00016618" w:rsidRDefault="00016618" w:rsidP="00016618">
            <w:pPr>
              <w:jc w:val="center"/>
              <w:rPr>
                <w:ins w:id="1049" w:author="David Gravett" w:date="2019-12-01T10:21:00Z"/>
                <w:rFonts w:ascii="Times New Roman" w:hAnsi="Times New Roman" w:cs="Times New Roman"/>
                <w:sz w:val="36"/>
                <w:szCs w:val="36"/>
              </w:rPr>
            </w:pPr>
            <w:ins w:id="1050" w:author="David Gravett" w:date="2019-12-01T10:21:00Z">
              <w:r w:rsidRPr="00016618">
                <w:rPr>
                  <w:rFonts w:ascii="Times New Roman" w:hAnsi="Times New Roman" w:cs="Times New Roman"/>
                  <w:sz w:val="36"/>
                  <w:szCs w:val="36"/>
                </w:rPr>
                <w:t>0</w:t>
              </w:r>
            </w:ins>
          </w:p>
        </w:tc>
      </w:tr>
      <w:tr w:rsidR="00016618" w14:paraId="51E42739" w14:textId="77777777" w:rsidTr="00BE50C5">
        <w:trPr>
          <w:trHeight w:val="869"/>
          <w:ins w:id="1051" w:author="David Gravett" w:date="2019-12-01T10:21:00Z"/>
        </w:trPr>
        <w:tc>
          <w:tcPr>
            <w:tcW w:w="933" w:type="dxa"/>
          </w:tcPr>
          <w:p w14:paraId="19D88635" w14:textId="21B80CD1" w:rsidR="00016618" w:rsidRPr="00016618" w:rsidRDefault="00016618" w:rsidP="00016618">
            <w:pPr>
              <w:jc w:val="center"/>
              <w:rPr>
                <w:ins w:id="1052" w:author="David Gravett" w:date="2019-12-01T10:21:00Z"/>
                <w:rFonts w:ascii="Times New Roman" w:hAnsi="Times New Roman" w:cs="Times New Roman"/>
                <w:sz w:val="36"/>
                <w:szCs w:val="36"/>
              </w:rPr>
            </w:pPr>
            <w:ins w:id="1053" w:author="David Gravett" w:date="2019-12-01T10:21:00Z">
              <w:r w:rsidRPr="00016618">
                <w:rPr>
                  <w:rFonts w:ascii="Times New Roman" w:hAnsi="Times New Roman" w:cs="Times New Roman"/>
                  <w:sz w:val="36"/>
                  <w:szCs w:val="36"/>
                </w:rPr>
                <w:t>0</w:t>
              </w:r>
            </w:ins>
          </w:p>
        </w:tc>
        <w:tc>
          <w:tcPr>
            <w:tcW w:w="933" w:type="dxa"/>
          </w:tcPr>
          <w:p w14:paraId="22A15F9F" w14:textId="54321BB0" w:rsidR="00016618" w:rsidRPr="00016618" w:rsidRDefault="00016618" w:rsidP="00016618">
            <w:pPr>
              <w:jc w:val="center"/>
              <w:rPr>
                <w:ins w:id="1054" w:author="David Gravett" w:date="2019-12-01T10:21:00Z"/>
                <w:rFonts w:ascii="Times New Roman" w:hAnsi="Times New Roman" w:cs="Times New Roman"/>
                <w:sz w:val="36"/>
                <w:szCs w:val="36"/>
              </w:rPr>
            </w:pPr>
            <w:ins w:id="1055" w:author="David Gravett" w:date="2019-12-01T10:21:00Z">
              <w:r w:rsidRPr="00016618">
                <w:rPr>
                  <w:rFonts w:ascii="Times New Roman" w:hAnsi="Times New Roman" w:cs="Times New Roman"/>
                  <w:sz w:val="36"/>
                  <w:szCs w:val="36"/>
                </w:rPr>
                <w:t>0</w:t>
              </w:r>
            </w:ins>
          </w:p>
        </w:tc>
        <w:tc>
          <w:tcPr>
            <w:tcW w:w="933" w:type="dxa"/>
          </w:tcPr>
          <w:p w14:paraId="23DE0B5D" w14:textId="0B87F08D" w:rsidR="00016618" w:rsidRPr="00016618" w:rsidRDefault="00016618" w:rsidP="00016618">
            <w:pPr>
              <w:jc w:val="center"/>
              <w:rPr>
                <w:ins w:id="1056" w:author="David Gravett" w:date="2019-12-01T10:21:00Z"/>
                <w:rFonts w:ascii="Times New Roman" w:hAnsi="Times New Roman" w:cs="Times New Roman"/>
                <w:sz w:val="36"/>
                <w:szCs w:val="36"/>
              </w:rPr>
            </w:pPr>
            <w:ins w:id="1057" w:author="David Gravett" w:date="2019-12-01T10:21:00Z">
              <w:r w:rsidRPr="00016618">
                <w:rPr>
                  <w:rFonts w:ascii="Times New Roman" w:hAnsi="Times New Roman" w:cs="Times New Roman"/>
                  <w:sz w:val="36"/>
                  <w:szCs w:val="36"/>
                </w:rPr>
                <w:t>0</w:t>
              </w:r>
            </w:ins>
          </w:p>
        </w:tc>
        <w:tc>
          <w:tcPr>
            <w:tcW w:w="933" w:type="dxa"/>
          </w:tcPr>
          <w:p w14:paraId="1866B5E5" w14:textId="77114A78" w:rsidR="00016618" w:rsidRPr="00016618" w:rsidRDefault="00016618" w:rsidP="00016618">
            <w:pPr>
              <w:jc w:val="center"/>
              <w:rPr>
                <w:ins w:id="1058" w:author="David Gravett" w:date="2019-12-01T10:21:00Z"/>
                <w:rFonts w:ascii="Times New Roman" w:hAnsi="Times New Roman" w:cs="Times New Roman"/>
                <w:sz w:val="36"/>
                <w:szCs w:val="36"/>
              </w:rPr>
            </w:pPr>
            <w:ins w:id="1059" w:author="David Gravett" w:date="2019-12-01T10:21:00Z">
              <w:r w:rsidRPr="00016618">
                <w:rPr>
                  <w:rFonts w:ascii="Times New Roman" w:hAnsi="Times New Roman" w:cs="Times New Roman"/>
                  <w:sz w:val="36"/>
                  <w:szCs w:val="36"/>
                </w:rPr>
                <w:t>0</w:t>
              </w:r>
            </w:ins>
          </w:p>
        </w:tc>
        <w:tc>
          <w:tcPr>
            <w:tcW w:w="933" w:type="dxa"/>
          </w:tcPr>
          <w:p w14:paraId="375CD421" w14:textId="05E0A17B" w:rsidR="00016618" w:rsidRPr="00016618" w:rsidRDefault="00016618" w:rsidP="00016618">
            <w:pPr>
              <w:jc w:val="center"/>
              <w:rPr>
                <w:ins w:id="1060" w:author="David Gravett" w:date="2019-12-01T10:21:00Z"/>
                <w:rFonts w:ascii="Times New Roman" w:hAnsi="Times New Roman" w:cs="Times New Roman"/>
                <w:sz w:val="36"/>
                <w:szCs w:val="36"/>
              </w:rPr>
            </w:pPr>
            <w:ins w:id="1061" w:author="David Gravett" w:date="2019-12-01T10:21:00Z">
              <w:r w:rsidRPr="00016618">
                <w:rPr>
                  <w:rFonts w:ascii="Times New Roman" w:hAnsi="Times New Roman" w:cs="Times New Roman"/>
                  <w:sz w:val="36"/>
                  <w:szCs w:val="36"/>
                </w:rPr>
                <w:t>0</w:t>
              </w:r>
            </w:ins>
          </w:p>
        </w:tc>
        <w:tc>
          <w:tcPr>
            <w:tcW w:w="933" w:type="dxa"/>
          </w:tcPr>
          <w:p w14:paraId="7F42C9D4" w14:textId="260BCC31" w:rsidR="00016618" w:rsidRPr="00016618" w:rsidRDefault="00016618" w:rsidP="00016618">
            <w:pPr>
              <w:jc w:val="center"/>
              <w:rPr>
                <w:ins w:id="1062" w:author="David Gravett" w:date="2019-12-01T10:21:00Z"/>
                <w:rFonts w:ascii="Times New Roman" w:hAnsi="Times New Roman" w:cs="Times New Roman"/>
                <w:sz w:val="36"/>
                <w:szCs w:val="36"/>
              </w:rPr>
            </w:pPr>
            <w:ins w:id="1063" w:author="David Gravett" w:date="2019-12-01T10:21:00Z">
              <w:r w:rsidRPr="00016618">
                <w:rPr>
                  <w:rFonts w:ascii="Times New Roman" w:hAnsi="Times New Roman" w:cs="Times New Roman"/>
                  <w:sz w:val="36"/>
                  <w:szCs w:val="36"/>
                </w:rPr>
                <w:t>0</w:t>
              </w:r>
            </w:ins>
          </w:p>
        </w:tc>
        <w:tc>
          <w:tcPr>
            <w:tcW w:w="933" w:type="dxa"/>
          </w:tcPr>
          <w:p w14:paraId="4045D409" w14:textId="36814234" w:rsidR="00016618" w:rsidRPr="00016618" w:rsidRDefault="00016618" w:rsidP="00016618">
            <w:pPr>
              <w:jc w:val="center"/>
              <w:rPr>
                <w:ins w:id="1064" w:author="David Gravett" w:date="2019-12-01T10:21:00Z"/>
                <w:rFonts w:ascii="Times New Roman" w:hAnsi="Times New Roman" w:cs="Times New Roman"/>
                <w:sz w:val="36"/>
                <w:szCs w:val="36"/>
              </w:rPr>
            </w:pPr>
            <w:ins w:id="1065" w:author="David Gravett" w:date="2019-12-01T10:21:00Z">
              <w:r w:rsidRPr="00016618">
                <w:rPr>
                  <w:rFonts w:ascii="Times New Roman" w:hAnsi="Times New Roman" w:cs="Times New Roman"/>
                  <w:sz w:val="36"/>
                  <w:szCs w:val="36"/>
                </w:rPr>
                <w:t>0</w:t>
              </w:r>
            </w:ins>
          </w:p>
        </w:tc>
      </w:tr>
      <w:tr w:rsidR="00016618" w14:paraId="5CDEBFE4" w14:textId="77777777" w:rsidTr="00BE50C5">
        <w:trPr>
          <w:trHeight w:val="869"/>
          <w:ins w:id="1066" w:author="David Gravett" w:date="2019-12-01T10:21:00Z"/>
        </w:trPr>
        <w:tc>
          <w:tcPr>
            <w:tcW w:w="933" w:type="dxa"/>
          </w:tcPr>
          <w:p w14:paraId="38C19A43" w14:textId="785CC76E" w:rsidR="00016618" w:rsidRPr="00016618" w:rsidRDefault="00016618" w:rsidP="00016618">
            <w:pPr>
              <w:jc w:val="center"/>
              <w:rPr>
                <w:ins w:id="1067" w:author="David Gravett" w:date="2019-12-01T10:21:00Z"/>
                <w:rFonts w:ascii="Times New Roman" w:hAnsi="Times New Roman" w:cs="Times New Roman"/>
                <w:sz w:val="36"/>
                <w:szCs w:val="36"/>
              </w:rPr>
            </w:pPr>
            <w:ins w:id="1068" w:author="David Gravett" w:date="2019-12-01T10:21:00Z">
              <w:r w:rsidRPr="00016618">
                <w:rPr>
                  <w:rFonts w:ascii="Times New Roman" w:hAnsi="Times New Roman" w:cs="Times New Roman"/>
                  <w:sz w:val="36"/>
                  <w:szCs w:val="36"/>
                </w:rPr>
                <w:t>1</w:t>
              </w:r>
            </w:ins>
          </w:p>
        </w:tc>
        <w:tc>
          <w:tcPr>
            <w:tcW w:w="933" w:type="dxa"/>
          </w:tcPr>
          <w:p w14:paraId="7647CD09" w14:textId="4ED49DEB" w:rsidR="00016618" w:rsidRPr="00016618" w:rsidRDefault="00016618" w:rsidP="00016618">
            <w:pPr>
              <w:jc w:val="center"/>
              <w:rPr>
                <w:ins w:id="1069" w:author="David Gravett" w:date="2019-12-01T10:21:00Z"/>
                <w:rFonts w:ascii="Times New Roman" w:hAnsi="Times New Roman" w:cs="Times New Roman"/>
                <w:sz w:val="36"/>
                <w:szCs w:val="36"/>
              </w:rPr>
            </w:pPr>
            <w:ins w:id="1070" w:author="David Gravett" w:date="2019-12-01T10:21:00Z">
              <w:r w:rsidRPr="00016618">
                <w:rPr>
                  <w:rFonts w:ascii="Times New Roman" w:hAnsi="Times New Roman" w:cs="Times New Roman"/>
                  <w:sz w:val="36"/>
                  <w:szCs w:val="36"/>
                </w:rPr>
                <w:t>-1</w:t>
              </w:r>
            </w:ins>
          </w:p>
        </w:tc>
        <w:tc>
          <w:tcPr>
            <w:tcW w:w="933" w:type="dxa"/>
          </w:tcPr>
          <w:p w14:paraId="3B91C429" w14:textId="1CB5C921" w:rsidR="00016618" w:rsidRPr="00016618" w:rsidRDefault="00016618" w:rsidP="00016618">
            <w:pPr>
              <w:jc w:val="center"/>
              <w:rPr>
                <w:ins w:id="1071" w:author="David Gravett" w:date="2019-12-01T10:21:00Z"/>
                <w:rFonts w:ascii="Times New Roman" w:hAnsi="Times New Roman" w:cs="Times New Roman"/>
                <w:sz w:val="36"/>
                <w:szCs w:val="36"/>
              </w:rPr>
            </w:pPr>
            <w:ins w:id="1072" w:author="David Gravett" w:date="2019-12-01T10:21:00Z">
              <w:r w:rsidRPr="00016618">
                <w:rPr>
                  <w:rFonts w:ascii="Times New Roman" w:hAnsi="Times New Roman" w:cs="Times New Roman"/>
                  <w:sz w:val="36"/>
                  <w:szCs w:val="36"/>
                </w:rPr>
                <w:t>0</w:t>
              </w:r>
            </w:ins>
          </w:p>
        </w:tc>
        <w:tc>
          <w:tcPr>
            <w:tcW w:w="933" w:type="dxa"/>
          </w:tcPr>
          <w:p w14:paraId="621F3654" w14:textId="48EB68F5" w:rsidR="00016618" w:rsidRPr="00016618" w:rsidRDefault="00016618" w:rsidP="00016618">
            <w:pPr>
              <w:jc w:val="center"/>
              <w:rPr>
                <w:ins w:id="1073" w:author="David Gravett" w:date="2019-12-01T10:21:00Z"/>
                <w:rFonts w:ascii="Times New Roman" w:hAnsi="Times New Roman" w:cs="Times New Roman"/>
                <w:sz w:val="36"/>
                <w:szCs w:val="36"/>
              </w:rPr>
            </w:pPr>
            <w:ins w:id="1074" w:author="David Gravett" w:date="2019-12-01T10:21:00Z">
              <w:r w:rsidRPr="00016618">
                <w:rPr>
                  <w:rFonts w:ascii="Times New Roman" w:hAnsi="Times New Roman" w:cs="Times New Roman"/>
                  <w:sz w:val="36"/>
                  <w:szCs w:val="36"/>
                </w:rPr>
                <w:t>0</w:t>
              </w:r>
            </w:ins>
          </w:p>
        </w:tc>
        <w:tc>
          <w:tcPr>
            <w:tcW w:w="933" w:type="dxa"/>
          </w:tcPr>
          <w:p w14:paraId="627421C2" w14:textId="7EC8EA01" w:rsidR="00016618" w:rsidRPr="00016618" w:rsidRDefault="00016618" w:rsidP="00016618">
            <w:pPr>
              <w:jc w:val="center"/>
              <w:rPr>
                <w:ins w:id="1075" w:author="David Gravett" w:date="2019-12-01T10:21:00Z"/>
                <w:rFonts w:ascii="Times New Roman" w:hAnsi="Times New Roman" w:cs="Times New Roman"/>
                <w:sz w:val="36"/>
                <w:szCs w:val="36"/>
              </w:rPr>
            </w:pPr>
            <w:ins w:id="1076" w:author="David Gravett" w:date="2019-12-01T10:21:00Z">
              <w:r w:rsidRPr="00016618">
                <w:rPr>
                  <w:rFonts w:ascii="Times New Roman" w:hAnsi="Times New Roman" w:cs="Times New Roman"/>
                  <w:sz w:val="36"/>
                  <w:szCs w:val="36"/>
                </w:rPr>
                <w:t>0</w:t>
              </w:r>
            </w:ins>
          </w:p>
        </w:tc>
        <w:tc>
          <w:tcPr>
            <w:tcW w:w="933" w:type="dxa"/>
          </w:tcPr>
          <w:p w14:paraId="1C40093D" w14:textId="58D2B736" w:rsidR="00016618" w:rsidRPr="00016618" w:rsidRDefault="00016618" w:rsidP="00016618">
            <w:pPr>
              <w:jc w:val="center"/>
              <w:rPr>
                <w:ins w:id="1077" w:author="David Gravett" w:date="2019-12-01T10:21:00Z"/>
                <w:rFonts w:ascii="Times New Roman" w:hAnsi="Times New Roman" w:cs="Times New Roman"/>
                <w:sz w:val="36"/>
                <w:szCs w:val="36"/>
              </w:rPr>
            </w:pPr>
            <w:ins w:id="1078" w:author="David Gravett" w:date="2019-12-01T10:21:00Z">
              <w:r w:rsidRPr="00016618">
                <w:rPr>
                  <w:rFonts w:ascii="Times New Roman" w:hAnsi="Times New Roman" w:cs="Times New Roman"/>
                  <w:sz w:val="36"/>
                  <w:szCs w:val="36"/>
                </w:rPr>
                <w:t>0</w:t>
              </w:r>
            </w:ins>
          </w:p>
        </w:tc>
        <w:tc>
          <w:tcPr>
            <w:tcW w:w="933" w:type="dxa"/>
          </w:tcPr>
          <w:p w14:paraId="5FAF2301" w14:textId="688D6DD3" w:rsidR="00016618" w:rsidRPr="00016618" w:rsidRDefault="00016618" w:rsidP="00016618">
            <w:pPr>
              <w:jc w:val="center"/>
              <w:rPr>
                <w:ins w:id="1079" w:author="David Gravett" w:date="2019-12-01T10:21:00Z"/>
                <w:rFonts w:ascii="Times New Roman" w:hAnsi="Times New Roman" w:cs="Times New Roman"/>
                <w:sz w:val="36"/>
                <w:szCs w:val="36"/>
              </w:rPr>
            </w:pPr>
            <w:ins w:id="1080" w:author="David Gravett" w:date="2019-12-01T10:21:00Z">
              <w:r w:rsidRPr="00016618">
                <w:rPr>
                  <w:rFonts w:ascii="Times New Roman" w:hAnsi="Times New Roman" w:cs="Times New Roman"/>
                  <w:sz w:val="36"/>
                  <w:szCs w:val="36"/>
                </w:rPr>
                <w:t>0</w:t>
              </w:r>
            </w:ins>
          </w:p>
        </w:tc>
      </w:tr>
      <w:tr w:rsidR="00016618" w14:paraId="246BB054" w14:textId="77777777" w:rsidTr="00BE50C5">
        <w:trPr>
          <w:trHeight w:val="869"/>
          <w:ins w:id="1081" w:author="David Gravett" w:date="2019-12-01T10:21:00Z"/>
        </w:trPr>
        <w:tc>
          <w:tcPr>
            <w:tcW w:w="933" w:type="dxa"/>
          </w:tcPr>
          <w:p w14:paraId="6874888F" w14:textId="6A528125" w:rsidR="00016618" w:rsidRPr="00016618" w:rsidRDefault="00016618" w:rsidP="00016618">
            <w:pPr>
              <w:jc w:val="center"/>
              <w:rPr>
                <w:ins w:id="1082" w:author="David Gravett" w:date="2019-12-01T10:21:00Z"/>
                <w:rFonts w:ascii="Times New Roman" w:hAnsi="Times New Roman" w:cs="Times New Roman"/>
                <w:sz w:val="36"/>
                <w:szCs w:val="36"/>
              </w:rPr>
            </w:pPr>
            <w:ins w:id="1083" w:author="David Gravett" w:date="2019-12-01T10:21:00Z">
              <w:r w:rsidRPr="00016618">
                <w:rPr>
                  <w:rFonts w:ascii="Times New Roman" w:hAnsi="Times New Roman" w:cs="Times New Roman"/>
                  <w:sz w:val="36"/>
                  <w:szCs w:val="36"/>
                </w:rPr>
                <w:t>1</w:t>
              </w:r>
            </w:ins>
          </w:p>
        </w:tc>
        <w:tc>
          <w:tcPr>
            <w:tcW w:w="933" w:type="dxa"/>
          </w:tcPr>
          <w:p w14:paraId="59A7C405" w14:textId="547CD421" w:rsidR="00016618" w:rsidRPr="00016618" w:rsidRDefault="00016618" w:rsidP="00016618">
            <w:pPr>
              <w:jc w:val="center"/>
              <w:rPr>
                <w:ins w:id="1084" w:author="David Gravett" w:date="2019-12-01T10:21:00Z"/>
                <w:rFonts w:ascii="Times New Roman" w:hAnsi="Times New Roman" w:cs="Times New Roman"/>
                <w:sz w:val="36"/>
                <w:szCs w:val="36"/>
              </w:rPr>
            </w:pPr>
            <w:ins w:id="1085" w:author="David Gravett" w:date="2019-12-01T10:21:00Z">
              <w:r w:rsidRPr="00016618">
                <w:rPr>
                  <w:rFonts w:ascii="Times New Roman" w:hAnsi="Times New Roman" w:cs="Times New Roman"/>
                  <w:sz w:val="36"/>
                  <w:szCs w:val="36"/>
                </w:rPr>
                <w:t>-1</w:t>
              </w:r>
            </w:ins>
          </w:p>
        </w:tc>
        <w:tc>
          <w:tcPr>
            <w:tcW w:w="933" w:type="dxa"/>
          </w:tcPr>
          <w:p w14:paraId="1417C724" w14:textId="41B8ADC1" w:rsidR="00016618" w:rsidRPr="00016618" w:rsidRDefault="00016618" w:rsidP="00016618">
            <w:pPr>
              <w:jc w:val="center"/>
              <w:rPr>
                <w:ins w:id="1086" w:author="David Gravett" w:date="2019-12-01T10:21:00Z"/>
                <w:rFonts w:ascii="Times New Roman" w:hAnsi="Times New Roman" w:cs="Times New Roman"/>
                <w:sz w:val="36"/>
                <w:szCs w:val="36"/>
              </w:rPr>
            </w:pPr>
            <w:ins w:id="1087" w:author="David Gravett" w:date="2019-12-01T10:21:00Z">
              <w:r w:rsidRPr="00016618">
                <w:rPr>
                  <w:rFonts w:ascii="Times New Roman" w:hAnsi="Times New Roman" w:cs="Times New Roman"/>
                  <w:sz w:val="36"/>
                  <w:szCs w:val="36"/>
                </w:rPr>
                <w:t>-1</w:t>
              </w:r>
            </w:ins>
          </w:p>
        </w:tc>
        <w:tc>
          <w:tcPr>
            <w:tcW w:w="933" w:type="dxa"/>
          </w:tcPr>
          <w:p w14:paraId="6F3F62F4" w14:textId="3018968A" w:rsidR="00016618" w:rsidRPr="00016618" w:rsidRDefault="00016618" w:rsidP="00016618">
            <w:pPr>
              <w:jc w:val="center"/>
              <w:rPr>
                <w:ins w:id="1088" w:author="David Gravett" w:date="2019-12-01T10:21:00Z"/>
                <w:rFonts w:ascii="Times New Roman" w:hAnsi="Times New Roman" w:cs="Times New Roman"/>
                <w:sz w:val="36"/>
                <w:szCs w:val="36"/>
              </w:rPr>
            </w:pPr>
            <w:ins w:id="1089" w:author="David Gravett" w:date="2019-12-01T10:21:00Z">
              <w:r w:rsidRPr="00016618">
                <w:rPr>
                  <w:rFonts w:ascii="Times New Roman" w:hAnsi="Times New Roman" w:cs="Times New Roman"/>
                  <w:sz w:val="36"/>
                  <w:szCs w:val="36"/>
                </w:rPr>
                <w:t>0</w:t>
              </w:r>
            </w:ins>
          </w:p>
        </w:tc>
        <w:tc>
          <w:tcPr>
            <w:tcW w:w="933" w:type="dxa"/>
          </w:tcPr>
          <w:p w14:paraId="6DC4114A" w14:textId="43568010" w:rsidR="00016618" w:rsidRPr="00016618" w:rsidRDefault="00016618" w:rsidP="00016618">
            <w:pPr>
              <w:jc w:val="center"/>
              <w:rPr>
                <w:ins w:id="1090" w:author="David Gravett" w:date="2019-12-01T10:21:00Z"/>
                <w:rFonts w:ascii="Times New Roman" w:hAnsi="Times New Roman" w:cs="Times New Roman"/>
                <w:sz w:val="36"/>
                <w:szCs w:val="36"/>
              </w:rPr>
            </w:pPr>
            <w:ins w:id="1091" w:author="David Gravett" w:date="2019-12-01T10:21:00Z">
              <w:r w:rsidRPr="00016618">
                <w:rPr>
                  <w:rFonts w:ascii="Times New Roman" w:hAnsi="Times New Roman" w:cs="Times New Roman"/>
                  <w:sz w:val="36"/>
                  <w:szCs w:val="36"/>
                </w:rPr>
                <w:t>0</w:t>
              </w:r>
            </w:ins>
          </w:p>
        </w:tc>
        <w:tc>
          <w:tcPr>
            <w:tcW w:w="933" w:type="dxa"/>
          </w:tcPr>
          <w:p w14:paraId="15D83E65" w14:textId="6CE78D2F" w:rsidR="00016618" w:rsidRPr="00016618" w:rsidRDefault="00016618" w:rsidP="00016618">
            <w:pPr>
              <w:jc w:val="center"/>
              <w:rPr>
                <w:ins w:id="1092" w:author="David Gravett" w:date="2019-12-01T10:21:00Z"/>
                <w:rFonts w:ascii="Times New Roman" w:hAnsi="Times New Roman" w:cs="Times New Roman"/>
                <w:sz w:val="36"/>
                <w:szCs w:val="36"/>
              </w:rPr>
            </w:pPr>
            <w:ins w:id="1093" w:author="David Gravett" w:date="2019-12-01T10:21:00Z">
              <w:r w:rsidRPr="00016618">
                <w:rPr>
                  <w:rFonts w:ascii="Times New Roman" w:hAnsi="Times New Roman" w:cs="Times New Roman"/>
                  <w:sz w:val="36"/>
                  <w:szCs w:val="36"/>
                </w:rPr>
                <w:t>0</w:t>
              </w:r>
            </w:ins>
          </w:p>
        </w:tc>
        <w:tc>
          <w:tcPr>
            <w:tcW w:w="933" w:type="dxa"/>
          </w:tcPr>
          <w:p w14:paraId="23DE5B92" w14:textId="11D435F5" w:rsidR="00016618" w:rsidRPr="00016618" w:rsidRDefault="00016618" w:rsidP="00016618">
            <w:pPr>
              <w:jc w:val="center"/>
              <w:rPr>
                <w:ins w:id="1094" w:author="David Gravett" w:date="2019-12-01T10:21:00Z"/>
                <w:rFonts w:ascii="Times New Roman" w:hAnsi="Times New Roman" w:cs="Times New Roman"/>
                <w:sz w:val="36"/>
                <w:szCs w:val="36"/>
              </w:rPr>
            </w:pPr>
            <w:ins w:id="1095" w:author="David Gravett" w:date="2019-12-01T10:21:00Z">
              <w:r w:rsidRPr="00016618">
                <w:rPr>
                  <w:rFonts w:ascii="Times New Roman" w:hAnsi="Times New Roman" w:cs="Times New Roman"/>
                  <w:sz w:val="36"/>
                  <w:szCs w:val="36"/>
                </w:rPr>
                <w:t>0</w:t>
              </w:r>
            </w:ins>
          </w:p>
        </w:tc>
      </w:tr>
      <w:tr w:rsidR="00016618" w14:paraId="42A579DE" w14:textId="77777777" w:rsidTr="00BE50C5">
        <w:trPr>
          <w:trHeight w:val="869"/>
          <w:ins w:id="1096" w:author="David Gravett" w:date="2019-12-01T10:21:00Z"/>
        </w:trPr>
        <w:tc>
          <w:tcPr>
            <w:tcW w:w="933" w:type="dxa"/>
          </w:tcPr>
          <w:p w14:paraId="52585A82" w14:textId="0A535F6A" w:rsidR="00016618" w:rsidRPr="00016618" w:rsidRDefault="00016618" w:rsidP="00016618">
            <w:pPr>
              <w:jc w:val="center"/>
              <w:rPr>
                <w:ins w:id="1097" w:author="David Gravett" w:date="2019-12-01T10:21:00Z"/>
                <w:rFonts w:ascii="Times New Roman" w:hAnsi="Times New Roman" w:cs="Times New Roman"/>
                <w:sz w:val="36"/>
                <w:szCs w:val="36"/>
              </w:rPr>
            </w:pPr>
            <w:ins w:id="1098" w:author="David Gravett" w:date="2019-12-01T10:21:00Z">
              <w:r w:rsidRPr="00016618">
                <w:rPr>
                  <w:rFonts w:ascii="Times New Roman" w:hAnsi="Times New Roman" w:cs="Times New Roman"/>
                  <w:sz w:val="36"/>
                  <w:szCs w:val="36"/>
                </w:rPr>
                <w:t>-1</w:t>
              </w:r>
            </w:ins>
          </w:p>
        </w:tc>
        <w:tc>
          <w:tcPr>
            <w:tcW w:w="933" w:type="dxa"/>
          </w:tcPr>
          <w:p w14:paraId="22951ED2" w14:textId="3EE90F16" w:rsidR="00016618" w:rsidRPr="00016618" w:rsidRDefault="00016618" w:rsidP="00016618">
            <w:pPr>
              <w:jc w:val="center"/>
              <w:rPr>
                <w:ins w:id="1099" w:author="David Gravett" w:date="2019-12-01T10:21:00Z"/>
                <w:rFonts w:ascii="Times New Roman" w:hAnsi="Times New Roman" w:cs="Times New Roman"/>
                <w:sz w:val="36"/>
                <w:szCs w:val="36"/>
              </w:rPr>
            </w:pPr>
            <w:ins w:id="1100" w:author="David Gravett" w:date="2019-12-01T10:21:00Z">
              <w:r w:rsidRPr="00016618">
                <w:rPr>
                  <w:rFonts w:ascii="Times New Roman" w:hAnsi="Times New Roman" w:cs="Times New Roman"/>
                  <w:sz w:val="36"/>
                  <w:szCs w:val="36"/>
                </w:rPr>
                <w:t>1</w:t>
              </w:r>
            </w:ins>
          </w:p>
        </w:tc>
        <w:tc>
          <w:tcPr>
            <w:tcW w:w="933" w:type="dxa"/>
          </w:tcPr>
          <w:p w14:paraId="4DCC1FDA" w14:textId="7B5B97C3" w:rsidR="00016618" w:rsidRPr="00016618" w:rsidRDefault="00016618" w:rsidP="00016618">
            <w:pPr>
              <w:jc w:val="center"/>
              <w:rPr>
                <w:ins w:id="1101" w:author="David Gravett" w:date="2019-12-01T10:21:00Z"/>
                <w:rFonts w:ascii="Times New Roman" w:hAnsi="Times New Roman" w:cs="Times New Roman"/>
                <w:sz w:val="36"/>
                <w:szCs w:val="36"/>
              </w:rPr>
            </w:pPr>
            <w:ins w:id="1102" w:author="David Gravett" w:date="2019-12-01T10:21:00Z">
              <w:r w:rsidRPr="00016618">
                <w:rPr>
                  <w:rFonts w:ascii="Times New Roman" w:hAnsi="Times New Roman" w:cs="Times New Roman"/>
                  <w:sz w:val="36"/>
                  <w:szCs w:val="36"/>
                </w:rPr>
                <w:t>1</w:t>
              </w:r>
            </w:ins>
          </w:p>
        </w:tc>
        <w:tc>
          <w:tcPr>
            <w:tcW w:w="933" w:type="dxa"/>
          </w:tcPr>
          <w:p w14:paraId="2AEEC590" w14:textId="61A70B80" w:rsidR="00016618" w:rsidRPr="00016618" w:rsidRDefault="00016618" w:rsidP="00016618">
            <w:pPr>
              <w:jc w:val="center"/>
              <w:rPr>
                <w:ins w:id="1103" w:author="David Gravett" w:date="2019-12-01T10:21:00Z"/>
                <w:rFonts w:ascii="Times New Roman" w:hAnsi="Times New Roman" w:cs="Times New Roman"/>
                <w:sz w:val="36"/>
                <w:szCs w:val="36"/>
              </w:rPr>
            </w:pPr>
            <w:ins w:id="1104" w:author="David Gravett" w:date="2019-12-01T10:21:00Z">
              <w:r w:rsidRPr="00016618">
                <w:rPr>
                  <w:rFonts w:ascii="Times New Roman" w:hAnsi="Times New Roman" w:cs="Times New Roman"/>
                  <w:sz w:val="36"/>
                  <w:szCs w:val="36"/>
                </w:rPr>
                <w:t>0</w:t>
              </w:r>
            </w:ins>
          </w:p>
        </w:tc>
        <w:tc>
          <w:tcPr>
            <w:tcW w:w="933" w:type="dxa"/>
          </w:tcPr>
          <w:p w14:paraId="251DF736" w14:textId="6E6C6129" w:rsidR="00016618" w:rsidRPr="00016618" w:rsidRDefault="00016618" w:rsidP="00016618">
            <w:pPr>
              <w:jc w:val="center"/>
              <w:rPr>
                <w:ins w:id="1105" w:author="David Gravett" w:date="2019-12-01T10:21:00Z"/>
                <w:rFonts w:ascii="Times New Roman" w:hAnsi="Times New Roman" w:cs="Times New Roman"/>
                <w:sz w:val="36"/>
                <w:szCs w:val="36"/>
              </w:rPr>
            </w:pPr>
            <w:ins w:id="1106" w:author="David Gravett" w:date="2019-12-01T10:21:00Z">
              <w:r w:rsidRPr="00016618">
                <w:rPr>
                  <w:rFonts w:ascii="Times New Roman" w:hAnsi="Times New Roman" w:cs="Times New Roman"/>
                  <w:sz w:val="36"/>
                  <w:szCs w:val="36"/>
                </w:rPr>
                <w:t>0</w:t>
              </w:r>
            </w:ins>
          </w:p>
        </w:tc>
        <w:tc>
          <w:tcPr>
            <w:tcW w:w="933" w:type="dxa"/>
          </w:tcPr>
          <w:p w14:paraId="09A19A8D" w14:textId="5961427E" w:rsidR="00016618" w:rsidRPr="00016618" w:rsidRDefault="00016618" w:rsidP="00016618">
            <w:pPr>
              <w:jc w:val="center"/>
              <w:rPr>
                <w:ins w:id="1107" w:author="David Gravett" w:date="2019-12-01T10:21:00Z"/>
                <w:rFonts w:ascii="Times New Roman" w:hAnsi="Times New Roman" w:cs="Times New Roman"/>
                <w:sz w:val="36"/>
                <w:szCs w:val="36"/>
              </w:rPr>
            </w:pPr>
            <w:ins w:id="1108" w:author="David Gravett" w:date="2019-12-01T10:21:00Z">
              <w:r w:rsidRPr="00016618">
                <w:rPr>
                  <w:rFonts w:ascii="Times New Roman" w:hAnsi="Times New Roman" w:cs="Times New Roman"/>
                  <w:sz w:val="36"/>
                  <w:szCs w:val="36"/>
                </w:rPr>
                <w:t>0</w:t>
              </w:r>
            </w:ins>
          </w:p>
        </w:tc>
        <w:tc>
          <w:tcPr>
            <w:tcW w:w="933" w:type="dxa"/>
          </w:tcPr>
          <w:p w14:paraId="17B2D516" w14:textId="662AA6B2" w:rsidR="00016618" w:rsidRPr="00016618" w:rsidRDefault="00016618" w:rsidP="00016618">
            <w:pPr>
              <w:jc w:val="center"/>
              <w:rPr>
                <w:ins w:id="1109" w:author="David Gravett" w:date="2019-12-01T10:21:00Z"/>
                <w:rFonts w:ascii="Times New Roman" w:hAnsi="Times New Roman" w:cs="Times New Roman"/>
                <w:sz w:val="36"/>
                <w:szCs w:val="36"/>
              </w:rPr>
            </w:pPr>
            <w:ins w:id="1110" w:author="David Gravett" w:date="2019-12-01T10:21:00Z">
              <w:r w:rsidRPr="00016618">
                <w:rPr>
                  <w:rFonts w:ascii="Times New Roman" w:hAnsi="Times New Roman" w:cs="Times New Roman"/>
                  <w:sz w:val="36"/>
                  <w:szCs w:val="36"/>
                </w:rPr>
                <w:t>0</w:t>
              </w:r>
            </w:ins>
          </w:p>
        </w:tc>
      </w:tr>
      <w:tr w:rsidR="00016618" w14:paraId="362DFD5C" w14:textId="77777777" w:rsidTr="00BE50C5">
        <w:trPr>
          <w:trHeight w:val="869"/>
          <w:ins w:id="1111" w:author="David Gravett" w:date="2019-12-01T10:21:00Z"/>
        </w:trPr>
        <w:tc>
          <w:tcPr>
            <w:tcW w:w="933" w:type="dxa"/>
          </w:tcPr>
          <w:p w14:paraId="6141216C" w14:textId="658C9479" w:rsidR="00016618" w:rsidRPr="00016618" w:rsidRDefault="00016618" w:rsidP="00016618">
            <w:pPr>
              <w:jc w:val="center"/>
              <w:rPr>
                <w:ins w:id="1112" w:author="David Gravett" w:date="2019-12-01T10:21:00Z"/>
                <w:rFonts w:ascii="Times New Roman" w:hAnsi="Times New Roman" w:cs="Times New Roman"/>
                <w:sz w:val="36"/>
                <w:szCs w:val="36"/>
              </w:rPr>
            </w:pPr>
            <w:ins w:id="1113" w:author="David Gravett" w:date="2019-12-01T10:21:00Z">
              <w:r w:rsidRPr="00016618">
                <w:rPr>
                  <w:rFonts w:ascii="Times New Roman" w:hAnsi="Times New Roman" w:cs="Times New Roman"/>
                  <w:sz w:val="36"/>
                  <w:szCs w:val="36"/>
                </w:rPr>
                <w:t>1</w:t>
              </w:r>
            </w:ins>
          </w:p>
        </w:tc>
        <w:tc>
          <w:tcPr>
            <w:tcW w:w="933" w:type="dxa"/>
          </w:tcPr>
          <w:p w14:paraId="1AAC1C08" w14:textId="0482CB09" w:rsidR="00016618" w:rsidRPr="00016618" w:rsidRDefault="00016618" w:rsidP="00016618">
            <w:pPr>
              <w:jc w:val="center"/>
              <w:rPr>
                <w:ins w:id="1114" w:author="David Gravett" w:date="2019-12-01T10:21:00Z"/>
                <w:rFonts w:ascii="Times New Roman" w:hAnsi="Times New Roman" w:cs="Times New Roman"/>
                <w:sz w:val="36"/>
                <w:szCs w:val="36"/>
              </w:rPr>
            </w:pPr>
            <w:ins w:id="1115" w:author="David Gravett" w:date="2019-12-01T10:21:00Z">
              <w:r w:rsidRPr="00016618">
                <w:rPr>
                  <w:rFonts w:ascii="Times New Roman" w:hAnsi="Times New Roman" w:cs="Times New Roman"/>
                  <w:sz w:val="36"/>
                  <w:szCs w:val="36"/>
                </w:rPr>
                <w:t>-1</w:t>
              </w:r>
            </w:ins>
          </w:p>
        </w:tc>
        <w:tc>
          <w:tcPr>
            <w:tcW w:w="933" w:type="dxa"/>
          </w:tcPr>
          <w:p w14:paraId="57BC12AE" w14:textId="16AD1844" w:rsidR="00016618" w:rsidRPr="00016618" w:rsidRDefault="00016618" w:rsidP="00016618">
            <w:pPr>
              <w:jc w:val="center"/>
              <w:rPr>
                <w:ins w:id="1116" w:author="David Gravett" w:date="2019-12-01T10:21:00Z"/>
                <w:rFonts w:ascii="Times New Roman" w:hAnsi="Times New Roman" w:cs="Times New Roman"/>
                <w:sz w:val="36"/>
                <w:szCs w:val="36"/>
              </w:rPr>
            </w:pPr>
            <w:ins w:id="1117" w:author="David Gravett" w:date="2019-12-01T10:21:00Z">
              <w:r w:rsidRPr="00016618">
                <w:rPr>
                  <w:rFonts w:ascii="Times New Roman" w:hAnsi="Times New Roman" w:cs="Times New Roman"/>
                  <w:sz w:val="36"/>
                  <w:szCs w:val="36"/>
                </w:rPr>
                <w:t>1</w:t>
              </w:r>
            </w:ins>
          </w:p>
        </w:tc>
        <w:tc>
          <w:tcPr>
            <w:tcW w:w="933" w:type="dxa"/>
          </w:tcPr>
          <w:p w14:paraId="65258AC1" w14:textId="5A2413A3" w:rsidR="00016618" w:rsidRPr="00016618" w:rsidRDefault="00016618" w:rsidP="00016618">
            <w:pPr>
              <w:jc w:val="center"/>
              <w:rPr>
                <w:ins w:id="1118" w:author="David Gravett" w:date="2019-12-01T10:21:00Z"/>
                <w:rFonts w:ascii="Times New Roman" w:hAnsi="Times New Roman" w:cs="Times New Roman"/>
                <w:sz w:val="36"/>
                <w:szCs w:val="36"/>
              </w:rPr>
            </w:pPr>
            <w:ins w:id="1119" w:author="David Gravett" w:date="2019-12-01T10:21:00Z">
              <w:r w:rsidRPr="00016618">
                <w:rPr>
                  <w:rFonts w:ascii="Times New Roman" w:hAnsi="Times New Roman" w:cs="Times New Roman"/>
                  <w:sz w:val="36"/>
                  <w:szCs w:val="36"/>
                </w:rPr>
                <w:t>0</w:t>
              </w:r>
            </w:ins>
          </w:p>
        </w:tc>
        <w:tc>
          <w:tcPr>
            <w:tcW w:w="933" w:type="dxa"/>
          </w:tcPr>
          <w:p w14:paraId="6C48FD61" w14:textId="19C1EF9E" w:rsidR="00016618" w:rsidRPr="00016618" w:rsidRDefault="00016618" w:rsidP="00016618">
            <w:pPr>
              <w:jc w:val="center"/>
              <w:rPr>
                <w:ins w:id="1120" w:author="David Gravett" w:date="2019-12-01T10:21:00Z"/>
                <w:rFonts w:ascii="Times New Roman" w:hAnsi="Times New Roman" w:cs="Times New Roman"/>
                <w:sz w:val="36"/>
                <w:szCs w:val="36"/>
              </w:rPr>
            </w:pPr>
            <w:ins w:id="1121" w:author="David Gravett" w:date="2019-12-01T10:21:00Z">
              <w:r w:rsidRPr="00016618">
                <w:rPr>
                  <w:rFonts w:ascii="Times New Roman" w:hAnsi="Times New Roman" w:cs="Times New Roman"/>
                  <w:sz w:val="36"/>
                  <w:szCs w:val="36"/>
                </w:rPr>
                <w:t>0</w:t>
              </w:r>
            </w:ins>
          </w:p>
        </w:tc>
        <w:tc>
          <w:tcPr>
            <w:tcW w:w="933" w:type="dxa"/>
          </w:tcPr>
          <w:p w14:paraId="472D6853" w14:textId="16541EED" w:rsidR="00016618" w:rsidRPr="00016618" w:rsidRDefault="00016618" w:rsidP="00016618">
            <w:pPr>
              <w:jc w:val="center"/>
              <w:rPr>
                <w:ins w:id="1122" w:author="David Gravett" w:date="2019-12-01T10:21:00Z"/>
                <w:rFonts w:ascii="Times New Roman" w:hAnsi="Times New Roman" w:cs="Times New Roman"/>
                <w:sz w:val="36"/>
                <w:szCs w:val="36"/>
              </w:rPr>
            </w:pPr>
            <w:ins w:id="1123" w:author="David Gravett" w:date="2019-12-01T10:21:00Z">
              <w:r w:rsidRPr="00016618">
                <w:rPr>
                  <w:rFonts w:ascii="Times New Roman" w:hAnsi="Times New Roman" w:cs="Times New Roman"/>
                  <w:sz w:val="36"/>
                  <w:szCs w:val="36"/>
                </w:rPr>
                <w:t>0</w:t>
              </w:r>
            </w:ins>
          </w:p>
        </w:tc>
        <w:tc>
          <w:tcPr>
            <w:tcW w:w="933" w:type="dxa"/>
          </w:tcPr>
          <w:p w14:paraId="34081C2F" w14:textId="2C52306A" w:rsidR="00016618" w:rsidRPr="00016618" w:rsidRDefault="00016618" w:rsidP="00016618">
            <w:pPr>
              <w:jc w:val="center"/>
              <w:rPr>
                <w:ins w:id="1124" w:author="David Gravett" w:date="2019-12-01T10:21:00Z"/>
                <w:rFonts w:ascii="Times New Roman" w:hAnsi="Times New Roman" w:cs="Times New Roman"/>
                <w:sz w:val="36"/>
                <w:szCs w:val="36"/>
              </w:rPr>
            </w:pPr>
            <w:ins w:id="1125" w:author="David Gravett" w:date="2019-12-01T10:21:00Z">
              <w:r w:rsidRPr="00016618">
                <w:rPr>
                  <w:rFonts w:ascii="Times New Roman" w:hAnsi="Times New Roman" w:cs="Times New Roman"/>
                  <w:sz w:val="36"/>
                  <w:szCs w:val="36"/>
                </w:rPr>
                <w:t>0</w:t>
              </w:r>
            </w:ins>
          </w:p>
        </w:tc>
      </w:tr>
      <w:tr w:rsidR="00016618" w14:paraId="468AEE80" w14:textId="77777777" w:rsidTr="00BE50C5">
        <w:trPr>
          <w:trHeight w:val="869"/>
          <w:ins w:id="1126" w:author="David Gravett" w:date="2019-12-01T10:21:00Z"/>
        </w:trPr>
        <w:tc>
          <w:tcPr>
            <w:tcW w:w="933" w:type="dxa"/>
          </w:tcPr>
          <w:p w14:paraId="1D5D7470" w14:textId="00E8F556" w:rsidR="00016618" w:rsidRPr="00016618" w:rsidRDefault="00016618" w:rsidP="00016618">
            <w:pPr>
              <w:jc w:val="center"/>
              <w:rPr>
                <w:ins w:id="1127" w:author="David Gravett" w:date="2019-12-01T10:21:00Z"/>
                <w:rFonts w:ascii="Times New Roman" w:hAnsi="Times New Roman" w:cs="Times New Roman"/>
                <w:sz w:val="36"/>
                <w:szCs w:val="36"/>
              </w:rPr>
            </w:pPr>
            <w:ins w:id="1128" w:author="David Gravett" w:date="2019-12-01T10:21:00Z">
              <w:r w:rsidRPr="00016618">
                <w:rPr>
                  <w:rFonts w:ascii="Times New Roman" w:hAnsi="Times New Roman" w:cs="Times New Roman"/>
                  <w:sz w:val="36"/>
                  <w:szCs w:val="36"/>
                </w:rPr>
                <w:t>0</w:t>
              </w:r>
            </w:ins>
          </w:p>
        </w:tc>
        <w:tc>
          <w:tcPr>
            <w:tcW w:w="933" w:type="dxa"/>
          </w:tcPr>
          <w:p w14:paraId="2548A124" w14:textId="40B4A62B" w:rsidR="00016618" w:rsidRPr="00016618" w:rsidRDefault="00016618" w:rsidP="00016618">
            <w:pPr>
              <w:jc w:val="center"/>
              <w:rPr>
                <w:ins w:id="1129" w:author="David Gravett" w:date="2019-12-01T10:21:00Z"/>
                <w:rFonts w:ascii="Times New Roman" w:hAnsi="Times New Roman" w:cs="Times New Roman"/>
                <w:sz w:val="36"/>
                <w:szCs w:val="36"/>
              </w:rPr>
            </w:pPr>
            <w:ins w:id="1130" w:author="David Gravett" w:date="2019-12-01T10:21:00Z">
              <w:r w:rsidRPr="00016618">
                <w:rPr>
                  <w:rFonts w:ascii="Times New Roman" w:hAnsi="Times New Roman" w:cs="Times New Roman"/>
                  <w:sz w:val="36"/>
                  <w:szCs w:val="36"/>
                </w:rPr>
                <w:t>0</w:t>
              </w:r>
            </w:ins>
          </w:p>
        </w:tc>
        <w:tc>
          <w:tcPr>
            <w:tcW w:w="933" w:type="dxa"/>
          </w:tcPr>
          <w:p w14:paraId="6E5A9B3F" w14:textId="55FE681D" w:rsidR="00016618" w:rsidRPr="00016618" w:rsidRDefault="00016618" w:rsidP="00016618">
            <w:pPr>
              <w:jc w:val="center"/>
              <w:rPr>
                <w:ins w:id="1131" w:author="David Gravett" w:date="2019-12-01T10:21:00Z"/>
                <w:rFonts w:ascii="Times New Roman" w:hAnsi="Times New Roman" w:cs="Times New Roman"/>
                <w:sz w:val="36"/>
                <w:szCs w:val="36"/>
              </w:rPr>
            </w:pPr>
            <w:ins w:id="1132" w:author="David Gravett" w:date="2019-12-01T10:21:00Z">
              <w:r w:rsidRPr="00016618">
                <w:rPr>
                  <w:rFonts w:ascii="Times New Roman" w:hAnsi="Times New Roman" w:cs="Times New Roman"/>
                  <w:sz w:val="36"/>
                  <w:szCs w:val="36"/>
                </w:rPr>
                <w:t>0</w:t>
              </w:r>
            </w:ins>
          </w:p>
        </w:tc>
        <w:tc>
          <w:tcPr>
            <w:tcW w:w="933" w:type="dxa"/>
          </w:tcPr>
          <w:p w14:paraId="2502B06E" w14:textId="716FD6F4" w:rsidR="00016618" w:rsidRPr="00016618" w:rsidRDefault="00016618" w:rsidP="00016618">
            <w:pPr>
              <w:jc w:val="center"/>
              <w:rPr>
                <w:ins w:id="1133" w:author="David Gravett" w:date="2019-12-01T10:21:00Z"/>
                <w:rFonts w:ascii="Times New Roman" w:hAnsi="Times New Roman" w:cs="Times New Roman"/>
                <w:sz w:val="36"/>
                <w:szCs w:val="36"/>
              </w:rPr>
            </w:pPr>
            <w:ins w:id="1134" w:author="David Gravett" w:date="2019-12-01T10:21:00Z">
              <w:r w:rsidRPr="00016618">
                <w:rPr>
                  <w:rFonts w:ascii="Times New Roman" w:hAnsi="Times New Roman" w:cs="Times New Roman"/>
                  <w:sz w:val="36"/>
                  <w:szCs w:val="36"/>
                </w:rPr>
                <w:t>0</w:t>
              </w:r>
            </w:ins>
          </w:p>
        </w:tc>
        <w:tc>
          <w:tcPr>
            <w:tcW w:w="933" w:type="dxa"/>
          </w:tcPr>
          <w:p w14:paraId="73373F34" w14:textId="3FAFD59C" w:rsidR="00016618" w:rsidRPr="00016618" w:rsidRDefault="00016618" w:rsidP="00016618">
            <w:pPr>
              <w:jc w:val="center"/>
              <w:rPr>
                <w:ins w:id="1135" w:author="David Gravett" w:date="2019-12-01T10:21:00Z"/>
                <w:rFonts w:ascii="Times New Roman" w:hAnsi="Times New Roman" w:cs="Times New Roman"/>
                <w:sz w:val="36"/>
                <w:szCs w:val="36"/>
              </w:rPr>
            </w:pPr>
            <w:ins w:id="1136" w:author="David Gravett" w:date="2019-12-01T10:21:00Z">
              <w:r w:rsidRPr="00016618">
                <w:rPr>
                  <w:rFonts w:ascii="Times New Roman" w:hAnsi="Times New Roman" w:cs="Times New Roman"/>
                  <w:sz w:val="36"/>
                  <w:szCs w:val="36"/>
                </w:rPr>
                <w:t>0</w:t>
              </w:r>
            </w:ins>
          </w:p>
        </w:tc>
        <w:tc>
          <w:tcPr>
            <w:tcW w:w="933" w:type="dxa"/>
          </w:tcPr>
          <w:p w14:paraId="2980A687" w14:textId="4E24D757" w:rsidR="00016618" w:rsidRPr="00016618" w:rsidRDefault="00016618" w:rsidP="00016618">
            <w:pPr>
              <w:jc w:val="center"/>
              <w:rPr>
                <w:ins w:id="1137" w:author="David Gravett" w:date="2019-12-01T10:21:00Z"/>
                <w:rFonts w:ascii="Times New Roman" w:hAnsi="Times New Roman" w:cs="Times New Roman"/>
                <w:sz w:val="36"/>
                <w:szCs w:val="36"/>
              </w:rPr>
            </w:pPr>
            <w:ins w:id="1138" w:author="David Gravett" w:date="2019-12-01T10:21:00Z">
              <w:r w:rsidRPr="00016618">
                <w:rPr>
                  <w:rFonts w:ascii="Times New Roman" w:hAnsi="Times New Roman" w:cs="Times New Roman"/>
                  <w:sz w:val="36"/>
                  <w:szCs w:val="36"/>
                </w:rPr>
                <w:t>0</w:t>
              </w:r>
            </w:ins>
          </w:p>
        </w:tc>
        <w:tc>
          <w:tcPr>
            <w:tcW w:w="933" w:type="dxa"/>
          </w:tcPr>
          <w:p w14:paraId="47814D9A" w14:textId="42CDC25A" w:rsidR="00016618" w:rsidRPr="00016618" w:rsidRDefault="00016618" w:rsidP="00016618">
            <w:pPr>
              <w:jc w:val="center"/>
              <w:rPr>
                <w:ins w:id="1139" w:author="David Gravett" w:date="2019-12-01T10:21:00Z"/>
                <w:rFonts w:ascii="Times New Roman" w:hAnsi="Times New Roman" w:cs="Times New Roman"/>
                <w:sz w:val="36"/>
                <w:szCs w:val="36"/>
              </w:rPr>
            </w:pPr>
            <w:ins w:id="1140" w:author="David Gravett" w:date="2019-12-01T10:21:00Z">
              <w:r w:rsidRPr="00016618">
                <w:rPr>
                  <w:rFonts w:ascii="Times New Roman" w:hAnsi="Times New Roman" w:cs="Times New Roman"/>
                  <w:sz w:val="36"/>
                  <w:szCs w:val="36"/>
                </w:rPr>
                <w:t>0</w:t>
              </w:r>
            </w:ins>
          </w:p>
        </w:tc>
      </w:tr>
    </w:tbl>
    <w:p w14:paraId="5E5CB6B9" w14:textId="5F34BB46" w:rsidR="00016618" w:rsidRDefault="00016618" w:rsidP="005F2D99">
      <w:pPr>
        <w:spacing w:line="288" w:lineRule="auto"/>
        <w:jc w:val="both"/>
        <w:rPr>
          <w:ins w:id="1141" w:author="David Gravett" w:date="2019-12-01T10:21:00Z"/>
          <w:rFonts w:ascii="Times New Roman" w:hAnsi="Times New Roman" w:cs="Times New Roman"/>
          <w:sz w:val="24"/>
          <w:szCs w:val="24"/>
          <w:lang w:val="en-US"/>
        </w:rPr>
      </w:pPr>
      <w:ins w:id="1142" w:author="David Gravett" w:date="2019-12-01T10:21:00Z">
        <w:r>
          <w:rPr>
            <w:noProof/>
          </w:rPr>
          <mc:AlternateContent>
            <mc:Choice Requires="wps">
              <w:drawing>
                <wp:anchor distT="0" distB="0" distL="114300" distR="114300" simplePos="0" relativeHeight="251697664" behindDoc="0" locked="0" layoutInCell="1" allowOverlap="1" wp14:anchorId="2D19AA45" wp14:editId="45E95B6E">
                  <wp:simplePos x="0" y="0"/>
                  <wp:positionH relativeFrom="margin">
                    <wp:posOffset>1276350</wp:posOffset>
                  </wp:positionH>
                  <wp:positionV relativeFrom="paragraph">
                    <wp:posOffset>68580</wp:posOffset>
                  </wp:positionV>
                  <wp:extent cx="3381375" cy="1524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BDE8B54" w14:textId="0C59444C" w:rsidR="0077468C" w:rsidRPr="00D103E4" w:rsidRDefault="0077468C" w:rsidP="00016618">
                              <w:pPr>
                                <w:pStyle w:val="Caption"/>
                                <w:jc w:val="center"/>
                                <w:rPr>
                                  <w:ins w:id="1143" w:author="David Gravett" w:date="2019-12-01T10:21:00Z"/>
                                  <w:rFonts w:ascii="Arial" w:eastAsia="Arial" w:hAnsi="Arial" w:cs="Arial"/>
                                  <w:noProof/>
                                  <w:lang w:val="en"/>
                                </w:rPr>
                              </w:pPr>
                              <w:ins w:id="1144" w:author="David Gravett" w:date="2019-12-01T10:21:00Z">
                                <w:r>
                                  <w:t xml:space="preserve">Table </w:t>
                                </w:r>
                              </w:ins>
                              <w:r w:rsidR="008E5F66">
                                <w:t>8</w:t>
                              </w:r>
                              <w:ins w:id="1145" w:author="David Gravett" w:date="2019-12-01T10:21:00Z">
                                <w:r>
                                  <w:t>: All Connections Checked for 2</w:t>
                                </w:r>
                                <w:r w:rsidRPr="00016618">
                                  <w:rPr>
                                    <w:vertAlign w:val="superscript"/>
                                  </w:rPr>
                                  <w:t>nd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9AA45" id="Text Box 47" o:spid="_x0000_s1068" type="#_x0000_t202" style="position:absolute;left:0;text-align:left;margin-left:100.5pt;margin-top:5.4pt;width:266.25pt;height:12pt;z-index:25169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" stroked="f">
                  <v:textbox inset="0,0,0,0">
                    <w:txbxContent>
                      <w:p w14:paraId="4BDE8B54" w14:textId="0C59444C" w:rsidR="0077468C" w:rsidRPr="00D103E4" w:rsidRDefault="0077468C" w:rsidP="00016618">
                        <w:pPr>
                          <w:pStyle w:val="Caption"/>
                          <w:jc w:val="center"/>
                          <w:rPr>
                            <w:ins w:id="1146" w:author="David Gravett" w:date="2019-12-01T10:21:00Z"/>
                            <w:rFonts w:ascii="Arial" w:eastAsia="Arial" w:hAnsi="Arial" w:cs="Arial"/>
                            <w:noProof/>
                            <w:lang w:val="en"/>
                          </w:rPr>
                        </w:pPr>
                        <w:ins w:id="1147" w:author="David Gravett" w:date="2019-12-01T10:21:00Z">
                          <w:r>
                            <w:t xml:space="preserve">Table </w:t>
                          </w:r>
                        </w:ins>
                        <w:r w:rsidR="008E5F66">
                          <w:t>8</w:t>
                        </w:r>
                        <w:ins w:id="1148" w:author="David Gravett" w:date="2019-12-01T10:21:00Z">
                          <w:r>
                            <w:t>: All Connections Checked for 2</w:t>
                          </w:r>
                          <w:r w:rsidRPr="00016618">
                            <w:rPr>
                              <w:vertAlign w:val="superscript"/>
                            </w:rPr>
                            <w:t>nd</w:t>
                          </w:r>
                          <w:r>
                            <w:t xml:space="preserve"> Node</w:t>
                          </w:r>
                        </w:ins>
                      </w:p>
                    </w:txbxContent>
                  </v:textbox>
                  <w10:wrap anchorx="margin"/>
                </v:shape>
              </w:pict>
            </mc:Fallback>
          </mc:AlternateContent>
        </w:r>
      </w:ins>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del w:id="1149" w:author="David Gravett" w:date="2019-12-01T10:21:00Z"/>
        </w:trPr>
        <w:tc>
          <w:tcPr>
            <w:tcW w:w="432" w:type="dxa"/>
          </w:tcPr>
          <w:p w14:paraId="6A672990" w14:textId="77777777" w:rsidR="00E246BB" w:rsidRDefault="00E246BB" w:rsidP="003B3061">
            <w:pPr>
              <w:rPr>
                <w:del w:id="1150" w:author="David Gravett" w:date="2019-12-01T10:21:00Z"/>
                <w:rFonts w:ascii="Times New Roman" w:hAnsi="Times New Roman" w:cs="Times New Roman"/>
                <w:sz w:val="24"/>
                <w:szCs w:val="24"/>
              </w:rPr>
            </w:pPr>
            <w:del w:id="1151" w:author="David Gravett" w:date="2019-12-01T10:21:00Z">
              <w:r>
                <w:rPr>
                  <w:rFonts w:ascii="Times New Roman" w:hAnsi="Times New Roman" w:cs="Times New Roman"/>
                  <w:sz w:val="24"/>
                  <w:szCs w:val="24"/>
                </w:rPr>
                <w:delText>0</w:delText>
              </w:r>
            </w:del>
          </w:p>
        </w:tc>
        <w:tc>
          <w:tcPr>
            <w:tcW w:w="432" w:type="dxa"/>
          </w:tcPr>
          <w:p w14:paraId="12B27938" w14:textId="77777777" w:rsidR="00E246BB" w:rsidRDefault="00E246BB" w:rsidP="003B3061">
            <w:pPr>
              <w:rPr>
                <w:del w:id="1152" w:author="David Gravett" w:date="2019-12-01T10:21:00Z"/>
                <w:rFonts w:ascii="Times New Roman" w:hAnsi="Times New Roman" w:cs="Times New Roman"/>
                <w:sz w:val="24"/>
                <w:szCs w:val="24"/>
              </w:rPr>
            </w:pPr>
            <w:del w:id="1153" w:author="David Gravett" w:date="2019-12-01T10:21:00Z">
              <w:r>
                <w:rPr>
                  <w:rFonts w:ascii="Times New Roman" w:hAnsi="Times New Roman" w:cs="Times New Roman"/>
                  <w:sz w:val="24"/>
                  <w:szCs w:val="24"/>
                </w:rPr>
                <w:delText>0</w:delText>
              </w:r>
            </w:del>
          </w:p>
        </w:tc>
        <w:tc>
          <w:tcPr>
            <w:tcW w:w="432" w:type="dxa"/>
          </w:tcPr>
          <w:p w14:paraId="63E10F24" w14:textId="77777777" w:rsidR="00E246BB" w:rsidRDefault="00E246BB" w:rsidP="003B3061">
            <w:pPr>
              <w:rPr>
                <w:del w:id="1154" w:author="David Gravett" w:date="2019-12-01T10:21:00Z"/>
                <w:rFonts w:ascii="Times New Roman" w:hAnsi="Times New Roman" w:cs="Times New Roman"/>
                <w:sz w:val="24"/>
                <w:szCs w:val="24"/>
              </w:rPr>
            </w:pPr>
            <w:del w:id="1155" w:author="David Gravett" w:date="2019-12-01T10:21:00Z">
              <w:r>
                <w:rPr>
                  <w:rFonts w:ascii="Times New Roman" w:hAnsi="Times New Roman" w:cs="Times New Roman"/>
                  <w:sz w:val="24"/>
                  <w:szCs w:val="24"/>
                </w:rPr>
                <w:delText>0</w:delText>
              </w:r>
            </w:del>
          </w:p>
        </w:tc>
        <w:tc>
          <w:tcPr>
            <w:tcW w:w="432" w:type="dxa"/>
          </w:tcPr>
          <w:p w14:paraId="4C0EC1F4" w14:textId="77777777" w:rsidR="00E246BB" w:rsidRDefault="00E246BB" w:rsidP="003B3061">
            <w:pPr>
              <w:rPr>
                <w:del w:id="1156" w:author="David Gravett" w:date="2019-12-01T10:21:00Z"/>
                <w:rFonts w:ascii="Times New Roman" w:hAnsi="Times New Roman" w:cs="Times New Roman"/>
                <w:sz w:val="24"/>
                <w:szCs w:val="24"/>
              </w:rPr>
            </w:pPr>
            <w:del w:id="1157" w:author="David Gravett" w:date="2019-12-01T10:21:00Z">
              <w:r>
                <w:rPr>
                  <w:rFonts w:ascii="Times New Roman" w:hAnsi="Times New Roman" w:cs="Times New Roman"/>
                  <w:sz w:val="24"/>
                  <w:szCs w:val="24"/>
                </w:rPr>
                <w:delText>0</w:delText>
              </w:r>
            </w:del>
          </w:p>
        </w:tc>
        <w:tc>
          <w:tcPr>
            <w:tcW w:w="432" w:type="dxa"/>
          </w:tcPr>
          <w:p w14:paraId="6D337A5D" w14:textId="77777777" w:rsidR="00E246BB" w:rsidRDefault="00E246BB" w:rsidP="003B3061">
            <w:pPr>
              <w:rPr>
                <w:del w:id="1158" w:author="David Gravett" w:date="2019-12-01T10:21:00Z"/>
                <w:rFonts w:ascii="Times New Roman" w:hAnsi="Times New Roman" w:cs="Times New Roman"/>
                <w:sz w:val="24"/>
                <w:szCs w:val="24"/>
              </w:rPr>
            </w:pPr>
            <w:del w:id="1159" w:author="David Gravett" w:date="2019-12-01T10:21:00Z">
              <w:r>
                <w:rPr>
                  <w:rFonts w:ascii="Times New Roman" w:hAnsi="Times New Roman" w:cs="Times New Roman"/>
                  <w:sz w:val="24"/>
                  <w:szCs w:val="24"/>
                </w:rPr>
                <w:delText>0</w:delText>
              </w:r>
            </w:del>
          </w:p>
        </w:tc>
        <w:tc>
          <w:tcPr>
            <w:tcW w:w="432" w:type="dxa"/>
          </w:tcPr>
          <w:p w14:paraId="6AEA41FC" w14:textId="77777777" w:rsidR="00E246BB" w:rsidRDefault="00E246BB" w:rsidP="003B3061">
            <w:pPr>
              <w:rPr>
                <w:del w:id="1160" w:author="David Gravett" w:date="2019-12-01T10:21:00Z"/>
                <w:rFonts w:ascii="Times New Roman" w:hAnsi="Times New Roman" w:cs="Times New Roman"/>
                <w:sz w:val="24"/>
                <w:szCs w:val="24"/>
              </w:rPr>
            </w:pPr>
            <w:del w:id="1161" w:author="David Gravett" w:date="2019-12-01T10:21:00Z">
              <w:r>
                <w:rPr>
                  <w:rFonts w:ascii="Times New Roman" w:hAnsi="Times New Roman" w:cs="Times New Roman"/>
                  <w:sz w:val="24"/>
                  <w:szCs w:val="24"/>
                </w:rPr>
                <w:delText>0</w:delText>
              </w:r>
            </w:del>
          </w:p>
        </w:tc>
        <w:tc>
          <w:tcPr>
            <w:tcW w:w="432" w:type="dxa"/>
          </w:tcPr>
          <w:p w14:paraId="37F258A8" w14:textId="77777777" w:rsidR="00E246BB" w:rsidRDefault="00E246BB" w:rsidP="003B3061">
            <w:pPr>
              <w:rPr>
                <w:del w:id="1162" w:author="David Gravett" w:date="2019-12-01T10:21:00Z"/>
                <w:rFonts w:ascii="Times New Roman" w:hAnsi="Times New Roman" w:cs="Times New Roman"/>
                <w:sz w:val="24"/>
                <w:szCs w:val="24"/>
              </w:rPr>
            </w:pPr>
            <w:del w:id="1163" w:author="David Gravett" w:date="2019-12-01T10:21:00Z">
              <w:r>
                <w:rPr>
                  <w:rFonts w:ascii="Times New Roman" w:hAnsi="Times New Roman" w:cs="Times New Roman"/>
                  <w:sz w:val="24"/>
                  <w:szCs w:val="24"/>
                </w:rPr>
                <w:delText>0</w:delText>
              </w:r>
            </w:del>
          </w:p>
        </w:tc>
      </w:tr>
      <w:tr w:rsidR="00E246BB" w14:paraId="7804B318" w14:textId="77777777" w:rsidTr="003B3061">
        <w:trPr>
          <w:trHeight w:val="432"/>
          <w:del w:id="1164" w:author="David Gravett" w:date="2019-12-01T10:21:00Z"/>
        </w:trPr>
        <w:tc>
          <w:tcPr>
            <w:tcW w:w="432" w:type="dxa"/>
          </w:tcPr>
          <w:p w14:paraId="1E1E774E" w14:textId="77777777" w:rsidR="00E246BB" w:rsidRDefault="00E246BB" w:rsidP="003B3061">
            <w:pPr>
              <w:rPr>
                <w:del w:id="1165" w:author="David Gravett" w:date="2019-12-01T10:21:00Z"/>
                <w:rFonts w:ascii="Times New Roman" w:hAnsi="Times New Roman" w:cs="Times New Roman"/>
                <w:sz w:val="24"/>
                <w:szCs w:val="24"/>
              </w:rPr>
            </w:pPr>
            <w:del w:id="1166" w:author="David Gravett" w:date="2019-12-01T10:21:00Z">
              <w:r>
                <w:rPr>
                  <w:rFonts w:ascii="Times New Roman" w:hAnsi="Times New Roman" w:cs="Times New Roman"/>
                  <w:sz w:val="24"/>
                  <w:szCs w:val="24"/>
                </w:rPr>
                <w:delText>0</w:delText>
              </w:r>
            </w:del>
          </w:p>
        </w:tc>
        <w:tc>
          <w:tcPr>
            <w:tcW w:w="432" w:type="dxa"/>
          </w:tcPr>
          <w:p w14:paraId="11D3B358" w14:textId="77777777" w:rsidR="00E246BB" w:rsidRDefault="00E246BB" w:rsidP="003B3061">
            <w:pPr>
              <w:rPr>
                <w:del w:id="1167" w:author="David Gravett" w:date="2019-12-01T10:21:00Z"/>
                <w:rFonts w:ascii="Times New Roman" w:hAnsi="Times New Roman" w:cs="Times New Roman"/>
                <w:sz w:val="24"/>
                <w:szCs w:val="24"/>
              </w:rPr>
            </w:pPr>
            <w:del w:id="1168" w:author="David Gravett" w:date="2019-12-01T10:21:00Z">
              <w:r>
                <w:rPr>
                  <w:rFonts w:ascii="Times New Roman" w:hAnsi="Times New Roman" w:cs="Times New Roman"/>
                  <w:sz w:val="24"/>
                  <w:szCs w:val="24"/>
                </w:rPr>
                <w:delText>0</w:delText>
              </w:r>
            </w:del>
          </w:p>
        </w:tc>
        <w:tc>
          <w:tcPr>
            <w:tcW w:w="432" w:type="dxa"/>
          </w:tcPr>
          <w:p w14:paraId="0193FFCE" w14:textId="77777777" w:rsidR="00E246BB" w:rsidRDefault="00E246BB" w:rsidP="003B3061">
            <w:pPr>
              <w:rPr>
                <w:del w:id="1169" w:author="David Gravett" w:date="2019-12-01T10:21:00Z"/>
                <w:rFonts w:ascii="Times New Roman" w:hAnsi="Times New Roman" w:cs="Times New Roman"/>
                <w:sz w:val="24"/>
                <w:szCs w:val="24"/>
              </w:rPr>
            </w:pPr>
            <w:del w:id="1170" w:author="David Gravett" w:date="2019-12-01T10:21:00Z">
              <w:r>
                <w:rPr>
                  <w:rFonts w:ascii="Times New Roman" w:hAnsi="Times New Roman" w:cs="Times New Roman"/>
                  <w:sz w:val="24"/>
                  <w:szCs w:val="24"/>
                </w:rPr>
                <w:delText>0</w:delText>
              </w:r>
            </w:del>
          </w:p>
        </w:tc>
        <w:tc>
          <w:tcPr>
            <w:tcW w:w="432" w:type="dxa"/>
          </w:tcPr>
          <w:p w14:paraId="25C9243B" w14:textId="77777777" w:rsidR="00E246BB" w:rsidRDefault="00E246BB" w:rsidP="003B3061">
            <w:pPr>
              <w:rPr>
                <w:del w:id="1171" w:author="David Gravett" w:date="2019-12-01T10:21:00Z"/>
                <w:rFonts w:ascii="Times New Roman" w:hAnsi="Times New Roman" w:cs="Times New Roman"/>
                <w:sz w:val="24"/>
                <w:szCs w:val="24"/>
              </w:rPr>
            </w:pPr>
            <w:del w:id="1172" w:author="David Gravett" w:date="2019-12-01T10:21:00Z">
              <w:r>
                <w:rPr>
                  <w:rFonts w:ascii="Times New Roman" w:hAnsi="Times New Roman" w:cs="Times New Roman"/>
                  <w:sz w:val="24"/>
                  <w:szCs w:val="24"/>
                </w:rPr>
                <w:delText>0</w:delText>
              </w:r>
            </w:del>
          </w:p>
        </w:tc>
        <w:tc>
          <w:tcPr>
            <w:tcW w:w="432" w:type="dxa"/>
          </w:tcPr>
          <w:p w14:paraId="307FAD39" w14:textId="77777777" w:rsidR="00E246BB" w:rsidRDefault="00E246BB" w:rsidP="003B3061">
            <w:pPr>
              <w:rPr>
                <w:del w:id="1173" w:author="David Gravett" w:date="2019-12-01T10:21:00Z"/>
                <w:rFonts w:ascii="Times New Roman" w:hAnsi="Times New Roman" w:cs="Times New Roman"/>
                <w:sz w:val="24"/>
                <w:szCs w:val="24"/>
              </w:rPr>
            </w:pPr>
            <w:del w:id="1174" w:author="David Gravett" w:date="2019-12-01T10:21:00Z">
              <w:r>
                <w:rPr>
                  <w:rFonts w:ascii="Times New Roman" w:hAnsi="Times New Roman" w:cs="Times New Roman"/>
                  <w:sz w:val="24"/>
                  <w:szCs w:val="24"/>
                </w:rPr>
                <w:delText>0</w:delText>
              </w:r>
            </w:del>
          </w:p>
        </w:tc>
        <w:tc>
          <w:tcPr>
            <w:tcW w:w="432" w:type="dxa"/>
          </w:tcPr>
          <w:p w14:paraId="2D25351E" w14:textId="77777777" w:rsidR="00E246BB" w:rsidRDefault="00E246BB" w:rsidP="003B3061">
            <w:pPr>
              <w:rPr>
                <w:del w:id="1175" w:author="David Gravett" w:date="2019-12-01T10:21:00Z"/>
                <w:rFonts w:ascii="Times New Roman" w:hAnsi="Times New Roman" w:cs="Times New Roman"/>
                <w:sz w:val="24"/>
                <w:szCs w:val="24"/>
              </w:rPr>
            </w:pPr>
            <w:del w:id="1176" w:author="David Gravett" w:date="2019-12-01T10:21:00Z">
              <w:r>
                <w:rPr>
                  <w:rFonts w:ascii="Times New Roman" w:hAnsi="Times New Roman" w:cs="Times New Roman"/>
                  <w:sz w:val="24"/>
                  <w:szCs w:val="24"/>
                </w:rPr>
                <w:delText>0</w:delText>
              </w:r>
            </w:del>
          </w:p>
        </w:tc>
        <w:tc>
          <w:tcPr>
            <w:tcW w:w="432" w:type="dxa"/>
          </w:tcPr>
          <w:p w14:paraId="07739416" w14:textId="77777777" w:rsidR="00E246BB" w:rsidRDefault="00E246BB" w:rsidP="003B3061">
            <w:pPr>
              <w:rPr>
                <w:del w:id="1177" w:author="David Gravett" w:date="2019-12-01T10:21:00Z"/>
                <w:rFonts w:ascii="Times New Roman" w:hAnsi="Times New Roman" w:cs="Times New Roman"/>
                <w:sz w:val="24"/>
                <w:szCs w:val="24"/>
              </w:rPr>
            </w:pPr>
            <w:del w:id="1178" w:author="David Gravett" w:date="2019-12-01T10:21:00Z">
              <w:r>
                <w:rPr>
                  <w:rFonts w:ascii="Times New Roman" w:hAnsi="Times New Roman" w:cs="Times New Roman"/>
                  <w:sz w:val="24"/>
                  <w:szCs w:val="24"/>
                </w:rPr>
                <w:delText>0</w:delText>
              </w:r>
            </w:del>
          </w:p>
        </w:tc>
      </w:tr>
      <w:tr w:rsidR="00E246BB" w14:paraId="5EA6FC5B" w14:textId="77777777" w:rsidTr="003B3061">
        <w:trPr>
          <w:trHeight w:val="432"/>
          <w:del w:id="1179" w:author="David Gravett" w:date="2019-12-01T10:21:00Z"/>
        </w:trPr>
        <w:tc>
          <w:tcPr>
            <w:tcW w:w="432" w:type="dxa"/>
          </w:tcPr>
          <w:p w14:paraId="67579085" w14:textId="77777777" w:rsidR="00E246BB" w:rsidRDefault="00E246BB" w:rsidP="003B3061">
            <w:pPr>
              <w:rPr>
                <w:del w:id="1180" w:author="David Gravett" w:date="2019-12-01T10:21:00Z"/>
                <w:rFonts w:ascii="Times New Roman" w:hAnsi="Times New Roman" w:cs="Times New Roman"/>
                <w:sz w:val="24"/>
                <w:szCs w:val="24"/>
              </w:rPr>
            </w:pPr>
            <w:del w:id="1181" w:author="David Gravett" w:date="2019-12-01T10:21:00Z">
              <w:r>
                <w:rPr>
                  <w:rFonts w:ascii="Times New Roman" w:hAnsi="Times New Roman" w:cs="Times New Roman"/>
                  <w:sz w:val="24"/>
                  <w:szCs w:val="24"/>
                </w:rPr>
                <w:delText>1</w:delText>
              </w:r>
            </w:del>
          </w:p>
        </w:tc>
        <w:tc>
          <w:tcPr>
            <w:tcW w:w="432" w:type="dxa"/>
          </w:tcPr>
          <w:p w14:paraId="25503D06" w14:textId="77777777" w:rsidR="00E246BB" w:rsidRDefault="00E246BB" w:rsidP="003B3061">
            <w:pPr>
              <w:rPr>
                <w:del w:id="1182" w:author="David Gravett" w:date="2019-12-01T10:21:00Z"/>
                <w:rFonts w:ascii="Times New Roman" w:hAnsi="Times New Roman" w:cs="Times New Roman"/>
                <w:sz w:val="24"/>
                <w:szCs w:val="24"/>
              </w:rPr>
            </w:pPr>
            <w:del w:id="1183" w:author="David Gravett" w:date="2019-12-01T10:21:00Z">
              <w:r>
                <w:rPr>
                  <w:rFonts w:ascii="Times New Roman" w:hAnsi="Times New Roman" w:cs="Times New Roman"/>
                  <w:sz w:val="24"/>
                  <w:szCs w:val="24"/>
                </w:rPr>
                <w:delText>-1</w:delText>
              </w:r>
            </w:del>
          </w:p>
        </w:tc>
        <w:tc>
          <w:tcPr>
            <w:tcW w:w="432" w:type="dxa"/>
          </w:tcPr>
          <w:p w14:paraId="1241C894" w14:textId="77777777" w:rsidR="00E246BB" w:rsidRDefault="00E246BB" w:rsidP="003B3061">
            <w:pPr>
              <w:rPr>
                <w:del w:id="1184" w:author="David Gravett" w:date="2019-12-01T10:21:00Z"/>
                <w:rFonts w:ascii="Times New Roman" w:hAnsi="Times New Roman" w:cs="Times New Roman"/>
                <w:sz w:val="24"/>
                <w:szCs w:val="24"/>
              </w:rPr>
            </w:pPr>
            <w:del w:id="1185" w:author="David Gravett" w:date="2019-12-01T10:21:00Z">
              <w:r>
                <w:rPr>
                  <w:rFonts w:ascii="Times New Roman" w:hAnsi="Times New Roman" w:cs="Times New Roman"/>
                  <w:sz w:val="24"/>
                  <w:szCs w:val="24"/>
                </w:rPr>
                <w:delText>0</w:delText>
              </w:r>
            </w:del>
          </w:p>
        </w:tc>
        <w:tc>
          <w:tcPr>
            <w:tcW w:w="432" w:type="dxa"/>
          </w:tcPr>
          <w:p w14:paraId="00B88E7E" w14:textId="77777777" w:rsidR="00E246BB" w:rsidRDefault="00E246BB" w:rsidP="003B3061">
            <w:pPr>
              <w:rPr>
                <w:del w:id="1186" w:author="David Gravett" w:date="2019-12-01T10:21:00Z"/>
                <w:rFonts w:ascii="Times New Roman" w:hAnsi="Times New Roman" w:cs="Times New Roman"/>
                <w:sz w:val="24"/>
                <w:szCs w:val="24"/>
              </w:rPr>
            </w:pPr>
            <w:del w:id="1187" w:author="David Gravett" w:date="2019-12-01T10:21:00Z">
              <w:r>
                <w:rPr>
                  <w:rFonts w:ascii="Times New Roman" w:hAnsi="Times New Roman" w:cs="Times New Roman"/>
                  <w:sz w:val="24"/>
                  <w:szCs w:val="24"/>
                </w:rPr>
                <w:delText>0</w:delText>
              </w:r>
            </w:del>
          </w:p>
        </w:tc>
        <w:tc>
          <w:tcPr>
            <w:tcW w:w="432" w:type="dxa"/>
          </w:tcPr>
          <w:p w14:paraId="433F1825" w14:textId="77777777" w:rsidR="00E246BB" w:rsidRDefault="00E246BB" w:rsidP="003B3061">
            <w:pPr>
              <w:rPr>
                <w:del w:id="1188" w:author="David Gravett" w:date="2019-12-01T10:21:00Z"/>
                <w:rFonts w:ascii="Times New Roman" w:hAnsi="Times New Roman" w:cs="Times New Roman"/>
                <w:sz w:val="24"/>
                <w:szCs w:val="24"/>
              </w:rPr>
            </w:pPr>
            <w:del w:id="1189" w:author="David Gravett" w:date="2019-12-01T10:21:00Z">
              <w:r>
                <w:rPr>
                  <w:rFonts w:ascii="Times New Roman" w:hAnsi="Times New Roman" w:cs="Times New Roman"/>
                  <w:sz w:val="24"/>
                  <w:szCs w:val="24"/>
                </w:rPr>
                <w:delText>0</w:delText>
              </w:r>
            </w:del>
          </w:p>
        </w:tc>
        <w:tc>
          <w:tcPr>
            <w:tcW w:w="432" w:type="dxa"/>
          </w:tcPr>
          <w:p w14:paraId="668E08E6" w14:textId="77777777" w:rsidR="00E246BB" w:rsidRDefault="00E246BB" w:rsidP="003B3061">
            <w:pPr>
              <w:rPr>
                <w:del w:id="1190" w:author="David Gravett" w:date="2019-12-01T10:21:00Z"/>
                <w:rFonts w:ascii="Times New Roman" w:hAnsi="Times New Roman" w:cs="Times New Roman"/>
                <w:sz w:val="24"/>
                <w:szCs w:val="24"/>
              </w:rPr>
            </w:pPr>
            <w:del w:id="1191" w:author="David Gravett" w:date="2019-12-01T10:21:00Z">
              <w:r>
                <w:rPr>
                  <w:rFonts w:ascii="Times New Roman" w:hAnsi="Times New Roman" w:cs="Times New Roman"/>
                  <w:sz w:val="24"/>
                  <w:szCs w:val="24"/>
                </w:rPr>
                <w:delText>0</w:delText>
              </w:r>
            </w:del>
          </w:p>
        </w:tc>
        <w:tc>
          <w:tcPr>
            <w:tcW w:w="432" w:type="dxa"/>
          </w:tcPr>
          <w:p w14:paraId="71F85377" w14:textId="77777777" w:rsidR="00E246BB" w:rsidRDefault="00E246BB" w:rsidP="003B3061">
            <w:pPr>
              <w:rPr>
                <w:del w:id="1192" w:author="David Gravett" w:date="2019-12-01T10:21:00Z"/>
                <w:rFonts w:ascii="Times New Roman" w:hAnsi="Times New Roman" w:cs="Times New Roman"/>
                <w:sz w:val="24"/>
                <w:szCs w:val="24"/>
              </w:rPr>
            </w:pPr>
            <w:del w:id="1193" w:author="David Gravett" w:date="2019-12-01T10:21:00Z">
              <w:r>
                <w:rPr>
                  <w:rFonts w:ascii="Times New Roman" w:hAnsi="Times New Roman" w:cs="Times New Roman"/>
                  <w:sz w:val="24"/>
                  <w:szCs w:val="24"/>
                </w:rPr>
                <w:delText>0</w:delText>
              </w:r>
            </w:del>
          </w:p>
        </w:tc>
      </w:tr>
      <w:tr w:rsidR="00E246BB" w14:paraId="7FEAD087" w14:textId="77777777" w:rsidTr="003B3061">
        <w:trPr>
          <w:trHeight w:val="432"/>
          <w:del w:id="1194" w:author="David Gravett" w:date="2019-12-01T10:21:00Z"/>
        </w:trPr>
        <w:tc>
          <w:tcPr>
            <w:tcW w:w="432" w:type="dxa"/>
          </w:tcPr>
          <w:p w14:paraId="472C2046" w14:textId="77777777" w:rsidR="00E246BB" w:rsidRDefault="00E246BB" w:rsidP="003B3061">
            <w:pPr>
              <w:rPr>
                <w:del w:id="1195" w:author="David Gravett" w:date="2019-12-01T10:21:00Z"/>
                <w:rFonts w:ascii="Times New Roman" w:hAnsi="Times New Roman" w:cs="Times New Roman"/>
                <w:sz w:val="24"/>
                <w:szCs w:val="24"/>
              </w:rPr>
            </w:pPr>
            <w:del w:id="1196" w:author="David Gravett" w:date="2019-12-01T10:21:00Z">
              <w:r>
                <w:rPr>
                  <w:rFonts w:ascii="Times New Roman" w:hAnsi="Times New Roman" w:cs="Times New Roman"/>
                  <w:sz w:val="24"/>
                  <w:szCs w:val="24"/>
                </w:rPr>
                <w:delText>1</w:delText>
              </w:r>
            </w:del>
          </w:p>
        </w:tc>
        <w:tc>
          <w:tcPr>
            <w:tcW w:w="432" w:type="dxa"/>
          </w:tcPr>
          <w:p w14:paraId="02DF08E2" w14:textId="77777777" w:rsidR="00E246BB" w:rsidRDefault="00E246BB" w:rsidP="003B3061">
            <w:pPr>
              <w:rPr>
                <w:del w:id="1197" w:author="David Gravett" w:date="2019-12-01T10:21:00Z"/>
                <w:rFonts w:ascii="Times New Roman" w:hAnsi="Times New Roman" w:cs="Times New Roman"/>
                <w:sz w:val="24"/>
                <w:szCs w:val="24"/>
              </w:rPr>
            </w:pPr>
            <w:del w:id="1198" w:author="David Gravett" w:date="2019-12-01T10:21:00Z">
              <w:r>
                <w:rPr>
                  <w:rFonts w:ascii="Times New Roman" w:hAnsi="Times New Roman" w:cs="Times New Roman"/>
                  <w:sz w:val="24"/>
                  <w:szCs w:val="24"/>
                </w:rPr>
                <w:delText>-1</w:delText>
              </w:r>
            </w:del>
          </w:p>
        </w:tc>
        <w:tc>
          <w:tcPr>
            <w:tcW w:w="432" w:type="dxa"/>
          </w:tcPr>
          <w:p w14:paraId="41646559" w14:textId="21D913DE" w:rsidR="00E246BB" w:rsidRDefault="00E246BB" w:rsidP="003B3061">
            <w:pPr>
              <w:rPr>
                <w:del w:id="1199" w:author="David Gravett" w:date="2019-12-01T10:21:00Z"/>
                <w:rFonts w:ascii="Times New Roman" w:hAnsi="Times New Roman" w:cs="Times New Roman"/>
                <w:sz w:val="24"/>
                <w:szCs w:val="24"/>
              </w:rPr>
            </w:pPr>
            <w:del w:id="1200" w:author="David Gravett" w:date="2019-12-01T10:21:00Z">
              <w:r>
                <w:rPr>
                  <w:rFonts w:ascii="Times New Roman" w:hAnsi="Times New Roman" w:cs="Times New Roman"/>
                  <w:sz w:val="24"/>
                  <w:szCs w:val="24"/>
                </w:rPr>
                <w:delText>-1</w:delText>
              </w:r>
            </w:del>
          </w:p>
        </w:tc>
        <w:tc>
          <w:tcPr>
            <w:tcW w:w="432" w:type="dxa"/>
          </w:tcPr>
          <w:p w14:paraId="4390D75C" w14:textId="77777777" w:rsidR="00E246BB" w:rsidRDefault="00E246BB" w:rsidP="003B3061">
            <w:pPr>
              <w:rPr>
                <w:del w:id="1201" w:author="David Gravett" w:date="2019-12-01T10:21:00Z"/>
                <w:rFonts w:ascii="Times New Roman" w:hAnsi="Times New Roman" w:cs="Times New Roman"/>
                <w:sz w:val="24"/>
                <w:szCs w:val="24"/>
              </w:rPr>
            </w:pPr>
            <w:del w:id="1202" w:author="David Gravett" w:date="2019-12-01T10:21:00Z">
              <w:r>
                <w:rPr>
                  <w:rFonts w:ascii="Times New Roman" w:hAnsi="Times New Roman" w:cs="Times New Roman"/>
                  <w:sz w:val="24"/>
                  <w:szCs w:val="24"/>
                </w:rPr>
                <w:delText>0</w:delText>
              </w:r>
            </w:del>
          </w:p>
        </w:tc>
        <w:tc>
          <w:tcPr>
            <w:tcW w:w="432" w:type="dxa"/>
          </w:tcPr>
          <w:p w14:paraId="26A2AE9A" w14:textId="77777777" w:rsidR="00E246BB" w:rsidRDefault="00E246BB" w:rsidP="003B3061">
            <w:pPr>
              <w:rPr>
                <w:del w:id="1203" w:author="David Gravett" w:date="2019-12-01T10:21:00Z"/>
                <w:rFonts w:ascii="Times New Roman" w:hAnsi="Times New Roman" w:cs="Times New Roman"/>
                <w:sz w:val="24"/>
                <w:szCs w:val="24"/>
              </w:rPr>
            </w:pPr>
            <w:del w:id="1204" w:author="David Gravett" w:date="2019-12-01T10:21:00Z">
              <w:r>
                <w:rPr>
                  <w:rFonts w:ascii="Times New Roman" w:hAnsi="Times New Roman" w:cs="Times New Roman"/>
                  <w:sz w:val="24"/>
                  <w:szCs w:val="24"/>
                </w:rPr>
                <w:delText>0</w:delText>
              </w:r>
            </w:del>
          </w:p>
        </w:tc>
        <w:tc>
          <w:tcPr>
            <w:tcW w:w="432" w:type="dxa"/>
          </w:tcPr>
          <w:p w14:paraId="4A111D0A" w14:textId="77777777" w:rsidR="00E246BB" w:rsidRDefault="00E246BB" w:rsidP="003B3061">
            <w:pPr>
              <w:rPr>
                <w:del w:id="1205" w:author="David Gravett" w:date="2019-12-01T10:21:00Z"/>
                <w:rFonts w:ascii="Times New Roman" w:hAnsi="Times New Roman" w:cs="Times New Roman"/>
                <w:sz w:val="24"/>
                <w:szCs w:val="24"/>
              </w:rPr>
            </w:pPr>
            <w:del w:id="1206" w:author="David Gravett" w:date="2019-12-01T10:21:00Z">
              <w:r>
                <w:rPr>
                  <w:rFonts w:ascii="Times New Roman" w:hAnsi="Times New Roman" w:cs="Times New Roman"/>
                  <w:sz w:val="24"/>
                  <w:szCs w:val="24"/>
                </w:rPr>
                <w:delText>0</w:delText>
              </w:r>
            </w:del>
          </w:p>
        </w:tc>
        <w:tc>
          <w:tcPr>
            <w:tcW w:w="432" w:type="dxa"/>
          </w:tcPr>
          <w:p w14:paraId="0D93F356" w14:textId="77777777" w:rsidR="00E246BB" w:rsidRDefault="00E246BB" w:rsidP="003B3061">
            <w:pPr>
              <w:rPr>
                <w:del w:id="1207" w:author="David Gravett" w:date="2019-12-01T10:21:00Z"/>
                <w:rFonts w:ascii="Times New Roman" w:hAnsi="Times New Roman" w:cs="Times New Roman"/>
                <w:sz w:val="24"/>
                <w:szCs w:val="24"/>
              </w:rPr>
            </w:pPr>
            <w:del w:id="1208" w:author="David Gravett" w:date="2019-12-01T10:21:00Z">
              <w:r>
                <w:rPr>
                  <w:rFonts w:ascii="Times New Roman" w:hAnsi="Times New Roman" w:cs="Times New Roman"/>
                  <w:sz w:val="24"/>
                  <w:szCs w:val="24"/>
                </w:rPr>
                <w:delText>0</w:delText>
              </w:r>
            </w:del>
          </w:p>
        </w:tc>
      </w:tr>
      <w:tr w:rsidR="00E246BB" w14:paraId="6E15DC58" w14:textId="77777777" w:rsidTr="003B3061">
        <w:trPr>
          <w:trHeight w:val="432"/>
          <w:del w:id="1209" w:author="David Gravett" w:date="2019-12-01T10:21:00Z"/>
        </w:trPr>
        <w:tc>
          <w:tcPr>
            <w:tcW w:w="432" w:type="dxa"/>
          </w:tcPr>
          <w:p w14:paraId="6E4EC446" w14:textId="77777777" w:rsidR="00E246BB" w:rsidRDefault="00E246BB" w:rsidP="003B3061">
            <w:pPr>
              <w:rPr>
                <w:del w:id="1210" w:author="David Gravett" w:date="2019-12-01T10:21:00Z"/>
                <w:rFonts w:ascii="Times New Roman" w:hAnsi="Times New Roman" w:cs="Times New Roman"/>
                <w:sz w:val="24"/>
                <w:szCs w:val="24"/>
              </w:rPr>
            </w:pPr>
            <w:del w:id="1211" w:author="David Gravett" w:date="2019-12-01T10:21:00Z">
              <w:r>
                <w:rPr>
                  <w:rFonts w:ascii="Times New Roman" w:hAnsi="Times New Roman" w:cs="Times New Roman"/>
                  <w:sz w:val="24"/>
                  <w:szCs w:val="24"/>
                </w:rPr>
                <w:delText>-1</w:delText>
              </w:r>
            </w:del>
          </w:p>
        </w:tc>
        <w:tc>
          <w:tcPr>
            <w:tcW w:w="432" w:type="dxa"/>
          </w:tcPr>
          <w:p w14:paraId="5ECCADBC" w14:textId="77777777" w:rsidR="00E246BB" w:rsidRDefault="00E246BB" w:rsidP="003B3061">
            <w:pPr>
              <w:rPr>
                <w:del w:id="1212" w:author="David Gravett" w:date="2019-12-01T10:21:00Z"/>
                <w:rFonts w:ascii="Times New Roman" w:hAnsi="Times New Roman" w:cs="Times New Roman"/>
                <w:sz w:val="24"/>
                <w:szCs w:val="24"/>
              </w:rPr>
            </w:pPr>
            <w:del w:id="1213" w:author="David Gravett" w:date="2019-12-01T10:21:00Z">
              <w:r>
                <w:rPr>
                  <w:rFonts w:ascii="Times New Roman" w:hAnsi="Times New Roman" w:cs="Times New Roman"/>
                  <w:sz w:val="24"/>
                  <w:szCs w:val="24"/>
                </w:rPr>
                <w:delText>1</w:delText>
              </w:r>
            </w:del>
          </w:p>
        </w:tc>
        <w:tc>
          <w:tcPr>
            <w:tcW w:w="432" w:type="dxa"/>
          </w:tcPr>
          <w:p w14:paraId="6D31EC52" w14:textId="2F33DB9F" w:rsidR="00E246BB" w:rsidRDefault="00E246BB" w:rsidP="003B3061">
            <w:pPr>
              <w:rPr>
                <w:del w:id="1214" w:author="David Gravett" w:date="2019-12-01T10:21:00Z"/>
                <w:rFonts w:ascii="Times New Roman" w:hAnsi="Times New Roman" w:cs="Times New Roman"/>
                <w:sz w:val="24"/>
                <w:szCs w:val="24"/>
              </w:rPr>
            </w:pPr>
            <w:del w:id="1215" w:author="David Gravett" w:date="2019-12-01T10:21:00Z">
              <w:r>
                <w:rPr>
                  <w:rFonts w:ascii="Times New Roman" w:hAnsi="Times New Roman" w:cs="Times New Roman"/>
                  <w:sz w:val="24"/>
                  <w:szCs w:val="24"/>
                </w:rPr>
                <w:delText>1</w:delText>
              </w:r>
            </w:del>
          </w:p>
        </w:tc>
        <w:tc>
          <w:tcPr>
            <w:tcW w:w="432" w:type="dxa"/>
          </w:tcPr>
          <w:p w14:paraId="2F43FCA0" w14:textId="77777777" w:rsidR="00E246BB" w:rsidRDefault="00E246BB" w:rsidP="003B3061">
            <w:pPr>
              <w:rPr>
                <w:del w:id="1216" w:author="David Gravett" w:date="2019-12-01T10:21:00Z"/>
                <w:rFonts w:ascii="Times New Roman" w:hAnsi="Times New Roman" w:cs="Times New Roman"/>
                <w:sz w:val="24"/>
                <w:szCs w:val="24"/>
              </w:rPr>
            </w:pPr>
            <w:del w:id="1217" w:author="David Gravett" w:date="2019-12-01T10:21:00Z">
              <w:r>
                <w:rPr>
                  <w:rFonts w:ascii="Times New Roman" w:hAnsi="Times New Roman" w:cs="Times New Roman"/>
                  <w:sz w:val="24"/>
                  <w:szCs w:val="24"/>
                </w:rPr>
                <w:delText>0</w:delText>
              </w:r>
            </w:del>
          </w:p>
        </w:tc>
        <w:tc>
          <w:tcPr>
            <w:tcW w:w="432" w:type="dxa"/>
          </w:tcPr>
          <w:p w14:paraId="5E3F6342" w14:textId="77777777" w:rsidR="00E246BB" w:rsidRDefault="00E246BB" w:rsidP="003B3061">
            <w:pPr>
              <w:rPr>
                <w:del w:id="1218" w:author="David Gravett" w:date="2019-12-01T10:21:00Z"/>
                <w:rFonts w:ascii="Times New Roman" w:hAnsi="Times New Roman" w:cs="Times New Roman"/>
                <w:sz w:val="24"/>
                <w:szCs w:val="24"/>
              </w:rPr>
            </w:pPr>
            <w:del w:id="1219" w:author="David Gravett" w:date="2019-12-01T10:21:00Z">
              <w:r>
                <w:rPr>
                  <w:rFonts w:ascii="Times New Roman" w:hAnsi="Times New Roman" w:cs="Times New Roman"/>
                  <w:sz w:val="24"/>
                  <w:szCs w:val="24"/>
                </w:rPr>
                <w:delText>0</w:delText>
              </w:r>
            </w:del>
          </w:p>
        </w:tc>
        <w:tc>
          <w:tcPr>
            <w:tcW w:w="432" w:type="dxa"/>
          </w:tcPr>
          <w:p w14:paraId="40CFD2B6" w14:textId="77777777" w:rsidR="00E246BB" w:rsidRDefault="00E246BB" w:rsidP="003B3061">
            <w:pPr>
              <w:rPr>
                <w:del w:id="1220" w:author="David Gravett" w:date="2019-12-01T10:21:00Z"/>
                <w:rFonts w:ascii="Times New Roman" w:hAnsi="Times New Roman" w:cs="Times New Roman"/>
                <w:sz w:val="24"/>
                <w:szCs w:val="24"/>
              </w:rPr>
            </w:pPr>
            <w:del w:id="1221" w:author="David Gravett" w:date="2019-12-01T10:21:00Z">
              <w:r>
                <w:rPr>
                  <w:rFonts w:ascii="Times New Roman" w:hAnsi="Times New Roman" w:cs="Times New Roman"/>
                  <w:sz w:val="24"/>
                  <w:szCs w:val="24"/>
                </w:rPr>
                <w:delText>0</w:delText>
              </w:r>
            </w:del>
          </w:p>
        </w:tc>
        <w:tc>
          <w:tcPr>
            <w:tcW w:w="432" w:type="dxa"/>
          </w:tcPr>
          <w:p w14:paraId="7FD373FE" w14:textId="77777777" w:rsidR="00E246BB" w:rsidRDefault="00E246BB" w:rsidP="003B3061">
            <w:pPr>
              <w:rPr>
                <w:del w:id="1222" w:author="David Gravett" w:date="2019-12-01T10:21:00Z"/>
                <w:rFonts w:ascii="Times New Roman" w:hAnsi="Times New Roman" w:cs="Times New Roman"/>
                <w:sz w:val="24"/>
                <w:szCs w:val="24"/>
              </w:rPr>
            </w:pPr>
            <w:del w:id="1223" w:author="David Gravett" w:date="2019-12-01T10:21:00Z">
              <w:r>
                <w:rPr>
                  <w:rFonts w:ascii="Times New Roman" w:hAnsi="Times New Roman" w:cs="Times New Roman"/>
                  <w:sz w:val="24"/>
                  <w:szCs w:val="24"/>
                </w:rPr>
                <w:delText>0</w:delText>
              </w:r>
            </w:del>
          </w:p>
        </w:tc>
      </w:tr>
      <w:tr w:rsidR="00E246BB" w14:paraId="751DC975" w14:textId="77777777" w:rsidTr="003B3061">
        <w:trPr>
          <w:trHeight w:val="432"/>
          <w:del w:id="1224" w:author="David Gravett" w:date="2019-12-01T10:21:00Z"/>
        </w:trPr>
        <w:tc>
          <w:tcPr>
            <w:tcW w:w="432" w:type="dxa"/>
          </w:tcPr>
          <w:p w14:paraId="57B30C96" w14:textId="678C772C" w:rsidR="00E246BB" w:rsidRDefault="00E246BB" w:rsidP="003B3061">
            <w:pPr>
              <w:rPr>
                <w:del w:id="1225" w:author="David Gravett" w:date="2019-12-01T10:21:00Z"/>
                <w:rFonts w:ascii="Times New Roman" w:hAnsi="Times New Roman" w:cs="Times New Roman"/>
                <w:sz w:val="24"/>
                <w:szCs w:val="24"/>
              </w:rPr>
            </w:pPr>
            <w:del w:id="1226" w:author="David Gravett" w:date="2019-12-01T10:21:00Z">
              <w:r>
                <w:rPr>
                  <w:rFonts w:ascii="Times New Roman" w:hAnsi="Times New Roman" w:cs="Times New Roman"/>
                  <w:sz w:val="24"/>
                  <w:szCs w:val="24"/>
                </w:rPr>
                <w:delText>1</w:delText>
              </w:r>
            </w:del>
          </w:p>
        </w:tc>
        <w:tc>
          <w:tcPr>
            <w:tcW w:w="432" w:type="dxa"/>
          </w:tcPr>
          <w:p w14:paraId="0AF6B0A2" w14:textId="66DBA144" w:rsidR="00E246BB" w:rsidRDefault="00E246BB" w:rsidP="003B3061">
            <w:pPr>
              <w:rPr>
                <w:del w:id="1227" w:author="David Gravett" w:date="2019-12-01T10:21:00Z"/>
                <w:rFonts w:ascii="Times New Roman" w:hAnsi="Times New Roman" w:cs="Times New Roman"/>
                <w:sz w:val="24"/>
                <w:szCs w:val="24"/>
              </w:rPr>
            </w:pPr>
            <w:del w:id="1228" w:author="David Gravett" w:date="2019-12-01T10:21:00Z">
              <w:r>
                <w:rPr>
                  <w:rFonts w:ascii="Times New Roman" w:hAnsi="Times New Roman" w:cs="Times New Roman"/>
                  <w:sz w:val="24"/>
                  <w:szCs w:val="24"/>
                </w:rPr>
                <w:delText>-1</w:delText>
              </w:r>
            </w:del>
          </w:p>
        </w:tc>
        <w:tc>
          <w:tcPr>
            <w:tcW w:w="432" w:type="dxa"/>
          </w:tcPr>
          <w:p w14:paraId="34E2FE09" w14:textId="247F8928" w:rsidR="00E246BB" w:rsidRDefault="00E246BB" w:rsidP="003B3061">
            <w:pPr>
              <w:rPr>
                <w:del w:id="1229" w:author="David Gravett" w:date="2019-12-01T10:21:00Z"/>
                <w:rFonts w:ascii="Times New Roman" w:hAnsi="Times New Roman" w:cs="Times New Roman"/>
                <w:sz w:val="24"/>
                <w:szCs w:val="24"/>
              </w:rPr>
            </w:pPr>
            <w:del w:id="1230" w:author="David Gravett" w:date="2019-12-01T10:21:00Z">
              <w:r>
                <w:rPr>
                  <w:rFonts w:ascii="Times New Roman" w:hAnsi="Times New Roman" w:cs="Times New Roman"/>
                  <w:sz w:val="24"/>
                  <w:szCs w:val="24"/>
                </w:rPr>
                <w:delText>1</w:delText>
              </w:r>
            </w:del>
          </w:p>
        </w:tc>
        <w:tc>
          <w:tcPr>
            <w:tcW w:w="432" w:type="dxa"/>
          </w:tcPr>
          <w:p w14:paraId="0338682E" w14:textId="77777777" w:rsidR="00E246BB" w:rsidRDefault="00E246BB" w:rsidP="003B3061">
            <w:pPr>
              <w:rPr>
                <w:del w:id="1231" w:author="David Gravett" w:date="2019-12-01T10:21:00Z"/>
                <w:rFonts w:ascii="Times New Roman" w:hAnsi="Times New Roman" w:cs="Times New Roman"/>
                <w:sz w:val="24"/>
                <w:szCs w:val="24"/>
              </w:rPr>
            </w:pPr>
            <w:del w:id="1232" w:author="David Gravett" w:date="2019-12-01T10:21:00Z">
              <w:r>
                <w:rPr>
                  <w:rFonts w:ascii="Times New Roman" w:hAnsi="Times New Roman" w:cs="Times New Roman"/>
                  <w:sz w:val="24"/>
                  <w:szCs w:val="24"/>
                </w:rPr>
                <w:delText>0</w:delText>
              </w:r>
            </w:del>
          </w:p>
        </w:tc>
        <w:tc>
          <w:tcPr>
            <w:tcW w:w="432" w:type="dxa"/>
          </w:tcPr>
          <w:p w14:paraId="26015613" w14:textId="77777777" w:rsidR="00E246BB" w:rsidRDefault="00E246BB" w:rsidP="003B3061">
            <w:pPr>
              <w:rPr>
                <w:del w:id="1233" w:author="David Gravett" w:date="2019-12-01T10:21:00Z"/>
                <w:rFonts w:ascii="Times New Roman" w:hAnsi="Times New Roman" w:cs="Times New Roman"/>
                <w:sz w:val="24"/>
                <w:szCs w:val="24"/>
              </w:rPr>
            </w:pPr>
            <w:del w:id="1234" w:author="David Gravett" w:date="2019-12-01T10:21:00Z">
              <w:r>
                <w:rPr>
                  <w:rFonts w:ascii="Times New Roman" w:hAnsi="Times New Roman" w:cs="Times New Roman"/>
                  <w:sz w:val="24"/>
                  <w:szCs w:val="24"/>
                </w:rPr>
                <w:delText>0</w:delText>
              </w:r>
            </w:del>
          </w:p>
        </w:tc>
        <w:tc>
          <w:tcPr>
            <w:tcW w:w="432" w:type="dxa"/>
          </w:tcPr>
          <w:p w14:paraId="1C4FD493" w14:textId="77777777" w:rsidR="00E246BB" w:rsidRDefault="00E246BB" w:rsidP="003B3061">
            <w:pPr>
              <w:rPr>
                <w:del w:id="1235" w:author="David Gravett" w:date="2019-12-01T10:21:00Z"/>
                <w:rFonts w:ascii="Times New Roman" w:hAnsi="Times New Roman" w:cs="Times New Roman"/>
                <w:sz w:val="24"/>
                <w:szCs w:val="24"/>
              </w:rPr>
            </w:pPr>
            <w:del w:id="1236" w:author="David Gravett" w:date="2019-12-01T10:21:00Z">
              <w:r>
                <w:rPr>
                  <w:rFonts w:ascii="Times New Roman" w:hAnsi="Times New Roman" w:cs="Times New Roman"/>
                  <w:sz w:val="24"/>
                  <w:szCs w:val="24"/>
                </w:rPr>
                <w:delText>0</w:delText>
              </w:r>
            </w:del>
          </w:p>
        </w:tc>
        <w:tc>
          <w:tcPr>
            <w:tcW w:w="432" w:type="dxa"/>
          </w:tcPr>
          <w:p w14:paraId="3D9AC253" w14:textId="77777777" w:rsidR="00E246BB" w:rsidRDefault="00E246BB" w:rsidP="003B3061">
            <w:pPr>
              <w:rPr>
                <w:del w:id="1237" w:author="David Gravett" w:date="2019-12-01T10:21:00Z"/>
                <w:rFonts w:ascii="Times New Roman" w:hAnsi="Times New Roman" w:cs="Times New Roman"/>
                <w:sz w:val="24"/>
                <w:szCs w:val="24"/>
              </w:rPr>
            </w:pPr>
            <w:del w:id="1238" w:author="David Gravett" w:date="2019-12-01T10:21:00Z">
              <w:r>
                <w:rPr>
                  <w:rFonts w:ascii="Times New Roman" w:hAnsi="Times New Roman" w:cs="Times New Roman"/>
                  <w:sz w:val="24"/>
                  <w:szCs w:val="24"/>
                </w:rPr>
                <w:delText>0</w:delText>
              </w:r>
            </w:del>
          </w:p>
        </w:tc>
      </w:tr>
      <w:tr w:rsidR="00E246BB" w14:paraId="0601B592" w14:textId="77777777" w:rsidTr="003B3061">
        <w:trPr>
          <w:trHeight w:val="432"/>
          <w:del w:id="1239" w:author="David Gravett" w:date="2019-12-01T10:21:00Z"/>
        </w:trPr>
        <w:tc>
          <w:tcPr>
            <w:tcW w:w="432" w:type="dxa"/>
          </w:tcPr>
          <w:p w14:paraId="12C68F82" w14:textId="77777777" w:rsidR="00E246BB" w:rsidRDefault="00E246BB" w:rsidP="003B3061">
            <w:pPr>
              <w:rPr>
                <w:del w:id="1240" w:author="David Gravett" w:date="2019-12-01T10:21:00Z"/>
                <w:rFonts w:ascii="Times New Roman" w:hAnsi="Times New Roman" w:cs="Times New Roman"/>
                <w:sz w:val="24"/>
                <w:szCs w:val="24"/>
              </w:rPr>
            </w:pPr>
            <w:del w:id="1241" w:author="David Gravett" w:date="2019-12-01T10:21:00Z">
              <w:r>
                <w:rPr>
                  <w:rFonts w:ascii="Times New Roman" w:hAnsi="Times New Roman" w:cs="Times New Roman"/>
                  <w:sz w:val="24"/>
                  <w:szCs w:val="24"/>
                </w:rPr>
                <w:delText>0</w:delText>
              </w:r>
            </w:del>
          </w:p>
        </w:tc>
        <w:tc>
          <w:tcPr>
            <w:tcW w:w="432" w:type="dxa"/>
          </w:tcPr>
          <w:p w14:paraId="667C2765" w14:textId="77777777" w:rsidR="00E246BB" w:rsidRDefault="00E246BB" w:rsidP="003B3061">
            <w:pPr>
              <w:rPr>
                <w:del w:id="1242" w:author="David Gravett" w:date="2019-12-01T10:21:00Z"/>
                <w:rFonts w:ascii="Times New Roman" w:hAnsi="Times New Roman" w:cs="Times New Roman"/>
                <w:sz w:val="24"/>
                <w:szCs w:val="24"/>
              </w:rPr>
            </w:pPr>
            <w:del w:id="1243" w:author="David Gravett" w:date="2019-12-01T10:21:00Z">
              <w:r>
                <w:rPr>
                  <w:rFonts w:ascii="Times New Roman" w:hAnsi="Times New Roman" w:cs="Times New Roman"/>
                  <w:sz w:val="24"/>
                  <w:szCs w:val="24"/>
                </w:rPr>
                <w:delText>0</w:delText>
              </w:r>
            </w:del>
          </w:p>
        </w:tc>
        <w:tc>
          <w:tcPr>
            <w:tcW w:w="432" w:type="dxa"/>
          </w:tcPr>
          <w:p w14:paraId="44003E3C" w14:textId="77777777" w:rsidR="00E246BB" w:rsidRDefault="00E246BB" w:rsidP="003B3061">
            <w:pPr>
              <w:rPr>
                <w:del w:id="1244" w:author="David Gravett" w:date="2019-12-01T10:21:00Z"/>
                <w:rFonts w:ascii="Times New Roman" w:hAnsi="Times New Roman" w:cs="Times New Roman"/>
                <w:sz w:val="24"/>
                <w:szCs w:val="24"/>
              </w:rPr>
            </w:pPr>
            <w:del w:id="1245" w:author="David Gravett" w:date="2019-12-01T10:21:00Z">
              <w:r>
                <w:rPr>
                  <w:rFonts w:ascii="Times New Roman" w:hAnsi="Times New Roman" w:cs="Times New Roman"/>
                  <w:sz w:val="24"/>
                  <w:szCs w:val="24"/>
                </w:rPr>
                <w:delText>0</w:delText>
              </w:r>
            </w:del>
          </w:p>
        </w:tc>
        <w:tc>
          <w:tcPr>
            <w:tcW w:w="432" w:type="dxa"/>
          </w:tcPr>
          <w:p w14:paraId="586056E4" w14:textId="77777777" w:rsidR="00E246BB" w:rsidRDefault="00E246BB" w:rsidP="003B3061">
            <w:pPr>
              <w:rPr>
                <w:del w:id="1246" w:author="David Gravett" w:date="2019-12-01T10:21:00Z"/>
                <w:rFonts w:ascii="Times New Roman" w:hAnsi="Times New Roman" w:cs="Times New Roman"/>
                <w:sz w:val="24"/>
                <w:szCs w:val="24"/>
              </w:rPr>
            </w:pPr>
            <w:del w:id="1247" w:author="David Gravett" w:date="2019-12-01T10:21:00Z">
              <w:r>
                <w:rPr>
                  <w:rFonts w:ascii="Times New Roman" w:hAnsi="Times New Roman" w:cs="Times New Roman"/>
                  <w:sz w:val="24"/>
                  <w:szCs w:val="24"/>
                </w:rPr>
                <w:delText>0</w:delText>
              </w:r>
            </w:del>
          </w:p>
        </w:tc>
        <w:tc>
          <w:tcPr>
            <w:tcW w:w="432" w:type="dxa"/>
          </w:tcPr>
          <w:p w14:paraId="02F25388" w14:textId="77777777" w:rsidR="00E246BB" w:rsidRDefault="00E246BB" w:rsidP="003B3061">
            <w:pPr>
              <w:rPr>
                <w:del w:id="1248" w:author="David Gravett" w:date="2019-12-01T10:21:00Z"/>
                <w:rFonts w:ascii="Times New Roman" w:hAnsi="Times New Roman" w:cs="Times New Roman"/>
                <w:sz w:val="24"/>
                <w:szCs w:val="24"/>
              </w:rPr>
            </w:pPr>
            <w:del w:id="1249" w:author="David Gravett" w:date="2019-12-01T10:21:00Z">
              <w:r>
                <w:rPr>
                  <w:rFonts w:ascii="Times New Roman" w:hAnsi="Times New Roman" w:cs="Times New Roman"/>
                  <w:sz w:val="24"/>
                  <w:szCs w:val="24"/>
                </w:rPr>
                <w:delText>0</w:delText>
              </w:r>
            </w:del>
          </w:p>
        </w:tc>
        <w:tc>
          <w:tcPr>
            <w:tcW w:w="432" w:type="dxa"/>
          </w:tcPr>
          <w:p w14:paraId="257B2EB2" w14:textId="77777777" w:rsidR="00E246BB" w:rsidRDefault="00E246BB" w:rsidP="003B3061">
            <w:pPr>
              <w:rPr>
                <w:del w:id="1250" w:author="David Gravett" w:date="2019-12-01T10:21:00Z"/>
                <w:rFonts w:ascii="Times New Roman" w:hAnsi="Times New Roman" w:cs="Times New Roman"/>
                <w:sz w:val="24"/>
                <w:szCs w:val="24"/>
              </w:rPr>
            </w:pPr>
            <w:del w:id="1251" w:author="David Gravett" w:date="2019-12-01T10:21:00Z">
              <w:r>
                <w:rPr>
                  <w:rFonts w:ascii="Times New Roman" w:hAnsi="Times New Roman" w:cs="Times New Roman"/>
                  <w:sz w:val="24"/>
                  <w:szCs w:val="24"/>
                </w:rPr>
                <w:delText>0</w:delText>
              </w:r>
            </w:del>
          </w:p>
        </w:tc>
        <w:tc>
          <w:tcPr>
            <w:tcW w:w="432" w:type="dxa"/>
          </w:tcPr>
          <w:p w14:paraId="01BB358B" w14:textId="77777777" w:rsidR="00E246BB" w:rsidRDefault="00E246BB" w:rsidP="003B3061">
            <w:pPr>
              <w:rPr>
                <w:del w:id="1252" w:author="David Gravett" w:date="2019-12-01T10:21:00Z"/>
                <w:rFonts w:ascii="Times New Roman" w:hAnsi="Times New Roman" w:cs="Times New Roman"/>
                <w:sz w:val="24"/>
                <w:szCs w:val="24"/>
              </w:rPr>
            </w:pPr>
            <w:del w:id="1253" w:author="David Gravett" w:date="2019-12-01T10:21:00Z">
              <w:r>
                <w:rPr>
                  <w:rFonts w:ascii="Times New Roman" w:hAnsi="Times New Roman" w:cs="Times New Roman"/>
                  <w:sz w:val="24"/>
                  <w:szCs w:val="24"/>
                </w:rPr>
                <w:delText>0</w:delText>
              </w:r>
            </w:del>
          </w:p>
        </w:tc>
      </w:tr>
    </w:tbl>
    <w:p w14:paraId="175EEA58" w14:textId="77777777" w:rsidR="005F2D99" w:rsidRDefault="005F2D99" w:rsidP="00F62130">
      <w:pPr>
        <w:spacing w:line="288" w:lineRule="auto"/>
        <w:rPr>
          <w:rFonts w:ascii="Times New Roman" w:hAnsi="Times New Roman" w:cs="Times New Roman"/>
          <w:sz w:val="24"/>
          <w:szCs w:val="24"/>
          <w:lang w:val="en-US"/>
        </w:rPr>
      </w:pPr>
    </w:p>
    <w:p w14:paraId="0EB9EB13" w14:textId="6A69281C" w:rsidR="00016618" w:rsidRDefault="00016618" w:rsidP="00F62130">
      <w:pPr>
        <w:spacing w:line="288" w:lineRule="auto"/>
        <w:rPr>
          <w:ins w:id="1254" w:author="David Gravett" w:date="2019-12-01T10:21:00Z"/>
          <w:rFonts w:ascii="Times New Roman" w:hAnsi="Times New Roman" w:cs="Times New Roman"/>
          <w:sz w:val="24"/>
          <w:szCs w:val="24"/>
          <w:lang w:val="en-US"/>
        </w:rPr>
      </w:pPr>
    </w:p>
    <w:p w14:paraId="6463CC88" w14:textId="77777777" w:rsidR="00016618" w:rsidRDefault="00016618" w:rsidP="00F62130">
      <w:pPr>
        <w:spacing w:line="288" w:lineRule="auto"/>
        <w:rPr>
          <w:ins w:id="1255" w:author="David Gravett" w:date="2019-12-01T10:21:00Z"/>
          <w:rFonts w:ascii="Times New Roman" w:hAnsi="Times New Roman" w:cs="Times New Roman"/>
          <w:sz w:val="24"/>
          <w:szCs w:val="24"/>
          <w:lang w:val="en-US"/>
        </w:rPr>
      </w:pPr>
    </w:p>
    <w:p w14:paraId="1B827F4D" w14:textId="77777777" w:rsidR="00016618" w:rsidRDefault="00016618" w:rsidP="00F62130">
      <w:pPr>
        <w:spacing w:line="288" w:lineRule="auto"/>
        <w:rPr>
          <w:ins w:id="1256" w:author="David Gravett" w:date="2019-12-01T10:21:00Z"/>
          <w:rFonts w:ascii="Times New Roman" w:hAnsi="Times New Roman" w:cs="Times New Roman"/>
          <w:sz w:val="24"/>
          <w:szCs w:val="24"/>
          <w:lang w:val="en-US"/>
        </w:rPr>
      </w:pPr>
    </w:p>
    <w:p w14:paraId="3D587747" w14:textId="77777777" w:rsidR="00016618" w:rsidRDefault="00016618" w:rsidP="00F62130">
      <w:pPr>
        <w:spacing w:line="288" w:lineRule="auto"/>
        <w:rPr>
          <w:ins w:id="1257" w:author="David Gravett" w:date="2019-12-01T10:21:00Z"/>
          <w:rFonts w:ascii="Times New Roman" w:hAnsi="Times New Roman" w:cs="Times New Roman"/>
          <w:sz w:val="24"/>
          <w:szCs w:val="24"/>
          <w:lang w:val="en-US"/>
        </w:rPr>
      </w:pPr>
    </w:p>
    <w:p w14:paraId="3371E62E" w14:textId="77777777" w:rsidR="00016618" w:rsidRDefault="00016618" w:rsidP="00F62130">
      <w:pPr>
        <w:spacing w:line="288" w:lineRule="auto"/>
        <w:rPr>
          <w:ins w:id="1258" w:author="David Gravett" w:date="2019-12-01T10:21:00Z"/>
          <w:rFonts w:ascii="Times New Roman" w:hAnsi="Times New Roman" w:cs="Times New Roman"/>
          <w:sz w:val="24"/>
          <w:szCs w:val="24"/>
          <w:lang w:val="en-US"/>
        </w:rPr>
      </w:pPr>
    </w:p>
    <w:p w14:paraId="714276FC" w14:textId="77777777" w:rsidR="00016618" w:rsidRDefault="00016618" w:rsidP="00F62130">
      <w:pPr>
        <w:spacing w:line="288" w:lineRule="auto"/>
        <w:rPr>
          <w:ins w:id="1259" w:author="David Gravett" w:date="2019-12-01T10:21:00Z"/>
          <w:rFonts w:ascii="Times New Roman" w:hAnsi="Times New Roman" w:cs="Times New Roman"/>
          <w:sz w:val="24"/>
          <w:szCs w:val="24"/>
          <w:lang w:val="en-US"/>
        </w:rPr>
      </w:pPr>
    </w:p>
    <w:p w14:paraId="09C2C393" w14:textId="77777777" w:rsidR="00016618" w:rsidRDefault="00016618" w:rsidP="00F62130">
      <w:pPr>
        <w:spacing w:line="288" w:lineRule="auto"/>
        <w:rPr>
          <w:ins w:id="1260" w:author="David Gravett" w:date="2019-12-01T10:21:00Z"/>
          <w:rFonts w:ascii="Times New Roman" w:hAnsi="Times New Roman" w:cs="Times New Roman"/>
          <w:sz w:val="24"/>
          <w:szCs w:val="24"/>
          <w:lang w:val="en-US"/>
        </w:rPr>
      </w:pPr>
    </w:p>
    <w:p w14:paraId="10D9C470" w14:textId="77777777" w:rsidR="00016618" w:rsidRDefault="00016618" w:rsidP="00F62130">
      <w:pPr>
        <w:spacing w:line="288" w:lineRule="auto"/>
        <w:rPr>
          <w:ins w:id="1261" w:author="David Gravett" w:date="2019-12-01T10:21:00Z"/>
          <w:rFonts w:ascii="Times New Roman" w:hAnsi="Times New Roman" w:cs="Times New Roman"/>
          <w:sz w:val="24"/>
          <w:szCs w:val="24"/>
          <w:lang w:val="en-US"/>
        </w:rPr>
      </w:pPr>
    </w:p>
    <w:p w14:paraId="74A9924C" w14:textId="77777777" w:rsidR="00016618" w:rsidRDefault="00016618" w:rsidP="00F62130">
      <w:pPr>
        <w:spacing w:line="288" w:lineRule="auto"/>
        <w:rPr>
          <w:ins w:id="1262" w:author="David Gravett" w:date="2019-12-01T10:21:00Z"/>
          <w:rFonts w:ascii="Times New Roman" w:hAnsi="Times New Roman" w:cs="Times New Roman"/>
          <w:sz w:val="24"/>
          <w:szCs w:val="24"/>
          <w:lang w:val="en-US"/>
        </w:rPr>
      </w:pPr>
    </w:p>
    <w:p w14:paraId="497C782D" w14:textId="77777777" w:rsidR="00016618" w:rsidRDefault="00016618" w:rsidP="00F62130">
      <w:pPr>
        <w:spacing w:line="288" w:lineRule="auto"/>
        <w:rPr>
          <w:ins w:id="1263" w:author="David Gravett" w:date="2019-12-01T10:21:00Z"/>
          <w:rFonts w:ascii="Times New Roman" w:hAnsi="Times New Roman" w:cs="Times New Roman"/>
          <w:sz w:val="24"/>
          <w:szCs w:val="24"/>
          <w:lang w:val="en-US"/>
        </w:rPr>
      </w:pPr>
    </w:p>
    <w:p w14:paraId="76C72D9E" w14:textId="522E06F9" w:rsidR="00016618" w:rsidRDefault="00016618" w:rsidP="00F62130">
      <w:pPr>
        <w:spacing w:line="288" w:lineRule="auto"/>
        <w:rPr>
          <w:ins w:id="1264" w:author="David Gravett" w:date="2019-12-01T10:21:00Z"/>
          <w:rFonts w:ascii="Times New Roman" w:hAnsi="Times New Roman" w:cs="Times New Roman"/>
          <w:sz w:val="24"/>
          <w:szCs w:val="24"/>
          <w:lang w:val="en-US"/>
        </w:rPr>
      </w:pPr>
      <w:ins w:id="1265"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34EFB107" w14:textId="2F50F27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p w14:paraId="28D74A1C" w14:textId="6642E0F9" w:rsidR="005F2D99" w:rsidRDefault="005F2D99" w:rsidP="00F62130">
      <w:pPr>
        <w:spacing w:line="288" w:lineRule="auto"/>
        <w:rPr>
          <w:del w:id="1266" w:author="David Gravett" w:date="2019-12-01T10:21:00Z"/>
          <w:rFonts w:ascii="Times New Roman" w:hAnsi="Times New Roman" w:cs="Times New Roman"/>
          <w:sz w:val="24"/>
          <w:szCs w:val="24"/>
          <w:lang w:val="en-US"/>
        </w:rPr>
      </w:pPr>
    </w:p>
    <w:p w14:paraId="2EBD9144" w14:textId="397AAB41" w:rsidR="005F2D99" w:rsidRDefault="005F2D99">
      <w:pPr>
        <w:jc w:val="both"/>
        <w:rPr>
          <w:moveFrom w:id="1267" w:author="David Gravett" w:date="2019-12-01T10:21:00Z"/>
          <w:rFonts w:ascii="Times New Roman" w:hAnsi="Times New Roman"/>
          <w:sz w:val="24"/>
          <w:rPrChange w:id="1268" w:author="David Gravett" w:date="2019-12-01T10:21:00Z">
            <w:rPr>
              <w:moveFrom w:id="1269" w:author="David Gravett" w:date="2019-12-01T10:21:00Z"/>
              <w:rFonts w:ascii="Times New Roman" w:hAnsi="Times New Roman" w:cs="Times New Roman"/>
              <w:sz w:val="24"/>
              <w:szCs w:val="24"/>
              <w:lang w:val="en-US"/>
            </w:rPr>
          </w:rPrChange>
        </w:rPr>
        <w:pPrChange w:id="1270" w:author="David Gravett" w:date="2019-12-01T10:21:00Z">
          <w:pPr>
            <w:spacing w:line="288" w:lineRule="auto"/>
          </w:pPr>
        </w:pPrChange>
      </w:pPr>
      <w:moveFromRangeStart w:id="1271" w:author="David Gravett" w:date="2019-12-01T10:21:00Z" w:name="move26088126"/>
    </w:p>
    <w:p w14:paraId="3208B661" w14:textId="134971F2" w:rsidR="005F2D99" w:rsidRDefault="005F2D99">
      <w:pPr>
        <w:jc w:val="both"/>
        <w:rPr>
          <w:moveFrom w:id="1272" w:author="David Gravett" w:date="2019-12-01T10:21:00Z"/>
          <w:rFonts w:ascii="Times New Roman" w:hAnsi="Times New Roman"/>
          <w:sz w:val="24"/>
          <w:rPrChange w:id="1273" w:author="David Gravett" w:date="2019-12-01T10:21:00Z">
            <w:rPr>
              <w:moveFrom w:id="1274" w:author="David Gravett" w:date="2019-12-01T10:21:00Z"/>
              <w:rFonts w:ascii="Times New Roman" w:hAnsi="Times New Roman" w:cs="Times New Roman"/>
              <w:sz w:val="24"/>
              <w:szCs w:val="24"/>
              <w:lang w:val="en-US"/>
            </w:rPr>
          </w:rPrChange>
        </w:rPr>
        <w:pPrChange w:id="1275" w:author="David Gravett" w:date="2019-12-01T10:21:00Z">
          <w:pPr>
            <w:spacing w:line="288" w:lineRule="auto"/>
          </w:pPr>
        </w:pPrChange>
      </w:pPr>
    </w:p>
    <w:p w14:paraId="03A50811" w14:textId="6D331BA9" w:rsidR="005F2D99" w:rsidRDefault="005F2D99">
      <w:pPr>
        <w:jc w:val="both"/>
        <w:rPr>
          <w:moveFrom w:id="1276" w:author="David Gravett" w:date="2019-12-01T10:21:00Z"/>
          <w:rFonts w:ascii="Times New Roman" w:hAnsi="Times New Roman"/>
          <w:sz w:val="24"/>
          <w:rPrChange w:id="1277" w:author="David Gravett" w:date="2019-12-01T10:21:00Z">
            <w:rPr>
              <w:moveFrom w:id="1278" w:author="David Gravett" w:date="2019-12-01T10:21:00Z"/>
              <w:rFonts w:ascii="Times New Roman" w:hAnsi="Times New Roman" w:cs="Times New Roman"/>
              <w:sz w:val="24"/>
              <w:szCs w:val="24"/>
              <w:lang w:val="en-US"/>
            </w:rPr>
          </w:rPrChange>
        </w:rPr>
        <w:pPrChange w:id="1279" w:author="David Gravett" w:date="2019-12-01T10:21:00Z">
          <w:pPr>
            <w:spacing w:line="288" w:lineRule="auto"/>
          </w:pPr>
        </w:pPrChange>
      </w:pPr>
    </w:p>
    <w:p w14:paraId="5CB91808" w14:textId="43DBCBA4" w:rsidR="005F2D99" w:rsidRDefault="005F2D99">
      <w:pPr>
        <w:jc w:val="both"/>
        <w:rPr>
          <w:moveFrom w:id="1280" w:author="David Gravett" w:date="2019-12-01T10:21:00Z"/>
          <w:rFonts w:ascii="Times New Roman" w:hAnsi="Times New Roman"/>
          <w:sz w:val="24"/>
          <w:rPrChange w:id="1281" w:author="David Gravett" w:date="2019-12-01T10:21:00Z">
            <w:rPr>
              <w:moveFrom w:id="1282" w:author="David Gravett" w:date="2019-12-01T10:21:00Z"/>
              <w:rFonts w:ascii="Times New Roman" w:hAnsi="Times New Roman" w:cs="Times New Roman"/>
              <w:sz w:val="24"/>
              <w:szCs w:val="24"/>
              <w:lang w:val="en-US"/>
            </w:rPr>
          </w:rPrChange>
        </w:rPr>
        <w:pPrChange w:id="1283" w:author="David Gravett" w:date="2019-12-01T10:21:00Z">
          <w:pPr>
            <w:spacing w:line="288" w:lineRule="auto"/>
          </w:pPr>
        </w:pPrChange>
      </w:pPr>
    </w:p>
    <w:p w14:paraId="62201929" w14:textId="047217C9" w:rsidR="005F2D99" w:rsidRDefault="005F2D99">
      <w:pPr>
        <w:jc w:val="both"/>
        <w:rPr>
          <w:moveFrom w:id="1284" w:author="David Gravett" w:date="2019-12-01T10:21:00Z"/>
          <w:rFonts w:ascii="Times New Roman" w:hAnsi="Times New Roman"/>
          <w:sz w:val="24"/>
          <w:rPrChange w:id="1285" w:author="David Gravett" w:date="2019-12-01T10:21:00Z">
            <w:rPr>
              <w:moveFrom w:id="1286" w:author="David Gravett" w:date="2019-12-01T10:21:00Z"/>
              <w:rFonts w:ascii="Times New Roman" w:hAnsi="Times New Roman" w:cs="Times New Roman"/>
              <w:sz w:val="24"/>
              <w:szCs w:val="24"/>
              <w:lang w:val="en-US"/>
            </w:rPr>
          </w:rPrChange>
        </w:rPr>
        <w:pPrChange w:id="1287" w:author="David Gravett" w:date="2019-12-01T10:21:00Z">
          <w:pPr>
            <w:spacing w:line="288" w:lineRule="auto"/>
          </w:pPr>
        </w:pPrChange>
      </w:pPr>
    </w:p>
    <w:p w14:paraId="28071DFD" w14:textId="58F07689" w:rsidR="005F2D99" w:rsidRDefault="005F2D99">
      <w:pPr>
        <w:jc w:val="both"/>
        <w:rPr>
          <w:moveFrom w:id="1288" w:author="David Gravett" w:date="2019-12-01T10:21:00Z"/>
          <w:rFonts w:ascii="Times New Roman" w:hAnsi="Times New Roman"/>
          <w:sz w:val="24"/>
          <w:rPrChange w:id="1289" w:author="David Gravett" w:date="2019-12-01T10:21:00Z">
            <w:rPr>
              <w:moveFrom w:id="1290" w:author="David Gravett" w:date="2019-12-01T10:21:00Z"/>
              <w:rFonts w:ascii="Times New Roman" w:hAnsi="Times New Roman" w:cs="Times New Roman"/>
              <w:sz w:val="24"/>
              <w:szCs w:val="24"/>
              <w:lang w:val="en-US"/>
            </w:rPr>
          </w:rPrChange>
        </w:rPr>
        <w:pPrChange w:id="1291" w:author="David Gravett" w:date="2019-12-01T10:21:00Z">
          <w:pPr>
            <w:spacing w:line="288" w:lineRule="auto"/>
          </w:pPr>
        </w:pPrChange>
      </w:pPr>
    </w:p>
    <w:p w14:paraId="1C0041A2" w14:textId="50E2B1DA" w:rsidR="005F2D99" w:rsidRPr="005F2D99" w:rsidRDefault="005F2D99" w:rsidP="00F62130">
      <w:pPr>
        <w:spacing w:line="288" w:lineRule="auto"/>
        <w:rPr>
          <w:del w:id="1292" w:author="David Gravett" w:date="2019-12-01T10:21:00Z"/>
          <w:rFonts w:asciiTheme="majorHAnsi" w:hAnsiTheme="majorHAnsi" w:cstheme="majorHAnsi"/>
          <w:color w:val="1F3864" w:themeColor="accent1" w:themeShade="80"/>
          <w:sz w:val="24"/>
          <w:szCs w:val="24"/>
          <w:lang w:val="en-US"/>
        </w:rPr>
      </w:pPr>
      <w:moveFrom w:id="1293" w:author="David Gravett" w:date="2019-12-01T10:21:00Z">
        <w:r>
          <w:rPr>
            <w:sz w:val="40"/>
            <w:rPrChange w:id="1294" w:author="David Gravett" w:date="2019-12-01T10:21:00Z">
              <w:rPr>
                <w:rFonts w:asciiTheme="majorHAnsi" w:hAnsiTheme="majorHAnsi" w:cstheme="majorHAnsi"/>
                <w:color w:val="1F3864" w:themeColor="accent1" w:themeShade="80"/>
                <w:sz w:val="40"/>
                <w:szCs w:val="40"/>
              </w:rPr>
            </w:rPrChange>
          </w:rPr>
          <w:t>Procedurally Generated Game Board</w:t>
        </w:r>
      </w:moveFrom>
      <w:moveFromRangeEnd w:id="1271"/>
    </w:p>
    <w:tbl>
      <w:tblPr>
        <w:tblStyle w:val="TableGrid"/>
        <w:tblW w:w="0" w:type="auto"/>
        <w:tblInd w:w="1405" w:type="dxa"/>
        <w:tblLook w:val="04A0" w:firstRow="1" w:lastRow="0" w:firstColumn="1" w:lastColumn="0" w:noHBand="0" w:noVBand="1"/>
        <w:tblPrChange w:id="129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296">
          <w:tblGrid>
            <w:gridCol w:w="432"/>
            <w:gridCol w:w="432"/>
            <w:gridCol w:w="432"/>
            <w:gridCol w:w="432"/>
            <w:gridCol w:w="432"/>
            <w:gridCol w:w="432"/>
            <w:gridCol w:w="432"/>
          </w:tblGrid>
        </w:tblGridChange>
      </w:tblGrid>
      <w:tr w:rsidR="00280D7C" w14:paraId="230D39F4" w14:textId="77777777" w:rsidTr="00BE50C5">
        <w:trPr>
          <w:trHeight w:val="869"/>
          <w:trPrChange w:id="1297" w:author="David Gravett" w:date="2019-12-01T10:21:00Z">
            <w:trPr>
              <w:trHeight w:val="432"/>
            </w:trPr>
          </w:trPrChange>
        </w:trPr>
        <w:tc>
          <w:tcPr>
            <w:tcW w:w="933" w:type="dxa"/>
            <w:tcPrChange w:id="1298" w:author="David Gravett" w:date="2019-12-01T10:21:00Z">
              <w:tcPr>
                <w:tcW w:w="432" w:type="dxa"/>
              </w:tcPr>
            </w:tcPrChange>
          </w:tcPr>
          <w:p w14:paraId="1241A501" w14:textId="77777777" w:rsidR="00280D7C" w:rsidRPr="00016618" w:rsidRDefault="00280D7C">
            <w:pPr>
              <w:jc w:val="center"/>
              <w:rPr>
                <w:rFonts w:ascii="Times New Roman" w:hAnsi="Times New Roman"/>
                <w:sz w:val="36"/>
                <w:rPrChange w:id="1299" w:author="David Gravett" w:date="2019-12-01T10:21:00Z">
                  <w:rPr>
                    <w:rFonts w:ascii="Times New Roman" w:hAnsi="Times New Roman" w:cs="Times New Roman"/>
                    <w:sz w:val="24"/>
                    <w:szCs w:val="24"/>
                  </w:rPr>
                </w:rPrChange>
              </w:rPr>
              <w:pPrChange w:id="1300" w:author="James Dwyer" w:date="2019-12-01T10:21:00Z">
                <w:pPr/>
              </w:pPrChange>
            </w:pPr>
            <w:r w:rsidRPr="00016618">
              <w:rPr>
                <w:rFonts w:ascii="Times New Roman" w:hAnsi="Times New Roman"/>
                <w:sz w:val="36"/>
                <w:rPrChange w:id="1301" w:author="David Gravett" w:date="2019-12-01T10:21:00Z">
                  <w:rPr>
                    <w:rFonts w:ascii="Times New Roman" w:hAnsi="Times New Roman" w:cs="Times New Roman"/>
                    <w:sz w:val="24"/>
                    <w:szCs w:val="24"/>
                  </w:rPr>
                </w:rPrChange>
              </w:rPr>
              <w:t>0</w:t>
            </w:r>
          </w:p>
        </w:tc>
        <w:tc>
          <w:tcPr>
            <w:tcW w:w="933" w:type="dxa"/>
            <w:tcPrChange w:id="1302" w:author="David Gravett" w:date="2019-12-01T10:21:00Z">
              <w:tcPr>
                <w:tcW w:w="432" w:type="dxa"/>
              </w:tcPr>
            </w:tcPrChange>
          </w:tcPr>
          <w:p w14:paraId="7B63D819" w14:textId="77777777" w:rsidR="00280D7C" w:rsidRPr="00016618" w:rsidRDefault="00280D7C">
            <w:pPr>
              <w:jc w:val="center"/>
              <w:rPr>
                <w:rFonts w:ascii="Times New Roman" w:hAnsi="Times New Roman"/>
                <w:sz w:val="36"/>
                <w:rPrChange w:id="1303" w:author="David Gravett" w:date="2019-12-01T10:21:00Z">
                  <w:rPr>
                    <w:rFonts w:ascii="Times New Roman" w:hAnsi="Times New Roman" w:cs="Times New Roman"/>
                    <w:sz w:val="24"/>
                    <w:szCs w:val="24"/>
                  </w:rPr>
                </w:rPrChange>
              </w:rPr>
              <w:pPrChange w:id="1304" w:author="James Dwyer" w:date="2019-12-01T10:21:00Z">
                <w:pPr/>
              </w:pPrChange>
            </w:pPr>
            <w:r w:rsidRPr="00016618">
              <w:rPr>
                <w:rFonts w:ascii="Times New Roman" w:hAnsi="Times New Roman"/>
                <w:sz w:val="36"/>
                <w:rPrChange w:id="1305" w:author="David Gravett" w:date="2019-12-01T10:21:00Z">
                  <w:rPr>
                    <w:rFonts w:ascii="Times New Roman" w:hAnsi="Times New Roman" w:cs="Times New Roman"/>
                    <w:sz w:val="24"/>
                    <w:szCs w:val="24"/>
                  </w:rPr>
                </w:rPrChange>
              </w:rPr>
              <w:t>0</w:t>
            </w:r>
          </w:p>
        </w:tc>
        <w:tc>
          <w:tcPr>
            <w:tcW w:w="933" w:type="dxa"/>
            <w:tcPrChange w:id="1306" w:author="David Gravett" w:date="2019-12-01T10:21:00Z">
              <w:tcPr>
                <w:tcW w:w="432" w:type="dxa"/>
              </w:tcPr>
            </w:tcPrChange>
          </w:tcPr>
          <w:p w14:paraId="406634E3" w14:textId="77777777" w:rsidR="00280D7C" w:rsidRPr="00016618" w:rsidRDefault="00280D7C">
            <w:pPr>
              <w:jc w:val="center"/>
              <w:rPr>
                <w:rFonts w:ascii="Times New Roman" w:hAnsi="Times New Roman"/>
                <w:sz w:val="36"/>
                <w:rPrChange w:id="1307" w:author="David Gravett" w:date="2019-12-01T10:21:00Z">
                  <w:rPr>
                    <w:rFonts w:ascii="Times New Roman" w:hAnsi="Times New Roman" w:cs="Times New Roman"/>
                    <w:sz w:val="24"/>
                    <w:szCs w:val="24"/>
                  </w:rPr>
                </w:rPrChange>
              </w:rPr>
              <w:pPrChange w:id="1308" w:author="James Dwyer" w:date="2019-12-01T10:21:00Z">
                <w:pPr/>
              </w:pPrChange>
            </w:pPr>
            <w:r w:rsidRPr="00016618">
              <w:rPr>
                <w:rFonts w:ascii="Times New Roman" w:hAnsi="Times New Roman"/>
                <w:sz w:val="36"/>
                <w:rPrChange w:id="1309" w:author="David Gravett" w:date="2019-12-01T10:21:00Z">
                  <w:rPr>
                    <w:rFonts w:ascii="Times New Roman" w:hAnsi="Times New Roman" w:cs="Times New Roman"/>
                    <w:sz w:val="24"/>
                    <w:szCs w:val="24"/>
                  </w:rPr>
                </w:rPrChange>
              </w:rPr>
              <w:t>0</w:t>
            </w:r>
          </w:p>
        </w:tc>
        <w:tc>
          <w:tcPr>
            <w:tcW w:w="933" w:type="dxa"/>
            <w:tcPrChange w:id="1310" w:author="David Gravett" w:date="2019-12-01T10:21:00Z">
              <w:tcPr>
                <w:tcW w:w="432" w:type="dxa"/>
              </w:tcPr>
            </w:tcPrChange>
          </w:tcPr>
          <w:p w14:paraId="2C07C168" w14:textId="77777777" w:rsidR="00280D7C" w:rsidRPr="00016618" w:rsidRDefault="00280D7C">
            <w:pPr>
              <w:jc w:val="center"/>
              <w:rPr>
                <w:rFonts w:ascii="Times New Roman" w:hAnsi="Times New Roman"/>
                <w:sz w:val="36"/>
                <w:rPrChange w:id="1311" w:author="David Gravett" w:date="2019-12-01T10:21:00Z">
                  <w:rPr>
                    <w:rFonts w:ascii="Times New Roman" w:hAnsi="Times New Roman" w:cs="Times New Roman"/>
                    <w:sz w:val="24"/>
                    <w:szCs w:val="24"/>
                  </w:rPr>
                </w:rPrChange>
              </w:rPr>
              <w:pPrChange w:id="1312" w:author="James Dwyer" w:date="2019-12-01T10:21:00Z">
                <w:pPr/>
              </w:pPrChange>
            </w:pPr>
            <w:r w:rsidRPr="00016618">
              <w:rPr>
                <w:rFonts w:ascii="Times New Roman" w:hAnsi="Times New Roman"/>
                <w:sz w:val="36"/>
                <w:rPrChange w:id="1313" w:author="David Gravett" w:date="2019-12-01T10:21:00Z">
                  <w:rPr>
                    <w:rFonts w:ascii="Times New Roman" w:hAnsi="Times New Roman" w:cs="Times New Roman"/>
                    <w:sz w:val="24"/>
                    <w:szCs w:val="24"/>
                  </w:rPr>
                </w:rPrChange>
              </w:rPr>
              <w:t>0</w:t>
            </w:r>
          </w:p>
        </w:tc>
        <w:tc>
          <w:tcPr>
            <w:tcW w:w="933" w:type="dxa"/>
            <w:tcPrChange w:id="1314" w:author="David Gravett" w:date="2019-12-01T10:21:00Z">
              <w:tcPr>
                <w:tcW w:w="432" w:type="dxa"/>
              </w:tcPr>
            </w:tcPrChange>
          </w:tcPr>
          <w:p w14:paraId="40937D8F" w14:textId="77777777" w:rsidR="00280D7C" w:rsidRPr="00016618" w:rsidRDefault="00280D7C">
            <w:pPr>
              <w:jc w:val="center"/>
              <w:rPr>
                <w:rFonts w:ascii="Times New Roman" w:hAnsi="Times New Roman"/>
                <w:sz w:val="36"/>
                <w:rPrChange w:id="1315" w:author="David Gravett" w:date="2019-12-01T10:21:00Z">
                  <w:rPr>
                    <w:rFonts w:ascii="Times New Roman" w:hAnsi="Times New Roman" w:cs="Times New Roman"/>
                    <w:sz w:val="24"/>
                    <w:szCs w:val="24"/>
                  </w:rPr>
                </w:rPrChange>
              </w:rPr>
              <w:pPrChange w:id="1316" w:author="James Dwyer" w:date="2019-12-01T10:21:00Z">
                <w:pPr/>
              </w:pPrChange>
            </w:pPr>
            <w:r w:rsidRPr="00016618">
              <w:rPr>
                <w:rFonts w:ascii="Times New Roman" w:hAnsi="Times New Roman"/>
                <w:sz w:val="36"/>
                <w:rPrChange w:id="1317" w:author="David Gravett" w:date="2019-12-01T10:21:00Z">
                  <w:rPr>
                    <w:rFonts w:ascii="Times New Roman" w:hAnsi="Times New Roman" w:cs="Times New Roman"/>
                    <w:sz w:val="24"/>
                    <w:szCs w:val="24"/>
                  </w:rPr>
                </w:rPrChange>
              </w:rPr>
              <w:t>0</w:t>
            </w:r>
          </w:p>
        </w:tc>
        <w:tc>
          <w:tcPr>
            <w:tcW w:w="933" w:type="dxa"/>
            <w:tcPrChange w:id="1318" w:author="David Gravett" w:date="2019-12-01T10:21:00Z">
              <w:tcPr>
                <w:tcW w:w="432" w:type="dxa"/>
              </w:tcPr>
            </w:tcPrChange>
          </w:tcPr>
          <w:p w14:paraId="7544BB6D" w14:textId="77777777" w:rsidR="00280D7C" w:rsidRPr="00016618" w:rsidRDefault="00280D7C">
            <w:pPr>
              <w:jc w:val="center"/>
              <w:rPr>
                <w:rFonts w:ascii="Times New Roman" w:hAnsi="Times New Roman"/>
                <w:sz w:val="36"/>
                <w:rPrChange w:id="1319" w:author="David Gravett" w:date="2019-12-01T10:21:00Z">
                  <w:rPr>
                    <w:rFonts w:ascii="Times New Roman" w:hAnsi="Times New Roman" w:cs="Times New Roman"/>
                    <w:sz w:val="24"/>
                    <w:szCs w:val="24"/>
                  </w:rPr>
                </w:rPrChange>
              </w:rPr>
              <w:pPrChange w:id="1320" w:author="James Dwyer" w:date="2019-12-01T10:21:00Z">
                <w:pPr/>
              </w:pPrChange>
            </w:pPr>
            <w:r w:rsidRPr="00016618">
              <w:rPr>
                <w:rFonts w:ascii="Times New Roman" w:hAnsi="Times New Roman"/>
                <w:sz w:val="36"/>
                <w:rPrChange w:id="1321" w:author="David Gravett" w:date="2019-12-01T10:21:00Z">
                  <w:rPr>
                    <w:rFonts w:ascii="Times New Roman" w:hAnsi="Times New Roman" w:cs="Times New Roman"/>
                    <w:sz w:val="24"/>
                    <w:szCs w:val="24"/>
                  </w:rPr>
                </w:rPrChange>
              </w:rPr>
              <w:t>0</w:t>
            </w:r>
          </w:p>
        </w:tc>
        <w:tc>
          <w:tcPr>
            <w:tcW w:w="933" w:type="dxa"/>
            <w:tcPrChange w:id="1322" w:author="David Gravett" w:date="2019-12-01T10:21:00Z">
              <w:tcPr>
                <w:tcW w:w="432" w:type="dxa"/>
              </w:tcPr>
            </w:tcPrChange>
          </w:tcPr>
          <w:p w14:paraId="68D734B0" w14:textId="77777777" w:rsidR="00280D7C" w:rsidRPr="00016618" w:rsidRDefault="00280D7C">
            <w:pPr>
              <w:jc w:val="center"/>
              <w:rPr>
                <w:rFonts w:ascii="Times New Roman" w:hAnsi="Times New Roman"/>
                <w:sz w:val="36"/>
                <w:rPrChange w:id="1323" w:author="David Gravett" w:date="2019-12-01T10:21:00Z">
                  <w:rPr>
                    <w:rFonts w:ascii="Times New Roman" w:hAnsi="Times New Roman" w:cs="Times New Roman"/>
                    <w:sz w:val="24"/>
                    <w:szCs w:val="24"/>
                  </w:rPr>
                </w:rPrChange>
              </w:rPr>
              <w:pPrChange w:id="1324" w:author="James Dwyer" w:date="2019-12-01T10:21:00Z">
                <w:pPr/>
              </w:pPrChange>
            </w:pPr>
            <w:r w:rsidRPr="00016618">
              <w:rPr>
                <w:rFonts w:ascii="Times New Roman" w:hAnsi="Times New Roman"/>
                <w:sz w:val="36"/>
                <w:rPrChange w:id="1325" w:author="David Gravett" w:date="2019-12-01T10:21:00Z">
                  <w:rPr>
                    <w:rFonts w:ascii="Times New Roman" w:hAnsi="Times New Roman" w:cs="Times New Roman"/>
                    <w:sz w:val="24"/>
                    <w:szCs w:val="24"/>
                  </w:rPr>
                </w:rPrChange>
              </w:rPr>
              <w:t>0</w:t>
            </w:r>
          </w:p>
        </w:tc>
      </w:tr>
      <w:tr w:rsidR="00280D7C" w14:paraId="49573AC3" w14:textId="77777777" w:rsidTr="00BE50C5">
        <w:trPr>
          <w:trHeight w:val="869"/>
          <w:trPrChange w:id="1326" w:author="David Gravett" w:date="2019-12-01T10:21:00Z">
            <w:trPr>
              <w:trHeight w:val="432"/>
            </w:trPr>
          </w:trPrChange>
        </w:trPr>
        <w:tc>
          <w:tcPr>
            <w:tcW w:w="933" w:type="dxa"/>
            <w:tcPrChange w:id="1327" w:author="David Gravett" w:date="2019-12-01T10:21:00Z">
              <w:tcPr>
                <w:tcW w:w="432" w:type="dxa"/>
              </w:tcPr>
            </w:tcPrChange>
          </w:tcPr>
          <w:p w14:paraId="4D74FC56" w14:textId="19E47A99" w:rsidR="00280D7C" w:rsidRPr="00016618" w:rsidRDefault="00280D7C">
            <w:pPr>
              <w:jc w:val="center"/>
              <w:rPr>
                <w:rFonts w:ascii="Times New Roman" w:hAnsi="Times New Roman"/>
                <w:sz w:val="36"/>
                <w:rPrChange w:id="1328" w:author="David Gravett" w:date="2019-12-01T10:21:00Z">
                  <w:rPr>
                    <w:rFonts w:ascii="Times New Roman" w:hAnsi="Times New Roman" w:cs="Times New Roman"/>
                    <w:sz w:val="24"/>
                    <w:szCs w:val="24"/>
                  </w:rPr>
                </w:rPrChange>
              </w:rPr>
              <w:pPrChange w:id="1329" w:author="James Dwyer" w:date="2019-12-01T10:21:00Z">
                <w:pPr/>
              </w:pPrChange>
            </w:pPr>
            <w:r w:rsidRPr="00016618">
              <w:rPr>
                <w:rFonts w:ascii="Times New Roman" w:hAnsi="Times New Roman"/>
                <w:sz w:val="36"/>
                <w:rPrChange w:id="1330" w:author="David Gravett" w:date="2019-12-01T10:21:00Z">
                  <w:rPr>
                    <w:rFonts w:ascii="Times New Roman" w:hAnsi="Times New Roman" w:cs="Times New Roman"/>
                    <w:sz w:val="24"/>
                    <w:szCs w:val="24"/>
                  </w:rPr>
                </w:rPrChange>
              </w:rPr>
              <w:t>-1</w:t>
            </w:r>
          </w:p>
        </w:tc>
        <w:tc>
          <w:tcPr>
            <w:tcW w:w="933" w:type="dxa"/>
            <w:tcPrChange w:id="1331" w:author="David Gravett" w:date="2019-12-01T10:21:00Z">
              <w:tcPr>
                <w:tcW w:w="432" w:type="dxa"/>
              </w:tcPr>
            </w:tcPrChange>
          </w:tcPr>
          <w:p w14:paraId="1C016003" w14:textId="4A286EF0" w:rsidR="00280D7C" w:rsidRPr="00016618" w:rsidRDefault="00280D7C">
            <w:pPr>
              <w:jc w:val="center"/>
              <w:rPr>
                <w:rFonts w:ascii="Times New Roman" w:hAnsi="Times New Roman"/>
                <w:sz w:val="36"/>
                <w:rPrChange w:id="1332" w:author="David Gravett" w:date="2019-12-01T10:21:00Z">
                  <w:rPr>
                    <w:rFonts w:ascii="Times New Roman" w:hAnsi="Times New Roman" w:cs="Times New Roman"/>
                    <w:sz w:val="24"/>
                    <w:szCs w:val="24"/>
                  </w:rPr>
                </w:rPrChange>
              </w:rPr>
              <w:pPrChange w:id="1333" w:author="James Dwyer" w:date="2019-12-01T10:21:00Z">
                <w:pPr/>
              </w:pPrChange>
            </w:pPr>
            <w:r w:rsidRPr="00016618">
              <w:rPr>
                <w:rFonts w:ascii="Times New Roman" w:hAnsi="Times New Roman"/>
                <w:sz w:val="36"/>
                <w:rPrChange w:id="1334" w:author="David Gravett" w:date="2019-12-01T10:21:00Z">
                  <w:rPr>
                    <w:rFonts w:ascii="Times New Roman" w:hAnsi="Times New Roman" w:cs="Times New Roman"/>
                    <w:sz w:val="24"/>
                    <w:szCs w:val="24"/>
                  </w:rPr>
                </w:rPrChange>
              </w:rPr>
              <w:t>1</w:t>
            </w:r>
          </w:p>
        </w:tc>
        <w:tc>
          <w:tcPr>
            <w:tcW w:w="933" w:type="dxa"/>
            <w:tcPrChange w:id="1335" w:author="David Gravett" w:date="2019-12-01T10:21:00Z">
              <w:tcPr>
                <w:tcW w:w="432" w:type="dxa"/>
              </w:tcPr>
            </w:tcPrChange>
          </w:tcPr>
          <w:p w14:paraId="7BCD14B9" w14:textId="77777777" w:rsidR="00280D7C" w:rsidRPr="00016618" w:rsidRDefault="00280D7C">
            <w:pPr>
              <w:jc w:val="center"/>
              <w:rPr>
                <w:rFonts w:ascii="Times New Roman" w:hAnsi="Times New Roman"/>
                <w:sz w:val="36"/>
                <w:rPrChange w:id="1336" w:author="David Gravett" w:date="2019-12-01T10:21:00Z">
                  <w:rPr>
                    <w:rFonts w:ascii="Times New Roman" w:hAnsi="Times New Roman" w:cs="Times New Roman"/>
                    <w:sz w:val="24"/>
                    <w:szCs w:val="24"/>
                  </w:rPr>
                </w:rPrChange>
              </w:rPr>
              <w:pPrChange w:id="1337" w:author="James Dwyer" w:date="2019-12-01T10:21:00Z">
                <w:pPr/>
              </w:pPrChange>
            </w:pPr>
            <w:r w:rsidRPr="00016618">
              <w:rPr>
                <w:rFonts w:ascii="Times New Roman" w:hAnsi="Times New Roman"/>
                <w:sz w:val="36"/>
                <w:rPrChange w:id="1338" w:author="David Gravett" w:date="2019-12-01T10:21:00Z">
                  <w:rPr>
                    <w:rFonts w:ascii="Times New Roman" w:hAnsi="Times New Roman" w:cs="Times New Roman"/>
                    <w:sz w:val="24"/>
                    <w:szCs w:val="24"/>
                  </w:rPr>
                </w:rPrChange>
              </w:rPr>
              <w:t>0</w:t>
            </w:r>
          </w:p>
        </w:tc>
        <w:tc>
          <w:tcPr>
            <w:tcW w:w="933" w:type="dxa"/>
            <w:tcPrChange w:id="1339" w:author="David Gravett" w:date="2019-12-01T10:21:00Z">
              <w:tcPr>
                <w:tcW w:w="432" w:type="dxa"/>
              </w:tcPr>
            </w:tcPrChange>
          </w:tcPr>
          <w:p w14:paraId="05A101E9" w14:textId="77777777" w:rsidR="00280D7C" w:rsidRPr="00016618" w:rsidRDefault="00280D7C">
            <w:pPr>
              <w:jc w:val="center"/>
              <w:rPr>
                <w:rFonts w:ascii="Times New Roman" w:hAnsi="Times New Roman"/>
                <w:sz w:val="36"/>
                <w:rPrChange w:id="1340" w:author="David Gravett" w:date="2019-12-01T10:21:00Z">
                  <w:rPr>
                    <w:rFonts w:ascii="Times New Roman" w:hAnsi="Times New Roman" w:cs="Times New Roman"/>
                    <w:sz w:val="24"/>
                    <w:szCs w:val="24"/>
                  </w:rPr>
                </w:rPrChange>
              </w:rPr>
              <w:pPrChange w:id="1341" w:author="James Dwyer" w:date="2019-12-01T10:21:00Z">
                <w:pPr/>
              </w:pPrChange>
            </w:pPr>
            <w:r w:rsidRPr="00016618">
              <w:rPr>
                <w:rFonts w:ascii="Times New Roman" w:hAnsi="Times New Roman"/>
                <w:sz w:val="36"/>
                <w:rPrChange w:id="1342" w:author="David Gravett" w:date="2019-12-01T10:21:00Z">
                  <w:rPr>
                    <w:rFonts w:ascii="Times New Roman" w:hAnsi="Times New Roman" w:cs="Times New Roman"/>
                    <w:sz w:val="24"/>
                    <w:szCs w:val="24"/>
                  </w:rPr>
                </w:rPrChange>
              </w:rPr>
              <w:t>0</w:t>
            </w:r>
          </w:p>
        </w:tc>
        <w:tc>
          <w:tcPr>
            <w:tcW w:w="933" w:type="dxa"/>
            <w:tcPrChange w:id="1343" w:author="David Gravett" w:date="2019-12-01T10:21:00Z">
              <w:tcPr>
                <w:tcW w:w="432" w:type="dxa"/>
              </w:tcPr>
            </w:tcPrChange>
          </w:tcPr>
          <w:p w14:paraId="0CD2EF23" w14:textId="77777777" w:rsidR="00280D7C" w:rsidRPr="00016618" w:rsidRDefault="00280D7C">
            <w:pPr>
              <w:jc w:val="center"/>
              <w:rPr>
                <w:rFonts w:ascii="Times New Roman" w:hAnsi="Times New Roman"/>
                <w:sz w:val="36"/>
                <w:rPrChange w:id="1344" w:author="David Gravett" w:date="2019-12-01T10:21:00Z">
                  <w:rPr>
                    <w:rFonts w:ascii="Times New Roman" w:hAnsi="Times New Roman" w:cs="Times New Roman"/>
                    <w:sz w:val="24"/>
                    <w:szCs w:val="24"/>
                  </w:rPr>
                </w:rPrChange>
              </w:rPr>
              <w:pPrChange w:id="1345" w:author="James Dwyer" w:date="2019-12-01T10:21:00Z">
                <w:pPr/>
              </w:pPrChange>
            </w:pPr>
            <w:r w:rsidRPr="00016618">
              <w:rPr>
                <w:rFonts w:ascii="Times New Roman" w:hAnsi="Times New Roman"/>
                <w:sz w:val="36"/>
                <w:rPrChange w:id="1346" w:author="David Gravett" w:date="2019-12-01T10:21:00Z">
                  <w:rPr>
                    <w:rFonts w:ascii="Times New Roman" w:hAnsi="Times New Roman" w:cs="Times New Roman"/>
                    <w:sz w:val="24"/>
                    <w:szCs w:val="24"/>
                  </w:rPr>
                </w:rPrChange>
              </w:rPr>
              <w:t>0</w:t>
            </w:r>
          </w:p>
        </w:tc>
        <w:tc>
          <w:tcPr>
            <w:tcW w:w="933" w:type="dxa"/>
            <w:tcPrChange w:id="1347" w:author="David Gravett" w:date="2019-12-01T10:21:00Z">
              <w:tcPr>
                <w:tcW w:w="432" w:type="dxa"/>
              </w:tcPr>
            </w:tcPrChange>
          </w:tcPr>
          <w:p w14:paraId="132CBAA1" w14:textId="77777777" w:rsidR="00280D7C" w:rsidRPr="00016618" w:rsidRDefault="00280D7C">
            <w:pPr>
              <w:jc w:val="center"/>
              <w:rPr>
                <w:rFonts w:ascii="Times New Roman" w:hAnsi="Times New Roman"/>
                <w:sz w:val="36"/>
                <w:rPrChange w:id="1348" w:author="David Gravett" w:date="2019-12-01T10:21:00Z">
                  <w:rPr>
                    <w:rFonts w:ascii="Times New Roman" w:hAnsi="Times New Roman" w:cs="Times New Roman"/>
                    <w:sz w:val="24"/>
                    <w:szCs w:val="24"/>
                  </w:rPr>
                </w:rPrChange>
              </w:rPr>
              <w:pPrChange w:id="1349" w:author="James Dwyer" w:date="2019-12-01T10:21:00Z">
                <w:pPr/>
              </w:pPrChange>
            </w:pPr>
            <w:r w:rsidRPr="00016618">
              <w:rPr>
                <w:rFonts w:ascii="Times New Roman" w:hAnsi="Times New Roman"/>
                <w:sz w:val="36"/>
                <w:rPrChange w:id="1350" w:author="David Gravett" w:date="2019-12-01T10:21:00Z">
                  <w:rPr>
                    <w:rFonts w:ascii="Times New Roman" w:hAnsi="Times New Roman" w:cs="Times New Roman"/>
                    <w:sz w:val="24"/>
                    <w:szCs w:val="24"/>
                  </w:rPr>
                </w:rPrChange>
              </w:rPr>
              <w:t>0</w:t>
            </w:r>
          </w:p>
        </w:tc>
        <w:tc>
          <w:tcPr>
            <w:tcW w:w="933" w:type="dxa"/>
            <w:tcPrChange w:id="1351" w:author="David Gravett" w:date="2019-12-01T10:21:00Z">
              <w:tcPr>
                <w:tcW w:w="432" w:type="dxa"/>
              </w:tcPr>
            </w:tcPrChange>
          </w:tcPr>
          <w:p w14:paraId="36006CB5" w14:textId="77777777" w:rsidR="00280D7C" w:rsidRPr="00016618" w:rsidRDefault="00280D7C">
            <w:pPr>
              <w:jc w:val="center"/>
              <w:rPr>
                <w:rFonts w:ascii="Times New Roman" w:hAnsi="Times New Roman"/>
                <w:sz w:val="36"/>
                <w:rPrChange w:id="1352" w:author="David Gravett" w:date="2019-12-01T10:21:00Z">
                  <w:rPr>
                    <w:rFonts w:ascii="Times New Roman" w:hAnsi="Times New Roman" w:cs="Times New Roman"/>
                    <w:sz w:val="24"/>
                    <w:szCs w:val="24"/>
                  </w:rPr>
                </w:rPrChange>
              </w:rPr>
              <w:pPrChange w:id="1353" w:author="James Dwyer" w:date="2019-12-01T10:21:00Z">
                <w:pPr/>
              </w:pPrChange>
            </w:pPr>
            <w:r w:rsidRPr="00016618">
              <w:rPr>
                <w:rFonts w:ascii="Times New Roman" w:hAnsi="Times New Roman"/>
                <w:sz w:val="36"/>
                <w:rPrChange w:id="1354" w:author="David Gravett" w:date="2019-12-01T10:21:00Z">
                  <w:rPr>
                    <w:rFonts w:ascii="Times New Roman" w:hAnsi="Times New Roman" w:cs="Times New Roman"/>
                    <w:sz w:val="24"/>
                    <w:szCs w:val="24"/>
                  </w:rPr>
                </w:rPrChange>
              </w:rPr>
              <w:t>0</w:t>
            </w:r>
          </w:p>
        </w:tc>
      </w:tr>
      <w:tr w:rsidR="00280D7C" w14:paraId="449E8070" w14:textId="77777777" w:rsidTr="00BE50C5">
        <w:trPr>
          <w:trHeight w:val="869"/>
          <w:trPrChange w:id="1355" w:author="David Gravett" w:date="2019-12-01T10:21:00Z">
            <w:trPr>
              <w:trHeight w:val="432"/>
            </w:trPr>
          </w:trPrChange>
        </w:trPr>
        <w:tc>
          <w:tcPr>
            <w:tcW w:w="933" w:type="dxa"/>
            <w:tcPrChange w:id="1356" w:author="David Gravett" w:date="2019-12-01T10:21:00Z">
              <w:tcPr>
                <w:tcW w:w="432" w:type="dxa"/>
              </w:tcPr>
            </w:tcPrChange>
          </w:tcPr>
          <w:p w14:paraId="327630F8" w14:textId="77777777" w:rsidR="00280D7C" w:rsidRPr="00016618" w:rsidRDefault="00280D7C">
            <w:pPr>
              <w:jc w:val="center"/>
              <w:rPr>
                <w:rFonts w:ascii="Times New Roman" w:hAnsi="Times New Roman"/>
                <w:sz w:val="36"/>
                <w:rPrChange w:id="1357" w:author="David Gravett" w:date="2019-12-01T10:21:00Z">
                  <w:rPr>
                    <w:rFonts w:ascii="Times New Roman" w:hAnsi="Times New Roman" w:cs="Times New Roman"/>
                    <w:sz w:val="24"/>
                    <w:szCs w:val="24"/>
                  </w:rPr>
                </w:rPrChange>
              </w:rPr>
              <w:pPrChange w:id="1358" w:author="James Dwyer" w:date="2019-12-01T10:21:00Z">
                <w:pPr/>
              </w:pPrChange>
            </w:pPr>
            <w:r w:rsidRPr="00016618">
              <w:rPr>
                <w:rFonts w:ascii="Times New Roman" w:hAnsi="Times New Roman"/>
                <w:sz w:val="36"/>
                <w:rPrChange w:id="1359" w:author="David Gravett" w:date="2019-12-01T10:21:00Z">
                  <w:rPr>
                    <w:rFonts w:ascii="Times New Roman" w:hAnsi="Times New Roman" w:cs="Times New Roman"/>
                    <w:sz w:val="24"/>
                    <w:szCs w:val="24"/>
                  </w:rPr>
                </w:rPrChange>
              </w:rPr>
              <w:t>1</w:t>
            </w:r>
          </w:p>
        </w:tc>
        <w:tc>
          <w:tcPr>
            <w:tcW w:w="933" w:type="dxa"/>
            <w:tcPrChange w:id="1360" w:author="David Gravett" w:date="2019-12-01T10:21:00Z">
              <w:tcPr>
                <w:tcW w:w="432" w:type="dxa"/>
              </w:tcPr>
            </w:tcPrChange>
          </w:tcPr>
          <w:p w14:paraId="7B4163AC" w14:textId="77777777" w:rsidR="00280D7C" w:rsidRPr="00016618" w:rsidRDefault="00280D7C">
            <w:pPr>
              <w:jc w:val="center"/>
              <w:rPr>
                <w:rFonts w:ascii="Times New Roman" w:hAnsi="Times New Roman"/>
                <w:sz w:val="36"/>
                <w:rPrChange w:id="1361" w:author="David Gravett" w:date="2019-12-01T10:21:00Z">
                  <w:rPr>
                    <w:rFonts w:ascii="Times New Roman" w:hAnsi="Times New Roman" w:cs="Times New Roman"/>
                    <w:sz w:val="24"/>
                    <w:szCs w:val="24"/>
                  </w:rPr>
                </w:rPrChange>
              </w:rPr>
              <w:pPrChange w:id="1362" w:author="James Dwyer" w:date="2019-12-01T10:21:00Z">
                <w:pPr/>
              </w:pPrChange>
            </w:pPr>
            <w:r w:rsidRPr="00016618">
              <w:rPr>
                <w:rFonts w:ascii="Times New Roman" w:hAnsi="Times New Roman"/>
                <w:sz w:val="36"/>
                <w:rPrChange w:id="1363" w:author="David Gravett" w:date="2019-12-01T10:21:00Z">
                  <w:rPr>
                    <w:rFonts w:ascii="Times New Roman" w:hAnsi="Times New Roman" w:cs="Times New Roman"/>
                    <w:sz w:val="24"/>
                    <w:szCs w:val="24"/>
                  </w:rPr>
                </w:rPrChange>
              </w:rPr>
              <w:t>-1</w:t>
            </w:r>
          </w:p>
        </w:tc>
        <w:tc>
          <w:tcPr>
            <w:tcW w:w="933" w:type="dxa"/>
            <w:tcPrChange w:id="1364" w:author="David Gravett" w:date="2019-12-01T10:21:00Z">
              <w:tcPr>
                <w:tcW w:w="432" w:type="dxa"/>
              </w:tcPr>
            </w:tcPrChange>
          </w:tcPr>
          <w:p w14:paraId="1699A590" w14:textId="77777777" w:rsidR="00280D7C" w:rsidRPr="00016618" w:rsidRDefault="00280D7C">
            <w:pPr>
              <w:jc w:val="center"/>
              <w:rPr>
                <w:rFonts w:ascii="Times New Roman" w:hAnsi="Times New Roman"/>
                <w:sz w:val="36"/>
                <w:rPrChange w:id="1365" w:author="David Gravett" w:date="2019-12-01T10:21:00Z">
                  <w:rPr>
                    <w:rFonts w:ascii="Times New Roman" w:hAnsi="Times New Roman" w:cs="Times New Roman"/>
                    <w:sz w:val="24"/>
                    <w:szCs w:val="24"/>
                  </w:rPr>
                </w:rPrChange>
              </w:rPr>
              <w:pPrChange w:id="1366" w:author="James Dwyer" w:date="2019-12-01T10:21:00Z">
                <w:pPr/>
              </w:pPrChange>
            </w:pPr>
            <w:r w:rsidRPr="00016618">
              <w:rPr>
                <w:rFonts w:ascii="Times New Roman" w:hAnsi="Times New Roman"/>
                <w:sz w:val="36"/>
                <w:rPrChange w:id="1367" w:author="David Gravett" w:date="2019-12-01T10:21:00Z">
                  <w:rPr>
                    <w:rFonts w:ascii="Times New Roman" w:hAnsi="Times New Roman" w:cs="Times New Roman"/>
                    <w:sz w:val="24"/>
                    <w:szCs w:val="24"/>
                  </w:rPr>
                </w:rPrChange>
              </w:rPr>
              <w:t>0</w:t>
            </w:r>
          </w:p>
        </w:tc>
        <w:tc>
          <w:tcPr>
            <w:tcW w:w="933" w:type="dxa"/>
            <w:tcPrChange w:id="1368" w:author="David Gravett" w:date="2019-12-01T10:21:00Z">
              <w:tcPr>
                <w:tcW w:w="432" w:type="dxa"/>
              </w:tcPr>
            </w:tcPrChange>
          </w:tcPr>
          <w:p w14:paraId="1F714454" w14:textId="77777777" w:rsidR="00280D7C" w:rsidRPr="00016618" w:rsidRDefault="00280D7C">
            <w:pPr>
              <w:jc w:val="center"/>
              <w:rPr>
                <w:rFonts w:ascii="Times New Roman" w:hAnsi="Times New Roman"/>
                <w:sz w:val="36"/>
                <w:rPrChange w:id="1369" w:author="David Gravett" w:date="2019-12-01T10:21:00Z">
                  <w:rPr>
                    <w:rFonts w:ascii="Times New Roman" w:hAnsi="Times New Roman" w:cs="Times New Roman"/>
                    <w:sz w:val="24"/>
                    <w:szCs w:val="24"/>
                  </w:rPr>
                </w:rPrChange>
              </w:rPr>
              <w:pPrChange w:id="1370" w:author="James Dwyer" w:date="2019-12-01T10:21:00Z">
                <w:pPr/>
              </w:pPrChange>
            </w:pPr>
            <w:r w:rsidRPr="00016618">
              <w:rPr>
                <w:rFonts w:ascii="Times New Roman" w:hAnsi="Times New Roman"/>
                <w:sz w:val="36"/>
                <w:rPrChange w:id="1371" w:author="David Gravett" w:date="2019-12-01T10:21:00Z">
                  <w:rPr>
                    <w:rFonts w:ascii="Times New Roman" w:hAnsi="Times New Roman" w:cs="Times New Roman"/>
                    <w:sz w:val="24"/>
                    <w:szCs w:val="24"/>
                  </w:rPr>
                </w:rPrChange>
              </w:rPr>
              <w:t>0</w:t>
            </w:r>
          </w:p>
        </w:tc>
        <w:tc>
          <w:tcPr>
            <w:tcW w:w="933" w:type="dxa"/>
            <w:tcPrChange w:id="1372" w:author="David Gravett" w:date="2019-12-01T10:21:00Z">
              <w:tcPr>
                <w:tcW w:w="432" w:type="dxa"/>
              </w:tcPr>
            </w:tcPrChange>
          </w:tcPr>
          <w:p w14:paraId="57571B23" w14:textId="77777777" w:rsidR="00280D7C" w:rsidRPr="00016618" w:rsidRDefault="00280D7C">
            <w:pPr>
              <w:jc w:val="center"/>
              <w:rPr>
                <w:rFonts w:ascii="Times New Roman" w:hAnsi="Times New Roman"/>
                <w:sz w:val="36"/>
                <w:rPrChange w:id="1373" w:author="David Gravett" w:date="2019-12-01T10:21:00Z">
                  <w:rPr>
                    <w:rFonts w:ascii="Times New Roman" w:hAnsi="Times New Roman" w:cs="Times New Roman"/>
                    <w:sz w:val="24"/>
                    <w:szCs w:val="24"/>
                  </w:rPr>
                </w:rPrChange>
              </w:rPr>
              <w:pPrChange w:id="1374" w:author="James Dwyer" w:date="2019-12-01T10:21:00Z">
                <w:pPr/>
              </w:pPrChange>
            </w:pPr>
            <w:r w:rsidRPr="00016618">
              <w:rPr>
                <w:rFonts w:ascii="Times New Roman" w:hAnsi="Times New Roman"/>
                <w:sz w:val="36"/>
                <w:rPrChange w:id="1375" w:author="David Gravett" w:date="2019-12-01T10:21:00Z">
                  <w:rPr>
                    <w:rFonts w:ascii="Times New Roman" w:hAnsi="Times New Roman" w:cs="Times New Roman"/>
                    <w:sz w:val="24"/>
                    <w:szCs w:val="24"/>
                  </w:rPr>
                </w:rPrChange>
              </w:rPr>
              <w:t>0</w:t>
            </w:r>
          </w:p>
        </w:tc>
        <w:tc>
          <w:tcPr>
            <w:tcW w:w="933" w:type="dxa"/>
            <w:tcPrChange w:id="1376" w:author="David Gravett" w:date="2019-12-01T10:21:00Z">
              <w:tcPr>
                <w:tcW w:w="432" w:type="dxa"/>
              </w:tcPr>
            </w:tcPrChange>
          </w:tcPr>
          <w:p w14:paraId="43B8F8A3" w14:textId="77777777" w:rsidR="00280D7C" w:rsidRPr="00016618" w:rsidRDefault="00280D7C">
            <w:pPr>
              <w:jc w:val="center"/>
              <w:rPr>
                <w:rFonts w:ascii="Times New Roman" w:hAnsi="Times New Roman"/>
                <w:sz w:val="36"/>
                <w:rPrChange w:id="1377" w:author="David Gravett" w:date="2019-12-01T10:21:00Z">
                  <w:rPr>
                    <w:rFonts w:ascii="Times New Roman" w:hAnsi="Times New Roman" w:cs="Times New Roman"/>
                    <w:sz w:val="24"/>
                    <w:szCs w:val="24"/>
                  </w:rPr>
                </w:rPrChange>
              </w:rPr>
              <w:pPrChange w:id="1378" w:author="James Dwyer" w:date="2019-12-01T10:21:00Z">
                <w:pPr/>
              </w:pPrChange>
            </w:pPr>
            <w:r w:rsidRPr="00016618">
              <w:rPr>
                <w:rFonts w:ascii="Times New Roman" w:hAnsi="Times New Roman"/>
                <w:sz w:val="36"/>
                <w:rPrChange w:id="1379" w:author="David Gravett" w:date="2019-12-01T10:21:00Z">
                  <w:rPr>
                    <w:rFonts w:ascii="Times New Roman" w:hAnsi="Times New Roman" w:cs="Times New Roman"/>
                    <w:sz w:val="24"/>
                    <w:szCs w:val="24"/>
                  </w:rPr>
                </w:rPrChange>
              </w:rPr>
              <w:t>0</w:t>
            </w:r>
          </w:p>
        </w:tc>
        <w:tc>
          <w:tcPr>
            <w:tcW w:w="933" w:type="dxa"/>
            <w:tcPrChange w:id="1380" w:author="David Gravett" w:date="2019-12-01T10:21:00Z">
              <w:tcPr>
                <w:tcW w:w="432" w:type="dxa"/>
              </w:tcPr>
            </w:tcPrChange>
          </w:tcPr>
          <w:p w14:paraId="2A2766C6" w14:textId="77777777" w:rsidR="00280D7C" w:rsidRPr="00016618" w:rsidRDefault="00280D7C">
            <w:pPr>
              <w:jc w:val="center"/>
              <w:rPr>
                <w:rFonts w:ascii="Times New Roman" w:hAnsi="Times New Roman"/>
                <w:sz w:val="36"/>
                <w:rPrChange w:id="1381" w:author="David Gravett" w:date="2019-12-01T10:21:00Z">
                  <w:rPr>
                    <w:rFonts w:ascii="Times New Roman" w:hAnsi="Times New Roman" w:cs="Times New Roman"/>
                    <w:sz w:val="24"/>
                    <w:szCs w:val="24"/>
                  </w:rPr>
                </w:rPrChange>
              </w:rPr>
              <w:pPrChange w:id="1382" w:author="James Dwyer" w:date="2019-12-01T10:21:00Z">
                <w:pPr/>
              </w:pPrChange>
            </w:pPr>
            <w:r w:rsidRPr="00016618">
              <w:rPr>
                <w:rFonts w:ascii="Times New Roman" w:hAnsi="Times New Roman"/>
                <w:sz w:val="36"/>
                <w:rPrChange w:id="1383" w:author="David Gravett" w:date="2019-12-01T10:21:00Z">
                  <w:rPr>
                    <w:rFonts w:ascii="Times New Roman" w:hAnsi="Times New Roman" w:cs="Times New Roman"/>
                    <w:sz w:val="24"/>
                    <w:szCs w:val="24"/>
                  </w:rPr>
                </w:rPrChange>
              </w:rPr>
              <w:t>0</w:t>
            </w:r>
          </w:p>
        </w:tc>
      </w:tr>
      <w:tr w:rsidR="00280D7C" w14:paraId="0F5153A2" w14:textId="77777777" w:rsidTr="00BE50C5">
        <w:trPr>
          <w:trHeight w:val="869"/>
          <w:trPrChange w:id="1384" w:author="David Gravett" w:date="2019-12-01T10:21:00Z">
            <w:trPr>
              <w:trHeight w:val="432"/>
            </w:trPr>
          </w:trPrChange>
        </w:trPr>
        <w:tc>
          <w:tcPr>
            <w:tcW w:w="933" w:type="dxa"/>
            <w:tcPrChange w:id="1385" w:author="David Gravett" w:date="2019-12-01T10:21:00Z">
              <w:tcPr>
                <w:tcW w:w="432" w:type="dxa"/>
              </w:tcPr>
            </w:tcPrChange>
          </w:tcPr>
          <w:p w14:paraId="0FB21F9C" w14:textId="77777777" w:rsidR="00280D7C" w:rsidRPr="00016618" w:rsidRDefault="00280D7C">
            <w:pPr>
              <w:jc w:val="center"/>
              <w:rPr>
                <w:rFonts w:ascii="Times New Roman" w:hAnsi="Times New Roman"/>
                <w:sz w:val="36"/>
                <w:rPrChange w:id="1386" w:author="David Gravett" w:date="2019-12-01T10:21:00Z">
                  <w:rPr>
                    <w:rFonts w:ascii="Times New Roman" w:hAnsi="Times New Roman" w:cs="Times New Roman"/>
                    <w:sz w:val="24"/>
                    <w:szCs w:val="24"/>
                  </w:rPr>
                </w:rPrChange>
              </w:rPr>
              <w:pPrChange w:id="1387" w:author="James Dwyer" w:date="2019-12-01T10:21:00Z">
                <w:pPr/>
              </w:pPrChange>
            </w:pPr>
            <w:r w:rsidRPr="00016618">
              <w:rPr>
                <w:rFonts w:ascii="Times New Roman" w:hAnsi="Times New Roman"/>
                <w:sz w:val="36"/>
                <w:rPrChange w:id="1388" w:author="David Gravett" w:date="2019-12-01T10:21:00Z">
                  <w:rPr>
                    <w:rFonts w:ascii="Times New Roman" w:hAnsi="Times New Roman" w:cs="Times New Roman"/>
                    <w:sz w:val="24"/>
                    <w:szCs w:val="24"/>
                  </w:rPr>
                </w:rPrChange>
              </w:rPr>
              <w:t>1</w:t>
            </w:r>
          </w:p>
        </w:tc>
        <w:tc>
          <w:tcPr>
            <w:tcW w:w="933" w:type="dxa"/>
            <w:tcPrChange w:id="1389" w:author="David Gravett" w:date="2019-12-01T10:21:00Z">
              <w:tcPr>
                <w:tcW w:w="432" w:type="dxa"/>
              </w:tcPr>
            </w:tcPrChange>
          </w:tcPr>
          <w:p w14:paraId="3F734BC2" w14:textId="77777777" w:rsidR="00280D7C" w:rsidRPr="00016618" w:rsidRDefault="00280D7C">
            <w:pPr>
              <w:jc w:val="center"/>
              <w:rPr>
                <w:rFonts w:ascii="Times New Roman" w:hAnsi="Times New Roman"/>
                <w:sz w:val="36"/>
                <w:rPrChange w:id="1390" w:author="David Gravett" w:date="2019-12-01T10:21:00Z">
                  <w:rPr>
                    <w:rFonts w:ascii="Times New Roman" w:hAnsi="Times New Roman" w:cs="Times New Roman"/>
                    <w:sz w:val="24"/>
                    <w:szCs w:val="24"/>
                  </w:rPr>
                </w:rPrChange>
              </w:rPr>
              <w:pPrChange w:id="1391" w:author="James Dwyer" w:date="2019-12-01T10:21:00Z">
                <w:pPr/>
              </w:pPrChange>
            </w:pPr>
            <w:r w:rsidRPr="00016618">
              <w:rPr>
                <w:rFonts w:ascii="Times New Roman" w:hAnsi="Times New Roman"/>
                <w:sz w:val="36"/>
                <w:rPrChange w:id="1392" w:author="David Gravett" w:date="2019-12-01T10:21:00Z">
                  <w:rPr>
                    <w:rFonts w:ascii="Times New Roman" w:hAnsi="Times New Roman" w:cs="Times New Roman"/>
                    <w:sz w:val="24"/>
                    <w:szCs w:val="24"/>
                  </w:rPr>
                </w:rPrChange>
              </w:rPr>
              <w:t>-1</w:t>
            </w:r>
          </w:p>
        </w:tc>
        <w:tc>
          <w:tcPr>
            <w:tcW w:w="933" w:type="dxa"/>
            <w:tcPrChange w:id="1393" w:author="David Gravett" w:date="2019-12-01T10:21:00Z">
              <w:tcPr>
                <w:tcW w:w="432" w:type="dxa"/>
              </w:tcPr>
            </w:tcPrChange>
          </w:tcPr>
          <w:p w14:paraId="452E3222" w14:textId="77777777" w:rsidR="00280D7C" w:rsidRPr="00016618" w:rsidRDefault="00280D7C">
            <w:pPr>
              <w:jc w:val="center"/>
              <w:rPr>
                <w:rFonts w:ascii="Times New Roman" w:hAnsi="Times New Roman"/>
                <w:sz w:val="36"/>
                <w:rPrChange w:id="1394" w:author="David Gravett" w:date="2019-12-01T10:21:00Z">
                  <w:rPr>
                    <w:rFonts w:ascii="Times New Roman" w:hAnsi="Times New Roman" w:cs="Times New Roman"/>
                    <w:sz w:val="24"/>
                    <w:szCs w:val="24"/>
                  </w:rPr>
                </w:rPrChange>
              </w:rPr>
              <w:pPrChange w:id="1395" w:author="James Dwyer" w:date="2019-12-01T10:21:00Z">
                <w:pPr/>
              </w:pPrChange>
            </w:pPr>
            <w:r w:rsidRPr="00016618">
              <w:rPr>
                <w:rFonts w:ascii="Times New Roman" w:hAnsi="Times New Roman"/>
                <w:sz w:val="36"/>
                <w:rPrChange w:id="1396" w:author="David Gravett" w:date="2019-12-01T10:21:00Z">
                  <w:rPr>
                    <w:rFonts w:ascii="Times New Roman" w:hAnsi="Times New Roman" w:cs="Times New Roman"/>
                    <w:sz w:val="24"/>
                    <w:szCs w:val="24"/>
                  </w:rPr>
                </w:rPrChange>
              </w:rPr>
              <w:t>-1</w:t>
            </w:r>
          </w:p>
        </w:tc>
        <w:tc>
          <w:tcPr>
            <w:tcW w:w="933" w:type="dxa"/>
            <w:tcPrChange w:id="1397" w:author="David Gravett" w:date="2019-12-01T10:21:00Z">
              <w:tcPr>
                <w:tcW w:w="432" w:type="dxa"/>
              </w:tcPr>
            </w:tcPrChange>
          </w:tcPr>
          <w:p w14:paraId="18462855" w14:textId="77777777" w:rsidR="00280D7C" w:rsidRPr="00016618" w:rsidRDefault="00280D7C">
            <w:pPr>
              <w:jc w:val="center"/>
              <w:rPr>
                <w:rFonts w:ascii="Times New Roman" w:hAnsi="Times New Roman"/>
                <w:sz w:val="36"/>
                <w:rPrChange w:id="1398" w:author="David Gravett" w:date="2019-12-01T10:21:00Z">
                  <w:rPr>
                    <w:rFonts w:ascii="Times New Roman" w:hAnsi="Times New Roman" w:cs="Times New Roman"/>
                    <w:sz w:val="24"/>
                    <w:szCs w:val="24"/>
                  </w:rPr>
                </w:rPrChange>
              </w:rPr>
              <w:pPrChange w:id="1399" w:author="James Dwyer" w:date="2019-12-01T10:21:00Z">
                <w:pPr/>
              </w:pPrChange>
            </w:pPr>
            <w:r w:rsidRPr="00016618">
              <w:rPr>
                <w:rFonts w:ascii="Times New Roman" w:hAnsi="Times New Roman"/>
                <w:sz w:val="36"/>
                <w:rPrChange w:id="1400" w:author="David Gravett" w:date="2019-12-01T10:21:00Z">
                  <w:rPr>
                    <w:rFonts w:ascii="Times New Roman" w:hAnsi="Times New Roman" w:cs="Times New Roman"/>
                    <w:sz w:val="24"/>
                    <w:szCs w:val="24"/>
                  </w:rPr>
                </w:rPrChange>
              </w:rPr>
              <w:t>0</w:t>
            </w:r>
          </w:p>
        </w:tc>
        <w:tc>
          <w:tcPr>
            <w:tcW w:w="933" w:type="dxa"/>
            <w:tcPrChange w:id="1401" w:author="David Gravett" w:date="2019-12-01T10:21:00Z">
              <w:tcPr>
                <w:tcW w:w="432" w:type="dxa"/>
              </w:tcPr>
            </w:tcPrChange>
          </w:tcPr>
          <w:p w14:paraId="56860085" w14:textId="77777777" w:rsidR="00280D7C" w:rsidRPr="00016618" w:rsidRDefault="00280D7C">
            <w:pPr>
              <w:jc w:val="center"/>
              <w:rPr>
                <w:rFonts w:ascii="Times New Roman" w:hAnsi="Times New Roman"/>
                <w:sz w:val="36"/>
                <w:rPrChange w:id="1402" w:author="David Gravett" w:date="2019-12-01T10:21:00Z">
                  <w:rPr>
                    <w:rFonts w:ascii="Times New Roman" w:hAnsi="Times New Roman" w:cs="Times New Roman"/>
                    <w:sz w:val="24"/>
                    <w:szCs w:val="24"/>
                  </w:rPr>
                </w:rPrChange>
              </w:rPr>
              <w:pPrChange w:id="1403" w:author="James Dwyer" w:date="2019-12-01T10:21:00Z">
                <w:pPr/>
              </w:pPrChange>
            </w:pPr>
            <w:r w:rsidRPr="00016618">
              <w:rPr>
                <w:rFonts w:ascii="Times New Roman" w:hAnsi="Times New Roman"/>
                <w:sz w:val="36"/>
                <w:rPrChange w:id="1404" w:author="David Gravett" w:date="2019-12-01T10:21:00Z">
                  <w:rPr>
                    <w:rFonts w:ascii="Times New Roman" w:hAnsi="Times New Roman" w:cs="Times New Roman"/>
                    <w:sz w:val="24"/>
                    <w:szCs w:val="24"/>
                  </w:rPr>
                </w:rPrChange>
              </w:rPr>
              <w:t>0</w:t>
            </w:r>
          </w:p>
        </w:tc>
        <w:tc>
          <w:tcPr>
            <w:tcW w:w="933" w:type="dxa"/>
            <w:tcPrChange w:id="1405" w:author="David Gravett" w:date="2019-12-01T10:21:00Z">
              <w:tcPr>
                <w:tcW w:w="432" w:type="dxa"/>
              </w:tcPr>
            </w:tcPrChange>
          </w:tcPr>
          <w:p w14:paraId="6DCEDEA2" w14:textId="77777777" w:rsidR="00280D7C" w:rsidRPr="00016618" w:rsidRDefault="00280D7C">
            <w:pPr>
              <w:jc w:val="center"/>
              <w:rPr>
                <w:rFonts w:ascii="Times New Roman" w:hAnsi="Times New Roman"/>
                <w:sz w:val="36"/>
                <w:rPrChange w:id="1406" w:author="David Gravett" w:date="2019-12-01T10:21:00Z">
                  <w:rPr>
                    <w:rFonts w:ascii="Times New Roman" w:hAnsi="Times New Roman" w:cs="Times New Roman"/>
                    <w:sz w:val="24"/>
                    <w:szCs w:val="24"/>
                  </w:rPr>
                </w:rPrChange>
              </w:rPr>
              <w:pPrChange w:id="1407" w:author="James Dwyer" w:date="2019-12-01T10:21:00Z">
                <w:pPr/>
              </w:pPrChange>
            </w:pPr>
            <w:r w:rsidRPr="00016618">
              <w:rPr>
                <w:rFonts w:ascii="Times New Roman" w:hAnsi="Times New Roman"/>
                <w:sz w:val="36"/>
                <w:rPrChange w:id="1408" w:author="David Gravett" w:date="2019-12-01T10:21:00Z">
                  <w:rPr>
                    <w:rFonts w:ascii="Times New Roman" w:hAnsi="Times New Roman" w:cs="Times New Roman"/>
                    <w:sz w:val="24"/>
                    <w:szCs w:val="24"/>
                  </w:rPr>
                </w:rPrChange>
              </w:rPr>
              <w:t>0</w:t>
            </w:r>
          </w:p>
        </w:tc>
        <w:tc>
          <w:tcPr>
            <w:tcW w:w="933" w:type="dxa"/>
            <w:tcPrChange w:id="1409" w:author="David Gravett" w:date="2019-12-01T10:21:00Z">
              <w:tcPr>
                <w:tcW w:w="432" w:type="dxa"/>
              </w:tcPr>
            </w:tcPrChange>
          </w:tcPr>
          <w:p w14:paraId="343FD168" w14:textId="77777777" w:rsidR="00280D7C" w:rsidRPr="00016618" w:rsidRDefault="00280D7C">
            <w:pPr>
              <w:jc w:val="center"/>
              <w:rPr>
                <w:rFonts w:ascii="Times New Roman" w:hAnsi="Times New Roman"/>
                <w:sz w:val="36"/>
                <w:rPrChange w:id="1410" w:author="David Gravett" w:date="2019-12-01T10:21:00Z">
                  <w:rPr>
                    <w:rFonts w:ascii="Times New Roman" w:hAnsi="Times New Roman" w:cs="Times New Roman"/>
                    <w:sz w:val="24"/>
                    <w:szCs w:val="24"/>
                  </w:rPr>
                </w:rPrChange>
              </w:rPr>
              <w:pPrChange w:id="1411" w:author="James Dwyer" w:date="2019-12-01T10:21:00Z">
                <w:pPr/>
              </w:pPrChange>
            </w:pPr>
            <w:r w:rsidRPr="00016618">
              <w:rPr>
                <w:rFonts w:ascii="Times New Roman" w:hAnsi="Times New Roman"/>
                <w:sz w:val="36"/>
                <w:rPrChange w:id="1412" w:author="David Gravett" w:date="2019-12-01T10:21:00Z">
                  <w:rPr>
                    <w:rFonts w:ascii="Times New Roman" w:hAnsi="Times New Roman" w:cs="Times New Roman"/>
                    <w:sz w:val="24"/>
                    <w:szCs w:val="24"/>
                  </w:rPr>
                </w:rPrChange>
              </w:rPr>
              <w:t>0</w:t>
            </w:r>
          </w:p>
        </w:tc>
      </w:tr>
      <w:tr w:rsidR="00280D7C" w14:paraId="4263C4E2" w14:textId="77777777" w:rsidTr="00BE50C5">
        <w:trPr>
          <w:trHeight w:val="869"/>
          <w:trPrChange w:id="1413" w:author="David Gravett" w:date="2019-12-01T10:21:00Z">
            <w:trPr>
              <w:trHeight w:val="432"/>
            </w:trPr>
          </w:trPrChange>
        </w:trPr>
        <w:tc>
          <w:tcPr>
            <w:tcW w:w="933" w:type="dxa"/>
            <w:tcPrChange w:id="1414" w:author="David Gravett" w:date="2019-12-01T10:21:00Z">
              <w:tcPr>
                <w:tcW w:w="432" w:type="dxa"/>
              </w:tcPr>
            </w:tcPrChange>
          </w:tcPr>
          <w:p w14:paraId="3E0220F4" w14:textId="77777777" w:rsidR="00280D7C" w:rsidRPr="00016618" w:rsidRDefault="00280D7C">
            <w:pPr>
              <w:jc w:val="center"/>
              <w:rPr>
                <w:rFonts w:ascii="Times New Roman" w:hAnsi="Times New Roman"/>
                <w:sz w:val="36"/>
                <w:rPrChange w:id="1415" w:author="David Gravett" w:date="2019-12-01T10:21:00Z">
                  <w:rPr>
                    <w:rFonts w:ascii="Times New Roman" w:hAnsi="Times New Roman" w:cs="Times New Roman"/>
                    <w:sz w:val="24"/>
                    <w:szCs w:val="24"/>
                  </w:rPr>
                </w:rPrChange>
              </w:rPr>
              <w:pPrChange w:id="1416" w:author="James Dwyer" w:date="2019-12-01T10:21:00Z">
                <w:pPr/>
              </w:pPrChange>
            </w:pPr>
            <w:r w:rsidRPr="00016618">
              <w:rPr>
                <w:rFonts w:ascii="Times New Roman" w:hAnsi="Times New Roman"/>
                <w:sz w:val="36"/>
                <w:rPrChange w:id="1417" w:author="David Gravett" w:date="2019-12-01T10:21:00Z">
                  <w:rPr>
                    <w:rFonts w:ascii="Times New Roman" w:hAnsi="Times New Roman" w:cs="Times New Roman"/>
                    <w:sz w:val="24"/>
                    <w:szCs w:val="24"/>
                  </w:rPr>
                </w:rPrChange>
              </w:rPr>
              <w:t>-1</w:t>
            </w:r>
          </w:p>
        </w:tc>
        <w:tc>
          <w:tcPr>
            <w:tcW w:w="933" w:type="dxa"/>
            <w:tcPrChange w:id="1418" w:author="David Gravett" w:date="2019-12-01T10:21:00Z">
              <w:tcPr>
                <w:tcW w:w="432" w:type="dxa"/>
              </w:tcPr>
            </w:tcPrChange>
          </w:tcPr>
          <w:p w14:paraId="72B705D5" w14:textId="77777777" w:rsidR="00280D7C" w:rsidRPr="00016618" w:rsidRDefault="00280D7C">
            <w:pPr>
              <w:jc w:val="center"/>
              <w:rPr>
                <w:rFonts w:ascii="Times New Roman" w:hAnsi="Times New Roman"/>
                <w:sz w:val="36"/>
                <w:rPrChange w:id="1419" w:author="David Gravett" w:date="2019-12-01T10:21:00Z">
                  <w:rPr>
                    <w:rFonts w:ascii="Times New Roman" w:hAnsi="Times New Roman" w:cs="Times New Roman"/>
                    <w:sz w:val="24"/>
                    <w:szCs w:val="24"/>
                  </w:rPr>
                </w:rPrChange>
              </w:rPr>
              <w:pPrChange w:id="1420" w:author="James Dwyer" w:date="2019-12-01T10:21:00Z">
                <w:pPr/>
              </w:pPrChange>
            </w:pPr>
            <w:r w:rsidRPr="00016618">
              <w:rPr>
                <w:rFonts w:ascii="Times New Roman" w:hAnsi="Times New Roman"/>
                <w:sz w:val="36"/>
                <w:rPrChange w:id="1421" w:author="David Gravett" w:date="2019-12-01T10:21:00Z">
                  <w:rPr>
                    <w:rFonts w:ascii="Times New Roman" w:hAnsi="Times New Roman" w:cs="Times New Roman"/>
                    <w:sz w:val="24"/>
                    <w:szCs w:val="24"/>
                  </w:rPr>
                </w:rPrChange>
              </w:rPr>
              <w:t>1</w:t>
            </w:r>
          </w:p>
        </w:tc>
        <w:tc>
          <w:tcPr>
            <w:tcW w:w="933" w:type="dxa"/>
            <w:tcPrChange w:id="1422" w:author="David Gravett" w:date="2019-12-01T10:21:00Z">
              <w:tcPr>
                <w:tcW w:w="432" w:type="dxa"/>
              </w:tcPr>
            </w:tcPrChange>
          </w:tcPr>
          <w:p w14:paraId="7267AA5F" w14:textId="77777777" w:rsidR="00280D7C" w:rsidRPr="00016618" w:rsidRDefault="00280D7C">
            <w:pPr>
              <w:jc w:val="center"/>
              <w:rPr>
                <w:rFonts w:ascii="Times New Roman" w:hAnsi="Times New Roman"/>
                <w:sz w:val="36"/>
                <w:rPrChange w:id="1423" w:author="David Gravett" w:date="2019-12-01T10:21:00Z">
                  <w:rPr>
                    <w:rFonts w:ascii="Times New Roman" w:hAnsi="Times New Roman" w:cs="Times New Roman"/>
                    <w:sz w:val="24"/>
                    <w:szCs w:val="24"/>
                  </w:rPr>
                </w:rPrChange>
              </w:rPr>
              <w:pPrChange w:id="1424" w:author="James Dwyer" w:date="2019-12-01T10:21:00Z">
                <w:pPr/>
              </w:pPrChange>
            </w:pPr>
            <w:r w:rsidRPr="00016618">
              <w:rPr>
                <w:rFonts w:ascii="Times New Roman" w:hAnsi="Times New Roman"/>
                <w:sz w:val="36"/>
                <w:rPrChange w:id="1425" w:author="David Gravett" w:date="2019-12-01T10:21:00Z">
                  <w:rPr>
                    <w:rFonts w:ascii="Times New Roman" w:hAnsi="Times New Roman" w:cs="Times New Roman"/>
                    <w:sz w:val="24"/>
                    <w:szCs w:val="24"/>
                  </w:rPr>
                </w:rPrChange>
              </w:rPr>
              <w:t>1</w:t>
            </w:r>
          </w:p>
        </w:tc>
        <w:tc>
          <w:tcPr>
            <w:tcW w:w="933" w:type="dxa"/>
            <w:tcPrChange w:id="1426" w:author="David Gravett" w:date="2019-12-01T10:21:00Z">
              <w:tcPr>
                <w:tcW w:w="432" w:type="dxa"/>
              </w:tcPr>
            </w:tcPrChange>
          </w:tcPr>
          <w:p w14:paraId="0DFFF13B" w14:textId="77777777" w:rsidR="00280D7C" w:rsidRPr="00016618" w:rsidRDefault="00280D7C">
            <w:pPr>
              <w:jc w:val="center"/>
              <w:rPr>
                <w:rFonts w:ascii="Times New Roman" w:hAnsi="Times New Roman"/>
                <w:sz w:val="36"/>
                <w:rPrChange w:id="1427" w:author="David Gravett" w:date="2019-12-01T10:21:00Z">
                  <w:rPr>
                    <w:rFonts w:ascii="Times New Roman" w:hAnsi="Times New Roman" w:cs="Times New Roman"/>
                    <w:sz w:val="24"/>
                    <w:szCs w:val="24"/>
                  </w:rPr>
                </w:rPrChange>
              </w:rPr>
              <w:pPrChange w:id="1428" w:author="James Dwyer" w:date="2019-12-01T10:21:00Z">
                <w:pPr/>
              </w:pPrChange>
            </w:pPr>
            <w:r w:rsidRPr="00016618">
              <w:rPr>
                <w:rFonts w:ascii="Times New Roman" w:hAnsi="Times New Roman"/>
                <w:sz w:val="36"/>
                <w:rPrChange w:id="1429" w:author="David Gravett" w:date="2019-12-01T10:21:00Z">
                  <w:rPr>
                    <w:rFonts w:ascii="Times New Roman" w:hAnsi="Times New Roman" w:cs="Times New Roman"/>
                    <w:sz w:val="24"/>
                    <w:szCs w:val="24"/>
                  </w:rPr>
                </w:rPrChange>
              </w:rPr>
              <w:t>0</w:t>
            </w:r>
          </w:p>
        </w:tc>
        <w:tc>
          <w:tcPr>
            <w:tcW w:w="933" w:type="dxa"/>
            <w:tcPrChange w:id="1430" w:author="David Gravett" w:date="2019-12-01T10:21:00Z">
              <w:tcPr>
                <w:tcW w:w="432" w:type="dxa"/>
              </w:tcPr>
            </w:tcPrChange>
          </w:tcPr>
          <w:p w14:paraId="2ED61B82" w14:textId="77777777" w:rsidR="00280D7C" w:rsidRPr="00016618" w:rsidRDefault="00280D7C">
            <w:pPr>
              <w:jc w:val="center"/>
              <w:rPr>
                <w:rFonts w:ascii="Times New Roman" w:hAnsi="Times New Roman"/>
                <w:sz w:val="36"/>
                <w:rPrChange w:id="1431" w:author="David Gravett" w:date="2019-12-01T10:21:00Z">
                  <w:rPr>
                    <w:rFonts w:ascii="Times New Roman" w:hAnsi="Times New Roman" w:cs="Times New Roman"/>
                    <w:sz w:val="24"/>
                    <w:szCs w:val="24"/>
                  </w:rPr>
                </w:rPrChange>
              </w:rPr>
              <w:pPrChange w:id="1432" w:author="James Dwyer" w:date="2019-12-01T10:21:00Z">
                <w:pPr/>
              </w:pPrChange>
            </w:pPr>
            <w:r w:rsidRPr="00016618">
              <w:rPr>
                <w:rFonts w:ascii="Times New Roman" w:hAnsi="Times New Roman"/>
                <w:sz w:val="36"/>
                <w:rPrChange w:id="1433" w:author="David Gravett" w:date="2019-12-01T10:21:00Z">
                  <w:rPr>
                    <w:rFonts w:ascii="Times New Roman" w:hAnsi="Times New Roman" w:cs="Times New Roman"/>
                    <w:sz w:val="24"/>
                    <w:szCs w:val="24"/>
                  </w:rPr>
                </w:rPrChange>
              </w:rPr>
              <w:t>0</w:t>
            </w:r>
          </w:p>
        </w:tc>
        <w:tc>
          <w:tcPr>
            <w:tcW w:w="933" w:type="dxa"/>
            <w:tcPrChange w:id="1434" w:author="David Gravett" w:date="2019-12-01T10:21:00Z">
              <w:tcPr>
                <w:tcW w:w="432" w:type="dxa"/>
              </w:tcPr>
            </w:tcPrChange>
          </w:tcPr>
          <w:p w14:paraId="66EA111B" w14:textId="77777777" w:rsidR="00280D7C" w:rsidRPr="00016618" w:rsidRDefault="00280D7C">
            <w:pPr>
              <w:jc w:val="center"/>
              <w:rPr>
                <w:rFonts w:ascii="Times New Roman" w:hAnsi="Times New Roman"/>
                <w:sz w:val="36"/>
                <w:rPrChange w:id="1435" w:author="David Gravett" w:date="2019-12-01T10:21:00Z">
                  <w:rPr>
                    <w:rFonts w:ascii="Times New Roman" w:hAnsi="Times New Roman" w:cs="Times New Roman"/>
                    <w:sz w:val="24"/>
                    <w:szCs w:val="24"/>
                  </w:rPr>
                </w:rPrChange>
              </w:rPr>
              <w:pPrChange w:id="1436" w:author="James Dwyer" w:date="2019-12-01T10:21:00Z">
                <w:pPr/>
              </w:pPrChange>
            </w:pPr>
            <w:r w:rsidRPr="00016618">
              <w:rPr>
                <w:rFonts w:ascii="Times New Roman" w:hAnsi="Times New Roman"/>
                <w:sz w:val="36"/>
                <w:rPrChange w:id="1437" w:author="David Gravett" w:date="2019-12-01T10:21:00Z">
                  <w:rPr>
                    <w:rFonts w:ascii="Times New Roman" w:hAnsi="Times New Roman" w:cs="Times New Roman"/>
                    <w:sz w:val="24"/>
                    <w:szCs w:val="24"/>
                  </w:rPr>
                </w:rPrChange>
              </w:rPr>
              <w:t>0</w:t>
            </w:r>
          </w:p>
        </w:tc>
        <w:tc>
          <w:tcPr>
            <w:tcW w:w="933" w:type="dxa"/>
            <w:tcPrChange w:id="1438" w:author="David Gravett" w:date="2019-12-01T10:21:00Z">
              <w:tcPr>
                <w:tcW w:w="432" w:type="dxa"/>
              </w:tcPr>
            </w:tcPrChange>
          </w:tcPr>
          <w:p w14:paraId="3C9F3291" w14:textId="77777777" w:rsidR="00280D7C" w:rsidRPr="00016618" w:rsidRDefault="00280D7C">
            <w:pPr>
              <w:jc w:val="center"/>
              <w:rPr>
                <w:rFonts w:ascii="Times New Roman" w:hAnsi="Times New Roman"/>
                <w:sz w:val="36"/>
                <w:rPrChange w:id="1439" w:author="David Gravett" w:date="2019-12-01T10:21:00Z">
                  <w:rPr>
                    <w:rFonts w:ascii="Times New Roman" w:hAnsi="Times New Roman" w:cs="Times New Roman"/>
                    <w:sz w:val="24"/>
                    <w:szCs w:val="24"/>
                  </w:rPr>
                </w:rPrChange>
              </w:rPr>
              <w:pPrChange w:id="1440" w:author="James Dwyer" w:date="2019-12-01T10:21:00Z">
                <w:pPr/>
              </w:pPrChange>
            </w:pPr>
            <w:r w:rsidRPr="00016618">
              <w:rPr>
                <w:rFonts w:ascii="Times New Roman" w:hAnsi="Times New Roman"/>
                <w:sz w:val="36"/>
                <w:rPrChange w:id="1441" w:author="David Gravett" w:date="2019-12-01T10:21:00Z">
                  <w:rPr>
                    <w:rFonts w:ascii="Times New Roman" w:hAnsi="Times New Roman" w:cs="Times New Roman"/>
                    <w:sz w:val="24"/>
                    <w:szCs w:val="24"/>
                  </w:rPr>
                </w:rPrChange>
              </w:rPr>
              <w:t>0</w:t>
            </w:r>
          </w:p>
        </w:tc>
      </w:tr>
      <w:tr w:rsidR="00280D7C" w14:paraId="2CE219A0" w14:textId="77777777" w:rsidTr="00BE50C5">
        <w:trPr>
          <w:trHeight w:val="869"/>
          <w:trPrChange w:id="1442" w:author="David Gravett" w:date="2019-12-01T10:21:00Z">
            <w:trPr>
              <w:trHeight w:val="432"/>
            </w:trPr>
          </w:trPrChange>
        </w:trPr>
        <w:tc>
          <w:tcPr>
            <w:tcW w:w="933" w:type="dxa"/>
            <w:tcPrChange w:id="1443" w:author="David Gravett" w:date="2019-12-01T10:21:00Z">
              <w:tcPr>
                <w:tcW w:w="432" w:type="dxa"/>
              </w:tcPr>
            </w:tcPrChange>
          </w:tcPr>
          <w:p w14:paraId="0884F4A3" w14:textId="77777777" w:rsidR="00280D7C" w:rsidRPr="00016618" w:rsidRDefault="00280D7C">
            <w:pPr>
              <w:jc w:val="center"/>
              <w:rPr>
                <w:rFonts w:ascii="Times New Roman" w:hAnsi="Times New Roman"/>
                <w:sz w:val="36"/>
                <w:rPrChange w:id="1444" w:author="David Gravett" w:date="2019-12-01T10:21:00Z">
                  <w:rPr>
                    <w:rFonts w:ascii="Times New Roman" w:hAnsi="Times New Roman" w:cs="Times New Roman"/>
                    <w:sz w:val="24"/>
                    <w:szCs w:val="24"/>
                  </w:rPr>
                </w:rPrChange>
              </w:rPr>
              <w:pPrChange w:id="1445" w:author="James Dwyer" w:date="2019-12-01T10:21:00Z">
                <w:pPr/>
              </w:pPrChange>
            </w:pPr>
            <w:r w:rsidRPr="00016618">
              <w:rPr>
                <w:rFonts w:ascii="Times New Roman" w:hAnsi="Times New Roman"/>
                <w:sz w:val="36"/>
                <w:rPrChange w:id="1446" w:author="David Gravett" w:date="2019-12-01T10:21:00Z">
                  <w:rPr>
                    <w:rFonts w:ascii="Times New Roman" w:hAnsi="Times New Roman" w:cs="Times New Roman"/>
                    <w:sz w:val="24"/>
                    <w:szCs w:val="24"/>
                  </w:rPr>
                </w:rPrChange>
              </w:rPr>
              <w:t>1</w:t>
            </w:r>
          </w:p>
        </w:tc>
        <w:tc>
          <w:tcPr>
            <w:tcW w:w="933" w:type="dxa"/>
            <w:tcPrChange w:id="1447" w:author="David Gravett" w:date="2019-12-01T10:21:00Z">
              <w:tcPr>
                <w:tcW w:w="432" w:type="dxa"/>
              </w:tcPr>
            </w:tcPrChange>
          </w:tcPr>
          <w:p w14:paraId="6FA9BF38" w14:textId="77777777" w:rsidR="00280D7C" w:rsidRPr="00016618" w:rsidRDefault="00280D7C">
            <w:pPr>
              <w:jc w:val="center"/>
              <w:rPr>
                <w:rFonts w:ascii="Times New Roman" w:hAnsi="Times New Roman"/>
                <w:sz w:val="36"/>
                <w:rPrChange w:id="1448" w:author="David Gravett" w:date="2019-12-01T10:21:00Z">
                  <w:rPr>
                    <w:rFonts w:ascii="Times New Roman" w:hAnsi="Times New Roman" w:cs="Times New Roman"/>
                    <w:sz w:val="24"/>
                    <w:szCs w:val="24"/>
                  </w:rPr>
                </w:rPrChange>
              </w:rPr>
              <w:pPrChange w:id="1449" w:author="James Dwyer" w:date="2019-12-01T10:21:00Z">
                <w:pPr/>
              </w:pPrChange>
            </w:pPr>
            <w:r w:rsidRPr="00016618">
              <w:rPr>
                <w:rFonts w:ascii="Times New Roman" w:hAnsi="Times New Roman"/>
                <w:sz w:val="36"/>
                <w:rPrChange w:id="1450" w:author="David Gravett" w:date="2019-12-01T10:21:00Z">
                  <w:rPr>
                    <w:rFonts w:ascii="Times New Roman" w:hAnsi="Times New Roman" w:cs="Times New Roman"/>
                    <w:sz w:val="24"/>
                    <w:szCs w:val="24"/>
                  </w:rPr>
                </w:rPrChange>
              </w:rPr>
              <w:t>-1</w:t>
            </w:r>
          </w:p>
        </w:tc>
        <w:tc>
          <w:tcPr>
            <w:tcW w:w="933" w:type="dxa"/>
            <w:tcPrChange w:id="1451" w:author="David Gravett" w:date="2019-12-01T10:21:00Z">
              <w:tcPr>
                <w:tcW w:w="432" w:type="dxa"/>
              </w:tcPr>
            </w:tcPrChange>
          </w:tcPr>
          <w:p w14:paraId="5E19B569" w14:textId="77777777" w:rsidR="00280D7C" w:rsidRPr="00016618" w:rsidRDefault="00280D7C">
            <w:pPr>
              <w:jc w:val="center"/>
              <w:rPr>
                <w:rFonts w:ascii="Times New Roman" w:hAnsi="Times New Roman"/>
                <w:sz w:val="36"/>
                <w:rPrChange w:id="1452" w:author="David Gravett" w:date="2019-12-01T10:21:00Z">
                  <w:rPr>
                    <w:rFonts w:ascii="Times New Roman" w:hAnsi="Times New Roman" w:cs="Times New Roman"/>
                    <w:sz w:val="24"/>
                    <w:szCs w:val="24"/>
                  </w:rPr>
                </w:rPrChange>
              </w:rPr>
              <w:pPrChange w:id="1453" w:author="James Dwyer" w:date="2019-12-01T10:21:00Z">
                <w:pPr/>
              </w:pPrChange>
            </w:pPr>
            <w:r w:rsidRPr="00016618">
              <w:rPr>
                <w:rFonts w:ascii="Times New Roman" w:hAnsi="Times New Roman"/>
                <w:sz w:val="36"/>
                <w:rPrChange w:id="1454" w:author="David Gravett" w:date="2019-12-01T10:21:00Z">
                  <w:rPr>
                    <w:rFonts w:ascii="Times New Roman" w:hAnsi="Times New Roman" w:cs="Times New Roman"/>
                    <w:sz w:val="24"/>
                    <w:szCs w:val="24"/>
                  </w:rPr>
                </w:rPrChange>
              </w:rPr>
              <w:t>1</w:t>
            </w:r>
          </w:p>
        </w:tc>
        <w:tc>
          <w:tcPr>
            <w:tcW w:w="933" w:type="dxa"/>
            <w:tcPrChange w:id="1455" w:author="David Gravett" w:date="2019-12-01T10:21:00Z">
              <w:tcPr>
                <w:tcW w:w="432" w:type="dxa"/>
              </w:tcPr>
            </w:tcPrChange>
          </w:tcPr>
          <w:p w14:paraId="1B5176E8" w14:textId="77777777" w:rsidR="00280D7C" w:rsidRPr="00016618" w:rsidRDefault="00280D7C">
            <w:pPr>
              <w:jc w:val="center"/>
              <w:rPr>
                <w:rFonts w:ascii="Times New Roman" w:hAnsi="Times New Roman"/>
                <w:sz w:val="36"/>
                <w:rPrChange w:id="1456" w:author="David Gravett" w:date="2019-12-01T10:21:00Z">
                  <w:rPr>
                    <w:rFonts w:ascii="Times New Roman" w:hAnsi="Times New Roman" w:cs="Times New Roman"/>
                    <w:sz w:val="24"/>
                    <w:szCs w:val="24"/>
                  </w:rPr>
                </w:rPrChange>
              </w:rPr>
              <w:pPrChange w:id="1457" w:author="James Dwyer" w:date="2019-12-01T10:21:00Z">
                <w:pPr/>
              </w:pPrChange>
            </w:pPr>
            <w:r w:rsidRPr="00016618">
              <w:rPr>
                <w:rFonts w:ascii="Times New Roman" w:hAnsi="Times New Roman"/>
                <w:sz w:val="36"/>
                <w:rPrChange w:id="1458" w:author="David Gravett" w:date="2019-12-01T10:21:00Z">
                  <w:rPr>
                    <w:rFonts w:ascii="Times New Roman" w:hAnsi="Times New Roman" w:cs="Times New Roman"/>
                    <w:sz w:val="24"/>
                    <w:szCs w:val="24"/>
                  </w:rPr>
                </w:rPrChange>
              </w:rPr>
              <w:t>0</w:t>
            </w:r>
          </w:p>
        </w:tc>
        <w:tc>
          <w:tcPr>
            <w:tcW w:w="933" w:type="dxa"/>
            <w:tcPrChange w:id="1459" w:author="David Gravett" w:date="2019-12-01T10:21:00Z">
              <w:tcPr>
                <w:tcW w:w="432" w:type="dxa"/>
              </w:tcPr>
            </w:tcPrChange>
          </w:tcPr>
          <w:p w14:paraId="1F4B5C21" w14:textId="77777777" w:rsidR="00280D7C" w:rsidRPr="00016618" w:rsidRDefault="00280D7C">
            <w:pPr>
              <w:jc w:val="center"/>
              <w:rPr>
                <w:rFonts w:ascii="Times New Roman" w:hAnsi="Times New Roman"/>
                <w:sz w:val="36"/>
                <w:rPrChange w:id="1460" w:author="David Gravett" w:date="2019-12-01T10:21:00Z">
                  <w:rPr>
                    <w:rFonts w:ascii="Times New Roman" w:hAnsi="Times New Roman" w:cs="Times New Roman"/>
                    <w:sz w:val="24"/>
                    <w:szCs w:val="24"/>
                  </w:rPr>
                </w:rPrChange>
              </w:rPr>
              <w:pPrChange w:id="1461" w:author="James Dwyer" w:date="2019-12-01T10:21:00Z">
                <w:pPr/>
              </w:pPrChange>
            </w:pPr>
            <w:r w:rsidRPr="00016618">
              <w:rPr>
                <w:rFonts w:ascii="Times New Roman" w:hAnsi="Times New Roman"/>
                <w:sz w:val="36"/>
                <w:rPrChange w:id="1462" w:author="David Gravett" w:date="2019-12-01T10:21:00Z">
                  <w:rPr>
                    <w:rFonts w:ascii="Times New Roman" w:hAnsi="Times New Roman" w:cs="Times New Roman"/>
                    <w:sz w:val="24"/>
                    <w:szCs w:val="24"/>
                  </w:rPr>
                </w:rPrChange>
              </w:rPr>
              <w:t>0</w:t>
            </w:r>
          </w:p>
        </w:tc>
        <w:tc>
          <w:tcPr>
            <w:tcW w:w="933" w:type="dxa"/>
            <w:tcPrChange w:id="1463" w:author="David Gravett" w:date="2019-12-01T10:21:00Z">
              <w:tcPr>
                <w:tcW w:w="432" w:type="dxa"/>
              </w:tcPr>
            </w:tcPrChange>
          </w:tcPr>
          <w:p w14:paraId="291A1A28" w14:textId="77777777" w:rsidR="00280D7C" w:rsidRPr="00016618" w:rsidRDefault="00280D7C">
            <w:pPr>
              <w:jc w:val="center"/>
              <w:rPr>
                <w:rFonts w:ascii="Times New Roman" w:hAnsi="Times New Roman"/>
                <w:sz w:val="36"/>
                <w:rPrChange w:id="1464" w:author="David Gravett" w:date="2019-12-01T10:21:00Z">
                  <w:rPr>
                    <w:rFonts w:ascii="Times New Roman" w:hAnsi="Times New Roman" w:cs="Times New Roman"/>
                    <w:sz w:val="24"/>
                    <w:szCs w:val="24"/>
                  </w:rPr>
                </w:rPrChange>
              </w:rPr>
              <w:pPrChange w:id="1465" w:author="James Dwyer" w:date="2019-12-01T10:21:00Z">
                <w:pPr/>
              </w:pPrChange>
            </w:pPr>
            <w:r w:rsidRPr="00016618">
              <w:rPr>
                <w:rFonts w:ascii="Times New Roman" w:hAnsi="Times New Roman"/>
                <w:sz w:val="36"/>
                <w:rPrChange w:id="1466" w:author="David Gravett" w:date="2019-12-01T10:21:00Z">
                  <w:rPr>
                    <w:rFonts w:ascii="Times New Roman" w:hAnsi="Times New Roman" w:cs="Times New Roman"/>
                    <w:sz w:val="24"/>
                    <w:szCs w:val="24"/>
                  </w:rPr>
                </w:rPrChange>
              </w:rPr>
              <w:t>0</w:t>
            </w:r>
          </w:p>
        </w:tc>
        <w:tc>
          <w:tcPr>
            <w:tcW w:w="933" w:type="dxa"/>
            <w:tcPrChange w:id="1467" w:author="David Gravett" w:date="2019-12-01T10:21:00Z">
              <w:tcPr>
                <w:tcW w:w="432" w:type="dxa"/>
              </w:tcPr>
            </w:tcPrChange>
          </w:tcPr>
          <w:p w14:paraId="696A44E6" w14:textId="77777777" w:rsidR="00280D7C" w:rsidRPr="00016618" w:rsidRDefault="00280D7C">
            <w:pPr>
              <w:jc w:val="center"/>
              <w:rPr>
                <w:rFonts w:ascii="Times New Roman" w:hAnsi="Times New Roman"/>
                <w:sz w:val="36"/>
                <w:rPrChange w:id="1468" w:author="David Gravett" w:date="2019-12-01T10:21:00Z">
                  <w:rPr>
                    <w:rFonts w:ascii="Times New Roman" w:hAnsi="Times New Roman" w:cs="Times New Roman"/>
                    <w:sz w:val="24"/>
                    <w:szCs w:val="24"/>
                  </w:rPr>
                </w:rPrChange>
              </w:rPr>
              <w:pPrChange w:id="1469" w:author="James Dwyer" w:date="2019-12-01T10:21:00Z">
                <w:pPr/>
              </w:pPrChange>
            </w:pPr>
            <w:r w:rsidRPr="00016618">
              <w:rPr>
                <w:rFonts w:ascii="Times New Roman" w:hAnsi="Times New Roman"/>
                <w:sz w:val="36"/>
                <w:rPrChange w:id="1470" w:author="David Gravett" w:date="2019-12-01T10:21:00Z">
                  <w:rPr>
                    <w:rFonts w:ascii="Times New Roman" w:hAnsi="Times New Roman" w:cs="Times New Roman"/>
                    <w:sz w:val="24"/>
                    <w:szCs w:val="24"/>
                  </w:rPr>
                </w:rPrChange>
              </w:rPr>
              <w:t>0</w:t>
            </w:r>
          </w:p>
        </w:tc>
      </w:tr>
      <w:tr w:rsidR="00280D7C" w14:paraId="78D3B00D" w14:textId="77777777" w:rsidTr="00BE50C5">
        <w:trPr>
          <w:trHeight w:val="869"/>
          <w:trPrChange w:id="1471" w:author="David Gravett" w:date="2019-12-01T10:21:00Z">
            <w:trPr>
              <w:trHeight w:val="432"/>
            </w:trPr>
          </w:trPrChange>
        </w:trPr>
        <w:tc>
          <w:tcPr>
            <w:tcW w:w="933" w:type="dxa"/>
            <w:tcPrChange w:id="1472" w:author="David Gravett" w:date="2019-12-01T10:21:00Z">
              <w:tcPr>
                <w:tcW w:w="432" w:type="dxa"/>
              </w:tcPr>
            </w:tcPrChange>
          </w:tcPr>
          <w:p w14:paraId="78FDE271" w14:textId="77777777" w:rsidR="00280D7C" w:rsidRPr="00016618" w:rsidRDefault="00280D7C">
            <w:pPr>
              <w:jc w:val="center"/>
              <w:rPr>
                <w:rFonts w:ascii="Times New Roman" w:hAnsi="Times New Roman"/>
                <w:sz w:val="36"/>
                <w:rPrChange w:id="1473" w:author="David Gravett" w:date="2019-12-01T10:21:00Z">
                  <w:rPr>
                    <w:rFonts w:ascii="Times New Roman" w:hAnsi="Times New Roman" w:cs="Times New Roman"/>
                    <w:sz w:val="24"/>
                    <w:szCs w:val="24"/>
                  </w:rPr>
                </w:rPrChange>
              </w:rPr>
              <w:pPrChange w:id="1474" w:author="James Dwyer" w:date="2019-12-01T10:21:00Z">
                <w:pPr/>
              </w:pPrChange>
            </w:pPr>
            <w:r w:rsidRPr="00016618">
              <w:rPr>
                <w:rFonts w:ascii="Times New Roman" w:hAnsi="Times New Roman"/>
                <w:sz w:val="36"/>
                <w:rPrChange w:id="1475" w:author="David Gravett" w:date="2019-12-01T10:21:00Z">
                  <w:rPr>
                    <w:rFonts w:ascii="Times New Roman" w:hAnsi="Times New Roman" w:cs="Times New Roman"/>
                    <w:sz w:val="24"/>
                    <w:szCs w:val="24"/>
                  </w:rPr>
                </w:rPrChange>
              </w:rPr>
              <w:t>0</w:t>
            </w:r>
          </w:p>
        </w:tc>
        <w:tc>
          <w:tcPr>
            <w:tcW w:w="933" w:type="dxa"/>
            <w:tcPrChange w:id="1476" w:author="David Gravett" w:date="2019-12-01T10:21:00Z">
              <w:tcPr>
                <w:tcW w:w="432" w:type="dxa"/>
              </w:tcPr>
            </w:tcPrChange>
          </w:tcPr>
          <w:p w14:paraId="3EE508A7" w14:textId="77777777" w:rsidR="00280D7C" w:rsidRPr="00016618" w:rsidRDefault="00280D7C">
            <w:pPr>
              <w:jc w:val="center"/>
              <w:rPr>
                <w:rFonts w:ascii="Times New Roman" w:hAnsi="Times New Roman"/>
                <w:sz w:val="36"/>
                <w:rPrChange w:id="1477" w:author="David Gravett" w:date="2019-12-01T10:21:00Z">
                  <w:rPr>
                    <w:rFonts w:ascii="Times New Roman" w:hAnsi="Times New Roman" w:cs="Times New Roman"/>
                    <w:sz w:val="24"/>
                    <w:szCs w:val="24"/>
                  </w:rPr>
                </w:rPrChange>
              </w:rPr>
              <w:pPrChange w:id="1478" w:author="James Dwyer" w:date="2019-12-01T10:21:00Z">
                <w:pPr/>
              </w:pPrChange>
            </w:pPr>
            <w:r w:rsidRPr="00016618">
              <w:rPr>
                <w:rFonts w:ascii="Times New Roman" w:hAnsi="Times New Roman"/>
                <w:sz w:val="36"/>
                <w:rPrChange w:id="1479" w:author="David Gravett" w:date="2019-12-01T10:21:00Z">
                  <w:rPr>
                    <w:rFonts w:ascii="Times New Roman" w:hAnsi="Times New Roman" w:cs="Times New Roman"/>
                    <w:sz w:val="24"/>
                    <w:szCs w:val="24"/>
                  </w:rPr>
                </w:rPrChange>
              </w:rPr>
              <w:t>0</w:t>
            </w:r>
          </w:p>
        </w:tc>
        <w:tc>
          <w:tcPr>
            <w:tcW w:w="933" w:type="dxa"/>
            <w:tcPrChange w:id="1480" w:author="David Gravett" w:date="2019-12-01T10:21:00Z">
              <w:tcPr>
                <w:tcW w:w="432" w:type="dxa"/>
              </w:tcPr>
            </w:tcPrChange>
          </w:tcPr>
          <w:p w14:paraId="7389D564" w14:textId="77777777" w:rsidR="00280D7C" w:rsidRPr="00016618" w:rsidRDefault="00280D7C">
            <w:pPr>
              <w:jc w:val="center"/>
              <w:rPr>
                <w:rFonts w:ascii="Times New Roman" w:hAnsi="Times New Roman"/>
                <w:sz w:val="36"/>
                <w:rPrChange w:id="1481" w:author="David Gravett" w:date="2019-12-01T10:21:00Z">
                  <w:rPr>
                    <w:rFonts w:ascii="Times New Roman" w:hAnsi="Times New Roman" w:cs="Times New Roman"/>
                    <w:sz w:val="24"/>
                    <w:szCs w:val="24"/>
                  </w:rPr>
                </w:rPrChange>
              </w:rPr>
              <w:pPrChange w:id="1482" w:author="James Dwyer" w:date="2019-12-01T10:21:00Z">
                <w:pPr/>
              </w:pPrChange>
            </w:pPr>
            <w:r w:rsidRPr="00016618">
              <w:rPr>
                <w:rFonts w:ascii="Times New Roman" w:hAnsi="Times New Roman"/>
                <w:sz w:val="36"/>
                <w:rPrChange w:id="1483" w:author="David Gravett" w:date="2019-12-01T10:21:00Z">
                  <w:rPr>
                    <w:rFonts w:ascii="Times New Roman" w:hAnsi="Times New Roman" w:cs="Times New Roman"/>
                    <w:sz w:val="24"/>
                    <w:szCs w:val="24"/>
                  </w:rPr>
                </w:rPrChange>
              </w:rPr>
              <w:t>0</w:t>
            </w:r>
          </w:p>
        </w:tc>
        <w:tc>
          <w:tcPr>
            <w:tcW w:w="933" w:type="dxa"/>
            <w:tcPrChange w:id="1484" w:author="David Gravett" w:date="2019-12-01T10:21:00Z">
              <w:tcPr>
                <w:tcW w:w="432" w:type="dxa"/>
              </w:tcPr>
            </w:tcPrChange>
          </w:tcPr>
          <w:p w14:paraId="09CC5EA8" w14:textId="77777777" w:rsidR="00280D7C" w:rsidRPr="00016618" w:rsidRDefault="00280D7C">
            <w:pPr>
              <w:jc w:val="center"/>
              <w:rPr>
                <w:rFonts w:ascii="Times New Roman" w:hAnsi="Times New Roman"/>
                <w:sz w:val="36"/>
                <w:rPrChange w:id="1485" w:author="David Gravett" w:date="2019-12-01T10:21:00Z">
                  <w:rPr>
                    <w:rFonts w:ascii="Times New Roman" w:hAnsi="Times New Roman" w:cs="Times New Roman"/>
                    <w:sz w:val="24"/>
                    <w:szCs w:val="24"/>
                  </w:rPr>
                </w:rPrChange>
              </w:rPr>
              <w:pPrChange w:id="1486" w:author="James Dwyer" w:date="2019-12-01T10:21:00Z">
                <w:pPr/>
              </w:pPrChange>
            </w:pPr>
            <w:r w:rsidRPr="00016618">
              <w:rPr>
                <w:rFonts w:ascii="Times New Roman" w:hAnsi="Times New Roman"/>
                <w:sz w:val="36"/>
                <w:rPrChange w:id="1487" w:author="David Gravett" w:date="2019-12-01T10:21:00Z">
                  <w:rPr>
                    <w:rFonts w:ascii="Times New Roman" w:hAnsi="Times New Roman" w:cs="Times New Roman"/>
                    <w:sz w:val="24"/>
                    <w:szCs w:val="24"/>
                  </w:rPr>
                </w:rPrChange>
              </w:rPr>
              <w:t>0</w:t>
            </w:r>
          </w:p>
        </w:tc>
        <w:tc>
          <w:tcPr>
            <w:tcW w:w="933" w:type="dxa"/>
            <w:tcPrChange w:id="1488" w:author="David Gravett" w:date="2019-12-01T10:21:00Z">
              <w:tcPr>
                <w:tcW w:w="432" w:type="dxa"/>
              </w:tcPr>
            </w:tcPrChange>
          </w:tcPr>
          <w:p w14:paraId="00581A4B" w14:textId="77777777" w:rsidR="00280D7C" w:rsidRPr="00016618" w:rsidRDefault="00280D7C">
            <w:pPr>
              <w:jc w:val="center"/>
              <w:rPr>
                <w:rFonts w:ascii="Times New Roman" w:hAnsi="Times New Roman"/>
                <w:sz w:val="36"/>
                <w:rPrChange w:id="1489" w:author="David Gravett" w:date="2019-12-01T10:21:00Z">
                  <w:rPr>
                    <w:rFonts w:ascii="Times New Roman" w:hAnsi="Times New Roman" w:cs="Times New Roman"/>
                    <w:sz w:val="24"/>
                    <w:szCs w:val="24"/>
                  </w:rPr>
                </w:rPrChange>
              </w:rPr>
              <w:pPrChange w:id="1490" w:author="James Dwyer" w:date="2019-12-01T10:21:00Z">
                <w:pPr/>
              </w:pPrChange>
            </w:pPr>
            <w:r w:rsidRPr="00016618">
              <w:rPr>
                <w:rFonts w:ascii="Times New Roman" w:hAnsi="Times New Roman"/>
                <w:sz w:val="36"/>
                <w:rPrChange w:id="1491" w:author="David Gravett" w:date="2019-12-01T10:21:00Z">
                  <w:rPr>
                    <w:rFonts w:ascii="Times New Roman" w:hAnsi="Times New Roman" w:cs="Times New Roman"/>
                    <w:sz w:val="24"/>
                    <w:szCs w:val="24"/>
                  </w:rPr>
                </w:rPrChange>
              </w:rPr>
              <w:t>0</w:t>
            </w:r>
          </w:p>
        </w:tc>
        <w:tc>
          <w:tcPr>
            <w:tcW w:w="933" w:type="dxa"/>
            <w:tcPrChange w:id="1492" w:author="David Gravett" w:date="2019-12-01T10:21:00Z">
              <w:tcPr>
                <w:tcW w:w="432" w:type="dxa"/>
              </w:tcPr>
            </w:tcPrChange>
          </w:tcPr>
          <w:p w14:paraId="4EF558C1" w14:textId="77777777" w:rsidR="00280D7C" w:rsidRPr="00016618" w:rsidRDefault="00280D7C">
            <w:pPr>
              <w:jc w:val="center"/>
              <w:rPr>
                <w:rFonts w:ascii="Times New Roman" w:hAnsi="Times New Roman"/>
                <w:sz w:val="36"/>
                <w:rPrChange w:id="1493" w:author="David Gravett" w:date="2019-12-01T10:21:00Z">
                  <w:rPr>
                    <w:rFonts w:ascii="Times New Roman" w:hAnsi="Times New Roman" w:cs="Times New Roman"/>
                    <w:sz w:val="24"/>
                    <w:szCs w:val="24"/>
                  </w:rPr>
                </w:rPrChange>
              </w:rPr>
              <w:pPrChange w:id="1494" w:author="James Dwyer" w:date="2019-12-01T10:21:00Z">
                <w:pPr/>
              </w:pPrChange>
            </w:pPr>
            <w:r w:rsidRPr="00016618">
              <w:rPr>
                <w:rFonts w:ascii="Times New Roman" w:hAnsi="Times New Roman"/>
                <w:sz w:val="36"/>
                <w:rPrChange w:id="1495" w:author="David Gravett" w:date="2019-12-01T10:21:00Z">
                  <w:rPr>
                    <w:rFonts w:ascii="Times New Roman" w:hAnsi="Times New Roman" w:cs="Times New Roman"/>
                    <w:sz w:val="24"/>
                    <w:szCs w:val="24"/>
                  </w:rPr>
                </w:rPrChange>
              </w:rPr>
              <w:t>0</w:t>
            </w:r>
          </w:p>
        </w:tc>
        <w:tc>
          <w:tcPr>
            <w:tcW w:w="933" w:type="dxa"/>
            <w:tcPrChange w:id="1496" w:author="David Gravett" w:date="2019-12-01T10:21:00Z">
              <w:tcPr>
                <w:tcW w:w="432" w:type="dxa"/>
              </w:tcPr>
            </w:tcPrChange>
          </w:tcPr>
          <w:p w14:paraId="355AD615" w14:textId="77777777" w:rsidR="00280D7C" w:rsidRPr="00016618" w:rsidRDefault="00280D7C">
            <w:pPr>
              <w:jc w:val="center"/>
              <w:rPr>
                <w:rFonts w:ascii="Times New Roman" w:hAnsi="Times New Roman"/>
                <w:sz w:val="36"/>
                <w:rPrChange w:id="1497" w:author="David Gravett" w:date="2019-12-01T10:21:00Z">
                  <w:rPr>
                    <w:rFonts w:ascii="Times New Roman" w:hAnsi="Times New Roman" w:cs="Times New Roman"/>
                    <w:sz w:val="24"/>
                    <w:szCs w:val="24"/>
                  </w:rPr>
                </w:rPrChange>
              </w:rPr>
              <w:pPrChange w:id="1498" w:author="James Dwyer" w:date="2019-12-01T10:21:00Z">
                <w:pPr/>
              </w:pPrChange>
            </w:pPr>
            <w:r w:rsidRPr="00016618">
              <w:rPr>
                <w:rFonts w:ascii="Times New Roman" w:hAnsi="Times New Roman"/>
                <w:sz w:val="36"/>
                <w:rPrChange w:id="1499" w:author="David Gravett" w:date="2019-12-01T10:21:00Z">
                  <w:rPr>
                    <w:rFonts w:ascii="Times New Roman" w:hAnsi="Times New Roman" w:cs="Times New Roman"/>
                    <w:sz w:val="24"/>
                    <w:szCs w:val="24"/>
                  </w:rPr>
                </w:rPrChange>
              </w:rPr>
              <w:t>0</w:t>
            </w:r>
          </w:p>
        </w:tc>
      </w:tr>
    </w:tbl>
    <w:p w14:paraId="02D47D1D" w14:textId="77777777" w:rsidR="005F2D99" w:rsidRDefault="00016618" w:rsidP="00F62130">
      <w:pPr>
        <w:spacing w:line="288" w:lineRule="auto"/>
        <w:rPr>
          <w:rFonts w:ascii="Times New Roman" w:hAnsi="Times New Roman" w:cs="Times New Roman"/>
          <w:sz w:val="24"/>
          <w:szCs w:val="24"/>
          <w:lang w:val="en-US"/>
        </w:rPr>
      </w:pPr>
      <w:ins w:id="1500" w:author="David Gravett" w:date="2019-12-01T10:21:00Z">
        <w:r>
          <w:rPr>
            <w:noProof/>
          </w:rPr>
          <mc:AlternateContent>
            <mc:Choice Requires="wps">
              <w:drawing>
                <wp:anchor distT="0" distB="0" distL="114300" distR="114300" simplePos="0" relativeHeight="251699712" behindDoc="0" locked="0" layoutInCell="1" allowOverlap="1" wp14:anchorId="0C1117F1" wp14:editId="7EEC80B7">
                  <wp:simplePos x="0" y="0"/>
                  <wp:positionH relativeFrom="margin">
                    <wp:align>center</wp:align>
                  </wp:positionH>
                  <wp:positionV relativeFrom="paragraph">
                    <wp:posOffset>85725</wp:posOffset>
                  </wp:positionV>
                  <wp:extent cx="3381375" cy="1524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843E97F" w14:textId="59CA3094" w:rsidR="0077468C" w:rsidRPr="00D103E4" w:rsidRDefault="0077468C" w:rsidP="00016618">
                              <w:pPr>
                                <w:pStyle w:val="Caption"/>
                                <w:jc w:val="center"/>
                                <w:rPr>
                                  <w:ins w:id="1501" w:author="David Gravett" w:date="2019-12-01T10:21:00Z"/>
                                  <w:rFonts w:ascii="Arial" w:eastAsia="Arial" w:hAnsi="Arial" w:cs="Arial"/>
                                  <w:noProof/>
                                  <w:lang w:val="en"/>
                                </w:rPr>
                              </w:pPr>
                              <w:ins w:id="1502" w:author="David Gravett" w:date="2019-12-01T10:21:00Z">
                                <w:r>
                                  <w:t xml:space="preserve">Table </w:t>
                                </w:r>
                              </w:ins>
                              <w:r w:rsidR="008E5F66">
                                <w:t>9</w:t>
                              </w:r>
                              <w:ins w:id="1503" w:author="David Gravett" w:date="2019-12-01T10:21:00Z">
                                <w:r>
                                  <w:t>: All Connections Checked for 3</w:t>
                                </w:r>
                                <w:r w:rsidRPr="00016618">
                                  <w:rPr>
                                    <w:vertAlign w:val="superscript"/>
                                  </w:rPr>
                                  <w:t>rd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117F1" id="Text Box 48" o:spid="_x0000_s1069" type="#_x0000_t202" style="position:absolute;margin-left:0;margin-top:6.75pt;width:266.25pt;height:12pt;z-index:251699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" stroked="f">
                  <v:textbox inset="0,0,0,0">
                    <w:txbxContent>
                      <w:p w14:paraId="6843E97F" w14:textId="59CA3094" w:rsidR="0077468C" w:rsidRPr="00D103E4" w:rsidRDefault="0077468C" w:rsidP="00016618">
                        <w:pPr>
                          <w:pStyle w:val="Caption"/>
                          <w:jc w:val="center"/>
                          <w:rPr>
                            <w:ins w:id="1504" w:author="David Gravett" w:date="2019-12-01T10:21:00Z"/>
                            <w:rFonts w:ascii="Arial" w:eastAsia="Arial" w:hAnsi="Arial" w:cs="Arial"/>
                            <w:noProof/>
                            <w:lang w:val="en"/>
                          </w:rPr>
                        </w:pPr>
                        <w:ins w:id="1505" w:author="David Gravett" w:date="2019-12-01T10:21:00Z">
                          <w:r>
                            <w:t xml:space="preserve">Table </w:t>
                          </w:r>
                        </w:ins>
                        <w:r w:rsidR="008E5F66">
                          <w:t>9</w:t>
                        </w:r>
                        <w:ins w:id="1506" w:author="David Gravett" w:date="2019-12-01T10:21:00Z">
                          <w:r>
                            <w:t>: All Connections Checked for 3</w:t>
                          </w:r>
                          <w:r w:rsidRPr="00016618">
                            <w:rPr>
                              <w:vertAlign w:val="superscript"/>
                            </w:rPr>
                            <w:t>rd</w:t>
                          </w:r>
                          <w:r>
                            <w:t xml:space="preserve"> Node</w:t>
                          </w:r>
                        </w:ins>
                      </w:p>
                    </w:txbxContent>
                  </v:textbox>
                  <w10:wrap anchorx="margin"/>
                </v:shape>
              </w:pict>
            </mc:Fallback>
          </mc:AlternateContent>
        </w:r>
      </w:ins>
    </w:p>
    <w:p w14:paraId="6383558A" w14:textId="2CD06700" w:rsidR="00280D7C" w:rsidRDefault="00280D7C" w:rsidP="005F2D99">
      <w:pPr>
        <w:spacing w:line="288" w:lineRule="auto"/>
        <w:jc w:val="both"/>
        <w:rPr>
          <w:moveFrom w:id="1507" w:author="David Gravett" w:date="2019-12-01T10:21:00Z"/>
          <w:rFonts w:ascii="Times New Roman" w:hAnsi="Times New Roman" w:cs="Times New Roman"/>
          <w:sz w:val="24"/>
          <w:szCs w:val="24"/>
          <w:lang w:val="en-US"/>
        </w:rPr>
      </w:pPr>
      <w:moveFromRangeStart w:id="1508" w:author="David Gravett" w:date="2019-12-01T10:21:00Z" w:name="move26088128"/>
      <w:moveFrom w:id="1509"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From>
    </w:p>
    <w:moveFromRangeEnd w:id="1508"/>
    <w:p w14:paraId="520C3DF2" w14:textId="77777777" w:rsidR="005F2D99" w:rsidRPr="00F62130"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del w:id="1510" w:author="David Gravett" w:date="2019-12-01T10:21:00Z"/>
        </w:trPr>
        <w:tc>
          <w:tcPr>
            <w:tcW w:w="432" w:type="dxa"/>
          </w:tcPr>
          <w:p w14:paraId="40758CDD" w14:textId="42A16649" w:rsidR="00280D7C" w:rsidRDefault="00280D7C" w:rsidP="003B3061">
            <w:pPr>
              <w:rPr>
                <w:del w:id="1511" w:author="David Gravett" w:date="2019-12-01T10:21:00Z"/>
                <w:rFonts w:ascii="Times New Roman" w:hAnsi="Times New Roman" w:cs="Times New Roman"/>
                <w:sz w:val="24"/>
                <w:szCs w:val="24"/>
              </w:rPr>
            </w:pPr>
            <w:del w:id="1512" w:author="David Gravett" w:date="2019-12-01T10:21:00Z">
              <w:r>
                <w:rPr>
                  <w:rFonts w:ascii="Times New Roman" w:hAnsi="Times New Roman" w:cs="Times New Roman"/>
                  <w:sz w:val="24"/>
                  <w:szCs w:val="24"/>
                </w:rPr>
                <w:delText>1</w:delText>
              </w:r>
            </w:del>
          </w:p>
        </w:tc>
        <w:tc>
          <w:tcPr>
            <w:tcW w:w="432" w:type="dxa"/>
          </w:tcPr>
          <w:p w14:paraId="78A9CC2E" w14:textId="55466A82" w:rsidR="00280D7C" w:rsidRDefault="00280D7C" w:rsidP="003B3061">
            <w:pPr>
              <w:rPr>
                <w:del w:id="1513" w:author="David Gravett" w:date="2019-12-01T10:21:00Z"/>
                <w:rFonts w:ascii="Times New Roman" w:hAnsi="Times New Roman" w:cs="Times New Roman"/>
                <w:sz w:val="24"/>
                <w:szCs w:val="24"/>
              </w:rPr>
            </w:pPr>
            <w:del w:id="1514" w:author="David Gravett" w:date="2019-12-01T10:21:00Z">
              <w:r>
                <w:rPr>
                  <w:rFonts w:ascii="Times New Roman" w:hAnsi="Times New Roman" w:cs="Times New Roman"/>
                  <w:sz w:val="24"/>
                  <w:szCs w:val="24"/>
                </w:rPr>
                <w:delText>-1</w:delText>
              </w:r>
            </w:del>
          </w:p>
        </w:tc>
        <w:tc>
          <w:tcPr>
            <w:tcW w:w="432" w:type="dxa"/>
          </w:tcPr>
          <w:p w14:paraId="250AEF02" w14:textId="485C3FD5" w:rsidR="00280D7C" w:rsidRDefault="00280D7C" w:rsidP="003B3061">
            <w:pPr>
              <w:rPr>
                <w:del w:id="1515" w:author="David Gravett" w:date="2019-12-01T10:21:00Z"/>
                <w:rFonts w:ascii="Times New Roman" w:hAnsi="Times New Roman" w:cs="Times New Roman"/>
                <w:sz w:val="24"/>
                <w:szCs w:val="24"/>
              </w:rPr>
            </w:pPr>
            <w:del w:id="1516" w:author="David Gravett" w:date="2019-12-01T10:21:00Z">
              <w:r>
                <w:rPr>
                  <w:rFonts w:ascii="Times New Roman" w:hAnsi="Times New Roman" w:cs="Times New Roman"/>
                  <w:sz w:val="24"/>
                  <w:szCs w:val="24"/>
                </w:rPr>
                <w:delText>1</w:delText>
              </w:r>
            </w:del>
          </w:p>
        </w:tc>
        <w:tc>
          <w:tcPr>
            <w:tcW w:w="432" w:type="dxa"/>
          </w:tcPr>
          <w:p w14:paraId="2F7FE197" w14:textId="77777777" w:rsidR="00280D7C" w:rsidRDefault="00280D7C" w:rsidP="003B3061">
            <w:pPr>
              <w:rPr>
                <w:del w:id="1517" w:author="David Gravett" w:date="2019-12-01T10:21:00Z"/>
                <w:rFonts w:ascii="Times New Roman" w:hAnsi="Times New Roman" w:cs="Times New Roman"/>
                <w:sz w:val="24"/>
                <w:szCs w:val="24"/>
              </w:rPr>
            </w:pPr>
            <w:del w:id="1518" w:author="David Gravett" w:date="2019-12-01T10:21:00Z">
              <w:r>
                <w:rPr>
                  <w:rFonts w:ascii="Times New Roman" w:hAnsi="Times New Roman" w:cs="Times New Roman"/>
                  <w:sz w:val="24"/>
                  <w:szCs w:val="24"/>
                </w:rPr>
                <w:delText>0</w:delText>
              </w:r>
            </w:del>
          </w:p>
        </w:tc>
        <w:tc>
          <w:tcPr>
            <w:tcW w:w="432" w:type="dxa"/>
          </w:tcPr>
          <w:p w14:paraId="57FE2ABB" w14:textId="77777777" w:rsidR="00280D7C" w:rsidRDefault="00280D7C" w:rsidP="003B3061">
            <w:pPr>
              <w:rPr>
                <w:del w:id="1519" w:author="David Gravett" w:date="2019-12-01T10:21:00Z"/>
                <w:rFonts w:ascii="Times New Roman" w:hAnsi="Times New Roman" w:cs="Times New Roman"/>
                <w:sz w:val="24"/>
                <w:szCs w:val="24"/>
              </w:rPr>
            </w:pPr>
            <w:del w:id="1520" w:author="David Gravett" w:date="2019-12-01T10:21:00Z">
              <w:r>
                <w:rPr>
                  <w:rFonts w:ascii="Times New Roman" w:hAnsi="Times New Roman" w:cs="Times New Roman"/>
                  <w:sz w:val="24"/>
                  <w:szCs w:val="24"/>
                </w:rPr>
                <w:delText>0</w:delText>
              </w:r>
            </w:del>
          </w:p>
        </w:tc>
        <w:tc>
          <w:tcPr>
            <w:tcW w:w="432" w:type="dxa"/>
          </w:tcPr>
          <w:p w14:paraId="4CBA2FB5" w14:textId="77777777" w:rsidR="00280D7C" w:rsidRDefault="00280D7C" w:rsidP="003B3061">
            <w:pPr>
              <w:rPr>
                <w:del w:id="1521" w:author="David Gravett" w:date="2019-12-01T10:21:00Z"/>
                <w:rFonts w:ascii="Times New Roman" w:hAnsi="Times New Roman" w:cs="Times New Roman"/>
                <w:sz w:val="24"/>
                <w:szCs w:val="24"/>
              </w:rPr>
            </w:pPr>
            <w:del w:id="1522" w:author="David Gravett" w:date="2019-12-01T10:21:00Z">
              <w:r>
                <w:rPr>
                  <w:rFonts w:ascii="Times New Roman" w:hAnsi="Times New Roman" w:cs="Times New Roman"/>
                  <w:sz w:val="24"/>
                  <w:szCs w:val="24"/>
                </w:rPr>
                <w:delText>0</w:delText>
              </w:r>
            </w:del>
          </w:p>
        </w:tc>
        <w:tc>
          <w:tcPr>
            <w:tcW w:w="432" w:type="dxa"/>
          </w:tcPr>
          <w:p w14:paraId="1DC5228D" w14:textId="77777777" w:rsidR="00280D7C" w:rsidRDefault="00280D7C" w:rsidP="003B3061">
            <w:pPr>
              <w:rPr>
                <w:del w:id="1523" w:author="David Gravett" w:date="2019-12-01T10:21:00Z"/>
                <w:rFonts w:ascii="Times New Roman" w:hAnsi="Times New Roman" w:cs="Times New Roman"/>
                <w:sz w:val="24"/>
                <w:szCs w:val="24"/>
              </w:rPr>
            </w:pPr>
            <w:del w:id="1524" w:author="David Gravett" w:date="2019-12-01T10:21:00Z">
              <w:r>
                <w:rPr>
                  <w:rFonts w:ascii="Times New Roman" w:hAnsi="Times New Roman" w:cs="Times New Roman"/>
                  <w:sz w:val="24"/>
                  <w:szCs w:val="24"/>
                </w:rPr>
                <w:delText>0</w:delText>
              </w:r>
            </w:del>
          </w:p>
        </w:tc>
      </w:tr>
      <w:tr w:rsidR="00280D7C" w14:paraId="19351265" w14:textId="77777777" w:rsidTr="003B3061">
        <w:trPr>
          <w:trHeight w:val="432"/>
          <w:del w:id="1525" w:author="David Gravett" w:date="2019-12-01T10:21:00Z"/>
        </w:trPr>
        <w:tc>
          <w:tcPr>
            <w:tcW w:w="432" w:type="dxa"/>
          </w:tcPr>
          <w:p w14:paraId="43D6DA2F" w14:textId="77777777" w:rsidR="00280D7C" w:rsidRDefault="00280D7C" w:rsidP="003B3061">
            <w:pPr>
              <w:rPr>
                <w:del w:id="1526" w:author="David Gravett" w:date="2019-12-01T10:21:00Z"/>
                <w:rFonts w:ascii="Times New Roman" w:hAnsi="Times New Roman" w:cs="Times New Roman"/>
                <w:sz w:val="24"/>
                <w:szCs w:val="24"/>
              </w:rPr>
            </w:pPr>
            <w:del w:id="1527" w:author="David Gravett" w:date="2019-12-01T10:21:00Z">
              <w:r>
                <w:rPr>
                  <w:rFonts w:ascii="Times New Roman" w:hAnsi="Times New Roman" w:cs="Times New Roman"/>
                  <w:sz w:val="24"/>
                  <w:szCs w:val="24"/>
                </w:rPr>
                <w:delText>-1</w:delText>
              </w:r>
            </w:del>
          </w:p>
        </w:tc>
        <w:tc>
          <w:tcPr>
            <w:tcW w:w="432" w:type="dxa"/>
          </w:tcPr>
          <w:p w14:paraId="247D05FB" w14:textId="77777777" w:rsidR="00280D7C" w:rsidRDefault="00280D7C" w:rsidP="003B3061">
            <w:pPr>
              <w:rPr>
                <w:del w:id="1528" w:author="David Gravett" w:date="2019-12-01T10:21:00Z"/>
                <w:rFonts w:ascii="Times New Roman" w:hAnsi="Times New Roman" w:cs="Times New Roman"/>
                <w:sz w:val="24"/>
                <w:szCs w:val="24"/>
              </w:rPr>
            </w:pPr>
            <w:del w:id="1529" w:author="David Gravett" w:date="2019-12-01T10:21:00Z">
              <w:r>
                <w:rPr>
                  <w:rFonts w:ascii="Times New Roman" w:hAnsi="Times New Roman" w:cs="Times New Roman"/>
                  <w:sz w:val="24"/>
                  <w:szCs w:val="24"/>
                </w:rPr>
                <w:delText>1</w:delText>
              </w:r>
            </w:del>
          </w:p>
        </w:tc>
        <w:tc>
          <w:tcPr>
            <w:tcW w:w="432" w:type="dxa"/>
          </w:tcPr>
          <w:p w14:paraId="6B5B3DE8" w14:textId="0A50CBFD" w:rsidR="00280D7C" w:rsidRDefault="00280D7C" w:rsidP="003B3061">
            <w:pPr>
              <w:rPr>
                <w:del w:id="1530" w:author="David Gravett" w:date="2019-12-01T10:21:00Z"/>
                <w:rFonts w:ascii="Times New Roman" w:hAnsi="Times New Roman" w:cs="Times New Roman"/>
                <w:sz w:val="24"/>
                <w:szCs w:val="24"/>
              </w:rPr>
            </w:pPr>
            <w:del w:id="1531" w:author="David Gravett" w:date="2019-12-01T10:21:00Z">
              <w:r>
                <w:rPr>
                  <w:rFonts w:ascii="Times New Roman" w:hAnsi="Times New Roman" w:cs="Times New Roman"/>
                  <w:sz w:val="24"/>
                  <w:szCs w:val="24"/>
                </w:rPr>
                <w:delText>1</w:delText>
              </w:r>
            </w:del>
          </w:p>
        </w:tc>
        <w:tc>
          <w:tcPr>
            <w:tcW w:w="432" w:type="dxa"/>
          </w:tcPr>
          <w:p w14:paraId="2662D150" w14:textId="77777777" w:rsidR="00280D7C" w:rsidRDefault="00280D7C" w:rsidP="003B3061">
            <w:pPr>
              <w:rPr>
                <w:del w:id="1532" w:author="David Gravett" w:date="2019-12-01T10:21:00Z"/>
                <w:rFonts w:ascii="Times New Roman" w:hAnsi="Times New Roman" w:cs="Times New Roman"/>
                <w:sz w:val="24"/>
                <w:szCs w:val="24"/>
              </w:rPr>
            </w:pPr>
            <w:del w:id="1533" w:author="David Gravett" w:date="2019-12-01T10:21:00Z">
              <w:r>
                <w:rPr>
                  <w:rFonts w:ascii="Times New Roman" w:hAnsi="Times New Roman" w:cs="Times New Roman"/>
                  <w:sz w:val="24"/>
                  <w:szCs w:val="24"/>
                </w:rPr>
                <w:delText>0</w:delText>
              </w:r>
            </w:del>
          </w:p>
        </w:tc>
        <w:tc>
          <w:tcPr>
            <w:tcW w:w="432" w:type="dxa"/>
          </w:tcPr>
          <w:p w14:paraId="3804B06C" w14:textId="77777777" w:rsidR="00280D7C" w:rsidRDefault="00280D7C" w:rsidP="003B3061">
            <w:pPr>
              <w:rPr>
                <w:del w:id="1534" w:author="David Gravett" w:date="2019-12-01T10:21:00Z"/>
                <w:rFonts w:ascii="Times New Roman" w:hAnsi="Times New Roman" w:cs="Times New Roman"/>
                <w:sz w:val="24"/>
                <w:szCs w:val="24"/>
              </w:rPr>
            </w:pPr>
            <w:del w:id="1535" w:author="David Gravett" w:date="2019-12-01T10:21:00Z">
              <w:r>
                <w:rPr>
                  <w:rFonts w:ascii="Times New Roman" w:hAnsi="Times New Roman" w:cs="Times New Roman"/>
                  <w:sz w:val="24"/>
                  <w:szCs w:val="24"/>
                </w:rPr>
                <w:delText>0</w:delText>
              </w:r>
            </w:del>
          </w:p>
        </w:tc>
        <w:tc>
          <w:tcPr>
            <w:tcW w:w="432" w:type="dxa"/>
          </w:tcPr>
          <w:p w14:paraId="26F0E837" w14:textId="77777777" w:rsidR="00280D7C" w:rsidRDefault="00280D7C" w:rsidP="003B3061">
            <w:pPr>
              <w:rPr>
                <w:del w:id="1536" w:author="David Gravett" w:date="2019-12-01T10:21:00Z"/>
                <w:rFonts w:ascii="Times New Roman" w:hAnsi="Times New Roman" w:cs="Times New Roman"/>
                <w:sz w:val="24"/>
                <w:szCs w:val="24"/>
              </w:rPr>
            </w:pPr>
            <w:del w:id="1537" w:author="David Gravett" w:date="2019-12-01T10:21:00Z">
              <w:r>
                <w:rPr>
                  <w:rFonts w:ascii="Times New Roman" w:hAnsi="Times New Roman" w:cs="Times New Roman"/>
                  <w:sz w:val="24"/>
                  <w:szCs w:val="24"/>
                </w:rPr>
                <w:delText>0</w:delText>
              </w:r>
            </w:del>
          </w:p>
        </w:tc>
        <w:tc>
          <w:tcPr>
            <w:tcW w:w="432" w:type="dxa"/>
          </w:tcPr>
          <w:p w14:paraId="03095CAD" w14:textId="77777777" w:rsidR="00280D7C" w:rsidRDefault="00280D7C" w:rsidP="003B3061">
            <w:pPr>
              <w:rPr>
                <w:del w:id="1538" w:author="David Gravett" w:date="2019-12-01T10:21:00Z"/>
                <w:rFonts w:ascii="Times New Roman" w:hAnsi="Times New Roman" w:cs="Times New Roman"/>
                <w:sz w:val="24"/>
                <w:szCs w:val="24"/>
              </w:rPr>
            </w:pPr>
            <w:del w:id="1539" w:author="David Gravett" w:date="2019-12-01T10:21:00Z">
              <w:r>
                <w:rPr>
                  <w:rFonts w:ascii="Times New Roman" w:hAnsi="Times New Roman" w:cs="Times New Roman"/>
                  <w:sz w:val="24"/>
                  <w:szCs w:val="24"/>
                </w:rPr>
                <w:delText>0</w:delText>
              </w:r>
            </w:del>
          </w:p>
        </w:tc>
      </w:tr>
      <w:tr w:rsidR="00280D7C" w14:paraId="2FF2918A" w14:textId="77777777" w:rsidTr="003B3061">
        <w:trPr>
          <w:trHeight w:val="432"/>
          <w:del w:id="1540" w:author="David Gravett" w:date="2019-12-01T10:21:00Z"/>
        </w:trPr>
        <w:tc>
          <w:tcPr>
            <w:tcW w:w="432" w:type="dxa"/>
          </w:tcPr>
          <w:p w14:paraId="240F735A" w14:textId="77777777" w:rsidR="00280D7C" w:rsidRDefault="00280D7C" w:rsidP="003B3061">
            <w:pPr>
              <w:rPr>
                <w:del w:id="1541" w:author="David Gravett" w:date="2019-12-01T10:21:00Z"/>
                <w:rFonts w:ascii="Times New Roman" w:hAnsi="Times New Roman" w:cs="Times New Roman"/>
                <w:sz w:val="24"/>
                <w:szCs w:val="24"/>
              </w:rPr>
            </w:pPr>
            <w:del w:id="1542" w:author="David Gravett" w:date="2019-12-01T10:21:00Z">
              <w:r>
                <w:rPr>
                  <w:rFonts w:ascii="Times New Roman" w:hAnsi="Times New Roman" w:cs="Times New Roman"/>
                  <w:sz w:val="24"/>
                  <w:szCs w:val="24"/>
                </w:rPr>
                <w:delText>1</w:delText>
              </w:r>
            </w:del>
          </w:p>
        </w:tc>
        <w:tc>
          <w:tcPr>
            <w:tcW w:w="432" w:type="dxa"/>
          </w:tcPr>
          <w:p w14:paraId="7FC9192F" w14:textId="77777777" w:rsidR="00280D7C" w:rsidRDefault="00280D7C" w:rsidP="003B3061">
            <w:pPr>
              <w:rPr>
                <w:del w:id="1543" w:author="David Gravett" w:date="2019-12-01T10:21:00Z"/>
                <w:rFonts w:ascii="Times New Roman" w:hAnsi="Times New Roman" w:cs="Times New Roman"/>
                <w:sz w:val="24"/>
                <w:szCs w:val="24"/>
              </w:rPr>
            </w:pPr>
            <w:del w:id="1544" w:author="David Gravett" w:date="2019-12-01T10:21:00Z">
              <w:r>
                <w:rPr>
                  <w:rFonts w:ascii="Times New Roman" w:hAnsi="Times New Roman" w:cs="Times New Roman"/>
                  <w:sz w:val="24"/>
                  <w:szCs w:val="24"/>
                </w:rPr>
                <w:delText>-1</w:delText>
              </w:r>
            </w:del>
          </w:p>
        </w:tc>
        <w:tc>
          <w:tcPr>
            <w:tcW w:w="432" w:type="dxa"/>
          </w:tcPr>
          <w:p w14:paraId="60D829F1" w14:textId="180A5091" w:rsidR="00280D7C" w:rsidRDefault="00280D7C" w:rsidP="003B3061">
            <w:pPr>
              <w:rPr>
                <w:del w:id="1545" w:author="David Gravett" w:date="2019-12-01T10:21:00Z"/>
                <w:rFonts w:ascii="Times New Roman" w:hAnsi="Times New Roman" w:cs="Times New Roman"/>
                <w:sz w:val="24"/>
                <w:szCs w:val="24"/>
              </w:rPr>
            </w:pPr>
            <w:del w:id="1546" w:author="David Gravett" w:date="2019-12-01T10:21:00Z">
              <w:r>
                <w:rPr>
                  <w:rFonts w:ascii="Times New Roman" w:hAnsi="Times New Roman" w:cs="Times New Roman"/>
                  <w:sz w:val="24"/>
                  <w:szCs w:val="24"/>
                </w:rPr>
                <w:delText>-1</w:delText>
              </w:r>
            </w:del>
          </w:p>
        </w:tc>
        <w:tc>
          <w:tcPr>
            <w:tcW w:w="432" w:type="dxa"/>
          </w:tcPr>
          <w:p w14:paraId="5FCDE4C8" w14:textId="77777777" w:rsidR="00280D7C" w:rsidRDefault="00280D7C" w:rsidP="003B3061">
            <w:pPr>
              <w:rPr>
                <w:del w:id="1547" w:author="David Gravett" w:date="2019-12-01T10:21:00Z"/>
                <w:rFonts w:ascii="Times New Roman" w:hAnsi="Times New Roman" w:cs="Times New Roman"/>
                <w:sz w:val="24"/>
                <w:szCs w:val="24"/>
              </w:rPr>
            </w:pPr>
            <w:del w:id="1548" w:author="David Gravett" w:date="2019-12-01T10:21:00Z">
              <w:r>
                <w:rPr>
                  <w:rFonts w:ascii="Times New Roman" w:hAnsi="Times New Roman" w:cs="Times New Roman"/>
                  <w:sz w:val="24"/>
                  <w:szCs w:val="24"/>
                </w:rPr>
                <w:delText>0</w:delText>
              </w:r>
            </w:del>
          </w:p>
        </w:tc>
        <w:tc>
          <w:tcPr>
            <w:tcW w:w="432" w:type="dxa"/>
          </w:tcPr>
          <w:p w14:paraId="78CEAB83" w14:textId="77777777" w:rsidR="00280D7C" w:rsidRDefault="00280D7C" w:rsidP="003B3061">
            <w:pPr>
              <w:rPr>
                <w:del w:id="1549" w:author="David Gravett" w:date="2019-12-01T10:21:00Z"/>
                <w:rFonts w:ascii="Times New Roman" w:hAnsi="Times New Roman" w:cs="Times New Roman"/>
                <w:sz w:val="24"/>
                <w:szCs w:val="24"/>
              </w:rPr>
            </w:pPr>
            <w:del w:id="1550" w:author="David Gravett" w:date="2019-12-01T10:21:00Z">
              <w:r>
                <w:rPr>
                  <w:rFonts w:ascii="Times New Roman" w:hAnsi="Times New Roman" w:cs="Times New Roman"/>
                  <w:sz w:val="24"/>
                  <w:szCs w:val="24"/>
                </w:rPr>
                <w:delText>0</w:delText>
              </w:r>
            </w:del>
          </w:p>
        </w:tc>
        <w:tc>
          <w:tcPr>
            <w:tcW w:w="432" w:type="dxa"/>
          </w:tcPr>
          <w:p w14:paraId="2B96BF25" w14:textId="77777777" w:rsidR="00280D7C" w:rsidRDefault="00280D7C" w:rsidP="003B3061">
            <w:pPr>
              <w:rPr>
                <w:del w:id="1551" w:author="David Gravett" w:date="2019-12-01T10:21:00Z"/>
                <w:rFonts w:ascii="Times New Roman" w:hAnsi="Times New Roman" w:cs="Times New Roman"/>
                <w:sz w:val="24"/>
                <w:szCs w:val="24"/>
              </w:rPr>
            </w:pPr>
            <w:del w:id="1552" w:author="David Gravett" w:date="2019-12-01T10:21:00Z">
              <w:r>
                <w:rPr>
                  <w:rFonts w:ascii="Times New Roman" w:hAnsi="Times New Roman" w:cs="Times New Roman"/>
                  <w:sz w:val="24"/>
                  <w:szCs w:val="24"/>
                </w:rPr>
                <w:delText>0</w:delText>
              </w:r>
            </w:del>
          </w:p>
        </w:tc>
        <w:tc>
          <w:tcPr>
            <w:tcW w:w="432" w:type="dxa"/>
          </w:tcPr>
          <w:p w14:paraId="512FC056" w14:textId="77777777" w:rsidR="00280D7C" w:rsidRDefault="00280D7C" w:rsidP="003B3061">
            <w:pPr>
              <w:rPr>
                <w:del w:id="1553" w:author="David Gravett" w:date="2019-12-01T10:21:00Z"/>
                <w:rFonts w:ascii="Times New Roman" w:hAnsi="Times New Roman" w:cs="Times New Roman"/>
                <w:sz w:val="24"/>
                <w:szCs w:val="24"/>
              </w:rPr>
            </w:pPr>
            <w:del w:id="1554" w:author="David Gravett" w:date="2019-12-01T10:21:00Z">
              <w:r>
                <w:rPr>
                  <w:rFonts w:ascii="Times New Roman" w:hAnsi="Times New Roman" w:cs="Times New Roman"/>
                  <w:sz w:val="24"/>
                  <w:szCs w:val="24"/>
                </w:rPr>
                <w:delText>0</w:delText>
              </w:r>
            </w:del>
          </w:p>
        </w:tc>
      </w:tr>
      <w:tr w:rsidR="00280D7C" w14:paraId="31733571" w14:textId="77777777" w:rsidTr="003B3061">
        <w:trPr>
          <w:trHeight w:val="432"/>
          <w:del w:id="1555" w:author="David Gravett" w:date="2019-12-01T10:21:00Z"/>
        </w:trPr>
        <w:tc>
          <w:tcPr>
            <w:tcW w:w="432" w:type="dxa"/>
          </w:tcPr>
          <w:p w14:paraId="07C61D00" w14:textId="77777777" w:rsidR="00280D7C" w:rsidRDefault="00280D7C" w:rsidP="003B3061">
            <w:pPr>
              <w:rPr>
                <w:del w:id="1556" w:author="David Gravett" w:date="2019-12-01T10:21:00Z"/>
                <w:rFonts w:ascii="Times New Roman" w:hAnsi="Times New Roman" w:cs="Times New Roman"/>
                <w:sz w:val="24"/>
                <w:szCs w:val="24"/>
              </w:rPr>
            </w:pPr>
            <w:del w:id="1557" w:author="David Gravett" w:date="2019-12-01T10:21:00Z">
              <w:r>
                <w:rPr>
                  <w:rFonts w:ascii="Times New Roman" w:hAnsi="Times New Roman" w:cs="Times New Roman"/>
                  <w:sz w:val="24"/>
                  <w:szCs w:val="24"/>
                </w:rPr>
                <w:delText>1</w:delText>
              </w:r>
            </w:del>
          </w:p>
        </w:tc>
        <w:tc>
          <w:tcPr>
            <w:tcW w:w="432" w:type="dxa"/>
          </w:tcPr>
          <w:p w14:paraId="56532F83" w14:textId="77777777" w:rsidR="00280D7C" w:rsidRDefault="00280D7C" w:rsidP="003B3061">
            <w:pPr>
              <w:rPr>
                <w:del w:id="1558" w:author="David Gravett" w:date="2019-12-01T10:21:00Z"/>
                <w:rFonts w:ascii="Times New Roman" w:hAnsi="Times New Roman" w:cs="Times New Roman"/>
                <w:sz w:val="24"/>
                <w:szCs w:val="24"/>
              </w:rPr>
            </w:pPr>
            <w:del w:id="1559" w:author="David Gravett" w:date="2019-12-01T10:21:00Z">
              <w:r>
                <w:rPr>
                  <w:rFonts w:ascii="Times New Roman" w:hAnsi="Times New Roman" w:cs="Times New Roman"/>
                  <w:sz w:val="24"/>
                  <w:szCs w:val="24"/>
                </w:rPr>
                <w:delText>-1</w:delText>
              </w:r>
            </w:del>
          </w:p>
        </w:tc>
        <w:tc>
          <w:tcPr>
            <w:tcW w:w="432" w:type="dxa"/>
          </w:tcPr>
          <w:p w14:paraId="50529C5D" w14:textId="77777777" w:rsidR="00280D7C" w:rsidRDefault="00280D7C" w:rsidP="003B3061">
            <w:pPr>
              <w:rPr>
                <w:del w:id="1560" w:author="David Gravett" w:date="2019-12-01T10:21:00Z"/>
                <w:rFonts w:ascii="Times New Roman" w:hAnsi="Times New Roman" w:cs="Times New Roman"/>
                <w:sz w:val="24"/>
                <w:szCs w:val="24"/>
              </w:rPr>
            </w:pPr>
            <w:del w:id="1561" w:author="David Gravett" w:date="2019-12-01T10:21:00Z">
              <w:r>
                <w:rPr>
                  <w:rFonts w:ascii="Times New Roman" w:hAnsi="Times New Roman" w:cs="Times New Roman"/>
                  <w:sz w:val="24"/>
                  <w:szCs w:val="24"/>
                </w:rPr>
                <w:delText>-1</w:delText>
              </w:r>
            </w:del>
          </w:p>
        </w:tc>
        <w:tc>
          <w:tcPr>
            <w:tcW w:w="432" w:type="dxa"/>
          </w:tcPr>
          <w:p w14:paraId="0C458B95" w14:textId="77777777" w:rsidR="00280D7C" w:rsidRDefault="00280D7C" w:rsidP="003B3061">
            <w:pPr>
              <w:rPr>
                <w:del w:id="1562" w:author="David Gravett" w:date="2019-12-01T10:21:00Z"/>
                <w:rFonts w:ascii="Times New Roman" w:hAnsi="Times New Roman" w:cs="Times New Roman"/>
                <w:sz w:val="24"/>
                <w:szCs w:val="24"/>
              </w:rPr>
            </w:pPr>
            <w:del w:id="1563" w:author="David Gravett" w:date="2019-12-01T10:21:00Z">
              <w:r>
                <w:rPr>
                  <w:rFonts w:ascii="Times New Roman" w:hAnsi="Times New Roman" w:cs="Times New Roman"/>
                  <w:sz w:val="24"/>
                  <w:szCs w:val="24"/>
                </w:rPr>
                <w:delText>0</w:delText>
              </w:r>
            </w:del>
          </w:p>
        </w:tc>
        <w:tc>
          <w:tcPr>
            <w:tcW w:w="432" w:type="dxa"/>
          </w:tcPr>
          <w:p w14:paraId="630886E7" w14:textId="77777777" w:rsidR="00280D7C" w:rsidRDefault="00280D7C" w:rsidP="003B3061">
            <w:pPr>
              <w:rPr>
                <w:del w:id="1564" w:author="David Gravett" w:date="2019-12-01T10:21:00Z"/>
                <w:rFonts w:ascii="Times New Roman" w:hAnsi="Times New Roman" w:cs="Times New Roman"/>
                <w:sz w:val="24"/>
                <w:szCs w:val="24"/>
              </w:rPr>
            </w:pPr>
            <w:del w:id="1565" w:author="David Gravett" w:date="2019-12-01T10:21:00Z">
              <w:r>
                <w:rPr>
                  <w:rFonts w:ascii="Times New Roman" w:hAnsi="Times New Roman" w:cs="Times New Roman"/>
                  <w:sz w:val="24"/>
                  <w:szCs w:val="24"/>
                </w:rPr>
                <w:delText>0</w:delText>
              </w:r>
            </w:del>
          </w:p>
        </w:tc>
        <w:tc>
          <w:tcPr>
            <w:tcW w:w="432" w:type="dxa"/>
          </w:tcPr>
          <w:p w14:paraId="592C3976" w14:textId="77777777" w:rsidR="00280D7C" w:rsidRDefault="00280D7C" w:rsidP="003B3061">
            <w:pPr>
              <w:rPr>
                <w:del w:id="1566" w:author="David Gravett" w:date="2019-12-01T10:21:00Z"/>
                <w:rFonts w:ascii="Times New Roman" w:hAnsi="Times New Roman" w:cs="Times New Roman"/>
                <w:sz w:val="24"/>
                <w:szCs w:val="24"/>
              </w:rPr>
            </w:pPr>
            <w:del w:id="1567" w:author="David Gravett" w:date="2019-12-01T10:21:00Z">
              <w:r>
                <w:rPr>
                  <w:rFonts w:ascii="Times New Roman" w:hAnsi="Times New Roman" w:cs="Times New Roman"/>
                  <w:sz w:val="24"/>
                  <w:szCs w:val="24"/>
                </w:rPr>
                <w:delText>0</w:delText>
              </w:r>
            </w:del>
          </w:p>
        </w:tc>
        <w:tc>
          <w:tcPr>
            <w:tcW w:w="432" w:type="dxa"/>
          </w:tcPr>
          <w:p w14:paraId="10A55324" w14:textId="77777777" w:rsidR="00280D7C" w:rsidRDefault="00280D7C" w:rsidP="003B3061">
            <w:pPr>
              <w:rPr>
                <w:del w:id="1568" w:author="David Gravett" w:date="2019-12-01T10:21:00Z"/>
                <w:rFonts w:ascii="Times New Roman" w:hAnsi="Times New Roman" w:cs="Times New Roman"/>
                <w:sz w:val="24"/>
                <w:szCs w:val="24"/>
              </w:rPr>
            </w:pPr>
            <w:del w:id="1569" w:author="David Gravett" w:date="2019-12-01T10:21:00Z">
              <w:r>
                <w:rPr>
                  <w:rFonts w:ascii="Times New Roman" w:hAnsi="Times New Roman" w:cs="Times New Roman"/>
                  <w:sz w:val="24"/>
                  <w:szCs w:val="24"/>
                </w:rPr>
                <w:delText>0</w:delText>
              </w:r>
            </w:del>
          </w:p>
        </w:tc>
      </w:tr>
      <w:tr w:rsidR="00280D7C" w14:paraId="36865E06" w14:textId="77777777" w:rsidTr="003B3061">
        <w:trPr>
          <w:trHeight w:val="432"/>
          <w:del w:id="1570" w:author="David Gravett" w:date="2019-12-01T10:21:00Z"/>
        </w:trPr>
        <w:tc>
          <w:tcPr>
            <w:tcW w:w="432" w:type="dxa"/>
          </w:tcPr>
          <w:p w14:paraId="2BD5EDB8" w14:textId="77777777" w:rsidR="00280D7C" w:rsidRDefault="00280D7C" w:rsidP="003B3061">
            <w:pPr>
              <w:rPr>
                <w:del w:id="1571" w:author="David Gravett" w:date="2019-12-01T10:21:00Z"/>
                <w:rFonts w:ascii="Times New Roman" w:hAnsi="Times New Roman" w:cs="Times New Roman"/>
                <w:sz w:val="24"/>
                <w:szCs w:val="24"/>
              </w:rPr>
            </w:pPr>
            <w:del w:id="1572" w:author="David Gravett" w:date="2019-12-01T10:21:00Z">
              <w:r>
                <w:rPr>
                  <w:rFonts w:ascii="Times New Roman" w:hAnsi="Times New Roman" w:cs="Times New Roman"/>
                  <w:sz w:val="24"/>
                  <w:szCs w:val="24"/>
                </w:rPr>
                <w:delText>-1</w:delText>
              </w:r>
            </w:del>
          </w:p>
        </w:tc>
        <w:tc>
          <w:tcPr>
            <w:tcW w:w="432" w:type="dxa"/>
          </w:tcPr>
          <w:p w14:paraId="490D7220" w14:textId="77777777" w:rsidR="00280D7C" w:rsidRDefault="00280D7C" w:rsidP="003B3061">
            <w:pPr>
              <w:rPr>
                <w:del w:id="1573" w:author="David Gravett" w:date="2019-12-01T10:21:00Z"/>
                <w:rFonts w:ascii="Times New Roman" w:hAnsi="Times New Roman" w:cs="Times New Roman"/>
                <w:sz w:val="24"/>
                <w:szCs w:val="24"/>
              </w:rPr>
            </w:pPr>
            <w:del w:id="1574" w:author="David Gravett" w:date="2019-12-01T10:21:00Z">
              <w:r>
                <w:rPr>
                  <w:rFonts w:ascii="Times New Roman" w:hAnsi="Times New Roman" w:cs="Times New Roman"/>
                  <w:sz w:val="24"/>
                  <w:szCs w:val="24"/>
                </w:rPr>
                <w:delText>1</w:delText>
              </w:r>
            </w:del>
          </w:p>
        </w:tc>
        <w:tc>
          <w:tcPr>
            <w:tcW w:w="432" w:type="dxa"/>
          </w:tcPr>
          <w:p w14:paraId="23E01E01" w14:textId="77777777" w:rsidR="00280D7C" w:rsidRDefault="00280D7C" w:rsidP="003B3061">
            <w:pPr>
              <w:rPr>
                <w:del w:id="1575" w:author="David Gravett" w:date="2019-12-01T10:21:00Z"/>
                <w:rFonts w:ascii="Times New Roman" w:hAnsi="Times New Roman" w:cs="Times New Roman"/>
                <w:sz w:val="24"/>
                <w:szCs w:val="24"/>
              </w:rPr>
            </w:pPr>
            <w:del w:id="1576" w:author="David Gravett" w:date="2019-12-01T10:21:00Z">
              <w:r>
                <w:rPr>
                  <w:rFonts w:ascii="Times New Roman" w:hAnsi="Times New Roman" w:cs="Times New Roman"/>
                  <w:sz w:val="24"/>
                  <w:szCs w:val="24"/>
                </w:rPr>
                <w:delText>1</w:delText>
              </w:r>
            </w:del>
          </w:p>
        </w:tc>
        <w:tc>
          <w:tcPr>
            <w:tcW w:w="432" w:type="dxa"/>
          </w:tcPr>
          <w:p w14:paraId="67EBC0D0" w14:textId="77777777" w:rsidR="00280D7C" w:rsidRDefault="00280D7C" w:rsidP="003B3061">
            <w:pPr>
              <w:rPr>
                <w:del w:id="1577" w:author="David Gravett" w:date="2019-12-01T10:21:00Z"/>
                <w:rFonts w:ascii="Times New Roman" w:hAnsi="Times New Roman" w:cs="Times New Roman"/>
                <w:sz w:val="24"/>
                <w:szCs w:val="24"/>
              </w:rPr>
            </w:pPr>
            <w:del w:id="1578" w:author="David Gravett" w:date="2019-12-01T10:21:00Z">
              <w:r>
                <w:rPr>
                  <w:rFonts w:ascii="Times New Roman" w:hAnsi="Times New Roman" w:cs="Times New Roman"/>
                  <w:sz w:val="24"/>
                  <w:szCs w:val="24"/>
                </w:rPr>
                <w:delText>0</w:delText>
              </w:r>
            </w:del>
          </w:p>
        </w:tc>
        <w:tc>
          <w:tcPr>
            <w:tcW w:w="432" w:type="dxa"/>
          </w:tcPr>
          <w:p w14:paraId="5A50CB18" w14:textId="77777777" w:rsidR="00280D7C" w:rsidRDefault="00280D7C" w:rsidP="003B3061">
            <w:pPr>
              <w:rPr>
                <w:del w:id="1579" w:author="David Gravett" w:date="2019-12-01T10:21:00Z"/>
                <w:rFonts w:ascii="Times New Roman" w:hAnsi="Times New Roman" w:cs="Times New Roman"/>
                <w:sz w:val="24"/>
                <w:szCs w:val="24"/>
              </w:rPr>
            </w:pPr>
            <w:del w:id="1580" w:author="David Gravett" w:date="2019-12-01T10:21:00Z">
              <w:r>
                <w:rPr>
                  <w:rFonts w:ascii="Times New Roman" w:hAnsi="Times New Roman" w:cs="Times New Roman"/>
                  <w:sz w:val="24"/>
                  <w:szCs w:val="24"/>
                </w:rPr>
                <w:delText>0</w:delText>
              </w:r>
            </w:del>
          </w:p>
        </w:tc>
        <w:tc>
          <w:tcPr>
            <w:tcW w:w="432" w:type="dxa"/>
          </w:tcPr>
          <w:p w14:paraId="688C4842" w14:textId="77777777" w:rsidR="00280D7C" w:rsidRDefault="00280D7C" w:rsidP="003B3061">
            <w:pPr>
              <w:rPr>
                <w:del w:id="1581" w:author="David Gravett" w:date="2019-12-01T10:21:00Z"/>
                <w:rFonts w:ascii="Times New Roman" w:hAnsi="Times New Roman" w:cs="Times New Roman"/>
                <w:sz w:val="24"/>
                <w:szCs w:val="24"/>
              </w:rPr>
            </w:pPr>
            <w:del w:id="1582" w:author="David Gravett" w:date="2019-12-01T10:21:00Z">
              <w:r>
                <w:rPr>
                  <w:rFonts w:ascii="Times New Roman" w:hAnsi="Times New Roman" w:cs="Times New Roman"/>
                  <w:sz w:val="24"/>
                  <w:szCs w:val="24"/>
                </w:rPr>
                <w:delText>0</w:delText>
              </w:r>
            </w:del>
          </w:p>
        </w:tc>
        <w:tc>
          <w:tcPr>
            <w:tcW w:w="432" w:type="dxa"/>
          </w:tcPr>
          <w:p w14:paraId="68BD056F" w14:textId="77777777" w:rsidR="00280D7C" w:rsidRDefault="00280D7C" w:rsidP="003B3061">
            <w:pPr>
              <w:rPr>
                <w:del w:id="1583" w:author="David Gravett" w:date="2019-12-01T10:21:00Z"/>
                <w:rFonts w:ascii="Times New Roman" w:hAnsi="Times New Roman" w:cs="Times New Roman"/>
                <w:sz w:val="24"/>
                <w:szCs w:val="24"/>
              </w:rPr>
            </w:pPr>
            <w:del w:id="1584" w:author="David Gravett" w:date="2019-12-01T10:21:00Z">
              <w:r>
                <w:rPr>
                  <w:rFonts w:ascii="Times New Roman" w:hAnsi="Times New Roman" w:cs="Times New Roman"/>
                  <w:sz w:val="24"/>
                  <w:szCs w:val="24"/>
                </w:rPr>
                <w:delText>0</w:delText>
              </w:r>
            </w:del>
          </w:p>
        </w:tc>
      </w:tr>
      <w:tr w:rsidR="00280D7C" w14:paraId="5CDCB459" w14:textId="77777777" w:rsidTr="003B3061">
        <w:trPr>
          <w:trHeight w:val="432"/>
          <w:del w:id="1585" w:author="David Gravett" w:date="2019-12-01T10:21:00Z"/>
        </w:trPr>
        <w:tc>
          <w:tcPr>
            <w:tcW w:w="432" w:type="dxa"/>
          </w:tcPr>
          <w:p w14:paraId="5BD1D8D4" w14:textId="77777777" w:rsidR="00280D7C" w:rsidRDefault="00280D7C" w:rsidP="003B3061">
            <w:pPr>
              <w:rPr>
                <w:del w:id="1586" w:author="David Gravett" w:date="2019-12-01T10:21:00Z"/>
                <w:rFonts w:ascii="Times New Roman" w:hAnsi="Times New Roman" w:cs="Times New Roman"/>
                <w:sz w:val="24"/>
                <w:szCs w:val="24"/>
              </w:rPr>
            </w:pPr>
            <w:del w:id="1587" w:author="David Gravett" w:date="2019-12-01T10:21:00Z">
              <w:r>
                <w:rPr>
                  <w:rFonts w:ascii="Times New Roman" w:hAnsi="Times New Roman" w:cs="Times New Roman"/>
                  <w:sz w:val="24"/>
                  <w:szCs w:val="24"/>
                </w:rPr>
                <w:delText>1</w:delText>
              </w:r>
            </w:del>
          </w:p>
        </w:tc>
        <w:tc>
          <w:tcPr>
            <w:tcW w:w="432" w:type="dxa"/>
          </w:tcPr>
          <w:p w14:paraId="1C783641" w14:textId="77777777" w:rsidR="00280D7C" w:rsidRDefault="00280D7C" w:rsidP="003B3061">
            <w:pPr>
              <w:rPr>
                <w:del w:id="1588" w:author="David Gravett" w:date="2019-12-01T10:21:00Z"/>
                <w:rFonts w:ascii="Times New Roman" w:hAnsi="Times New Roman" w:cs="Times New Roman"/>
                <w:sz w:val="24"/>
                <w:szCs w:val="24"/>
              </w:rPr>
            </w:pPr>
            <w:del w:id="1589" w:author="David Gravett" w:date="2019-12-01T10:21:00Z">
              <w:r>
                <w:rPr>
                  <w:rFonts w:ascii="Times New Roman" w:hAnsi="Times New Roman" w:cs="Times New Roman"/>
                  <w:sz w:val="24"/>
                  <w:szCs w:val="24"/>
                </w:rPr>
                <w:delText>-1</w:delText>
              </w:r>
            </w:del>
          </w:p>
        </w:tc>
        <w:tc>
          <w:tcPr>
            <w:tcW w:w="432" w:type="dxa"/>
          </w:tcPr>
          <w:p w14:paraId="4AC60B0B" w14:textId="77777777" w:rsidR="00280D7C" w:rsidRDefault="00280D7C" w:rsidP="003B3061">
            <w:pPr>
              <w:rPr>
                <w:del w:id="1590" w:author="David Gravett" w:date="2019-12-01T10:21:00Z"/>
                <w:rFonts w:ascii="Times New Roman" w:hAnsi="Times New Roman" w:cs="Times New Roman"/>
                <w:sz w:val="24"/>
                <w:szCs w:val="24"/>
              </w:rPr>
            </w:pPr>
            <w:del w:id="1591" w:author="David Gravett" w:date="2019-12-01T10:21:00Z">
              <w:r>
                <w:rPr>
                  <w:rFonts w:ascii="Times New Roman" w:hAnsi="Times New Roman" w:cs="Times New Roman"/>
                  <w:sz w:val="24"/>
                  <w:szCs w:val="24"/>
                </w:rPr>
                <w:delText>1</w:delText>
              </w:r>
            </w:del>
          </w:p>
        </w:tc>
        <w:tc>
          <w:tcPr>
            <w:tcW w:w="432" w:type="dxa"/>
          </w:tcPr>
          <w:p w14:paraId="2AA27E03" w14:textId="77777777" w:rsidR="00280D7C" w:rsidRDefault="00280D7C" w:rsidP="003B3061">
            <w:pPr>
              <w:rPr>
                <w:del w:id="1592" w:author="David Gravett" w:date="2019-12-01T10:21:00Z"/>
                <w:rFonts w:ascii="Times New Roman" w:hAnsi="Times New Roman" w:cs="Times New Roman"/>
                <w:sz w:val="24"/>
                <w:szCs w:val="24"/>
              </w:rPr>
            </w:pPr>
            <w:del w:id="1593" w:author="David Gravett" w:date="2019-12-01T10:21:00Z">
              <w:r>
                <w:rPr>
                  <w:rFonts w:ascii="Times New Roman" w:hAnsi="Times New Roman" w:cs="Times New Roman"/>
                  <w:sz w:val="24"/>
                  <w:szCs w:val="24"/>
                </w:rPr>
                <w:delText>0</w:delText>
              </w:r>
            </w:del>
          </w:p>
        </w:tc>
        <w:tc>
          <w:tcPr>
            <w:tcW w:w="432" w:type="dxa"/>
          </w:tcPr>
          <w:p w14:paraId="36C90AD6" w14:textId="77777777" w:rsidR="00280D7C" w:rsidRDefault="00280D7C" w:rsidP="003B3061">
            <w:pPr>
              <w:rPr>
                <w:del w:id="1594" w:author="David Gravett" w:date="2019-12-01T10:21:00Z"/>
                <w:rFonts w:ascii="Times New Roman" w:hAnsi="Times New Roman" w:cs="Times New Roman"/>
                <w:sz w:val="24"/>
                <w:szCs w:val="24"/>
              </w:rPr>
            </w:pPr>
            <w:del w:id="1595" w:author="David Gravett" w:date="2019-12-01T10:21:00Z">
              <w:r>
                <w:rPr>
                  <w:rFonts w:ascii="Times New Roman" w:hAnsi="Times New Roman" w:cs="Times New Roman"/>
                  <w:sz w:val="24"/>
                  <w:szCs w:val="24"/>
                </w:rPr>
                <w:delText>0</w:delText>
              </w:r>
            </w:del>
          </w:p>
        </w:tc>
        <w:tc>
          <w:tcPr>
            <w:tcW w:w="432" w:type="dxa"/>
          </w:tcPr>
          <w:p w14:paraId="59B19419" w14:textId="77777777" w:rsidR="00280D7C" w:rsidRDefault="00280D7C" w:rsidP="003B3061">
            <w:pPr>
              <w:rPr>
                <w:del w:id="1596" w:author="David Gravett" w:date="2019-12-01T10:21:00Z"/>
                <w:rFonts w:ascii="Times New Roman" w:hAnsi="Times New Roman" w:cs="Times New Roman"/>
                <w:sz w:val="24"/>
                <w:szCs w:val="24"/>
              </w:rPr>
            </w:pPr>
            <w:del w:id="1597" w:author="David Gravett" w:date="2019-12-01T10:21:00Z">
              <w:r>
                <w:rPr>
                  <w:rFonts w:ascii="Times New Roman" w:hAnsi="Times New Roman" w:cs="Times New Roman"/>
                  <w:sz w:val="24"/>
                  <w:szCs w:val="24"/>
                </w:rPr>
                <w:delText>0</w:delText>
              </w:r>
            </w:del>
          </w:p>
        </w:tc>
        <w:tc>
          <w:tcPr>
            <w:tcW w:w="432" w:type="dxa"/>
          </w:tcPr>
          <w:p w14:paraId="0C8B738E" w14:textId="77777777" w:rsidR="00280D7C" w:rsidRDefault="00280D7C" w:rsidP="003B3061">
            <w:pPr>
              <w:rPr>
                <w:del w:id="1598" w:author="David Gravett" w:date="2019-12-01T10:21:00Z"/>
                <w:rFonts w:ascii="Times New Roman" w:hAnsi="Times New Roman" w:cs="Times New Roman"/>
                <w:sz w:val="24"/>
                <w:szCs w:val="24"/>
              </w:rPr>
            </w:pPr>
            <w:del w:id="1599" w:author="David Gravett" w:date="2019-12-01T10:21:00Z">
              <w:r>
                <w:rPr>
                  <w:rFonts w:ascii="Times New Roman" w:hAnsi="Times New Roman" w:cs="Times New Roman"/>
                  <w:sz w:val="24"/>
                  <w:szCs w:val="24"/>
                </w:rPr>
                <w:delText>0</w:delText>
              </w:r>
            </w:del>
          </w:p>
        </w:tc>
      </w:tr>
      <w:tr w:rsidR="00280D7C" w14:paraId="749FB0CA" w14:textId="77777777" w:rsidTr="003B3061">
        <w:trPr>
          <w:trHeight w:val="432"/>
          <w:del w:id="1600" w:author="David Gravett" w:date="2019-12-01T10:21:00Z"/>
        </w:trPr>
        <w:tc>
          <w:tcPr>
            <w:tcW w:w="432" w:type="dxa"/>
          </w:tcPr>
          <w:p w14:paraId="19FFA927" w14:textId="0D074E4F" w:rsidR="00280D7C" w:rsidRDefault="00280D7C" w:rsidP="003B3061">
            <w:pPr>
              <w:rPr>
                <w:del w:id="1601" w:author="David Gravett" w:date="2019-12-01T10:21:00Z"/>
                <w:rFonts w:ascii="Times New Roman" w:hAnsi="Times New Roman" w:cs="Times New Roman"/>
                <w:sz w:val="24"/>
                <w:szCs w:val="24"/>
              </w:rPr>
            </w:pPr>
            <w:del w:id="1602" w:author="David Gravett" w:date="2019-12-01T10:21:00Z">
              <w:r>
                <w:rPr>
                  <w:rFonts w:ascii="Times New Roman" w:hAnsi="Times New Roman" w:cs="Times New Roman"/>
                  <w:sz w:val="24"/>
                  <w:szCs w:val="24"/>
                </w:rPr>
                <w:delText>-1</w:delText>
              </w:r>
            </w:del>
          </w:p>
        </w:tc>
        <w:tc>
          <w:tcPr>
            <w:tcW w:w="432" w:type="dxa"/>
          </w:tcPr>
          <w:p w14:paraId="00090973" w14:textId="686474AC" w:rsidR="00280D7C" w:rsidRDefault="00280D7C" w:rsidP="003B3061">
            <w:pPr>
              <w:rPr>
                <w:del w:id="1603" w:author="David Gravett" w:date="2019-12-01T10:21:00Z"/>
                <w:rFonts w:ascii="Times New Roman" w:hAnsi="Times New Roman" w:cs="Times New Roman"/>
                <w:sz w:val="24"/>
                <w:szCs w:val="24"/>
              </w:rPr>
            </w:pPr>
            <w:del w:id="1604" w:author="David Gravett" w:date="2019-12-01T10:21:00Z">
              <w:r>
                <w:rPr>
                  <w:rFonts w:ascii="Times New Roman" w:hAnsi="Times New Roman" w:cs="Times New Roman"/>
                  <w:sz w:val="24"/>
                  <w:szCs w:val="24"/>
                </w:rPr>
                <w:delText>1</w:delText>
              </w:r>
            </w:del>
          </w:p>
        </w:tc>
        <w:tc>
          <w:tcPr>
            <w:tcW w:w="432" w:type="dxa"/>
          </w:tcPr>
          <w:p w14:paraId="75BC30CE" w14:textId="120EF916" w:rsidR="00280D7C" w:rsidRDefault="00280D7C" w:rsidP="003B3061">
            <w:pPr>
              <w:rPr>
                <w:del w:id="1605" w:author="David Gravett" w:date="2019-12-01T10:21:00Z"/>
                <w:rFonts w:ascii="Times New Roman" w:hAnsi="Times New Roman" w:cs="Times New Roman"/>
                <w:sz w:val="24"/>
                <w:szCs w:val="24"/>
              </w:rPr>
            </w:pPr>
            <w:del w:id="1606" w:author="David Gravett" w:date="2019-12-01T10:21:00Z">
              <w:r>
                <w:rPr>
                  <w:rFonts w:ascii="Times New Roman" w:hAnsi="Times New Roman" w:cs="Times New Roman"/>
                  <w:sz w:val="24"/>
                  <w:szCs w:val="24"/>
                </w:rPr>
                <w:delText>-1</w:delText>
              </w:r>
            </w:del>
          </w:p>
        </w:tc>
        <w:tc>
          <w:tcPr>
            <w:tcW w:w="432" w:type="dxa"/>
          </w:tcPr>
          <w:p w14:paraId="4FA9393C" w14:textId="77777777" w:rsidR="00280D7C" w:rsidRDefault="00280D7C" w:rsidP="003B3061">
            <w:pPr>
              <w:rPr>
                <w:del w:id="1607" w:author="David Gravett" w:date="2019-12-01T10:21:00Z"/>
                <w:rFonts w:ascii="Times New Roman" w:hAnsi="Times New Roman" w:cs="Times New Roman"/>
                <w:sz w:val="24"/>
                <w:szCs w:val="24"/>
              </w:rPr>
            </w:pPr>
            <w:del w:id="1608" w:author="David Gravett" w:date="2019-12-01T10:21:00Z">
              <w:r>
                <w:rPr>
                  <w:rFonts w:ascii="Times New Roman" w:hAnsi="Times New Roman" w:cs="Times New Roman"/>
                  <w:sz w:val="24"/>
                  <w:szCs w:val="24"/>
                </w:rPr>
                <w:delText>0</w:delText>
              </w:r>
            </w:del>
          </w:p>
        </w:tc>
        <w:tc>
          <w:tcPr>
            <w:tcW w:w="432" w:type="dxa"/>
          </w:tcPr>
          <w:p w14:paraId="2A0597BA" w14:textId="77777777" w:rsidR="00280D7C" w:rsidRDefault="00280D7C" w:rsidP="003B3061">
            <w:pPr>
              <w:rPr>
                <w:del w:id="1609" w:author="David Gravett" w:date="2019-12-01T10:21:00Z"/>
                <w:rFonts w:ascii="Times New Roman" w:hAnsi="Times New Roman" w:cs="Times New Roman"/>
                <w:sz w:val="24"/>
                <w:szCs w:val="24"/>
              </w:rPr>
            </w:pPr>
            <w:del w:id="1610" w:author="David Gravett" w:date="2019-12-01T10:21:00Z">
              <w:r>
                <w:rPr>
                  <w:rFonts w:ascii="Times New Roman" w:hAnsi="Times New Roman" w:cs="Times New Roman"/>
                  <w:sz w:val="24"/>
                  <w:szCs w:val="24"/>
                </w:rPr>
                <w:delText>0</w:delText>
              </w:r>
            </w:del>
          </w:p>
        </w:tc>
        <w:tc>
          <w:tcPr>
            <w:tcW w:w="432" w:type="dxa"/>
          </w:tcPr>
          <w:p w14:paraId="339A87BF" w14:textId="77777777" w:rsidR="00280D7C" w:rsidRDefault="00280D7C" w:rsidP="003B3061">
            <w:pPr>
              <w:rPr>
                <w:del w:id="1611" w:author="David Gravett" w:date="2019-12-01T10:21:00Z"/>
                <w:rFonts w:ascii="Times New Roman" w:hAnsi="Times New Roman" w:cs="Times New Roman"/>
                <w:sz w:val="24"/>
                <w:szCs w:val="24"/>
              </w:rPr>
            </w:pPr>
            <w:del w:id="1612" w:author="David Gravett" w:date="2019-12-01T10:21:00Z">
              <w:r>
                <w:rPr>
                  <w:rFonts w:ascii="Times New Roman" w:hAnsi="Times New Roman" w:cs="Times New Roman"/>
                  <w:sz w:val="24"/>
                  <w:szCs w:val="24"/>
                </w:rPr>
                <w:delText>0</w:delText>
              </w:r>
            </w:del>
          </w:p>
        </w:tc>
        <w:tc>
          <w:tcPr>
            <w:tcW w:w="432" w:type="dxa"/>
          </w:tcPr>
          <w:p w14:paraId="4A5687AC" w14:textId="77777777" w:rsidR="00280D7C" w:rsidRDefault="00280D7C" w:rsidP="003B3061">
            <w:pPr>
              <w:rPr>
                <w:del w:id="1613" w:author="David Gravett" w:date="2019-12-01T10:21:00Z"/>
                <w:rFonts w:ascii="Times New Roman" w:hAnsi="Times New Roman" w:cs="Times New Roman"/>
                <w:sz w:val="24"/>
                <w:szCs w:val="24"/>
              </w:rPr>
            </w:pPr>
            <w:del w:id="1614" w:author="David Gravett" w:date="2019-12-01T10:21:00Z">
              <w:r>
                <w:rPr>
                  <w:rFonts w:ascii="Times New Roman" w:hAnsi="Times New Roman" w:cs="Times New Roman"/>
                  <w:sz w:val="24"/>
                  <w:szCs w:val="24"/>
                </w:rPr>
                <w:delText>0</w:delText>
              </w:r>
            </w:del>
          </w:p>
        </w:tc>
      </w:tr>
    </w:tbl>
    <w:p w14:paraId="4D21CB87" w14:textId="77777777" w:rsidR="005F2D99" w:rsidRDefault="005F2D99" w:rsidP="005F2D99">
      <w:pPr>
        <w:spacing w:line="288" w:lineRule="auto"/>
        <w:rPr>
          <w:rFonts w:ascii="Times New Roman" w:hAnsi="Times New Roman" w:cs="Times New Roman"/>
          <w:sz w:val="24"/>
          <w:szCs w:val="24"/>
          <w:lang w:val="en-US"/>
        </w:rPr>
      </w:pPr>
    </w:p>
    <w:p w14:paraId="6F767615" w14:textId="2489CEF0" w:rsidR="00280D7C" w:rsidRDefault="00280D7C" w:rsidP="005F2D99">
      <w:pPr>
        <w:spacing w:line="288" w:lineRule="auto"/>
        <w:jc w:val="both"/>
        <w:rPr>
          <w:moveFrom w:id="1615" w:author="David Gravett" w:date="2019-12-01T10:21:00Z"/>
          <w:rFonts w:ascii="Times New Roman" w:hAnsi="Times New Roman" w:cs="Times New Roman"/>
          <w:sz w:val="24"/>
          <w:szCs w:val="24"/>
          <w:lang w:val="en-US"/>
        </w:rPr>
      </w:pPr>
      <w:moveFromRangeStart w:id="1616" w:author="David Gravett" w:date="2019-12-01T10:21:00Z" w:name="move26088129"/>
      <w:moveFrom w:id="1617"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From>
    </w:p>
    <w:p w14:paraId="55D49F4F" w14:textId="77777777" w:rsidR="005F2D99" w:rsidRDefault="005F2D99">
      <w:pPr>
        <w:spacing w:line="288" w:lineRule="auto"/>
        <w:jc w:val="both"/>
        <w:rPr>
          <w:moveFrom w:id="1618" w:author="David Gravett" w:date="2019-12-01T10:21:00Z"/>
          <w:rFonts w:ascii="Times New Roman" w:hAnsi="Times New Roman" w:cs="Times New Roman"/>
          <w:sz w:val="24"/>
          <w:szCs w:val="24"/>
          <w:lang w:val="en-US"/>
        </w:rPr>
        <w:pPrChange w:id="1619" w:author="David Gravett" w:date="2019-12-01T10:21:00Z">
          <w:pPr>
            <w:spacing w:line="288" w:lineRule="auto"/>
          </w:pPr>
        </w:pPrChange>
      </w:pPr>
    </w:p>
    <w:moveFromRangeEnd w:id="1616"/>
    <w:p w14:paraId="76FA8760" w14:textId="042861A5" w:rsidR="00016618" w:rsidRDefault="00016618" w:rsidP="005F2D99">
      <w:pPr>
        <w:spacing w:line="288" w:lineRule="auto"/>
        <w:rPr>
          <w:ins w:id="1620" w:author="David Gravett" w:date="2019-12-01T10:21:00Z"/>
          <w:rFonts w:ascii="Times New Roman" w:hAnsi="Times New Roman" w:cs="Times New Roman"/>
          <w:sz w:val="24"/>
          <w:szCs w:val="24"/>
          <w:lang w:val="en-US"/>
        </w:rPr>
      </w:pPr>
    </w:p>
    <w:p w14:paraId="1C369C7C" w14:textId="761DF498" w:rsidR="00016618" w:rsidRDefault="00016618" w:rsidP="005F2D99">
      <w:pPr>
        <w:spacing w:line="288" w:lineRule="auto"/>
        <w:rPr>
          <w:ins w:id="1621" w:author="David Gravett" w:date="2019-12-01T10:21:00Z"/>
          <w:rFonts w:ascii="Times New Roman" w:hAnsi="Times New Roman" w:cs="Times New Roman"/>
          <w:sz w:val="24"/>
          <w:szCs w:val="24"/>
          <w:lang w:val="en-US"/>
        </w:rPr>
      </w:pPr>
    </w:p>
    <w:p w14:paraId="763D6A38" w14:textId="2D20E20D" w:rsidR="00016618" w:rsidRDefault="00016618" w:rsidP="005F2D99">
      <w:pPr>
        <w:spacing w:line="288" w:lineRule="auto"/>
        <w:rPr>
          <w:ins w:id="1622" w:author="David Gravett" w:date="2019-12-01T10:21:00Z"/>
          <w:rFonts w:ascii="Times New Roman" w:hAnsi="Times New Roman" w:cs="Times New Roman"/>
          <w:sz w:val="24"/>
          <w:szCs w:val="24"/>
          <w:lang w:val="en-US"/>
        </w:rPr>
      </w:pPr>
    </w:p>
    <w:p w14:paraId="618CE25D" w14:textId="74D4FB39" w:rsidR="00016618" w:rsidRDefault="00016618" w:rsidP="005F2D99">
      <w:pPr>
        <w:spacing w:line="288" w:lineRule="auto"/>
        <w:rPr>
          <w:ins w:id="1623" w:author="David Gravett" w:date="2019-12-01T10:21:00Z"/>
          <w:rFonts w:ascii="Times New Roman" w:hAnsi="Times New Roman" w:cs="Times New Roman"/>
          <w:sz w:val="24"/>
          <w:szCs w:val="24"/>
          <w:lang w:val="en-US"/>
        </w:rPr>
      </w:pPr>
    </w:p>
    <w:p w14:paraId="29B6BA10" w14:textId="620CB122" w:rsidR="00016618" w:rsidRDefault="00016618" w:rsidP="005F2D99">
      <w:pPr>
        <w:spacing w:line="288" w:lineRule="auto"/>
        <w:rPr>
          <w:ins w:id="1624" w:author="David Gravett" w:date="2019-12-01T10:21:00Z"/>
          <w:rFonts w:ascii="Times New Roman" w:hAnsi="Times New Roman" w:cs="Times New Roman"/>
          <w:sz w:val="24"/>
          <w:szCs w:val="24"/>
          <w:lang w:val="en-US"/>
        </w:rPr>
      </w:pPr>
    </w:p>
    <w:p w14:paraId="1BF43D78" w14:textId="03E6EF73" w:rsidR="00016618" w:rsidRDefault="00016618" w:rsidP="005F2D99">
      <w:pPr>
        <w:spacing w:line="288" w:lineRule="auto"/>
        <w:rPr>
          <w:ins w:id="1625" w:author="David Gravett" w:date="2019-12-01T10:21:00Z"/>
          <w:rFonts w:ascii="Times New Roman" w:hAnsi="Times New Roman" w:cs="Times New Roman"/>
          <w:sz w:val="24"/>
          <w:szCs w:val="24"/>
          <w:lang w:val="en-US"/>
        </w:rPr>
      </w:pPr>
    </w:p>
    <w:p w14:paraId="4D7CD3DC" w14:textId="48D88AE5" w:rsidR="00016618" w:rsidRDefault="00016618" w:rsidP="005F2D99">
      <w:pPr>
        <w:spacing w:line="288" w:lineRule="auto"/>
        <w:rPr>
          <w:ins w:id="1626" w:author="David Gravett" w:date="2019-12-01T10:21:00Z"/>
          <w:rFonts w:ascii="Times New Roman" w:hAnsi="Times New Roman" w:cs="Times New Roman"/>
          <w:sz w:val="24"/>
          <w:szCs w:val="24"/>
          <w:lang w:val="en-US"/>
        </w:rPr>
      </w:pPr>
    </w:p>
    <w:p w14:paraId="36554337" w14:textId="00006E86" w:rsidR="00016618" w:rsidRDefault="00016618" w:rsidP="005F2D99">
      <w:pPr>
        <w:spacing w:line="288" w:lineRule="auto"/>
        <w:rPr>
          <w:ins w:id="1627" w:author="David Gravett" w:date="2019-12-01T10:21:00Z"/>
          <w:rFonts w:ascii="Times New Roman" w:hAnsi="Times New Roman" w:cs="Times New Roman"/>
          <w:sz w:val="24"/>
          <w:szCs w:val="24"/>
          <w:lang w:val="en-US"/>
        </w:rPr>
      </w:pPr>
    </w:p>
    <w:p w14:paraId="2DAEEEE9" w14:textId="77777777" w:rsidR="00016618" w:rsidRDefault="00016618" w:rsidP="00016618">
      <w:pPr>
        <w:spacing w:line="288" w:lineRule="auto"/>
        <w:rPr>
          <w:ins w:id="1628" w:author="David Gravett" w:date="2019-12-01T10:21:00Z"/>
          <w:rFonts w:asciiTheme="majorHAnsi" w:hAnsiTheme="majorHAnsi" w:cstheme="majorHAnsi"/>
          <w:color w:val="1F3864" w:themeColor="accent1" w:themeShade="80"/>
          <w:sz w:val="40"/>
          <w:szCs w:val="40"/>
        </w:rPr>
      </w:pPr>
    </w:p>
    <w:p w14:paraId="25C65992" w14:textId="77777777" w:rsidR="00016618" w:rsidRDefault="00016618" w:rsidP="00016618">
      <w:pPr>
        <w:spacing w:line="288" w:lineRule="auto"/>
        <w:rPr>
          <w:ins w:id="1629" w:author="David Gravett" w:date="2019-12-01T10:21:00Z"/>
          <w:rFonts w:asciiTheme="majorHAnsi" w:hAnsiTheme="majorHAnsi" w:cstheme="majorHAnsi"/>
          <w:color w:val="1F3864" w:themeColor="accent1" w:themeShade="80"/>
          <w:sz w:val="40"/>
          <w:szCs w:val="40"/>
        </w:rPr>
      </w:pPr>
    </w:p>
    <w:p w14:paraId="3790F232" w14:textId="4566F401" w:rsidR="00016618" w:rsidRDefault="00016618" w:rsidP="00016618">
      <w:pPr>
        <w:spacing w:line="288" w:lineRule="auto"/>
        <w:rPr>
          <w:ins w:id="1630" w:author="David Gravett" w:date="2019-12-01T10:21:00Z"/>
          <w:rFonts w:asciiTheme="majorHAnsi" w:hAnsiTheme="majorHAnsi" w:cstheme="majorHAnsi"/>
          <w:color w:val="1F3864" w:themeColor="accent1" w:themeShade="80"/>
          <w:sz w:val="40"/>
          <w:szCs w:val="40"/>
        </w:rPr>
      </w:pPr>
      <w:ins w:id="1631"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06E230DD" w14:textId="77777777" w:rsidR="00280D7C" w:rsidRDefault="00280D7C" w:rsidP="005F2D99">
      <w:pPr>
        <w:spacing w:line="288" w:lineRule="auto"/>
        <w:jc w:val="both"/>
        <w:rPr>
          <w:moveTo w:id="1632" w:author="David Gravett" w:date="2019-12-01T10:21:00Z"/>
          <w:rFonts w:ascii="Times New Roman" w:hAnsi="Times New Roman" w:cs="Times New Roman"/>
          <w:sz w:val="24"/>
          <w:szCs w:val="24"/>
          <w:lang w:val="en-US"/>
        </w:rPr>
      </w:pPr>
      <w:moveToRangeStart w:id="1633" w:author="David Gravett" w:date="2019-12-01T10:21:00Z" w:name="move26088128"/>
      <w:moveTo w:id="1634"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To>
    </w:p>
    <w:moveToRangeEnd w:id="1633"/>
    <w:p w14:paraId="2B9CC07B" w14:textId="77777777" w:rsidR="00016618" w:rsidRDefault="00016618" w:rsidP="005F2D99">
      <w:pPr>
        <w:spacing w:line="288" w:lineRule="auto"/>
        <w:rPr>
          <w:ins w:id="1635"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1636"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637">
          <w:tblGrid>
            <w:gridCol w:w="432"/>
            <w:gridCol w:w="432"/>
            <w:gridCol w:w="432"/>
            <w:gridCol w:w="432"/>
            <w:gridCol w:w="432"/>
            <w:gridCol w:w="432"/>
            <w:gridCol w:w="432"/>
          </w:tblGrid>
        </w:tblGridChange>
      </w:tblGrid>
      <w:tr w:rsidR="00280D7C" w14:paraId="03F84268" w14:textId="77777777" w:rsidTr="00BE50C5">
        <w:trPr>
          <w:trHeight w:val="869"/>
          <w:trPrChange w:id="1638" w:author="David Gravett" w:date="2019-12-01T10:21:00Z">
            <w:trPr>
              <w:trHeight w:val="432"/>
            </w:trPr>
          </w:trPrChange>
        </w:trPr>
        <w:tc>
          <w:tcPr>
            <w:tcW w:w="933" w:type="dxa"/>
            <w:tcPrChange w:id="1639" w:author="David Gravett" w:date="2019-12-01T10:21:00Z">
              <w:tcPr>
                <w:tcW w:w="432" w:type="dxa"/>
              </w:tcPr>
            </w:tcPrChange>
          </w:tcPr>
          <w:p w14:paraId="1BB6277D" w14:textId="77777777" w:rsidR="00280D7C" w:rsidRPr="00016618" w:rsidRDefault="00280D7C">
            <w:pPr>
              <w:jc w:val="center"/>
              <w:rPr>
                <w:rFonts w:ascii="Times New Roman" w:hAnsi="Times New Roman"/>
                <w:sz w:val="36"/>
                <w:rPrChange w:id="1640" w:author="David Gravett" w:date="2019-12-01T10:21:00Z">
                  <w:rPr>
                    <w:rFonts w:ascii="Times New Roman" w:hAnsi="Times New Roman" w:cs="Times New Roman"/>
                    <w:sz w:val="24"/>
                    <w:szCs w:val="24"/>
                  </w:rPr>
                </w:rPrChange>
              </w:rPr>
              <w:pPrChange w:id="1641" w:author="James Dwyer" w:date="2019-12-01T10:21:00Z">
                <w:pPr/>
              </w:pPrChange>
            </w:pPr>
            <w:r w:rsidRPr="00016618">
              <w:rPr>
                <w:rFonts w:ascii="Times New Roman" w:hAnsi="Times New Roman"/>
                <w:sz w:val="36"/>
                <w:rPrChange w:id="1642" w:author="David Gravett" w:date="2019-12-01T10:21:00Z">
                  <w:rPr>
                    <w:rFonts w:ascii="Times New Roman" w:hAnsi="Times New Roman" w:cs="Times New Roman"/>
                    <w:sz w:val="24"/>
                    <w:szCs w:val="24"/>
                  </w:rPr>
                </w:rPrChange>
              </w:rPr>
              <w:t>1</w:t>
            </w:r>
          </w:p>
        </w:tc>
        <w:tc>
          <w:tcPr>
            <w:tcW w:w="933" w:type="dxa"/>
            <w:tcPrChange w:id="1643" w:author="David Gravett" w:date="2019-12-01T10:21:00Z">
              <w:tcPr>
                <w:tcW w:w="432" w:type="dxa"/>
              </w:tcPr>
            </w:tcPrChange>
          </w:tcPr>
          <w:p w14:paraId="3615B29D" w14:textId="77777777" w:rsidR="00280D7C" w:rsidRPr="00016618" w:rsidRDefault="00280D7C">
            <w:pPr>
              <w:jc w:val="center"/>
              <w:rPr>
                <w:rFonts w:ascii="Times New Roman" w:hAnsi="Times New Roman"/>
                <w:sz w:val="36"/>
                <w:rPrChange w:id="1644" w:author="David Gravett" w:date="2019-12-01T10:21:00Z">
                  <w:rPr>
                    <w:rFonts w:ascii="Times New Roman" w:hAnsi="Times New Roman" w:cs="Times New Roman"/>
                    <w:sz w:val="24"/>
                    <w:szCs w:val="24"/>
                  </w:rPr>
                </w:rPrChange>
              </w:rPr>
              <w:pPrChange w:id="1645" w:author="James Dwyer" w:date="2019-12-01T10:21:00Z">
                <w:pPr/>
              </w:pPrChange>
            </w:pPr>
            <w:r w:rsidRPr="00016618">
              <w:rPr>
                <w:rFonts w:ascii="Times New Roman" w:hAnsi="Times New Roman"/>
                <w:sz w:val="36"/>
                <w:rPrChange w:id="1646" w:author="David Gravett" w:date="2019-12-01T10:21:00Z">
                  <w:rPr>
                    <w:rFonts w:ascii="Times New Roman" w:hAnsi="Times New Roman" w:cs="Times New Roman"/>
                    <w:sz w:val="24"/>
                    <w:szCs w:val="24"/>
                  </w:rPr>
                </w:rPrChange>
              </w:rPr>
              <w:t>-1</w:t>
            </w:r>
          </w:p>
        </w:tc>
        <w:tc>
          <w:tcPr>
            <w:tcW w:w="933" w:type="dxa"/>
            <w:tcPrChange w:id="1647" w:author="David Gravett" w:date="2019-12-01T10:21:00Z">
              <w:tcPr>
                <w:tcW w:w="432" w:type="dxa"/>
              </w:tcPr>
            </w:tcPrChange>
          </w:tcPr>
          <w:p w14:paraId="79720075" w14:textId="77777777" w:rsidR="00280D7C" w:rsidRPr="00016618" w:rsidRDefault="00280D7C">
            <w:pPr>
              <w:jc w:val="center"/>
              <w:rPr>
                <w:rFonts w:ascii="Times New Roman" w:hAnsi="Times New Roman"/>
                <w:sz w:val="36"/>
                <w:rPrChange w:id="1648" w:author="David Gravett" w:date="2019-12-01T10:21:00Z">
                  <w:rPr>
                    <w:rFonts w:ascii="Times New Roman" w:hAnsi="Times New Roman" w:cs="Times New Roman"/>
                    <w:sz w:val="24"/>
                    <w:szCs w:val="24"/>
                  </w:rPr>
                </w:rPrChange>
              </w:rPr>
              <w:pPrChange w:id="1649" w:author="James Dwyer" w:date="2019-12-01T10:21:00Z">
                <w:pPr/>
              </w:pPrChange>
            </w:pPr>
            <w:r w:rsidRPr="00016618">
              <w:rPr>
                <w:rFonts w:ascii="Times New Roman" w:hAnsi="Times New Roman"/>
                <w:sz w:val="36"/>
                <w:rPrChange w:id="1650" w:author="David Gravett" w:date="2019-12-01T10:21:00Z">
                  <w:rPr>
                    <w:rFonts w:ascii="Times New Roman" w:hAnsi="Times New Roman" w:cs="Times New Roman"/>
                    <w:sz w:val="24"/>
                    <w:szCs w:val="24"/>
                  </w:rPr>
                </w:rPrChange>
              </w:rPr>
              <w:t>1</w:t>
            </w:r>
          </w:p>
        </w:tc>
        <w:tc>
          <w:tcPr>
            <w:tcW w:w="933" w:type="dxa"/>
            <w:tcPrChange w:id="1651" w:author="David Gravett" w:date="2019-12-01T10:21:00Z">
              <w:tcPr>
                <w:tcW w:w="432" w:type="dxa"/>
              </w:tcPr>
            </w:tcPrChange>
          </w:tcPr>
          <w:p w14:paraId="25887706" w14:textId="77777777" w:rsidR="00280D7C" w:rsidRPr="00016618" w:rsidRDefault="00280D7C">
            <w:pPr>
              <w:jc w:val="center"/>
              <w:rPr>
                <w:rFonts w:ascii="Times New Roman" w:hAnsi="Times New Roman"/>
                <w:sz w:val="36"/>
                <w:rPrChange w:id="1652" w:author="David Gravett" w:date="2019-12-01T10:21:00Z">
                  <w:rPr>
                    <w:rFonts w:ascii="Times New Roman" w:hAnsi="Times New Roman" w:cs="Times New Roman"/>
                    <w:sz w:val="24"/>
                    <w:szCs w:val="24"/>
                  </w:rPr>
                </w:rPrChange>
              </w:rPr>
              <w:pPrChange w:id="1653" w:author="James Dwyer" w:date="2019-12-01T10:21:00Z">
                <w:pPr/>
              </w:pPrChange>
            </w:pPr>
            <w:r w:rsidRPr="00016618">
              <w:rPr>
                <w:rFonts w:ascii="Times New Roman" w:hAnsi="Times New Roman"/>
                <w:sz w:val="36"/>
                <w:rPrChange w:id="1654" w:author="David Gravett" w:date="2019-12-01T10:21:00Z">
                  <w:rPr>
                    <w:rFonts w:ascii="Times New Roman" w:hAnsi="Times New Roman" w:cs="Times New Roman"/>
                    <w:sz w:val="24"/>
                    <w:szCs w:val="24"/>
                  </w:rPr>
                </w:rPrChange>
              </w:rPr>
              <w:t>0</w:t>
            </w:r>
          </w:p>
        </w:tc>
        <w:tc>
          <w:tcPr>
            <w:tcW w:w="933" w:type="dxa"/>
            <w:tcPrChange w:id="1655" w:author="David Gravett" w:date="2019-12-01T10:21:00Z">
              <w:tcPr>
                <w:tcW w:w="432" w:type="dxa"/>
              </w:tcPr>
            </w:tcPrChange>
          </w:tcPr>
          <w:p w14:paraId="7F4AF805" w14:textId="12AC9165" w:rsidR="00280D7C" w:rsidRPr="00016618" w:rsidRDefault="00016618">
            <w:pPr>
              <w:jc w:val="center"/>
              <w:rPr>
                <w:rFonts w:ascii="Times New Roman" w:hAnsi="Times New Roman"/>
                <w:sz w:val="36"/>
                <w:rPrChange w:id="1656" w:author="David Gravett" w:date="2019-12-01T10:21:00Z">
                  <w:rPr>
                    <w:rFonts w:ascii="Times New Roman" w:hAnsi="Times New Roman" w:cs="Times New Roman"/>
                    <w:sz w:val="24"/>
                    <w:szCs w:val="24"/>
                  </w:rPr>
                </w:rPrChange>
              </w:rPr>
              <w:pPrChange w:id="1657" w:author="James Dwyer" w:date="2019-12-01T10:21:00Z">
                <w:pPr/>
              </w:pPrChange>
            </w:pPr>
            <w:ins w:id="1658" w:author="David Gravett" w:date="2019-12-01T10:21:00Z">
              <w:r w:rsidRPr="00016618">
                <w:rPr>
                  <w:rFonts w:ascii="Times New Roman" w:hAnsi="Times New Roman" w:cs="Times New Roman"/>
                  <w:sz w:val="36"/>
                  <w:szCs w:val="36"/>
                </w:rPr>
                <w:t>0</w:t>
              </w:r>
            </w:ins>
            <w:del w:id="1659" w:author="David Gravett" w:date="2019-12-01T10:21:00Z">
              <w:r w:rsidR="00280D7C">
                <w:rPr>
                  <w:rFonts w:ascii="Times New Roman" w:hAnsi="Times New Roman" w:cs="Times New Roman"/>
                  <w:sz w:val="24"/>
                  <w:szCs w:val="24"/>
                </w:rPr>
                <w:delText>1</w:delText>
              </w:r>
            </w:del>
          </w:p>
        </w:tc>
        <w:tc>
          <w:tcPr>
            <w:tcW w:w="933" w:type="dxa"/>
            <w:tcPrChange w:id="1660" w:author="David Gravett" w:date="2019-12-01T10:21:00Z">
              <w:tcPr>
                <w:tcW w:w="432" w:type="dxa"/>
              </w:tcPr>
            </w:tcPrChange>
          </w:tcPr>
          <w:p w14:paraId="7A19C5A8" w14:textId="108118F7" w:rsidR="00280D7C" w:rsidRPr="00016618" w:rsidRDefault="00016618">
            <w:pPr>
              <w:jc w:val="center"/>
              <w:rPr>
                <w:rFonts w:ascii="Times New Roman" w:hAnsi="Times New Roman"/>
                <w:sz w:val="36"/>
                <w:rPrChange w:id="1661" w:author="David Gravett" w:date="2019-12-01T10:21:00Z">
                  <w:rPr>
                    <w:rFonts w:ascii="Times New Roman" w:hAnsi="Times New Roman" w:cs="Times New Roman"/>
                    <w:sz w:val="24"/>
                    <w:szCs w:val="24"/>
                  </w:rPr>
                </w:rPrChange>
              </w:rPr>
              <w:pPrChange w:id="1662" w:author="James Dwyer" w:date="2019-12-01T10:21:00Z">
                <w:pPr/>
              </w:pPrChange>
            </w:pPr>
            <w:ins w:id="1663" w:author="David Gravett" w:date="2019-12-01T10:21:00Z">
              <w:r w:rsidRPr="00016618">
                <w:rPr>
                  <w:rFonts w:ascii="Times New Roman" w:hAnsi="Times New Roman" w:cs="Times New Roman"/>
                  <w:sz w:val="36"/>
                  <w:szCs w:val="36"/>
                </w:rPr>
                <w:t>0</w:t>
              </w:r>
            </w:ins>
            <w:del w:id="1664" w:author="David Gravett" w:date="2019-12-01T10:21:00Z">
              <w:r w:rsidR="00280D7C">
                <w:rPr>
                  <w:rFonts w:ascii="Times New Roman" w:hAnsi="Times New Roman" w:cs="Times New Roman"/>
                  <w:sz w:val="24"/>
                  <w:szCs w:val="24"/>
                </w:rPr>
                <w:delText>-1</w:delText>
              </w:r>
            </w:del>
          </w:p>
        </w:tc>
        <w:tc>
          <w:tcPr>
            <w:tcW w:w="933" w:type="dxa"/>
            <w:tcPrChange w:id="1665" w:author="David Gravett" w:date="2019-12-01T10:21:00Z">
              <w:tcPr>
                <w:tcW w:w="432" w:type="dxa"/>
              </w:tcPr>
            </w:tcPrChange>
          </w:tcPr>
          <w:p w14:paraId="49C0C953" w14:textId="07C148AF" w:rsidR="00280D7C" w:rsidRPr="00016618" w:rsidRDefault="00016618">
            <w:pPr>
              <w:jc w:val="center"/>
              <w:rPr>
                <w:rFonts w:ascii="Times New Roman" w:hAnsi="Times New Roman"/>
                <w:sz w:val="36"/>
                <w:rPrChange w:id="1666" w:author="David Gravett" w:date="2019-12-01T10:21:00Z">
                  <w:rPr>
                    <w:rFonts w:ascii="Times New Roman" w:hAnsi="Times New Roman" w:cs="Times New Roman"/>
                    <w:sz w:val="24"/>
                    <w:szCs w:val="24"/>
                  </w:rPr>
                </w:rPrChange>
              </w:rPr>
              <w:pPrChange w:id="1667" w:author="James Dwyer" w:date="2019-12-01T10:21:00Z">
                <w:pPr/>
              </w:pPrChange>
            </w:pPr>
            <w:ins w:id="1668" w:author="David Gravett" w:date="2019-12-01T10:21:00Z">
              <w:r w:rsidRPr="00016618">
                <w:rPr>
                  <w:rFonts w:ascii="Times New Roman" w:hAnsi="Times New Roman" w:cs="Times New Roman"/>
                  <w:sz w:val="36"/>
                  <w:szCs w:val="36"/>
                </w:rPr>
                <w:t>0</w:t>
              </w:r>
            </w:ins>
            <w:del w:id="1669" w:author="David Gravett" w:date="2019-12-01T10:21:00Z">
              <w:r w:rsidR="00280D7C">
                <w:rPr>
                  <w:rFonts w:ascii="Times New Roman" w:hAnsi="Times New Roman" w:cs="Times New Roman"/>
                  <w:sz w:val="24"/>
                  <w:szCs w:val="24"/>
                </w:rPr>
                <w:delText>1</w:delText>
              </w:r>
            </w:del>
          </w:p>
        </w:tc>
      </w:tr>
      <w:tr w:rsidR="00280D7C" w14:paraId="2B31F422" w14:textId="77777777" w:rsidTr="00BE50C5">
        <w:trPr>
          <w:trHeight w:val="869"/>
          <w:trPrChange w:id="1670" w:author="David Gravett" w:date="2019-12-01T10:21:00Z">
            <w:trPr>
              <w:trHeight w:val="432"/>
            </w:trPr>
          </w:trPrChange>
        </w:trPr>
        <w:tc>
          <w:tcPr>
            <w:tcW w:w="933" w:type="dxa"/>
            <w:tcPrChange w:id="1671" w:author="David Gravett" w:date="2019-12-01T10:21:00Z">
              <w:tcPr>
                <w:tcW w:w="432" w:type="dxa"/>
              </w:tcPr>
            </w:tcPrChange>
          </w:tcPr>
          <w:p w14:paraId="66184DAC" w14:textId="77777777" w:rsidR="00280D7C" w:rsidRPr="00016618" w:rsidRDefault="00280D7C">
            <w:pPr>
              <w:jc w:val="center"/>
              <w:rPr>
                <w:rFonts w:ascii="Times New Roman" w:hAnsi="Times New Roman"/>
                <w:sz w:val="36"/>
                <w:rPrChange w:id="1672" w:author="David Gravett" w:date="2019-12-01T10:21:00Z">
                  <w:rPr>
                    <w:rFonts w:ascii="Times New Roman" w:hAnsi="Times New Roman" w:cs="Times New Roman"/>
                    <w:sz w:val="24"/>
                    <w:szCs w:val="24"/>
                  </w:rPr>
                </w:rPrChange>
              </w:rPr>
              <w:pPrChange w:id="1673" w:author="James Dwyer" w:date="2019-12-01T10:21:00Z">
                <w:pPr/>
              </w:pPrChange>
            </w:pPr>
            <w:r w:rsidRPr="00016618">
              <w:rPr>
                <w:rFonts w:ascii="Times New Roman" w:hAnsi="Times New Roman"/>
                <w:sz w:val="36"/>
                <w:rPrChange w:id="1674" w:author="David Gravett" w:date="2019-12-01T10:21:00Z">
                  <w:rPr>
                    <w:rFonts w:ascii="Times New Roman" w:hAnsi="Times New Roman" w:cs="Times New Roman"/>
                    <w:sz w:val="24"/>
                    <w:szCs w:val="24"/>
                  </w:rPr>
                </w:rPrChange>
              </w:rPr>
              <w:t>-1</w:t>
            </w:r>
          </w:p>
        </w:tc>
        <w:tc>
          <w:tcPr>
            <w:tcW w:w="933" w:type="dxa"/>
            <w:tcPrChange w:id="1675" w:author="David Gravett" w:date="2019-12-01T10:21:00Z">
              <w:tcPr>
                <w:tcW w:w="432" w:type="dxa"/>
              </w:tcPr>
            </w:tcPrChange>
          </w:tcPr>
          <w:p w14:paraId="4D689AAC" w14:textId="77777777" w:rsidR="00280D7C" w:rsidRPr="00016618" w:rsidRDefault="00280D7C">
            <w:pPr>
              <w:jc w:val="center"/>
              <w:rPr>
                <w:rFonts w:ascii="Times New Roman" w:hAnsi="Times New Roman"/>
                <w:sz w:val="36"/>
                <w:rPrChange w:id="1676" w:author="David Gravett" w:date="2019-12-01T10:21:00Z">
                  <w:rPr>
                    <w:rFonts w:ascii="Times New Roman" w:hAnsi="Times New Roman" w:cs="Times New Roman"/>
                    <w:sz w:val="24"/>
                    <w:szCs w:val="24"/>
                  </w:rPr>
                </w:rPrChange>
              </w:rPr>
              <w:pPrChange w:id="1677" w:author="James Dwyer" w:date="2019-12-01T10:21:00Z">
                <w:pPr/>
              </w:pPrChange>
            </w:pPr>
            <w:r w:rsidRPr="00016618">
              <w:rPr>
                <w:rFonts w:ascii="Times New Roman" w:hAnsi="Times New Roman"/>
                <w:sz w:val="36"/>
                <w:rPrChange w:id="1678" w:author="David Gravett" w:date="2019-12-01T10:21:00Z">
                  <w:rPr>
                    <w:rFonts w:ascii="Times New Roman" w:hAnsi="Times New Roman" w:cs="Times New Roman"/>
                    <w:sz w:val="24"/>
                    <w:szCs w:val="24"/>
                  </w:rPr>
                </w:rPrChange>
              </w:rPr>
              <w:t>1</w:t>
            </w:r>
          </w:p>
        </w:tc>
        <w:tc>
          <w:tcPr>
            <w:tcW w:w="933" w:type="dxa"/>
            <w:tcPrChange w:id="1679" w:author="David Gravett" w:date="2019-12-01T10:21:00Z">
              <w:tcPr>
                <w:tcW w:w="432" w:type="dxa"/>
              </w:tcPr>
            </w:tcPrChange>
          </w:tcPr>
          <w:p w14:paraId="4102947F" w14:textId="77777777" w:rsidR="00280D7C" w:rsidRPr="00016618" w:rsidRDefault="00280D7C">
            <w:pPr>
              <w:jc w:val="center"/>
              <w:rPr>
                <w:rFonts w:ascii="Times New Roman" w:hAnsi="Times New Roman"/>
                <w:sz w:val="36"/>
                <w:rPrChange w:id="1680" w:author="David Gravett" w:date="2019-12-01T10:21:00Z">
                  <w:rPr>
                    <w:rFonts w:ascii="Times New Roman" w:hAnsi="Times New Roman" w:cs="Times New Roman"/>
                    <w:sz w:val="24"/>
                    <w:szCs w:val="24"/>
                  </w:rPr>
                </w:rPrChange>
              </w:rPr>
              <w:pPrChange w:id="1681" w:author="James Dwyer" w:date="2019-12-01T10:21:00Z">
                <w:pPr/>
              </w:pPrChange>
            </w:pPr>
            <w:r w:rsidRPr="00016618">
              <w:rPr>
                <w:rFonts w:ascii="Times New Roman" w:hAnsi="Times New Roman"/>
                <w:sz w:val="36"/>
                <w:rPrChange w:id="1682" w:author="David Gravett" w:date="2019-12-01T10:21:00Z">
                  <w:rPr>
                    <w:rFonts w:ascii="Times New Roman" w:hAnsi="Times New Roman" w:cs="Times New Roman"/>
                    <w:sz w:val="24"/>
                    <w:szCs w:val="24"/>
                  </w:rPr>
                </w:rPrChange>
              </w:rPr>
              <w:t>1</w:t>
            </w:r>
          </w:p>
        </w:tc>
        <w:tc>
          <w:tcPr>
            <w:tcW w:w="933" w:type="dxa"/>
            <w:tcPrChange w:id="1683" w:author="David Gravett" w:date="2019-12-01T10:21:00Z">
              <w:tcPr>
                <w:tcW w:w="432" w:type="dxa"/>
              </w:tcPr>
            </w:tcPrChange>
          </w:tcPr>
          <w:p w14:paraId="1B07A814" w14:textId="77777777" w:rsidR="00280D7C" w:rsidRPr="00016618" w:rsidRDefault="00280D7C">
            <w:pPr>
              <w:jc w:val="center"/>
              <w:rPr>
                <w:rFonts w:ascii="Times New Roman" w:hAnsi="Times New Roman"/>
                <w:sz w:val="36"/>
                <w:rPrChange w:id="1684" w:author="David Gravett" w:date="2019-12-01T10:21:00Z">
                  <w:rPr>
                    <w:rFonts w:ascii="Times New Roman" w:hAnsi="Times New Roman" w:cs="Times New Roman"/>
                    <w:sz w:val="24"/>
                    <w:szCs w:val="24"/>
                  </w:rPr>
                </w:rPrChange>
              </w:rPr>
              <w:pPrChange w:id="1685" w:author="James Dwyer" w:date="2019-12-01T10:21:00Z">
                <w:pPr/>
              </w:pPrChange>
            </w:pPr>
            <w:r w:rsidRPr="00016618">
              <w:rPr>
                <w:rFonts w:ascii="Times New Roman" w:hAnsi="Times New Roman"/>
                <w:sz w:val="36"/>
                <w:rPrChange w:id="1686" w:author="David Gravett" w:date="2019-12-01T10:21:00Z">
                  <w:rPr>
                    <w:rFonts w:ascii="Times New Roman" w:hAnsi="Times New Roman" w:cs="Times New Roman"/>
                    <w:sz w:val="24"/>
                    <w:szCs w:val="24"/>
                  </w:rPr>
                </w:rPrChange>
              </w:rPr>
              <w:t>0</w:t>
            </w:r>
          </w:p>
        </w:tc>
        <w:tc>
          <w:tcPr>
            <w:tcW w:w="933" w:type="dxa"/>
            <w:tcPrChange w:id="1687" w:author="David Gravett" w:date="2019-12-01T10:21:00Z">
              <w:tcPr>
                <w:tcW w:w="432" w:type="dxa"/>
              </w:tcPr>
            </w:tcPrChange>
          </w:tcPr>
          <w:p w14:paraId="0FC7B5E0" w14:textId="76448DD4" w:rsidR="00280D7C" w:rsidRPr="00016618" w:rsidRDefault="00016618">
            <w:pPr>
              <w:jc w:val="center"/>
              <w:rPr>
                <w:rFonts w:ascii="Times New Roman" w:hAnsi="Times New Roman"/>
                <w:sz w:val="36"/>
                <w:rPrChange w:id="1688" w:author="David Gravett" w:date="2019-12-01T10:21:00Z">
                  <w:rPr>
                    <w:rFonts w:ascii="Times New Roman" w:hAnsi="Times New Roman" w:cs="Times New Roman"/>
                    <w:sz w:val="24"/>
                    <w:szCs w:val="24"/>
                  </w:rPr>
                </w:rPrChange>
              </w:rPr>
              <w:pPrChange w:id="1689" w:author="James Dwyer" w:date="2019-12-01T10:21:00Z">
                <w:pPr/>
              </w:pPrChange>
            </w:pPr>
            <w:ins w:id="1690" w:author="David Gravett" w:date="2019-12-01T10:21:00Z">
              <w:r w:rsidRPr="00016618">
                <w:rPr>
                  <w:rFonts w:ascii="Times New Roman" w:hAnsi="Times New Roman" w:cs="Times New Roman"/>
                  <w:sz w:val="36"/>
                  <w:szCs w:val="36"/>
                </w:rPr>
                <w:t>0</w:t>
              </w:r>
            </w:ins>
            <w:del w:id="1691" w:author="David Gravett" w:date="2019-12-01T10:21:00Z">
              <w:r w:rsidR="00280D7C">
                <w:rPr>
                  <w:rFonts w:ascii="Times New Roman" w:hAnsi="Times New Roman" w:cs="Times New Roman"/>
                  <w:sz w:val="24"/>
                  <w:szCs w:val="24"/>
                </w:rPr>
                <w:delText>1</w:delText>
              </w:r>
            </w:del>
          </w:p>
        </w:tc>
        <w:tc>
          <w:tcPr>
            <w:tcW w:w="933" w:type="dxa"/>
            <w:tcPrChange w:id="1692" w:author="David Gravett" w:date="2019-12-01T10:21:00Z">
              <w:tcPr>
                <w:tcW w:w="432" w:type="dxa"/>
              </w:tcPr>
            </w:tcPrChange>
          </w:tcPr>
          <w:p w14:paraId="7B990519" w14:textId="1D501E1A" w:rsidR="00280D7C" w:rsidRPr="00016618" w:rsidRDefault="00016618">
            <w:pPr>
              <w:jc w:val="center"/>
              <w:rPr>
                <w:rFonts w:ascii="Times New Roman" w:hAnsi="Times New Roman"/>
                <w:sz w:val="36"/>
                <w:rPrChange w:id="1693" w:author="David Gravett" w:date="2019-12-01T10:21:00Z">
                  <w:rPr>
                    <w:rFonts w:ascii="Times New Roman" w:hAnsi="Times New Roman" w:cs="Times New Roman"/>
                    <w:sz w:val="24"/>
                    <w:szCs w:val="24"/>
                  </w:rPr>
                </w:rPrChange>
              </w:rPr>
              <w:pPrChange w:id="1694" w:author="James Dwyer" w:date="2019-12-01T10:21:00Z">
                <w:pPr/>
              </w:pPrChange>
            </w:pPr>
            <w:ins w:id="1695" w:author="David Gravett" w:date="2019-12-01T10:21:00Z">
              <w:r w:rsidRPr="00016618">
                <w:rPr>
                  <w:rFonts w:ascii="Times New Roman" w:hAnsi="Times New Roman" w:cs="Times New Roman"/>
                  <w:sz w:val="36"/>
                  <w:szCs w:val="36"/>
                </w:rPr>
                <w:t>0</w:t>
              </w:r>
            </w:ins>
            <w:del w:id="1696" w:author="David Gravett" w:date="2019-12-01T10:21:00Z">
              <w:r w:rsidR="00280D7C">
                <w:rPr>
                  <w:rFonts w:ascii="Times New Roman" w:hAnsi="Times New Roman" w:cs="Times New Roman"/>
                  <w:sz w:val="24"/>
                  <w:szCs w:val="24"/>
                </w:rPr>
                <w:delText>1</w:delText>
              </w:r>
            </w:del>
          </w:p>
        </w:tc>
        <w:tc>
          <w:tcPr>
            <w:tcW w:w="933" w:type="dxa"/>
            <w:tcPrChange w:id="1697" w:author="David Gravett" w:date="2019-12-01T10:21:00Z">
              <w:tcPr>
                <w:tcW w:w="432" w:type="dxa"/>
              </w:tcPr>
            </w:tcPrChange>
          </w:tcPr>
          <w:p w14:paraId="38658F29" w14:textId="71CA6F76" w:rsidR="00280D7C" w:rsidRPr="00016618" w:rsidRDefault="00016618">
            <w:pPr>
              <w:jc w:val="center"/>
              <w:rPr>
                <w:rFonts w:ascii="Times New Roman" w:hAnsi="Times New Roman"/>
                <w:sz w:val="36"/>
                <w:rPrChange w:id="1698" w:author="David Gravett" w:date="2019-12-01T10:21:00Z">
                  <w:rPr>
                    <w:rFonts w:ascii="Times New Roman" w:hAnsi="Times New Roman" w:cs="Times New Roman"/>
                    <w:sz w:val="24"/>
                    <w:szCs w:val="24"/>
                  </w:rPr>
                </w:rPrChange>
              </w:rPr>
              <w:pPrChange w:id="1699" w:author="James Dwyer" w:date="2019-12-01T10:21:00Z">
                <w:pPr/>
              </w:pPrChange>
            </w:pPr>
            <w:ins w:id="1700" w:author="David Gravett" w:date="2019-12-01T10:21:00Z">
              <w:r w:rsidRPr="00016618">
                <w:rPr>
                  <w:rFonts w:ascii="Times New Roman" w:hAnsi="Times New Roman" w:cs="Times New Roman"/>
                  <w:sz w:val="36"/>
                  <w:szCs w:val="36"/>
                </w:rPr>
                <w:t>0</w:t>
              </w:r>
            </w:ins>
            <w:del w:id="1701" w:author="David Gravett" w:date="2019-12-01T10:21:00Z">
              <w:r w:rsidR="00280D7C">
                <w:rPr>
                  <w:rFonts w:ascii="Times New Roman" w:hAnsi="Times New Roman" w:cs="Times New Roman"/>
                  <w:sz w:val="24"/>
                  <w:szCs w:val="24"/>
                </w:rPr>
                <w:delText>-1</w:delText>
              </w:r>
            </w:del>
          </w:p>
        </w:tc>
      </w:tr>
      <w:tr w:rsidR="00280D7C" w14:paraId="16632531" w14:textId="77777777" w:rsidTr="00BE50C5">
        <w:trPr>
          <w:trHeight w:val="869"/>
          <w:trPrChange w:id="1702" w:author="David Gravett" w:date="2019-12-01T10:21:00Z">
            <w:trPr>
              <w:trHeight w:val="432"/>
            </w:trPr>
          </w:trPrChange>
        </w:trPr>
        <w:tc>
          <w:tcPr>
            <w:tcW w:w="933" w:type="dxa"/>
            <w:tcPrChange w:id="1703" w:author="David Gravett" w:date="2019-12-01T10:21:00Z">
              <w:tcPr>
                <w:tcW w:w="432" w:type="dxa"/>
              </w:tcPr>
            </w:tcPrChange>
          </w:tcPr>
          <w:p w14:paraId="366F86D5" w14:textId="77777777" w:rsidR="00280D7C" w:rsidRPr="00016618" w:rsidRDefault="00280D7C">
            <w:pPr>
              <w:jc w:val="center"/>
              <w:rPr>
                <w:rFonts w:ascii="Times New Roman" w:hAnsi="Times New Roman"/>
                <w:sz w:val="36"/>
                <w:rPrChange w:id="1704" w:author="David Gravett" w:date="2019-12-01T10:21:00Z">
                  <w:rPr>
                    <w:rFonts w:ascii="Times New Roman" w:hAnsi="Times New Roman" w:cs="Times New Roman"/>
                    <w:sz w:val="24"/>
                    <w:szCs w:val="24"/>
                  </w:rPr>
                </w:rPrChange>
              </w:rPr>
              <w:pPrChange w:id="1705" w:author="James Dwyer" w:date="2019-12-01T10:21:00Z">
                <w:pPr/>
              </w:pPrChange>
            </w:pPr>
            <w:r w:rsidRPr="00016618">
              <w:rPr>
                <w:rFonts w:ascii="Times New Roman" w:hAnsi="Times New Roman"/>
                <w:sz w:val="36"/>
                <w:rPrChange w:id="1706" w:author="David Gravett" w:date="2019-12-01T10:21:00Z">
                  <w:rPr>
                    <w:rFonts w:ascii="Times New Roman" w:hAnsi="Times New Roman" w:cs="Times New Roman"/>
                    <w:sz w:val="24"/>
                    <w:szCs w:val="24"/>
                  </w:rPr>
                </w:rPrChange>
              </w:rPr>
              <w:t>1</w:t>
            </w:r>
          </w:p>
        </w:tc>
        <w:tc>
          <w:tcPr>
            <w:tcW w:w="933" w:type="dxa"/>
            <w:tcPrChange w:id="1707" w:author="David Gravett" w:date="2019-12-01T10:21:00Z">
              <w:tcPr>
                <w:tcW w:w="432" w:type="dxa"/>
              </w:tcPr>
            </w:tcPrChange>
          </w:tcPr>
          <w:p w14:paraId="6F9461FB" w14:textId="77777777" w:rsidR="00280D7C" w:rsidRPr="00016618" w:rsidRDefault="00280D7C">
            <w:pPr>
              <w:jc w:val="center"/>
              <w:rPr>
                <w:rFonts w:ascii="Times New Roman" w:hAnsi="Times New Roman"/>
                <w:sz w:val="36"/>
                <w:rPrChange w:id="1708" w:author="David Gravett" w:date="2019-12-01T10:21:00Z">
                  <w:rPr>
                    <w:rFonts w:ascii="Times New Roman" w:hAnsi="Times New Roman" w:cs="Times New Roman"/>
                    <w:sz w:val="24"/>
                    <w:szCs w:val="24"/>
                  </w:rPr>
                </w:rPrChange>
              </w:rPr>
              <w:pPrChange w:id="1709" w:author="James Dwyer" w:date="2019-12-01T10:21:00Z">
                <w:pPr/>
              </w:pPrChange>
            </w:pPr>
            <w:r w:rsidRPr="00016618">
              <w:rPr>
                <w:rFonts w:ascii="Times New Roman" w:hAnsi="Times New Roman"/>
                <w:sz w:val="36"/>
                <w:rPrChange w:id="1710" w:author="David Gravett" w:date="2019-12-01T10:21:00Z">
                  <w:rPr>
                    <w:rFonts w:ascii="Times New Roman" w:hAnsi="Times New Roman" w:cs="Times New Roman"/>
                    <w:sz w:val="24"/>
                    <w:szCs w:val="24"/>
                  </w:rPr>
                </w:rPrChange>
              </w:rPr>
              <w:t>-1</w:t>
            </w:r>
          </w:p>
        </w:tc>
        <w:tc>
          <w:tcPr>
            <w:tcW w:w="933" w:type="dxa"/>
            <w:tcPrChange w:id="1711" w:author="David Gravett" w:date="2019-12-01T10:21:00Z">
              <w:tcPr>
                <w:tcW w:w="432" w:type="dxa"/>
              </w:tcPr>
            </w:tcPrChange>
          </w:tcPr>
          <w:p w14:paraId="2A7FDAC3" w14:textId="77777777" w:rsidR="00280D7C" w:rsidRPr="00016618" w:rsidRDefault="00280D7C">
            <w:pPr>
              <w:jc w:val="center"/>
              <w:rPr>
                <w:rFonts w:ascii="Times New Roman" w:hAnsi="Times New Roman"/>
                <w:sz w:val="36"/>
                <w:rPrChange w:id="1712" w:author="David Gravett" w:date="2019-12-01T10:21:00Z">
                  <w:rPr>
                    <w:rFonts w:ascii="Times New Roman" w:hAnsi="Times New Roman" w:cs="Times New Roman"/>
                    <w:sz w:val="24"/>
                    <w:szCs w:val="24"/>
                  </w:rPr>
                </w:rPrChange>
              </w:rPr>
              <w:pPrChange w:id="1713" w:author="James Dwyer" w:date="2019-12-01T10:21:00Z">
                <w:pPr/>
              </w:pPrChange>
            </w:pPr>
            <w:r w:rsidRPr="00016618">
              <w:rPr>
                <w:rFonts w:ascii="Times New Roman" w:hAnsi="Times New Roman"/>
                <w:sz w:val="36"/>
                <w:rPrChange w:id="1714" w:author="David Gravett" w:date="2019-12-01T10:21:00Z">
                  <w:rPr>
                    <w:rFonts w:ascii="Times New Roman" w:hAnsi="Times New Roman" w:cs="Times New Roman"/>
                    <w:sz w:val="24"/>
                    <w:szCs w:val="24"/>
                  </w:rPr>
                </w:rPrChange>
              </w:rPr>
              <w:t>-1</w:t>
            </w:r>
          </w:p>
        </w:tc>
        <w:tc>
          <w:tcPr>
            <w:tcW w:w="933" w:type="dxa"/>
            <w:tcPrChange w:id="1715" w:author="David Gravett" w:date="2019-12-01T10:21:00Z">
              <w:tcPr>
                <w:tcW w:w="432" w:type="dxa"/>
              </w:tcPr>
            </w:tcPrChange>
          </w:tcPr>
          <w:p w14:paraId="05F838FE" w14:textId="77777777" w:rsidR="00280D7C" w:rsidRPr="00016618" w:rsidRDefault="00280D7C">
            <w:pPr>
              <w:jc w:val="center"/>
              <w:rPr>
                <w:rFonts w:ascii="Times New Roman" w:hAnsi="Times New Roman"/>
                <w:sz w:val="36"/>
                <w:rPrChange w:id="1716" w:author="David Gravett" w:date="2019-12-01T10:21:00Z">
                  <w:rPr>
                    <w:rFonts w:ascii="Times New Roman" w:hAnsi="Times New Roman" w:cs="Times New Roman"/>
                    <w:sz w:val="24"/>
                    <w:szCs w:val="24"/>
                  </w:rPr>
                </w:rPrChange>
              </w:rPr>
              <w:pPrChange w:id="1717" w:author="James Dwyer" w:date="2019-12-01T10:21:00Z">
                <w:pPr/>
              </w:pPrChange>
            </w:pPr>
            <w:r w:rsidRPr="00016618">
              <w:rPr>
                <w:rFonts w:ascii="Times New Roman" w:hAnsi="Times New Roman"/>
                <w:sz w:val="36"/>
                <w:rPrChange w:id="1718" w:author="David Gravett" w:date="2019-12-01T10:21:00Z">
                  <w:rPr>
                    <w:rFonts w:ascii="Times New Roman" w:hAnsi="Times New Roman" w:cs="Times New Roman"/>
                    <w:sz w:val="24"/>
                    <w:szCs w:val="24"/>
                  </w:rPr>
                </w:rPrChange>
              </w:rPr>
              <w:t>0</w:t>
            </w:r>
          </w:p>
        </w:tc>
        <w:tc>
          <w:tcPr>
            <w:tcW w:w="933" w:type="dxa"/>
            <w:tcPrChange w:id="1719" w:author="David Gravett" w:date="2019-12-01T10:21:00Z">
              <w:tcPr>
                <w:tcW w:w="432" w:type="dxa"/>
              </w:tcPr>
            </w:tcPrChange>
          </w:tcPr>
          <w:p w14:paraId="1EAF2D0F" w14:textId="63603027" w:rsidR="00280D7C" w:rsidRPr="00016618" w:rsidRDefault="00016618">
            <w:pPr>
              <w:jc w:val="center"/>
              <w:rPr>
                <w:rFonts w:ascii="Times New Roman" w:hAnsi="Times New Roman"/>
                <w:sz w:val="36"/>
                <w:rPrChange w:id="1720" w:author="David Gravett" w:date="2019-12-01T10:21:00Z">
                  <w:rPr>
                    <w:rFonts w:ascii="Times New Roman" w:hAnsi="Times New Roman" w:cs="Times New Roman"/>
                    <w:sz w:val="24"/>
                    <w:szCs w:val="24"/>
                  </w:rPr>
                </w:rPrChange>
              </w:rPr>
              <w:pPrChange w:id="1721" w:author="James Dwyer" w:date="2019-12-01T10:21:00Z">
                <w:pPr/>
              </w:pPrChange>
            </w:pPr>
            <w:ins w:id="1722" w:author="David Gravett" w:date="2019-12-01T10:21:00Z">
              <w:r w:rsidRPr="00016618">
                <w:rPr>
                  <w:rFonts w:ascii="Times New Roman" w:hAnsi="Times New Roman" w:cs="Times New Roman"/>
                  <w:sz w:val="36"/>
                  <w:szCs w:val="36"/>
                </w:rPr>
                <w:t>0</w:t>
              </w:r>
            </w:ins>
            <w:del w:id="1723" w:author="David Gravett" w:date="2019-12-01T10:21:00Z">
              <w:r w:rsidR="00280D7C">
                <w:rPr>
                  <w:rFonts w:ascii="Times New Roman" w:hAnsi="Times New Roman" w:cs="Times New Roman"/>
                  <w:sz w:val="24"/>
                  <w:szCs w:val="24"/>
                </w:rPr>
                <w:delText>-1</w:delText>
              </w:r>
            </w:del>
          </w:p>
        </w:tc>
        <w:tc>
          <w:tcPr>
            <w:tcW w:w="933" w:type="dxa"/>
            <w:tcPrChange w:id="1724" w:author="David Gravett" w:date="2019-12-01T10:21:00Z">
              <w:tcPr>
                <w:tcW w:w="432" w:type="dxa"/>
              </w:tcPr>
            </w:tcPrChange>
          </w:tcPr>
          <w:p w14:paraId="4160688C" w14:textId="298DF49B" w:rsidR="00280D7C" w:rsidRPr="00016618" w:rsidRDefault="00016618">
            <w:pPr>
              <w:jc w:val="center"/>
              <w:rPr>
                <w:rFonts w:ascii="Times New Roman" w:hAnsi="Times New Roman"/>
                <w:sz w:val="36"/>
                <w:rPrChange w:id="1725" w:author="David Gravett" w:date="2019-12-01T10:21:00Z">
                  <w:rPr>
                    <w:rFonts w:ascii="Times New Roman" w:hAnsi="Times New Roman" w:cs="Times New Roman"/>
                    <w:sz w:val="24"/>
                    <w:szCs w:val="24"/>
                  </w:rPr>
                </w:rPrChange>
              </w:rPr>
              <w:pPrChange w:id="1726" w:author="James Dwyer" w:date="2019-12-01T10:21:00Z">
                <w:pPr/>
              </w:pPrChange>
            </w:pPr>
            <w:ins w:id="1727" w:author="David Gravett" w:date="2019-12-01T10:21:00Z">
              <w:r w:rsidRPr="00016618">
                <w:rPr>
                  <w:rFonts w:ascii="Times New Roman" w:hAnsi="Times New Roman" w:cs="Times New Roman"/>
                  <w:sz w:val="36"/>
                  <w:szCs w:val="36"/>
                </w:rPr>
                <w:t>0</w:t>
              </w:r>
            </w:ins>
            <w:del w:id="1728" w:author="David Gravett" w:date="2019-12-01T10:21:00Z">
              <w:r w:rsidR="00280D7C">
                <w:rPr>
                  <w:rFonts w:ascii="Times New Roman" w:hAnsi="Times New Roman" w:cs="Times New Roman"/>
                  <w:sz w:val="24"/>
                  <w:szCs w:val="24"/>
                </w:rPr>
                <w:delText>-1</w:delText>
              </w:r>
            </w:del>
          </w:p>
        </w:tc>
        <w:tc>
          <w:tcPr>
            <w:tcW w:w="933" w:type="dxa"/>
            <w:tcPrChange w:id="1729" w:author="David Gravett" w:date="2019-12-01T10:21:00Z">
              <w:tcPr>
                <w:tcW w:w="432" w:type="dxa"/>
              </w:tcPr>
            </w:tcPrChange>
          </w:tcPr>
          <w:p w14:paraId="2A97A35E" w14:textId="494E978A" w:rsidR="00280D7C" w:rsidRPr="00016618" w:rsidRDefault="00016618">
            <w:pPr>
              <w:jc w:val="center"/>
              <w:rPr>
                <w:rFonts w:ascii="Times New Roman" w:hAnsi="Times New Roman"/>
                <w:sz w:val="36"/>
                <w:rPrChange w:id="1730" w:author="David Gravett" w:date="2019-12-01T10:21:00Z">
                  <w:rPr>
                    <w:rFonts w:ascii="Times New Roman" w:hAnsi="Times New Roman" w:cs="Times New Roman"/>
                    <w:sz w:val="24"/>
                    <w:szCs w:val="24"/>
                  </w:rPr>
                </w:rPrChange>
              </w:rPr>
              <w:pPrChange w:id="1731" w:author="James Dwyer" w:date="2019-12-01T10:21:00Z">
                <w:pPr/>
              </w:pPrChange>
            </w:pPr>
            <w:ins w:id="1732" w:author="David Gravett" w:date="2019-12-01T10:21:00Z">
              <w:r w:rsidRPr="00016618">
                <w:rPr>
                  <w:rFonts w:ascii="Times New Roman" w:hAnsi="Times New Roman" w:cs="Times New Roman"/>
                  <w:sz w:val="36"/>
                  <w:szCs w:val="36"/>
                </w:rPr>
                <w:t>0</w:t>
              </w:r>
            </w:ins>
            <w:del w:id="1733" w:author="David Gravett" w:date="2019-12-01T10:21:00Z">
              <w:r w:rsidR="00280D7C">
                <w:rPr>
                  <w:rFonts w:ascii="Times New Roman" w:hAnsi="Times New Roman" w:cs="Times New Roman"/>
                  <w:sz w:val="24"/>
                  <w:szCs w:val="24"/>
                </w:rPr>
                <w:delText>1</w:delText>
              </w:r>
            </w:del>
          </w:p>
        </w:tc>
      </w:tr>
      <w:tr w:rsidR="00280D7C" w14:paraId="5BF1794B" w14:textId="77777777" w:rsidTr="00BE50C5">
        <w:trPr>
          <w:trHeight w:val="869"/>
          <w:trPrChange w:id="1734" w:author="David Gravett" w:date="2019-12-01T10:21:00Z">
            <w:trPr>
              <w:trHeight w:val="432"/>
            </w:trPr>
          </w:trPrChange>
        </w:trPr>
        <w:tc>
          <w:tcPr>
            <w:tcW w:w="933" w:type="dxa"/>
            <w:tcPrChange w:id="1735" w:author="David Gravett" w:date="2019-12-01T10:21:00Z">
              <w:tcPr>
                <w:tcW w:w="432" w:type="dxa"/>
              </w:tcPr>
            </w:tcPrChange>
          </w:tcPr>
          <w:p w14:paraId="74968CAF" w14:textId="77777777" w:rsidR="00280D7C" w:rsidRPr="00016618" w:rsidRDefault="00280D7C">
            <w:pPr>
              <w:jc w:val="center"/>
              <w:rPr>
                <w:rFonts w:ascii="Times New Roman" w:hAnsi="Times New Roman"/>
                <w:sz w:val="36"/>
                <w:rPrChange w:id="1736" w:author="David Gravett" w:date="2019-12-01T10:21:00Z">
                  <w:rPr>
                    <w:rFonts w:ascii="Times New Roman" w:hAnsi="Times New Roman" w:cs="Times New Roman"/>
                    <w:sz w:val="24"/>
                    <w:szCs w:val="24"/>
                  </w:rPr>
                </w:rPrChange>
              </w:rPr>
              <w:pPrChange w:id="1737" w:author="James Dwyer" w:date="2019-12-01T10:21:00Z">
                <w:pPr/>
              </w:pPrChange>
            </w:pPr>
            <w:r w:rsidRPr="00016618">
              <w:rPr>
                <w:rFonts w:ascii="Times New Roman" w:hAnsi="Times New Roman"/>
                <w:sz w:val="36"/>
                <w:rPrChange w:id="1738" w:author="David Gravett" w:date="2019-12-01T10:21:00Z">
                  <w:rPr>
                    <w:rFonts w:ascii="Times New Roman" w:hAnsi="Times New Roman" w:cs="Times New Roman"/>
                    <w:sz w:val="24"/>
                    <w:szCs w:val="24"/>
                  </w:rPr>
                </w:rPrChange>
              </w:rPr>
              <w:t>1</w:t>
            </w:r>
          </w:p>
        </w:tc>
        <w:tc>
          <w:tcPr>
            <w:tcW w:w="933" w:type="dxa"/>
            <w:tcPrChange w:id="1739" w:author="David Gravett" w:date="2019-12-01T10:21:00Z">
              <w:tcPr>
                <w:tcW w:w="432" w:type="dxa"/>
              </w:tcPr>
            </w:tcPrChange>
          </w:tcPr>
          <w:p w14:paraId="4EA00524" w14:textId="77777777" w:rsidR="00280D7C" w:rsidRPr="00016618" w:rsidRDefault="00280D7C">
            <w:pPr>
              <w:jc w:val="center"/>
              <w:rPr>
                <w:rFonts w:ascii="Times New Roman" w:hAnsi="Times New Roman"/>
                <w:sz w:val="36"/>
                <w:rPrChange w:id="1740" w:author="David Gravett" w:date="2019-12-01T10:21:00Z">
                  <w:rPr>
                    <w:rFonts w:ascii="Times New Roman" w:hAnsi="Times New Roman" w:cs="Times New Roman"/>
                    <w:sz w:val="24"/>
                    <w:szCs w:val="24"/>
                  </w:rPr>
                </w:rPrChange>
              </w:rPr>
              <w:pPrChange w:id="1741" w:author="James Dwyer" w:date="2019-12-01T10:21:00Z">
                <w:pPr/>
              </w:pPrChange>
            </w:pPr>
            <w:r w:rsidRPr="00016618">
              <w:rPr>
                <w:rFonts w:ascii="Times New Roman" w:hAnsi="Times New Roman"/>
                <w:sz w:val="36"/>
                <w:rPrChange w:id="1742" w:author="David Gravett" w:date="2019-12-01T10:21:00Z">
                  <w:rPr>
                    <w:rFonts w:ascii="Times New Roman" w:hAnsi="Times New Roman" w:cs="Times New Roman"/>
                    <w:sz w:val="24"/>
                    <w:szCs w:val="24"/>
                  </w:rPr>
                </w:rPrChange>
              </w:rPr>
              <w:t>-1</w:t>
            </w:r>
          </w:p>
        </w:tc>
        <w:tc>
          <w:tcPr>
            <w:tcW w:w="933" w:type="dxa"/>
            <w:tcPrChange w:id="1743" w:author="David Gravett" w:date="2019-12-01T10:21:00Z">
              <w:tcPr>
                <w:tcW w:w="432" w:type="dxa"/>
              </w:tcPr>
            </w:tcPrChange>
          </w:tcPr>
          <w:p w14:paraId="6BF221BF" w14:textId="77777777" w:rsidR="00280D7C" w:rsidRPr="00016618" w:rsidRDefault="00280D7C">
            <w:pPr>
              <w:jc w:val="center"/>
              <w:rPr>
                <w:rFonts w:ascii="Times New Roman" w:hAnsi="Times New Roman"/>
                <w:sz w:val="36"/>
                <w:rPrChange w:id="1744" w:author="David Gravett" w:date="2019-12-01T10:21:00Z">
                  <w:rPr>
                    <w:rFonts w:ascii="Times New Roman" w:hAnsi="Times New Roman" w:cs="Times New Roman"/>
                    <w:sz w:val="24"/>
                    <w:szCs w:val="24"/>
                  </w:rPr>
                </w:rPrChange>
              </w:rPr>
              <w:pPrChange w:id="1745" w:author="James Dwyer" w:date="2019-12-01T10:21:00Z">
                <w:pPr/>
              </w:pPrChange>
            </w:pPr>
            <w:r w:rsidRPr="00016618">
              <w:rPr>
                <w:rFonts w:ascii="Times New Roman" w:hAnsi="Times New Roman"/>
                <w:sz w:val="36"/>
                <w:rPrChange w:id="1746" w:author="David Gravett" w:date="2019-12-01T10:21:00Z">
                  <w:rPr>
                    <w:rFonts w:ascii="Times New Roman" w:hAnsi="Times New Roman" w:cs="Times New Roman"/>
                    <w:sz w:val="24"/>
                    <w:szCs w:val="24"/>
                  </w:rPr>
                </w:rPrChange>
              </w:rPr>
              <w:t>-1</w:t>
            </w:r>
          </w:p>
        </w:tc>
        <w:tc>
          <w:tcPr>
            <w:tcW w:w="933" w:type="dxa"/>
            <w:tcPrChange w:id="1747" w:author="David Gravett" w:date="2019-12-01T10:21:00Z">
              <w:tcPr>
                <w:tcW w:w="432" w:type="dxa"/>
              </w:tcPr>
            </w:tcPrChange>
          </w:tcPr>
          <w:p w14:paraId="43059D43" w14:textId="77777777" w:rsidR="00280D7C" w:rsidRPr="00016618" w:rsidRDefault="00280D7C">
            <w:pPr>
              <w:jc w:val="center"/>
              <w:rPr>
                <w:rFonts w:ascii="Times New Roman" w:hAnsi="Times New Roman"/>
                <w:sz w:val="36"/>
                <w:rPrChange w:id="1748" w:author="David Gravett" w:date="2019-12-01T10:21:00Z">
                  <w:rPr>
                    <w:rFonts w:ascii="Times New Roman" w:hAnsi="Times New Roman" w:cs="Times New Roman"/>
                    <w:sz w:val="24"/>
                    <w:szCs w:val="24"/>
                  </w:rPr>
                </w:rPrChange>
              </w:rPr>
              <w:pPrChange w:id="1749" w:author="James Dwyer" w:date="2019-12-01T10:21:00Z">
                <w:pPr/>
              </w:pPrChange>
            </w:pPr>
            <w:r w:rsidRPr="00016618">
              <w:rPr>
                <w:rFonts w:ascii="Times New Roman" w:hAnsi="Times New Roman"/>
                <w:sz w:val="36"/>
                <w:rPrChange w:id="1750" w:author="David Gravett" w:date="2019-12-01T10:21:00Z">
                  <w:rPr>
                    <w:rFonts w:ascii="Times New Roman" w:hAnsi="Times New Roman" w:cs="Times New Roman"/>
                    <w:sz w:val="24"/>
                    <w:szCs w:val="24"/>
                  </w:rPr>
                </w:rPrChange>
              </w:rPr>
              <w:t>0</w:t>
            </w:r>
          </w:p>
        </w:tc>
        <w:tc>
          <w:tcPr>
            <w:tcW w:w="933" w:type="dxa"/>
            <w:tcPrChange w:id="1751" w:author="David Gravett" w:date="2019-12-01T10:21:00Z">
              <w:tcPr>
                <w:tcW w:w="432" w:type="dxa"/>
              </w:tcPr>
            </w:tcPrChange>
          </w:tcPr>
          <w:p w14:paraId="496EFD5D" w14:textId="0F597C38" w:rsidR="00280D7C" w:rsidRPr="00016618" w:rsidRDefault="00016618">
            <w:pPr>
              <w:jc w:val="center"/>
              <w:rPr>
                <w:rFonts w:ascii="Times New Roman" w:hAnsi="Times New Roman"/>
                <w:sz w:val="36"/>
                <w:rPrChange w:id="1752" w:author="David Gravett" w:date="2019-12-01T10:21:00Z">
                  <w:rPr>
                    <w:rFonts w:ascii="Times New Roman" w:hAnsi="Times New Roman" w:cs="Times New Roman"/>
                    <w:sz w:val="24"/>
                    <w:szCs w:val="24"/>
                  </w:rPr>
                </w:rPrChange>
              </w:rPr>
              <w:pPrChange w:id="1753" w:author="James Dwyer" w:date="2019-12-01T10:21:00Z">
                <w:pPr/>
              </w:pPrChange>
            </w:pPr>
            <w:ins w:id="1754" w:author="David Gravett" w:date="2019-12-01T10:21:00Z">
              <w:r w:rsidRPr="00016618">
                <w:rPr>
                  <w:rFonts w:ascii="Times New Roman" w:hAnsi="Times New Roman" w:cs="Times New Roman"/>
                  <w:sz w:val="36"/>
                  <w:szCs w:val="36"/>
                </w:rPr>
                <w:t>0</w:t>
              </w:r>
            </w:ins>
            <w:del w:id="1755" w:author="David Gravett" w:date="2019-12-01T10:21:00Z">
              <w:r w:rsidR="00280D7C">
                <w:rPr>
                  <w:rFonts w:ascii="Times New Roman" w:hAnsi="Times New Roman" w:cs="Times New Roman"/>
                  <w:sz w:val="24"/>
                  <w:szCs w:val="24"/>
                </w:rPr>
                <w:delText>-1</w:delText>
              </w:r>
            </w:del>
          </w:p>
        </w:tc>
        <w:tc>
          <w:tcPr>
            <w:tcW w:w="933" w:type="dxa"/>
            <w:tcPrChange w:id="1756" w:author="David Gravett" w:date="2019-12-01T10:21:00Z">
              <w:tcPr>
                <w:tcW w:w="432" w:type="dxa"/>
              </w:tcPr>
            </w:tcPrChange>
          </w:tcPr>
          <w:p w14:paraId="41FAB373" w14:textId="44D00270" w:rsidR="00280D7C" w:rsidRPr="00016618" w:rsidRDefault="00016618">
            <w:pPr>
              <w:jc w:val="center"/>
              <w:rPr>
                <w:rFonts w:ascii="Times New Roman" w:hAnsi="Times New Roman"/>
                <w:sz w:val="36"/>
                <w:rPrChange w:id="1757" w:author="David Gravett" w:date="2019-12-01T10:21:00Z">
                  <w:rPr>
                    <w:rFonts w:ascii="Times New Roman" w:hAnsi="Times New Roman" w:cs="Times New Roman"/>
                    <w:sz w:val="24"/>
                    <w:szCs w:val="24"/>
                  </w:rPr>
                </w:rPrChange>
              </w:rPr>
              <w:pPrChange w:id="1758" w:author="James Dwyer" w:date="2019-12-01T10:21:00Z">
                <w:pPr/>
              </w:pPrChange>
            </w:pPr>
            <w:ins w:id="1759" w:author="David Gravett" w:date="2019-12-01T10:21:00Z">
              <w:r w:rsidRPr="00016618">
                <w:rPr>
                  <w:rFonts w:ascii="Times New Roman" w:hAnsi="Times New Roman" w:cs="Times New Roman"/>
                  <w:sz w:val="36"/>
                  <w:szCs w:val="36"/>
                </w:rPr>
                <w:t>0</w:t>
              </w:r>
            </w:ins>
            <w:del w:id="1760" w:author="David Gravett" w:date="2019-12-01T10:21:00Z">
              <w:r w:rsidR="00280D7C">
                <w:rPr>
                  <w:rFonts w:ascii="Times New Roman" w:hAnsi="Times New Roman" w:cs="Times New Roman"/>
                  <w:sz w:val="24"/>
                  <w:szCs w:val="24"/>
                </w:rPr>
                <w:delText>-1</w:delText>
              </w:r>
            </w:del>
          </w:p>
        </w:tc>
        <w:tc>
          <w:tcPr>
            <w:tcW w:w="933" w:type="dxa"/>
            <w:tcPrChange w:id="1761" w:author="David Gravett" w:date="2019-12-01T10:21:00Z">
              <w:tcPr>
                <w:tcW w:w="432" w:type="dxa"/>
              </w:tcPr>
            </w:tcPrChange>
          </w:tcPr>
          <w:p w14:paraId="49C31460" w14:textId="2F518858" w:rsidR="00280D7C" w:rsidRPr="00016618" w:rsidRDefault="00016618">
            <w:pPr>
              <w:jc w:val="center"/>
              <w:rPr>
                <w:rFonts w:ascii="Times New Roman" w:hAnsi="Times New Roman"/>
                <w:sz w:val="36"/>
                <w:rPrChange w:id="1762" w:author="David Gravett" w:date="2019-12-01T10:21:00Z">
                  <w:rPr>
                    <w:rFonts w:ascii="Times New Roman" w:hAnsi="Times New Roman" w:cs="Times New Roman"/>
                    <w:sz w:val="24"/>
                    <w:szCs w:val="24"/>
                  </w:rPr>
                </w:rPrChange>
              </w:rPr>
              <w:pPrChange w:id="1763" w:author="James Dwyer" w:date="2019-12-01T10:21:00Z">
                <w:pPr/>
              </w:pPrChange>
            </w:pPr>
            <w:ins w:id="1764" w:author="David Gravett" w:date="2019-12-01T10:21:00Z">
              <w:r w:rsidRPr="00016618">
                <w:rPr>
                  <w:rFonts w:ascii="Times New Roman" w:hAnsi="Times New Roman" w:cs="Times New Roman"/>
                  <w:sz w:val="36"/>
                  <w:szCs w:val="36"/>
                </w:rPr>
                <w:t>0</w:t>
              </w:r>
            </w:ins>
            <w:del w:id="1765" w:author="David Gravett" w:date="2019-12-01T10:21:00Z">
              <w:r w:rsidR="00280D7C">
                <w:rPr>
                  <w:rFonts w:ascii="Times New Roman" w:hAnsi="Times New Roman" w:cs="Times New Roman"/>
                  <w:sz w:val="24"/>
                  <w:szCs w:val="24"/>
                </w:rPr>
                <w:delText>1</w:delText>
              </w:r>
            </w:del>
          </w:p>
        </w:tc>
      </w:tr>
      <w:tr w:rsidR="00280D7C" w14:paraId="0239419C" w14:textId="77777777" w:rsidTr="00BE50C5">
        <w:trPr>
          <w:trHeight w:val="869"/>
          <w:trPrChange w:id="1766" w:author="David Gravett" w:date="2019-12-01T10:21:00Z">
            <w:trPr>
              <w:trHeight w:val="432"/>
            </w:trPr>
          </w:trPrChange>
        </w:trPr>
        <w:tc>
          <w:tcPr>
            <w:tcW w:w="933" w:type="dxa"/>
            <w:tcPrChange w:id="1767" w:author="David Gravett" w:date="2019-12-01T10:21:00Z">
              <w:tcPr>
                <w:tcW w:w="432" w:type="dxa"/>
              </w:tcPr>
            </w:tcPrChange>
          </w:tcPr>
          <w:p w14:paraId="59C72AF4" w14:textId="77777777" w:rsidR="00280D7C" w:rsidRPr="00016618" w:rsidRDefault="00280D7C">
            <w:pPr>
              <w:jc w:val="center"/>
              <w:rPr>
                <w:rFonts w:ascii="Times New Roman" w:hAnsi="Times New Roman"/>
                <w:sz w:val="36"/>
                <w:rPrChange w:id="1768" w:author="David Gravett" w:date="2019-12-01T10:21:00Z">
                  <w:rPr>
                    <w:rFonts w:ascii="Times New Roman" w:hAnsi="Times New Roman" w:cs="Times New Roman"/>
                    <w:sz w:val="24"/>
                    <w:szCs w:val="24"/>
                  </w:rPr>
                </w:rPrChange>
              </w:rPr>
              <w:pPrChange w:id="1769" w:author="James Dwyer" w:date="2019-12-01T10:21:00Z">
                <w:pPr/>
              </w:pPrChange>
            </w:pPr>
            <w:r w:rsidRPr="00016618">
              <w:rPr>
                <w:rFonts w:ascii="Times New Roman" w:hAnsi="Times New Roman"/>
                <w:sz w:val="36"/>
                <w:rPrChange w:id="1770" w:author="David Gravett" w:date="2019-12-01T10:21:00Z">
                  <w:rPr>
                    <w:rFonts w:ascii="Times New Roman" w:hAnsi="Times New Roman" w:cs="Times New Roman"/>
                    <w:sz w:val="24"/>
                    <w:szCs w:val="24"/>
                  </w:rPr>
                </w:rPrChange>
              </w:rPr>
              <w:t>-1</w:t>
            </w:r>
          </w:p>
        </w:tc>
        <w:tc>
          <w:tcPr>
            <w:tcW w:w="933" w:type="dxa"/>
            <w:tcPrChange w:id="1771" w:author="David Gravett" w:date="2019-12-01T10:21:00Z">
              <w:tcPr>
                <w:tcW w:w="432" w:type="dxa"/>
              </w:tcPr>
            </w:tcPrChange>
          </w:tcPr>
          <w:p w14:paraId="48C7C462" w14:textId="77777777" w:rsidR="00280D7C" w:rsidRPr="00016618" w:rsidRDefault="00280D7C">
            <w:pPr>
              <w:jc w:val="center"/>
              <w:rPr>
                <w:rFonts w:ascii="Times New Roman" w:hAnsi="Times New Roman"/>
                <w:sz w:val="36"/>
                <w:rPrChange w:id="1772" w:author="David Gravett" w:date="2019-12-01T10:21:00Z">
                  <w:rPr>
                    <w:rFonts w:ascii="Times New Roman" w:hAnsi="Times New Roman" w:cs="Times New Roman"/>
                    <w:sz w:val="24"/>
                    <w:szCs w:val="24"/>
                  </w:rPr>
                </w:rPrChange>
              </w:rPr>
              <w:pPrChange w:id="1773" w:author="James Dwyer" w:date="2019-12-01T10:21:00Z">
                <w:pPr/>
              </w:pPrChange>
            </w:pPr>
            <w:r w:rsidRPr="00016618">
              <w:rPr>
                <w:rFonts w:ascii="Times New Roman" w:hAnsi="Times New Roman"/>
                <w:sz w:val="36"/>
                <w:rPrChange w:id="1774" w:author="David Gravett" w:date="2019-12-01T10:21:00Z">
                  <w:rPr>
                    <w:rFonts w:ascii="Times New Roman" w:hAnsi="Times New Roman" w:cs="Times New Roman"/>
                    <w:sz w:val="24"/>
                    <w:szCs w:val="24"/>
                  </w:rPr>
                </w:rPrChange>
              </w:rPr>
              <w:t>1</w:t>
            </w:r>
          </w:p>
        </w:tc>
        <w:tc>
          <w:tcPr>
            <w:tcW w:w="933" w:type="dxa"/>
            <w:tcPrChange w:id="1775" w:author="David Gravett" w:date="2019-12-01T10:21:00Z">
              <w:tcPr>
                <w:tcW w:w="432" w:type="dxa"/>
              </w:tcPr>
            </w:tcPrChange>
          </w:tcPr>
          <w:p w14:paraId="32C5B31A" w14:textId="77777777" w:rsidR="00280D7C" w:rsidRPr="00016618" w:rsidRDefault="00280D7C">
            <w:pPr>
              <w:jc w:val="center"/>
              <w:rPr>
                <w:rFonts w:ascii="Times New Roman" w:hAnsi="Times New Roman"/>
                <w:sz w:val="36"/>
                <w:rPrChange w:id="1776" w:author="David Gravett" w:date="2019-12-01T10:21:00Z">
                  <w:rPr>
                    <w:rFonts w:ascii="Times New Roman" w:hAnsi="Times New Roman" w:cs="Times New Roman"/>
                    <w:sz w:val="24"/>
                    <w:szCs w:val="24"/>
                  </w:rPr>
                </w:rPrChange>
              </w:rPr>
              <w:pPrChange w:id="1777" w:author="James Dwyer" w:date="2019-12-01T10:21:00Z">
                <w:pPr/>
              </w:pPrChange>
            </w:pPr>
            <w:r w:rsidRPr="00016618">
              <w:rPr>
                <w:rFonts w:ascii="Times New Roman" w:hAnsi="Times New Roman"/>
                <w:sz w:val="36"/>
                <w:rPrChange w:id="1778" w:author="David Gravett" w:date="2019-12-01T10:21:00Z">
                  <w:rPr>
                    <w:rFonts w:ascii="Times New Roman" w:hAnsi="Times New Roman" w:cs="Times New Roman"/>
                    <w:sz w:val="24"/>
                    <w:szCs w:val="24"/>
                  </w:rPr>
                </w:rPrChange>
              </w:rPr>
              <w:t>1</w:t>
            </w:r>
          </w:p>
        </w:tc>
        <w:tc>
          <w:tcPr>
            <w:tcW w:w="933" w:type="dxa"/>
            <w:tcPrChange w:id="1779" w:author="David Gravett" w:date="2019-12-01T10:21:00Z">
              <w:tcPr>
                <w:tcW w:w="432" w:type="dxa"/>
              </w:tcPr>
            </w:tcPrChange>
          </w:tcPr>
          <w:p w14:paraId="6574BB91" w14:textId="77777777" w:rsidR="00280D7C" w:rsidRPr="00016618" w:rsidRDefault="00280D7C">
            <w:pPr>
              <w:jc w:val="center"/>
              <w:rPr>
                <w:rFonts w:ascii="Times New Roman" w:hAnsi="Times New Roman"/>
                <w:sz w:val="36"/>
                <w:rPrChange w:id="1780" w:author="David Gravett" w:date="2019-12-01T10:21:00Z">
                  <w:rPr>
                    <w:rFonts w:ascii="Times New Roman" w:hAnsi="Times New Roman" w:cs="Times New Roman"/>
                    <w:sz w:val="24"/>
                    <w:szCs w:val="24"/>
                  </w:rPr>
                </w:rPrChange>
              </w:rPr>
              <w:pPrChange w:id="1781" w:author="James Dwyer" w:date="2019-12-01T10:21:00Z">
                <w:pPr/>
              </w:pPrChange>
            </w:pPr>
            <w:r w:rsidRPr="00016618">
              <w:rPr>
                <w:rFonts w:ascii="Times New Roman" w:hAnsi="Times New Roman"/>
                <w:sz w:val="36"/>
                <w:rPrChange w:id="1782" w:author="David Gravett" w:date="2019-12-01T10:21:00Z">
                  <w:rPr>
                    <w:rFonts w:ascii="Times New Roman" w:hAnsi="Times New Roman" w:cs="Times New Roman"/>
                    <w:sz w:val="24"/>
                    <w:szCs w:val="24"/>
                  </w:rPr>
                </w:rPrChange>
              </w:rPr>
              <w:t>0</w:t>
            </w:r>
          </w:p>
        </w:tc>
        <w:tc>
          <w:tcPr>
            <w:tcW w:w="933" w:type="dxa"/>
            <w:tcPrChange w:id="1783" w:author="David Gravett" w:date="2019-12-01T10:21:00Z">
              <w:tcPr>
                <w:tcW w:w="432" w:type="dxa"/>
              </w:tcPr>
            </w:tcPrChange>
          </w:tcPr>
          <w:p w14:paraId="4A4CA2AF" w14:textId="372A68A6" w:rsidR="00280D7C" w:rsidRPr="00016618" w:rsidRDefault="00016618">
            <w:pPr>
              <w:jc w:val="center"/>
              <w:rPr>
                <w:rFonts w:ascii="Times New Roman" w:hAnsi="Times New Roman"/>
                <w:sz w:val="36"/>
                <w:rPrChange w:id="1784" w:author="David Gravett" w:date="2019-12-01T10:21:00Z">
                  <w:rPr>
                    <w:rFonts w:ascii="Times New Roman" w:hAnsi="Times New Roman" w:cs="Times New Roman"/>
                    <w:sz w:val="24"/>
                    <w:szCs w:val="24"/>
                  </w:rPr>
                </w:rPrChange>
              </w:rPr>
              <w:pPrChange w:id="1785" w:author="James Dwyer" w:date="2019-12-01T10:21:00Z">
                <w:pPr/>
              </w:pPrChange>
            </w:pPr>
            <w:ins w:id="1786" w:author="David Gravett" w:date="2019-12-01T10:21:00Z">
              <w:r w:rsidRPr="00016618">
                <w:rPr>
                  <w:rFonts w:ascii="Times New Roman" w:hAnsi="Times New Roman" w:cs="Times New Roman"/>
                  <w:sz w:val="36"/>
                  <w:szCs w:val="36"/>
                </w:rPr>
                <w:t>0</w:t>
              </w:r>
            </w:ins>
            <w:del w:id="1787" w:author="David Gravett" w:date="2019-12-01T10:21:00Z">
              <w:r w:rsidR="00280D7C">
                <w:rPr>
                  <w:rFonts w:ascii="Times New Roman" w:hAnsi="Times New Roman" w:cs="Times New Roman"/>
                  <w:sz w:val="24"/>
                  <w:szCs w:val="24"/>
                </w:rPr>
                <w:delText>1</w:delText>
              </w:r>
            </w:del>
          </w:p>
        </w:tc>
        <w:tc>
          <w:tcPr>
            <w:tcW w:w="933" w:type="dxa"/>
            <w:tcPrChange w:id="1788" w:author="David Gravett" w:date="2019-12-01T10:21:00Z">
              <w:tcPr>
                <w:tcW w:w="432" w:type="dxa"/>
              </w:tcPr>
            </w:tcPrChange>
          </w:tcPr>
          <w:p w14:paraId="7909FAD2" w14:textId="474BA490" w:rsidR="00280D7C" w:rsidRPr="00016618" w:rsidRDefault="00016618">
            <w:pPr>
              <w:jc w:val="center"/>
              <w:rPr>
                <w:rFonts w:ascii="Times New Roman" w:hAnsi="Times New Roman"/>
                <w:sz w:val="36"/>
                <w:rPrChange w:id="1789" w:author="David Gravett" w:date="2019-12-01T10:21:00Z">
                  <w:rPr>
                    <w:rFonts w:ascii="Times New Roman" w:hAnsi="Times New Roman" w:cs="Times New Roman"/>
                    <w:sz w:val="24"/>
                    <w:szCs w:val="24"/>
                  </w:rPr>
                </w:rPrChange>
              </w:rPr>
              <w:pPrChange w:id="1790" w:author="James Dwyer" w:date="2019-12-01T10:21:00Z">
                <w:pPr/>
              </w:pPrChange>
            </w:pPr>
            <w:ins w:id="1791" w:author="David Gravett" w:date="2019-12-01T10:21:00Z">
              <w:r w:rsidRPr="00016618">
                <w:rPr>
                  <w:rFonts w:ascii="Times New Roman" w:hAnsi="Times New Roman" w:cs="Times New Roman"/>
                  <w:sz w:val="36"/>
                  <w:szCs w:val="36"/>
                </w:rPr>
                <w:t>0</w:t>
              </w:r>
            </w:ins>
            <w:del w:id="1792" w:author="David Gravett" w:date="2019-12-01T10:21:00Z">
              <w:r w:rsidR="00280D7C">
                <w:rPr>
                  <w:rFonts w:ascii="Times New Roman" w:hAnsi="Times New Roman" w:cs="Times New Roman"/>
                  <w:sz w:val="24"/>
                  <w:szCs w:val="24"/>
                </w:rPr>
                <w:delText>1</w:delText>
              </w:r>
            </w:del>
          </w:p>
        </w:tc>
        <w:tc>
          <w:tcPr>
            <w:tcW w:w="933" w:type="dxa"/>
            <w:tcPrChange w:id="1793" w:author="David Gravett" w:date="2019-12-01T10:21:00Z">
              <w:tcPr>
                <w:tcW w:w="432" w:type="dxa"/>
              </w:tcPr>
            </w:tcPrChange>
          </w:tcPr>
          <w:p w14:paraId="0EE85609" w14:textId="58FDC74F" w:rsidR="00280D7C" w:rsidRPr="00016618" w:rsidRDefault="00016618">
            <w:pPr>
              <w:jc w:val="center"/>
              <w:rPr>
                <w:rFonts w:ascii="Times New Roman" w:hAnsi="Times New Roman"/>
                <w:sz w:val="36"/>
                <w:rPrChange w:id="1794" w:author="David Gravett" w:date="2019-12-01T10:21:00Z">
                  <w:rPr>
                    <w:rFonts w:ascii="Times New Roman" w:hAnsi="Times New Roman" w:cs="Times New Roman"/>
                    <w:sz w:val="24"/>
                    <w:szCs w:val="24"/>
                  </w:rPr>
                </w:rPrChange>
              </w:rPr>
              <w:pPrChange w:id="1795" w:author="James Dwyer" w:date="2019-12-01T10:21:00Z">
                <w:pPr/>
              </w:pPrChange>
            </w:pPr>
            <w:ins w:id="1796" w:author="David Gravett" w:date="2019-12-01T10:21:00Z">
              <w:r w:rsidRPr="00016618">
                <w:rPr>
                  <w:rFonts w:ascii="Times New Roman" w:hAnsi="Times New Roman" w:cs="Times New Roman"/>
                  <w:sz w:val="36"/>
                  <w:szCs w:val="36"/>
                </w:rPr>
                <w:t>0</w:t>
              </w:r>
            </w:ins>
            <w:del w:id="1797" w:author="David Gravett" w:date="2019-12-01T10:21:00Z">
              <w:r w:rsidR="00280D7C">
                <w:rPr>
                  <w:rFonts w:ascii="Times New Roman" w:hAnsi="Times New Roman" w:cs="Times New Roman"/>
                  <w:sz w:val="24"/>
                  <w:szCs w:val="24"/>
                </w:rPr>
                <w:delText>-1</w:delText>
              </w:r>
            </w:del>
          </w:p>
        </w:tc>
      </w:tr>
      <w:tr w:rsidR="00280D7C" w14:paraId="6D2E1160" w14:textId="77777777" w:rsidTr="00BE50C5">
        <w:trPr>
          <w:trHeight w:val="869"/>
          <w:trPrChange w:id="1798" w:author="David Gravett" w:date="2019-12-01T10:21:00Z">
            <w:trPr>
              <w:trHeight w:val="432"/>
            </w:trPr>
          </w:trPrChange>
        </w:trPr>
        <w:tc>
          <w:tcPr>
            <w:tcW w:w="933" w:type="dxa"/>
            <w:tcPrChange w:id="1799" w:author="David Gravett" w:date="2019-12-01T10:21:00Z">
              <w:tcPr>
                <w:tcW w:w="432" w:type="dxa"/>
              </w:tcPr>
            </w:tcPrChange>
          </w:tcPr>
          <w:p w14:paraId="6996A2D6" w14:textId="77777777" w:rsidR="00280D7C" w:rsidRPr="00016618" w:rsidRDefault="00280D7C">
            <w:pPr>
              <w:jc w:val="center"/>
              <w:rPr>
                <w:rFonts w:ascii="Times New Roman" w:hAnsi="Times New Roman"/>
                <w:sz w:val="36"/>
                <w:rPrChange w:id="1800" w:author="David Gravett" w:date="2019-12-01T10:21:00Z">
                  <w:rPr>
                    <w:rFonts w:ascii="Times New Roman" w:hAnsi="Times New Roman" w:cs="Times New Roman"/>
                    <w:sz w:val="24"/>
                    <w:szCs w:val="24"/>
                  </w:rPr>
                </w:rPrChange>
              </w:rPr>
              <w:pPrChange w:id="1801" w:author="James Dwyer" w:date="2019-12-01T10:21:00Z">
                <w:pPr/>
              </w:pPrChange>
            </w:pPr>
            <w:r w:rsidRPr="00016618">
              <w:rPr>
                <w:rFonts w:ascii="Times New Roman" w:hAnsi="Times New Roman"/>
                <w:sz w:val="36"/>
                <w:rPrChange w:id="1802" w:author="David Gravett" w:date="2019-12-01T10:21:00Z">
                  <w:rPr>
                    <w:rFonts w:ascii="Times New Roman" w:hAnsi="Times New Roman" w:cs="Times New Roman"/>
                    <w:sz w:val="24"/>
                    <w:szCs w:val="24"/>
                  </w:rPr>
                </w:rPrChange>
              </w:rPr>
              <w:t>1</w:t>
            </w:r>
          </w:p>
        </w:tc>
        <w:tc>
          <w:tcPr>
            <w:tcW w:w="933" w:type="dxa"/>
            <w:tcPrChange w:id="1803" w:author="David Gravett" w:date="2019-12-01T10:21:00Z">
              <w:tcPr>
                <w:tcW w:w="432" w:type="dxa"/>
              </w:tcPr>
            </w:tcPrChange>
          </w:tcPr>
          <w:p w14:paraId="52F1C92E" w14:textId="77777777" w:rsidR="00280D7C" w:rsidRPr="00016618" w:rsidRDefault="00280D7C">
            <w:pPr>
              <w:jc w:val="center"/>
              <w:rPr>
                <w:rFonts w:ascii="Times New Roman" w:hAnsi="Times New Roman"/>
                <w:sz w:val="36"/>
                <w:rPrChange w:id="1804" w:author="David Gravett" w:date="2019-12-01T10:21:00Z">
                  <w:rPr>
                    <w:rFonts w:ascii="Times New Roman" w:hAnsi="Times New Roman" w:cs="Times New Roman"/>
                    <w:sz w:val="24"/>
                    <w:szCs w:val="24"/>
                  </w:rPr>
                </w:rPrChange>
              </w:rPr>
              <w:pPrChange w:id="1805" w:author="James Dwyer" w:date="2019-12-01T10:21:00Z">
                <w:pPr/>
              </w:pPrChange>
            </w:pPr>
            <w:r w:rsidRPr="00016618">
              <w:rPr>
                <w:rFonts w:ascii="Times New Roman" w:hAnsi="Times New Roman"/>
                <w:sz w:val="36"/>
                <w:rPrChange w:id="1806" w:author="David Gravett" w:date="2019-12-01T10:21:00Z">
                  <w:rPr>
                    <w:rFonts w:ascii="Times New Roman" w:hAnsi="Times New Roman" w:cs="Times New Roman"/>
                    <w:sz w:val="24"/>
                    <w:szCs w:val="24"/>
                  </w:rPr>
                </w:rPrChange>
              </w:rPr>
              <w:t>-1</w:t>
            </w:r>
          </w:p>
        </w:tc>
        <w:tc>
          <w:tcPr>
            <w:tcW w:w="933" w:type="dxa"/>
            <w:tcPrChange w:id="1807" w:author="David Gravett" w:date="2019-12-01T10:21:00Z">
              <w:tcPr>
                <w:tcW w:w="432" w:type="dxa"/>
              </w:tcPr>
            </w:tcPrChange>
          </w:tcPr>
          <w:p w14:paraId="20BFC799" w14:textId="77777777" w:rsidR="00280D7C" w:rsidRPr="00016618" w:rsidRDefault="00280D7C">
            <w:pPr>
              <w:jc w:val="center"/>
              <w:rPr>
                <w:rFonts w:ascii="Times New Roman" w:hAnsi="Times New Roman"/>
                <w:sz w:val="36"/>
                <w:rPrChange w:id="1808" w:author="David Gravett" w:date="2019-12-01T10:21:00Z">
                  <w:rPr>
                    <w:rFonts w:ascii="Times New Roman" w:hAnsi="Times New Roman" w:cs="Times New Roman"/>
                    <w:sz w:val="24"/>
                    <w:szCs w:val="24"/>
                  </w:rPr>
                </w:rPrChange>
              </w:rPr>
              <w:pPrChange w:id="1809" w:author="James Dwyer" w:date="2019-12-01T10:21:00Z">
                <w:pPr/>
              </w:pPrChange>
            </w:pPr>
            <w:r w:rsidRPr="00016618">
              <w:rPr>
                <w:rFonts w:ascii="Times New Roman" w:hAnsi="Times New Roman"/>
                <w:sz w:val="36"/>
                <w:rPrChange w:id="1810" w:author="David Gravett" w:date="2019-12-01T10:21:00Z">
                  <w:rPr>
                    <w:rFonts w:ascii="Times New Roman" w:hAnsi="Times New Roman" w:cs="Times New Roman"/>
                    <w:sz w:val="24"/>
                    <w:szCs w:val="24"/>
                  </w:rPr>
                </w:rPrChange>
              </w:rPr>
              <w:t>1</w:t>
            </w:r>
          </w:p>
        </w:tc>
        <w:tc>
          <w:tcPr>
            <w:tcW w:w="933" w:type="dxa"/>
            <w:tcPrChange w:id="1811" w:author="David Gravett" w:date="2019-12-01T10:21:00Z">
              <w:tcPr>
                <w:tcW w:w="432" w:type="dxa"/>
              </w:tcPr>
            </w:tcPrChange>
          </w:tcPr>
          <w:p w14:paraId="785902E8" w14:textId="77777777" w:rsidR="00280D7C" w:rsidRPr="00016618" w:rsidRDefault="00280D7C">
            <w:pPr>
              <w:jc w:val="center"/>
              <w:rPr>
                <w:rFonts w:ascii="Times New Roman" w:hAnsi="Times New Roman"/>
                <w:sz w:val="36"/>
                <w:rPrChange w:id="1812" w:author="David Gravett" w:date="2019-12-01T10:21:00Z">
                  <w:rPr>
                    <w:rFonts w:ascii="Times New Roman" w:hAnsi="Times New Roman" w:cs="Times New Roman"/>
                    <w:sz w:val="24"/>
                    <w:szCs w:val="24"/>
                  </w:rPr>
                </w:rPrChange>
              </w:rPr>
              <w:pPrChange w:id="1813" w:author="James Dwyer" w:date="2019-12-01T10:21:00Z">
                <w:pPr/>
              </w:pPrChange>
            </w:pPr>
            <w:r w:rsidRPr="00016618">
              <w:rPr>
                <w:rFonts w:ascii="Times New Roman" w:hAnsi="Times New Roman"/>
                <w:sz w:val="36"/>
                <w:rPrChange w:id="1814" w:author="David Gravett" w:date="2019-12-01T10:21:00Z">
                  <w:rPr>
                    <w:rFonts w:ascii="Times New Roman" w:hAnsi="Times New Roman" w:cs="Times New Roman"/>
                    <w:sz w:val="24"/>
                    <w:szCs w:val="24"/>
                  </w:rPr>
                </w:rPrChange>
              </w:rPr>
              <w:t>0</w:t>
            </w:r>
          </w:p>
        </w:tc>
        <w:tc>
          <w:tcPr>
            <w:tcW w:w="933" w:type="dxa"/>
            <w:tcPrChange w:id="1815" w:author="David Gravett" w:date="2019-12-01T10:21:00Z">
              <w:tcPr>
                <w:tcW w:w="432" w:type="dxa"/>
              </w:tcPr>
            </w:tcPrChange>
          </w:tcPr>
          <w:p w14:paraId="09D185AE" w14:textId="045A0B8C" w:rsidR="00280D7C" w:rsidRPr="00016618" w:rsidRDefault="00016618">
            <w:pPr>
              <w:jc w:val="center"/>
              <w:rPr>
                <w:rFonts w:ascii="Times New Roman" w:hAnsi="Times New Roman"/>
                <w:sz w:val="36"/>
                <w:rPrChange w:id="1816" w:author="David Gravett" w:date="2019-12-01T10:21:00Z">
                  <w:rPr>
                    <w:rFonts w:ascii="Times New Roman" w:hAnsi="Times New Roman" w:cs="Times New Roman"/>
                    <w:sz w:val="24"/>
                    <w:szCs w:val="24"/>
                  </w:rPr>
                </w:rPrChange>
              </w:rPr>
              <w:pPrChange w:id="1817" w:author="James Dwyer" w:date="2019-12-01T10:21:00Z">
                <w:pPr/>
              </w:pPrChange>
            </w:pPr>
            <w:ins w:id="1818" w:author="David Gravett" w:date="2019-12-01T10:21:00Z">
              <w:r w:rsidRPr="00016618">
                <w:rPr>
                  <w:rFonts w:ascii="Times New Roman" w:hAnsi="Times New Roman" w:cs="Times New Roman"/>
                  <w:sz w:val="36"/>
                  <w:szCs w:val="36"/>
                </w:rPr>
                <w:t>0</w:t>
              </w:r>
            </w:ins>
            <w:del w:id="1819" w:author="David Gravett" w:date="2019-12-01T10:21:00Z">
              <w:r w:rsidR="00280D7C">
                <w:rPr>
                  <w:rFonts w:ascii="Times New Roman" w:hAnsi="Times New Roman" w:cs="Times New Roman"/>
                  <w:sz w:val="24"/>
                  <w:szCs w:val="24"/>
                </w:rPr>
                <w:delText>1</w:delText>
              </w:r>
            </w:del>
          </w:p>
        </w:tc>
        <w:tc>
          <w:tcPr>
            <w:tcW w:w="933" w:type="dxa"/>
            <w:tcPrChange w:id="1820" w:author="David Gravett" w:date="2019-12-01T10:21:00Z">
              <w:tcPr>
                <w:tcW w:w="432" w:type="dxa"/>
              </w:tcPr>
            </w:tcPrChange>
          </w:tcPr>
          <w:p w14:paraId="46022061" w14:textId="54582138" w:rsidR="00280D7C" w:rsidRPr="00016618" w:rsidRDefault="00016618">
            <w:pPr>
              <w:jc w:val="center"/>
              <w:rPr>
                <w:rFonts w:ascii="Times New Roman" w:hAnsi="Times New Roman"/>
                <w:sz w:val="36"/>
                <w:rPrChange w:id="1821" w:author="David Gravett" w:date="2019-12-01T10:21:00Z">
                  <w:rPr>
                    <w:rFonts w:ascii="Times New Roman" w:hAnsi="Times New Roman" w:cs="Times New Roman"/>
                    <w:sz w:val="24"/>
                    <w:szCs w:val="24"/>
                  </w:rPr>
                </w:rPrChange>
              </w:rPr>
              <w:pPrChange w:id="1822" w:author="James Dwyer" w:date="2019-12-01T10:21:00Z">
                <w:pPr/>
              </w:pPrChange>
            </w:pPr>
            <w:ins w:id="1823" w:author="David Gravett" w:date="2019-12-01T10:21:00Z">
              <w:r w:rsidRPr="00016618">
                <w:rPr>
                  <w:rFonts w:ascii="Times New Roman" w:hAnsi="Times New Roman" w:cs="Times New Roman"/>
                  <w:sz w:val="36"/>
                  <w:szCs w:val="36"/>
                </w:rPr>
                <w:t>0</w:t>
              </w:r>
            </w:ins>
            <w:del w:id="1824" w:author="David Gravett" w:date="2019-12-01T10:21:00Z">
              <w:r w:rsidR="00280D7C">
                <w:rPr>
                  <w:rFonts w:ascii="Times New Roman" w:hAnsi="Times New Roman" w:cs="Times New Roman"/>
                  <w:sz w:val="24"/>
                  <w:szCs w:val="24"/>
                </w:rPr>
                <w:delText>-1</w:delText>
              </w:r>
            </w:del>
          </w:p>
        </w:tc>
        <w:tc>
          <w:tcPr>
            <w:tcW w:w="933" w:type="dxa"/>
            <w:tcPrChange w:id="1825" w:author="David Gravett" w:date="2019-12-01T10:21:00Z">
              <w:tcPr>
                <w:tcW w:w="432" w:type="dxa"/>
              </w:tcPr>
            </w:tcPrChange>
          </w:tcPr>
          <w:p w14:paraId="5AA0FD9B" w14:textId="545F6C88" w:rsidR="00280D7C" w:rsidRPr="00016618" w:rsidRDefault="00016618">
            <w:pPr>
              <w:jc w:val="center"/>
              <w:rPr>
                <w:rFonts w:ascii="Times New Roman" w:hAnsi="Times New Roman"/>
                <w:sz w:val="36"/>
                <w:rPrChange w:id="1826" w:author="David Gravett" w:date="2019-12-01T10:21:00Z">
                  <w:rPr>
                    <w:rFonts w:ascii="Times New Roman" w:hAnsi="Times New Roman" w:cs="Times New Roman"/>
                    <w:sz w:val="24"/>
                    <w:szCs w:val="24"/>
                  </w:rPr>
                </w:rPrChange>
              </w:rPr>
              <w:pPrChange w:id="1827" w:author="James Dwyer" w:date="2019-12-01T10:21:00Z">
                <w:pPr/>
              </w:pPrChange>
            </w:pPr>
            <w:ins w:id="1828" w:author="David Gravett" w:date="2019-12-01T10:21:00Z">
              <w:r w:rsidRPr="00016618">
                <w:rPr>
                  <w:rFonts w:ascii="Times New Roman" w:hAnsi="Times New Roman" w:cs="Times New Roman"/>
                  <w:sz w:val="36"/>
                  <w:szCs w:val="36"/>
                </w:rPr>
                <w:t>0</w:t>
              </w:r>
            </w:ins>
            <w:del w:id="1829" w:author="David Gravett" w:date="2019-12-01T10:21:00Z">
              <w:r w:rsidR="00280D7C">
                <w:rPr>
                  <w:rFonts w:ascii="Times New Roman" w:hAnsi="Times New Roman" w:cs="Times New Roman"/>
                  <w:sz w:val="24"/>
                  <w:szCs w:val="24"/>
                </w:rPr>
                <w:delText>1</w:delText>
              </w:r>
            </w:del>
          </w:p>
        </w:tc>
      </w:tr>
      <w:tr w:rsidR="00280D7C" w14:paraId="4101157A" w14:textId="77777777" w:rsidTr="00BE50C5">
        <w:trPr>
          <w:trHeight w:val="869"/>
          <w:trPrChange w:id="1830" w:author="David Gravett" w:date="2019-12-01T10:21:00Z">
            <w:trPr>
              <w:trHeight w:val="432"/>
            </w:trPr>
          </w:trPrChange>
        </w:trPr>
        <w:tc>
          <w:tcPr>
            <w:tcW w:w="933" w:type="dxa"/>
            <w:tcPrChange w:id="1831" w:author="David Gravett" w:date="2019-12-01T10:21:00Z">
              <w:tcPr>
                <w:tcW w:w="432" w:type="dxa"/>
              </w:tcPr>
            </w:tcPrChange>
          </w:tcPr>
          <w:p w14:paraId="1B5D8990" w14:textId="77777777" w:rsidR="00280D7C" w:rsidRPr="00016618" w:rsidRDefault="00280D7C">
            <w:pPr>
              <w:jc w:val="center"/>
              <w:rPr>
                <w:rFonts w:ascii="Times New Roman" w:hAnsi="Times New Roman"/>
                <w:sz w:val="36"/>
                <w:rPrChange w:id="1832" w:author="David Gravett" w:date="2019-12-01T10:21:00Z">
                  <w:rPr>
                    <w:rFonts w:ascii="Times New Roman" w:hAnsi="Times New Roman" w:cs="Times New Roman"/>
                    <w:sz w:val="24"/>
                    <w:szCs w:val="24"/>
                  </w:rPr>
                </w:rPrChange>
              </w:rPr>
              <w:pPrChange w:id="1833" w:author="James Dwyer" w:date="2019-12-01T10:21:00Z">
                <w:pPr/>
              </w:pPrChange>
            </w:pPr>
            <w:r w:rsidRPr="00016618">
              <w:rPr>
                <w:rFonts w:ascii="Times New Roman" w:hAnsi="Times New Roman"/>
                <w:sz w:val="36"/>
                <w:rPrChange w:id="1834" w:author="David Gravett" w:date="2019-12-01T10:21:00Z">
                  <w:rPr>
                    <w:rFonts w:ascii="Times New Roman" w:hAnsi="Times New Roman" w:cs="Times New Roman"/>
                    <w:sz w:val="24"/>
                    <w:szCs w:val="24"/>
                  </w:rPr>
                </w:rPrChange>
              </w:rPr>
              <w:t>-1</w:t>
            </w:r>
          </w:p>
        </w:tc>
        <w:tc>
          <w:tcPr>
            <w:tcW w:w="933" w:type="dxa"/>
            <w:tcPrChange w:id="1835" w:author="David Gravett" w:date="2019-12-01T10:21:00Z">
              <w:tcPr>
                <w:tcW w:w="432" w:type="dxa"/>
              </w:tcPr>
            </w:tcPrChange>
          </w:tcPr>
          <w:p w14:paraId="6E730C30" w14:textId="77777777" w:rsidR="00280D7C" w:rsidRPr="00016618" w:rsidRDefault="00280D7C">
            <w:pPr>
              <w:jc w:val="center"/>
              <w:rPr>
                <w:rFonts w:ascii="Times New Roman" w:hAnsi="Times New Roman"/>
                <w:sz w:val="36"/>
                <w:rPrChange w:id="1836" w:author="David Gravett" w:date="2019-12-01T10:21:00Z">
                  <w:rPr>
                    <w:rFonts w:ascii="Times New Roman" w:hAnsi="Times New Roman" w:cs="Times New Roman"/>
                    <w:sz w:val="24"/>
                    <w:szCs w:val="24"/>
                  </w:rPr>
                </w:rPrChange>
              </w:rPr>
              <w:pPrChange w:id="1837" w:author="James Dwyer" w:date="2019-12-01T10:21:00Z">
                <w:pPr/>
              </w:pPrChange>
            </w:pPr>
            <w:r w:rsidRPr="00016618">
              <w:rPr>
                <w:rFonts w:ascii="Times New Roman" w:hAnsi="Times New Roman"/>
                <w:sz w:val="36"/>
                <w:rPrChange w:id="1838" w:author="David Gravett" w:date="2019-12-01T10:21:00Z">
                  <w:rPr>
                    <w:rFonts w:ascii="Times New Roman" w:hAnsi="Times New Roman" w:cs="Times New Roman"/>
                    <w:sz w:val="24"/>
                    <w:szCs w:val="24"/>
                  </w:rPr>
                </w:rPrChange>
              </w:rPr>
              <w:t>1</w:t>
            </w:r>
          </w:p>
        </w:tc>
        <w:tc>
          <w:tcPr>
            <w:tcW w:w="933" w:type="dxa"/>
            <w:tcPrChange w:id="1839" w:author="David Gravett" w:date="2019-12-01T10:21:00Z">
              <w:tcPr>
                <w:tcW w:w="432" w:type="dxa"/>
              </w:tcPr>
            </w:tcPrChange>
          </w:tcPr>
          <w:p w14:paraId="4EA77417" w14:textId="77777777" w:rsidR="00280D7C" w:rsidRPr="00016618" w:rsidRDefault="00280D7C">
            <w:pPr>
              <w:jc w:val="center"/>
              <w:rPr>
                <w:rFonts w:ascii="Times New Roman" w:hAnsi="Times New Roman"/>
                <w:sz w:val="36"/>
                <w:rPrChange w:id="1840" w:author="David Gravett" w:date="2019-12-01T10:21:00Z">
                  <w:rPr>
                    <w:rFonts w:ascii="Times New Roman" w:hAnsi="Times New Roman" w:cs="Times New Roman"/>
                    <w:sz w:val="24"/>
                    <w:szCs w:val="24"/>
                  </w:rPr>
                </w:rPrChange>
              </w:rPr>
              <w:pPrChange w:id="1841" w:author="James Dwyer" w:date="2019-12-01T10:21:00Z">
                <w:pPr/>
              </w:pPrChange>
            </w:pPr>
            <w:r w:rsidRPr="00016618">
              <w:rPr>
                <w:rFonts w:ascii="Times New Roman" w:hAnsi="Times New Roman"/>
                <w:sz w:val="36"/>
                <w:rPrChange w:id="1842" w:author="David Gravett" w:date="2019-12-01T10:21:00Z">
                  <w:rPr>
                    <w:rFonts w:ascii="Times New Roman" w:hAnsi="Times New Roman" w:cs="Times New Roman"/>
                    <w:sz w:val="24"/>
                    <w:szCs w:val="24"/>
                  </w:rPr>
                </w:rPrChange>
              </w:rPr>
              <w:t>-1</w:t>
            </w:r>
          </w:p>
        </w:tc>
        <w:tc>
          <w:tcPr>
            <w:tcW w:w="933" w:type="dxa"/>
            <w:tcPrChange w:id="1843" w:author="David Gravett" w:date="2019-12-01T10:21:00Z">
              <w:tcPr>
                <w:tcW w:w="432" w:type="dxa"/>
              </w:tcPr>
            </w:tcPrChange>
          </w:tcPr>
          <w:p w14:paraId="091D6A81" w14:textId="77777777" w:rsidR="00280D7C" w:rsidRPr="00016618" w:rsidRDefault="00280D7C">
            <w:pPr>
              <w:jc w:val="center"/>
              <w:rPr>
                <w:rFonts w:ascii="Times New Roman" w:hAnsi="Times New Roman"/>
                <w:sz w:val="36"/>
                <w:rPrChange w:id="1844" w:author="David Gravett" w:date="2019-12-01T10:21:00Z">
                  <w:rPr>
                    <w:rFonts w:ascii="Times New Roman" w:hAnsi="Times New Roman" w:cs="Times New Roman"/>
                    <w:sz w:val="24"/>
                    <w:szCs w:val="24"/>
                  </w:rPr>
                </w:rPrChange>
              </w:rPr>
              <w:pPrChange w:id="1845" w:author="James Dwyer" w:date="2019-12-01T10:21:00Z">
                <w:pPr/>
              </w:pPrChange>
            </w:pPr>
            <w:r w:rsidRPr="00016618">
              <w:rPr>
                <w:rFonts w:ascii="Times New Roman" w:hAnsi="Times New Roman"/>
                <w:sz w:val="36"/>
                <w:rPrChange w:id="1846" w:author="David Gravett" w:date="2019-12-01T10:21:00Z">
                  <w:rPr>
                    <w:rFonts w:ascii="Times New Roman" w:hAnsi="Times New Roman" w:cs="Times New Roman"/>
                    <w:sz w:val="24"/>
                    <w:szCs w:val="24"/>
                  </w:rPr>
                </w:rPrChange>
              </w:rPr>
              <w:t>0</w:t>
            </w:r>
          </w:p>
        </w:tc>
        <w:tc>
          <w:tcPr>
            <w:tcW w:w="933" w:type="dxa"/>
            <w:tcPrChange w:id="1847" w:author="David Gravett" w:date="2019-12-01T10:21:00Z">
              <w:tcPr>
                <w:tcW w:w="432" w:type="dxa"/>
              </w:tcPr>
            </w:tcPrChange>
          </w:tcPr>
          <w:p w14:paraId="488B89AA" w14:textId="3C5503F3" w:rsidR="00280D7C" w:rsidRPr="00016618" w:rsidRDefault="00016618">
            <w:pPr>
              <w:jc w:val="center"/>
              <w:rPr>
                <w:rFonts w:ascii="Times New Roman" w:hAnsi="Times New Roman"/>
                <w:sz w:val="36"/>
                <w:rPrChange w:id="1848" w:author="David Gravett" w:date="2019-12-01T10:21:00Z">
                  <w:rPr>
                    <w:rFonts w:ascii="Times New Roman" w:hAnsi="Times New Roman" w:cs="Times New Roman"/>
                    <w:sz w:val="24"/>
                    <w:szCs w:val="24"/>
                  </w:rPr>
                </w:rPrChange>
              </w:rPr>
              <w:pPrChange w:id="1849" w:author="James Dwyer" w:date="2019-12-01T10:21:00Z">
                <w:pPr/>
              </w:pPrChange>
            </w:pPr>
            <w:ins w:id="1850" w:author="David Gravett" w:date="2019-12-01T10:21:00Z">
              <w:r w:rsidRPr="00016618">
                <w:rPr>
                  <w:rFonts w:ascii="Times New Roman" w:hAnsi="Times New Roman" w:cs="Times New Roman"/>
                  <w:sz w:val="36"/>
                  <w:szCs w:val="36"/>
                </w:rPr>
                <w:t>0</w:t>
              </w:r>
            </w:ins>
            <w:del w:id="1851" w:author="David Gravett" w:date="2019-12-01T10:21:00Z">
              <w:r w:rsidR="00280D7C">
                <w:rPr>
                  <w:rFonts w:ascii="Times New Roman" w:hAnsi="Times New Roman" w:cs="Times New Roman"/>
                  <w:sz w:val="24"/>
                  <w:szCs w:val="24"/>
                </w:rPr>
                <w:delText>-1</w:delText>
              </w:r>
            </w:del>
          </w:p>
        </w:tc>
        <w:tc>
          <w:tcPr>
            <w:tcW w:w="933" w:type="dxa"/>
            <w:tcPrChange w:id="1852" w:author="David Gravett" w:date="2019-12-01T10:21:00Z">
              <w:tcPr>
                <w:tcW w:w="432" w:type="dxa"/>
              </w:tcPr>
            </w:tcPrChange>
          </w:tcPr>
          <w:p w14:paraId="2C2D1E71" w14:textId="2A6FE64C" w:rsidR="00280D7C" w:rsidRPr="00016618" w:rsidRDefault="00016618">
            <w:pPr>
              <w:jc w:val="center"/>
              <w:rPr>
                <w:rFonts w:ascii="Times New Roman" w:hAnsi="Times New Roman"/>
                <w:sz w:val="36"/>
                <w:rPrChange w:id="1853" w:author="David Gravett" w:date="2019-12-01T10:21:00Z">
                  <w:rPr>
                    <w:rFonts w:ascii="Times New Roman" w:hAnsi="Times New Roman" w:cs="Times New Roman"/>
                    <w:sz w:val="24"/>
                    <w:szCs w:val="24"/>
                  </w:rPr>
                </w:rPrChange>
              </w:rPr>
              <w:pPrChange w:id="1854" w:author="James Dwyer" w:date="2019-12-01T10:21:00Z">
                <w:pPr/>
              </w:pPrChange>
            </w:pPr>
            <w:ins w:id="1855" w:author="David Gravett" w:date="2019-12-01T10:21:00Z">
              <w:r w:rsidRPr="00016618">
                <w:rPr>
                  <w:rFonts w:ascii="Times New Roman" w:hAnsi="Times New Roman" w:cs="Times New Roman"/>
                  <w:sz w:val="36"/>
                  <w:szCs w:val="36"/>
                </w:rPr>
                <w:t>0</w:t>
              </w:r>
            </w:ins>
            <w:del w:id="1856" w:author="David Gravett" w:date="2019-12-01T10:21:00Z">
              <w:r w:rsidR="00280D7C">
                <w:rPr>
                  <w:rFonts w:ascii="Times New Roman" w:hAnsi="Times New Roman" w:cs="Times New Roman"/>
                  <w:sz w:val="24"/>
                  <w:szCs w:val="24"/>
                </w:rPr>
                <w:delText>1</w:delText>
              </w:r>
            </w:del>
          </w:p>
        </w:tc>
        <w:tc>
          <w:tcPr>
            <w:tcW w:w="933" w:type="dxa"/>
            <w:tcPrChange w:id="1857" w:author="David Gravett" w:date="2019-12-01T10:21:00Z">
              <w:tcPr>
                <w:tcW w:w="432" w:type="dxa"/>
              </w:tcPr>
            </w:tcPrChange>
          </w:tcPr>
          <w:p w14:paraId="59F5AD2A" w14:textId="02F10502" w:rsidR="00280D7C" w:rsidRPr="00016618" w:rsidRDefault="00016618">
            <w:pPr>
              <w:jc w:val="center"/>
              <w:rPr>
                <w:rFonts w:ascii="Times New Roman" w:hAnsi="Times New Roman"/>
                <w:sz w:val="36"/>
                <w:rPrChange w:id="1858" w:author="David Gravett" w:date="2019-12-01T10:21:00Z">
                  <w:rPr>
                    <w:rFonts w:ascii="Times New Roman" w:hAnsi="Times New Roman" w:cs="Times New Roman"/>
                    <w:sz w:val="24"/>
                    <w:szCs w:val="24"/>
                  </w:rPr>
                </w:rPrChange>
              </w:rPr>
              <w:pPrChange w:id="1859" w:author="James Dwyer" w:date="2019-12-01T10:21:00Z">
                <w:pPr/>
              </w:pPrChange>
            </w:pPr>
            <w:ins w:id="1860" w:author="David Gravett" w:date="2019-12-01T10:21:00Z">
              <w:r w:rsidRPr="00016618">
                <w:rPr>
                  <w:rFonts w:ascii="Times New Roman" w:hAnsi="Times New Roman" w:cs="Times New Roman"/>
                  <w:sz w:val="36"/>
                  <w:szCs w:val="36"/>
                </w:rPr>
                <w:t>0</w:t>
              </w:r>
            </w:ins>
            <w:del w:id="1861" w:author="David Gravett" w:date="2019-12-01T10:21:00Z">
              <w:r w:rsidR="00280D7C">
                <w:rPr>
                  <w:rFonts w:ascii="Times New Roman" w:hAnsi="Times New Roman" w:cs="Times New Roman"/>
                  <w:sz w:val="24"/>
                  <w:szCs w:val="24"/>
                </w:rPr>
                <w:delText>-1</w:delText>
              </w:r>
            </w:del>
          </w:p>
        </w:tc>
      </w:tr>
    </w:tbl>
    <w:p w14:paraId="6B363A91" w14:textId="4BE56820" w:rsidR="00016618" w:rsidRDefault="00016618" w:rsidP="005F2D99">
      <w:pPr>
        <w:spacing w:line="288" w:lineRule="auto"/>
        <w:jc w:val="both"/>
        <w:rPr>
          <w:ins w:id="1862" w:author="David Gravett" w:date="2019-12-01T10:21:00Z"/>
          <w:rFonts w:ascii="Times New Roman" w:hAnsi="Times New Roman" w:cs="Times New Roman"/>
          <w:sz w:val="24"/>
          <w:szCs w:val="24"/>
          <w:lang w:val="en-US"/>
        </w:rPr>
      </w:pPr>
      <w:ins w:id="1863" w:author="David Gravett" w:date="2019-12-01T10:21:00Z">
        <w:r>
          <w:rPr>
            <w:noProof/>
          </w:rPr>
          <mc:AlternateContent>
            <mc:Choice Requires="wps">
              <w:drawing>
                <wp:anchor distT="0" distB="0" distL="114300" distR="114300" simplePos="0" relativeHeight="251701760" behindDoc="0" locked="0" layoutInCell="1" allowOverlap="1" wp14:anchorId="467B9AB6" wp14:editId="3AD87B8D">
                  <wp:simplePos x="0" y="0"/>
                  <wp:positionH relativeFrom="margin">
                    <wp:align>center</wp:align>
                  </wp:positionH>
                  <wp:positionV relativeFrom="paragraph">
                    <wp:posOffset>57785</wp:posOffset>
                  </wp:positionV>
                  <wp:extent cx="3381375" cy="1524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7436AC8" w14:textId="25DB66D6" w:rsidR="0077468C" w:rsidRPr="00D103E4" w:rsidRDefault="0077468C" w:rsidP="00016618">
                              <w:pPr>
                                <w:pStyle w:val="Caption"/>
                                <w:jc w:val="center"/>
                                <w:rPr>
                                  <w:ins w:id="1864" w:author="David Gravett" w:date="2019-12-01T10:21:00Z"/>
                                  <w:rFonts w:ascii="Arial" w:eastAsia="Arial" w:hAnsi="Arial" w:cs="Arial"/>
                                  <w:noProof/>
                                  <w:lang w:val="en"/>
                                </w:rPr>
                              </w:pPr>
                              <w:ins w:id="1865" w:author="David Gravett" w:date="2019-12-01T10:21:00Z">
                                <w:r>
                                  <w:t xml:space="preserve">Table </w:t>
                                </w:r>
                              </w:ins>
                              <w:r w:rsidR="008E5F66">
                                <w:t>10</w:t>
                              </w:r>
                              <w:ins w:id="1866" w:author="David Gravett" w:date="2019-12-01T10:21:00Z">
                                <w:r>
                                  <w:t>: All Nodes Generated for Left Side of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B9AB6" id="Text Box 49" o:spid="_x0000_s1070" type="#_x0000_t202" style="position:absolute;left:0;text-align:left;margin-left:0;margin-top:4.55pt;width:266.25pt;height:12pt;z-index:25170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" stroked="f">
                  <v:textbox inset="0,0,0,0">
                    <w:txbxContent>
                      <w:p w14:paraId="67436AC8" w14:textId="25DB66D6" w:rsidR="0077468C" w:rsidRPr="00D103E4" w:rsidRDefault="0077468C" w:rsidP="00016618">
                        <w:pPr>
                          <w:pStyle w:val="Caption"/>
                          <w:jc w:val="center"/>
                          <w:rPr>
                            <w:ins w:id="1867" w:author="David Gravett" w:date="2019-12-01T10:21:00Z"/>
                            <w:rFonts w:ascii="Arial" w:eastAsia="Arial" w:hAnsi="Arial" w:cs="Arial"/>
                            <w:noProof/>
                            <w:lang w:val="en"/>
                          </w:rPr>
                        </w:pPr>
                        <w:ins w:id="1868" w:author="David Gravett" w:date="2019-12-01T10:21:00Z">
                          <w:r>
                            <w:t xml:space="preserve">Table </w:t>
                          </w:r>
                        </w:ins>
                        <w:r w:rsidR="008E5F66">
                          <w:t>10</w:t>
                        </w:r>
                        <w:ins w:id="1869" w:author="David Gravett" w:date="2019-12-01T10:21:00Z">
                          <w:r>
                            <w:t>: All Nodes Generated for Left Side of Map</w:t>
                          </w:r>
                        </w:ins>
                      </w:p>
                    </w:txbxContent>
                  </v:textbox>
                  <w10:wrap anchorx="margin"/>
                </v:shape>
              </w:pict>
            </mc:Fallback>
          </mc:AlternateContent>
        </w:r>
      </w:ins>
    </w:p>
    <w:p w14:paraId="238C5FF5" w14:textId="40C484FA" w:rsidR="00016618" w:rsidRDefault="00016618" w:rsidP="005F2D99">
      <w:pPr>
        <w:spacing w:line="288" w:lineRule="auto"/>
        <w:jc w:val="both"/>
        <w:rPr>
          <w:ins w:id="1870" w:author="David Gravett" w:date="2019-12-01T10:21:00Z"/>
          <w:rFonts w:ascii="Times New Roman" w:hAnsi="Times New Roman" w:cs="Times New Roman"/>
          <w:sz w:val="24"/>
          <w:szCs w:val="24"/>
          <w:lang w:val="en-US"/>
        </w:rPr>
      </w:pPr>
    </w:p>
    <w:p w14:paraId="667CAC22" w14:textId="7092D43F" w:rsidR="00016618" w:rsidRDefault="00016618" w:rsidP="005F2D99">
      <w:pPr>
        <w:spacing w:line="288" w:lineRule="auto"/>
        <w:jc w:val="both"/>
        <w:rPr>
          <w:ins w:id="1871" w:author="David Gravett" w:date="2019-12-01T10:21:00Z"/>
          <w:rFonts w:ascii="Times New Roman" w:hAnsi="Times New Roman" w:cs="Times New Roman"/>
          <w:sz w:val="24"/>
          <w:szCs w:val="24"/>
          <w:lang w:val="en-US"/>
        </w:rPr>
      </w:pPr>
    </w:p>
    <w:p w14:paraId="75F60AD6" w14:textId="77777777" w:rsidR="00016618" w:rsidRDefault="00016618" w:rsidP="005F2D99">
      <w:pPr>
        <w:spacing w:line="288" w:lineRule="auto"/>
        <w:jc w:val="both"/>
        <w:rPr>
          <w:ins w:id="1872" w:author="David Gravett" w:date="2019-12-01T10:21:00Z"/>
          <w:rFonts w:ascii="Times New Roman" w:hAnsi="Times New Roman" w:cs="Times New Roman"/>
          <w:sz w:val="24"/>
          <w:szCs w:val="24"/>
          <w:lang w:val="en-US"/>
        </w:rPr>
      </w:pPr>
    </w:p>
    <w:p w14:paraId="42CB83F2" w14:textId="1491A64B" w:rsidR="00016618" w:rsidRDefault="00016618" w:rsidP="005F2D99">
      <w:pPr>
        <w:spacing w:line="288" w:lineRule="auto"/>
        <w:jc w:val="both"/>
        <w:rPr>
          <w:ins w:id="1873" w:author="David Gravett" w:date="2019-12-01T10:21:00Z"/>
          <w:rFonts w:ascii="Times New Roman" w:hAnsi="Times New Roman" w:cs="Times New Roman"/>
          <w:sz w:val="24"/>
          <w:szCs w:val="24"/>
          <w:lang w:val="en-US"/>
        </w:rPr>
      </w:pPr>
    </w:p>
    <w:p w14:paraId="32A55ABF" w14:textId="0C972084" w:rsidR="00016618" w:rsidRDefault="00016618" w:rsidP="005F2D99">
      <w:pPr>
        <w:spacing w:line="288" w:lineRule="auto"/>
        <w:jc w:val="both"/>
        <w:rPr>
          <w:ins w:id="1874" w:author="David Gravett" w:date="2019-12-01T10:21:00Z"/>
          <w:rFonts w:ascii="Times New Roman" w:hAnsi="Times New Roman" w:cs="Times New Roman"/>
          <w:sz w:val="24"/>
          <w:szCs w:val="24"/>
          <w:lang w:val="en-US"/>
        </w:rPr>
      </w:pPr>
    </w:p>
    <w:p w14:paraId="1CC7143D" w14:textId="1C60290D" w:rsidR="00016618" w:rsidRDefault="00016618" w:rsidP="005F2D99">
      <w:pPr>
        <w:spacing w:line="288" w:lineRule="auto"/>
        <w:jc w:val="both"/>
        <w:rPr>
          <w:ins w:id="1875" w:author="David Gravett" w:date="2019-12-01T10:21:00Z"/>
          <w:rFonts w:ascii="Times New Roman" w:hAnsi="Times New Roman" w:cs="Times New Roman"/>
          <w:sz w:val="24"/>
          <w:szCs w:val="24"/>
          <w:lang w:val="en-US"/>
        </w:rPr>
      </w:pPr>
    </w:p>
    <w:p w14:paraId="301396BD" w14:textId="7A8AA148" w:rsidR="00016618" w:rsidRDefault="00016618" w:rsidP="005F2D99">
      <w:pPr>
        <w:spacing w:line="288" w:lineRule="auto"/>
        <w:jc w:val="both"/>
        <w:rPr>
          <w:ins w:id="1876" w:author="David Gravett" w:date="2019-12-01T10:21:00Z"/>
          <w:rFonts w:ascii="Times New Roman" w:hAnsi="Times New Roman" w:cs="Times New Roman"/>
          <w:sz w:val="24"/>
          <w:szCs w:val="24"/>
          <w:lang w:val="en-US"/>
        </w:rPr>
      </w:pPr>
    </w:p>
    <w:p w14:paraId="335A3214" w14:textId="26400AE6" w:rsidR="00016618" w:rsidRDefault="00016618" w:rsidP="005F2D99">
      <w:pPr>
        <w:spacing w:line="288" w:lineRule="auto"/>
        <w:jc w:val="both"/>
        <w:rPr>
          <w:ins w:id="1877" w:author="David Gravett" w:date="2019-12-01T10:21:00Z"/>
          <w:rFonts w:ascii="Times New Roman" w:hAnsi="Times New Roman" w:cs="Times New Roman"/>
          <w:sz w:val="24"/>
          <w:szCs w:val="24"/>
          <w:lang w:val="en-US"/>
        </w:rPr>
      </w:pPr>
    </w:p>
    <w:p w14:paraId="01EEE709" w14:textId="4521F0B4" w:rsidR="00016618" w:rsidRDefault="00016618" w:rsidP="005F2D99">
      <w:pPr>
        <w:spacing w:line="288" w:lineRule="auto"/>
        <w:jc w:val="both"/>
        <w:rPr>
          <w:ins w:id="1878" w:author="David Gravett" w:date="2019-12-01T10:21:00Z"/>
          <w:rFonts w:ascii="Times New Roman" w:hAnsi="Times New Roman" w:cs="Times New Roman"/>
          <w:sz w:val="24"/>
          <w:szCs w:val="24"/>
          <w:lang w:val="en-US"/>
        </w:rPr>
      </w:pPr>
    </w:p>
    <w:p w14:paraId="421BF838" w14:textId="460E4A1F" w:rsidR="00016618" w:rsidRDefault="00016618" w:rsidP="005F2D99">
      <w:pPr>
        <w:spacing w:line="288" w:lineRule="auto"/>
        <w:jc w:val="both"/>
        <w:rPr>
          <w:ins w:id="1879" w:author="David Gravett" w:date="2019-12-01T10:21:00Z"/>
          <w:rFonts w:ascii="Times New Roman" w:hAnsi="Times New Roman" w:cs="Times New Roman"/>
          <w:sz w:val="24"/>
          <w:szCs w:val="24"/>
          <w:lang w:val="en-US"/>
        </w:rPr>
      </w:pPr>
    </w:p>
    <w:p w14:paraId="2D3E4F92" w14:textId="4A7F5261" w:rsidR="00016618" w:rsidRDefault="00016618" w:rsidP="005F2D99">
      <w:pPr>
        <w:spacing w:line="288" w:lineRule="auto"/>
        <w:jc w:val="both"/>
        <w:rPr>
          <w:ins w:id="1880" w:author="David Gravett" w:date="2019-12-01T10:21:00Z"/>
          <w:rFonts w:ascii="Times New Roman" w:hAnsi="Times New Roman" w:cs="Times New Roman"/>
          <w:sz w:val="24"/>
          <w:szCs w:val="24"/>
          <w:lang w:val="en-US"/>
        </w:rPr>
      </w:pPr>
    </w:p>
    <w:p w14:paraId="118831E0" w14:textId="30EE21A9" w:rsidR="00016618" w:rsidRDefault="00016618" w:rsidP="005F2D99">
      <w:pPr>
        <w:spacing w:line="288" w:lineRule="auto"/>
        <w:jc w:val="both"/>
        <w:rPr>
          <w:ins w:id="1881" w:author="David Gravett" w:date="2019-12-01T10:21:00Z"/>
          <w:rFonts w:ascii="Times New Roman" w:hAnsi="Times New Roman" w:cs="Times New Roman"/>
          <w:sz w:val="24"/>
          <w:szCs w:val="24"/>
          <w:lang w:val="en-US"/>
        </w:rPr>
      </w:pPr>
    </w:p>
    <w:p w14:paraId="6F59FFA4" w14:textId="6AB11A9B" w:rsidR="00016618" w:rsidRDefault="00016618" w:rsidP="005F2D99">
      <w:pPr>
        <w:spacing w:line="288" w:lineRule="auto"/>
        <w:jc w:val="both"/>
        <w:rPr>
          <w:ins w:id="1882" w:author="David Gravett" w:date="2019-12-01T10:21:00Z"/>
          <w:rFonts w:ascii="Times New Roman" w:hAnsi="Times New Roman" w:cs="Times New Roman"/>
          <w:sz w:val="24"/>
          <w:szCs w:val="24"/>
          <w:lang w:val="en-US"/>
        </w:rPr>
      </w:pPr>
    </w:p>
    <w:p w14:paraId="04C3AB1D" w14:textId="7B0A97D8" w:rsidR="00016618" w:rsidRDefault="00016618" w:rsidP="00016618">
      <w:pPr>
        <w:spacing w:line="288" w:lineRule="auto"/>
        <w:rPr>
          <w:ins w:id="1883" w:author="David Gravett" w:date="2019-12-01T10:21:00Z"/>
          <w:rFonts w:asciiTheme="majorHAnsi" w:hAnsiTheme="majorHAnsi" w:cstheme="majorHAnsi"/>
          <w:color w:val="1F3864" w:themeColor="accent1" w:themeShade="80"/>
          <w:sz w:val="40"/>
          <w:szCs w:val="40"/>
        </w:rPr>
      </w:pPr>
      <w:ins w:id="1884"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E793A0B" w14:textId="77777777" w:rsidR="00280D7C" w:rsidRDefault="00280D7C" w:rsidP="005F2D99">
      <w:pPr>
        <w:spacing w:line="288" w:lineRule="auto"/>
        <w:jc w:val="both"/>
        <w:rPr>
          <w:moveTo w:id="1885" w:author="David Gravett" w:date="2019-12-01T10:21:00Z"/>
          <w:rFonts w:ascii="Times New Roman" w:hAnsi="Times New Roman" w:cs="Times New Roman"/>
          <w:sz w:val="24"/>
          <w:szCs w:val="24"/>
          <w:lang w:val="en-US"/>
        </w:rPr>
      </w:pPr>
      <w:moveToRangeStart w:id="1886" w:author="David Gravett" w:date="2019-12-01T10:21:00Z" w:name="move26088129"/>
      <w:moveTo w:id="1887"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To>
    </w:p>
    <w:p w14:paraId="7BB494D4" w14:textId="77777777" w:rsidR="005F2D99" w:rsidRDefault="005F2D99">
      <w:pPr>
        <w:spacing w:line="288" w:lineRule="auto"/>
        <w:jc w:val="both"/>
        <w:rPr>
          <w:moveTo w:id="1888" w:author="David Gravett" w:date="2019-12-01T10:21:00Z"/>
          <w:rFonts w:ascii="Times New Roman" w:hAnsi="Times New Roman" w:cs="Times New Roman"/>
          <w:sz w:val="24"/>
          <w:szCs w:val="24"/>
          <w:lang w:val="en-US"/>
        </w:rPr>
        <w:pPrChange w:id="1889" w:author="David Gravett" w:date="2019-12-01T10:21:00Z">
          <w:pPr>
            <w:spacing w:line="288" w:lineRule="auto"/>
          </w:pPr>
        </w:pPrChange>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31E29585" w14:textId="77777777" w:rsidTr="00BE50C5">
        <w:trPr>
          <w:trHeight w:val="869"/>
          <w:ins w:id="1890" w:author="David Gravett" w:date="2019-12-01T10:21:00Z"/>
        </w:trPr>
        <w:tc>
          <w:tcPr>
            <w:tcW w:w="933" w:type="dxa"/>
          </w:tcPr>
          <w:moveToRangeEnd w:id="1886"/>
          <w:p w14:paraId="5E09DDBD" w14:textId="683164EA" w:rsidR="00016618" w:rsidRPr="00016618" w:rsidRDefault="00016618" w:rsidP="00016618">
            <w:pPr>
              <w:jc w:val="center"/>
              <w:rPr>
                <w:ins w:id="1891" w:author="David Gravett" w:date="2019-12-01T10:21:00Z"/>
                <w:rFonts w:ascii="Times New Roman" w:hAnsi="Times New Roman" w:cs="Times New Roman"/>
                <w:sz w:val="36"/>
                <w:szCs w:val="36"/>
              </w:rPr>
            </w:pPr>
            <w:ins w:id="1892" w:author="David Gravett" w:date="2019-12-01T10:21:00Z">
              <w:r w:rsidRPr="00016618">
                <w:rPr>
                  <w:rFonts w:ascii="Times New Roman" w:hAnsi="Times New Roman" w:cs="Times New Roman"/>
                  <w:sz w:val="36"/>
                  <w:szCs w:val="36"/>
                </w:rPr>
                <w:t>1</w:t>
              </w:r>
            </w:ins>
          </w:p>
        </w:tc>
        <w:tc>
          <w:tcPr>
            <w:tcW w:w="933" w:type="dxa"/>
          </w:tcPr>
          <w:p w14:paraId="3B8C7F17" w14:textId="7E340B3A" w:rsidR="00016618" w:rsidRPr="00016618" w:rsidRDefault="00016618" w:rsidP="00016618">
            <w:pPr>
              <w:jc w:val="center"/>
              <w:rPr>
                <w:ins w:id="1893" w:author="David Gravett" w:date="2019-12-01T10:21:00Z"/>
                <w:rFonts w:ascii="Times New Roman" w:hAnsi="Times New Roman" w:cs="Times New Roman"/>
                <w:sz w:val="36"/>
                <w:szCs w:val="36"/>
              </w:rPr>
            </w:pPr>
            <w:ins w:id="1894" w:author="David Gravett" w:date="2019-12-01T10:21:00Z">
              <w:r w:rsidRPr="00016618">
                <w:rPr>
                  <w:rFonts w:ascii="Times New Roman" w:hAnsi="Times New Roman" w:cs="Times New Roman"/>
                  <w:sz w:val="36"/>
                  <w:szCs w:val="36"/>
                </w:rPr>
                <w:t>-1</w:t>
              </w:r>
            </w:ins>
          </w:p>
        </w:tc>
        <w:tc>
          <w:tcPr>
            <w:tcW w:w="933" w:type="dxa"/>
          </w:tcPr>
          <w:p w14:paraId="17F4709F" w14:textId="62935B3E" w:rsidR="00016618" w:rsidRPr="00016618" w:rsidRDefault="00016618" w:rsidP="00016618">
            <w:pPr>
              <w:jc w:val="center"/>
              <w:rPr>
                <w:ins w:id="1895" w:author="David Gravett" w:date="2019-12-01T10:21:00Z"/>
                <w:rFonts w:ascii="Times New Roman" w:hAnsi="Times New Roman" w:cs="Times New Roman"/>
                <w:sz w:val="36"/>
                <w:szCs w:val="36"/>
              </w:rPr>
            </w:pPr>
            <w:ins w:id="1896" w:author="David Gravett" w:date="2019-12-01T10:21:00Z">
              <w:r w:rsidRPr="00016618">
                <w:rPr>
                  <w:rFonts w:ascii="Times New Roman" w:hAnsi="Times New Roman" w:cs="Times New Roman"/>
                  <w:sz w:val="36"/>
                  <w:szCs w:val="36"/>
                </w:rPr>
                <w:t>1</w:t>
              </w:r>
            </w:ins>
          </w:p>
        </w:tc>
        <w:tc>
          <w:tcPr>
            <w:tcW w:w="933" w:type="dxa"/>
          </w:tcPr>
          <w:p w14:paraId="17914062" w14:textId="507EE709" w:rsidR="00016618" w:rsidRPr="00016618" w:rsidRDefault="00016618" w:rsidP="00016618">
            <w:pPr>
              <w:jc w:val="center"/>
              <w:rPr>
                <w:ins w:id="1897" w:author="David Gravett" w:date="2019-12-01T10:21:00Z"/>
                <w:rFonts w:ascii="Times New Roman" w:hAnsi="Times New Roman" w:cs="Times New Roman"/>
                <w:sz w:val="36"/>
                <w:szCs w:val="36"/>
              </w:rPr>
            </w:pPr>
            <w:ins w:id="1898" w:author="David Gravett" w:date="2019-12-01T10:21:00Z">
              <w:r w:rsidRPr="00016618">
                <w:rPr>
                  <w:rFonts w:ascii="Times New Roman" w:hAnsi="Times New Roman" w:cs="Times New Roman"/>
                  <w:sz w:val="36"/>
                  <w:szCs w:val="36"/>
                </w:rPr>
                <w:t>0</w:t>
              </w:r>
            </w:ins>
          </w:p>
        </w:tc>
        <w:tc>
          <w:tcPr>
            <w:tcW w:w="933" w:type="dxa"/>
          </w:tcPr>
          <w:p w14:paraId="3A5FA10E" w14:textId="46DD56A6" w:rsidR="00016618" w:rsidRPr="00016618" w:rsidRDefault="00016618" w:rsidP="00016618">
            <w:pPr>
              <w:jc w:val="center"/>
              <w:rPr>
                <w:ins w:id="1899" w:author="David Gravett" w:date="2019-12-01T10:21:00Z"/>
                <w:rFonts w:ascii="Times New Roman" w:hAnsi="Times New Roman" w:cs="Times New Roman"/>
                <w:sz w:val="36"/>
                <w:szCs w:val="36"/>
              </w:rPr>
            </w:pPr>
            <w:ins w:id="1900" w:author="David Gravett" w:date="2019-12-01T10:21:00Z">
              <w:r w:rsidRPr="00016618">
                <w:rPr>
                  <w:rFonts w:ascii="Times New Roman" w:hAnsi="Times New Roman" w:cs="Times New Roman"/>
                  <w:sz w:val="36"/>
                  <w:szCs w:val="36"/>
                </w:rPr>
                <w:t>1</w:t>
              </w:r>
            </w:ins>
          </w:p>
        </w:tc>
        <w:tc>
          <w:tcPr>
            <w:tcW w:w="933" w:type="dxa"/>
          </w:tcPr>
          <w:p w14:paraId="01B26B6F" w14:textId="457EAE13" w:rsidR="00016618" w:rsidRPr="00016618" w:rsidRDefault="00016618" w:rsidP="00016618">
            <w:pPr>
              <w:jc w:val="center"/>
              <w:rPr>
                <w:ins w:id="1901" w:author="David Gravett" w:date="2019-12-01T10:21:00Z"/>
                <w:rFonts w:ascii="Times New Roman" w:hAnsi="Times New Roman" w:cs="Times New Roman"/>
                <w:sz w:val="36"/>
                <w:szCs w:val="36"/>
              </w:rPr>
            </w:pPr>
            <w:ins w:id="1902" w:author="David Gravett" w:date="2019-12-01T10:21:00Z">
              <w:r w:rsidRPr="00016618">
                <w:rPr>
                  <w:rFonts w:ascii="Times New Roman" w:hAnsi="Times New Roman" w:cs="Times New Roman"/>
                  <w:sz w:val="36"/>
                  <w:szCs w:val="36"/>
                </w:rPr>
                <w:t>-1</w:t>
              </w:r>
            </w:ins>
          </w:p>
        </w:tc>
        <w:tc>
          <w:tcPr>
            <w:tcW w:w="933" w:type="dxa"/>
          </w:tcPr>
          <w:p w14:paraId="34D03088" w14:textId="2B9A8531" w:rsidR="00016618" w:rsidRPr="00016618" w:rsidRDefault="00016618" w:rsidP="00016618">
            <w:pPr>
              <w:jc w:val="center"/>
              <w:rPr>
                <w:ins w:id="1903" w:author="David Gravett" w:date="2019-12-01T10:21:00Z"/>
                <w:rFonts w:ascii="Times New Roman" w:hAnsi="Times New Roman" w:cs="Times New Roman"/>
                <w:sz w:val="36"/>
                <w:szCs w:val="36"/>
              </w:rPr>
            </w:pPr>
            <w:ins w:id="1904" w:author="David Gravett" w:date="2019-12-01T10:21:00Z">
              <w:r w:rsidRPr="00016618">
                <w:rPr>
                  <w:rFonts w:ascii="Times New Roman" w:hAnsi="Times New Roman" w:cs="Times New Roman"/>
                  <w:sz w:val="36"/>
                  <w:szCs w:val="36"/>
                </w:rPr>
                <w:t>1</w:t>
              </w:r>
            </w:ins>
          </w:p>
        </w:tc>
      </w:tr>
      <w:tr w:rsidR="00016618" w14:paraId="5DFCEF71" w14:textId="77777777" w:rsidTr="00BE50C5">
        <w:trPr>
          <w:trHeight w:val="869"/>
          <w:ins w:id="1905" w:author="David Gravett" w:date="2019-12-01T10:21:00Z"/>
        </w:trPr>
        <w:tc>
          <w:tcPr>
            <w:tcW w:w="933" w:type="dxa"/>
          </w:tcPr>
          <w:p w14:paraId="5C8EDE11" w14:textId="78876A50" w:rsidR="00016618" w:rsidRPr="00016618" w:rsidRDefault="00016618" w:rsidP="00016618">
            <w:pPr>
              <w:jc w:val="center"/>
              <w:rPr>
                <w:ins w:id="1906" w:author="David Gravett" w:date="2019-12-01T10:21:00Z"/>
                <w:rFonts w:ascii="Times New Roman" w:hAnsi="Times New Roman" w:cs="Times New Roman"/>
                <w:sz w:val="36"/>
                <w:szCs w:val="36"/>
              </w:rPr>
            </w:pPr>
            <w:ins w:id="1907" w:author="David Gravett" w:date="2019-12-01T10:21:00Z">
              <w:r w:rsidRPr="00016618">
                <w:rPr>
                  <w:rFonts w:ascii="Times New Roman" w:hAnsi="Times New Roman" w:cs="Times New Roman"/>
                  <w:sz w:val="36"/>
                  <w:szCs w:val="36"/>
                </w:rPr>
                <w:t>-1</w:t>
              </w:r>
            </w:ins>
          </w:p>
        </w:tc>
        <w:tc>
          <w:tcPr>
            <w:tcW w:w="933" w:type="dxa"/>
          </w:tcPr>
          <w:p w14:paraId="6FEA0857" w14:textId="58EB9548" w:rsidR="00016618" w:rsidRPr="00016618" w:rsidRDefault="00016618" w:rsidP="00016618">
            <w:pPr>
              <w:jc w:val="center"/>
              <w:rPr>
                <w:ins w:id="1908" w:author="David Gravett" w:date="2019-12-01T10:21:00Z"/>
                <w:rFonts w:ascii="Times New Roman" w:hAnsi="Times New Roman" w:cs="Times New Roman"/>
                <w:sz w:val="36"/>
                <w:szCs w:val="36"/>
              </w:rPr>
            </w:pPr>
            <w:ins w:id="1909" w:author="David Gravett" w:date="2019-12-01T10:21:00Z">
              <w:r w:rsidRPr="00016618">
                <w:rPr>
                  <w:rFonts w:ascii="Times New Roman" w:hAnsi="Times New Roman" w:cs="Times New Roman"/>
                  <w:sz w:val="36"/>
                  <w:szCs w:val="36"/>
                </w:rPr>
                <w:t>1</w:t>
              </w:r>
            </w:ins>
          </w:p>
        </w:tc>
        <w:tc>
          <w:tcPr>
            <w:tcW w:w="933" w:type="dxa"/>
          </w:tcPr>
          <w:p w14:paraId="004EED77" w14:textId="5F1F2EDB" w:rsidR="00016618" w:rsidRPr="00016618" w:rsidRDefault="00016618" w:rsidP="00016618">
            <w:pPr>
              <w:jc w:val="center"/>
              <w:rPr>
                <w:ins w:id="1910" w:author="David Gravett" w:date="2019-12-01T10:21:00Z"/>
                <w:rFonts w:ascii="Times New Roman" w:hAnsi="Times New Roman" w:cs="Times New Roman"/>
                <w:sz w:val="36"/>
                <w:szCs w:val="36"/>
              </w:rPr>
            </w:pPr>
            <w:ins w:id="1911" w:author="David Gravett" w:date="2019-12-01T10:21:00Z">
              <w:r w:rsidRPr="00016618">
                <w:rPr>
                  <w:rFonts w:ascii="Times New Roman" w:hAnsi="Times New Roman" w:cs="Times New Roman"/>
                  <w:sz w:val="36"/>
                  <w:szCs w:val="36"/>
                </w:rPr>
                <w:t>1</w:t>
              </w:r>
            </w:ins>
          </w:p>
        </w:tc>
        <w:tc>
          <w:tcPr>
            <w:tcW w:w="933" w:type="dxa"/>
          </w:tcPr>
          <w:p w14:paraId="6EF8AB72" w14:textId="4D37E1AB" w:rsidR="00016618" w:rsidRPr="00016618" w:rsidRDefault="00016618" w:rsidP="00016618">
            <w:pPr>
              <w:jc w:val="center"/>
              <w:rPr>
                <w:ins w:id="1912" w:author="David Gravett" w:date="2019-12-01T10:21:00Z"/>
                <w:rFonts w:ascii="Times New Roman" w:hAnsi="Times New Roman" w:cs="Times New Roman"/>
                <w:sz w:val="36"/>
                <w:szCs w:val="36"/>
              </w:rPr>
            </w:pPr>
            <w:ins w:id="1913" w:author="David Gravett" w:date="2019-12-01T10:21:00Z">
              <w:r w:rsidRPr="00016618">
                <w:rPr>
                  <w:rFonts w:ascii="Times New Roman" w:hAnsi="Times New Roman" w:cs="Times New Roman"/>
                  <w:sz w:val="36"/>
                  <w:szCs w:val="36"/>
                </w:rPr>
                <w:t>0</w:t>
              </w:r>
            </w:ins>
          </w:p>
        </w:tc>
        <w:tc>
          <w:tcPr>
            <w:tcW w:w="933" w:type="dxa"/>
          </w:tcPr>
          <w:p w14:paraId="54D61D9D" w14:textId="6F9CC759" w:rsidR="00016618" w:rsidRPr="00016618" w:rsidRDefault="00016618" w:rsidP="00016618">
            <w:pPr>
              <w:jc w:val="center"/>
              <w:rPr>
                <w:ins w:id="1914" w:author="David Gravett" w:date="2019-12-01T10:21:00Z"/>
                <w:rFonts w:ascii="Times New Roman" w:hAnsi="Times New Roman" w:cs="Times New Roman"/>
                <w:sz w:val="36"/>
                <w:szCs w:val="36"/>
              </w:rPr>
            </w:pPr>
            <w:ins w:id="1915" w:author="David Gravett" w:date="2019-12-01T10:21:00Z">
              <w:r w:rsidRPr="00016618">
                <w:rPr>
                  <w:rFonts w:ascii="Times New Roman" w:hAnsi="Times New Roman" w:cs="Times New Roman"/>
                  <w:sz w:val="36"/>
                  <w:szCs w:val="36"/>
                </w:rPr>
                <w:t>1</w:t>
              </w:r>
            </w:ins>
          </w:p>
        </w:tc>
        <w:tc>
          <w:tcPr>
            <w:tcW w:w="933" w:type="dxa"/>
          </w:tcPr>
          <w:p w14:paraId="353AF929" w14:textId="32410725" w:rsidR="00016618" w:rsidRPr="00016618" w:rsidRDefault="00016618" w:rsidP="00016618">
            <w:pPr>
              <w:jc w:val="center"/>
              <w:rPr>
                <w:ins w:id="1916" w:author="David Gravett" w:date="2019-12-01T10:21:00Z"/>
                <w:rFonts w:ascii="Times New Roman" w:hAnsi="Times New Roman" w:cs="Times New Roman"/>
                <w:sz w:val="36"/>
                <w:szCs w:val="36"/>
              </w:rPr>
            </w:pPr>
            <w:ins w:id="1917" w:author="David Gravett" w:date="2019-12-01T10:21:00Z">
              <w:r w:rsidRPr="00016618">
                <w:rPr>
                  <w:rFonts w:ascii="Times New Roman" w:hAnsi="Times New Roman" w:cs="Times New Roman"/>
                  <w:sz w:val="36"/>
                  <w:szCs w:val="36"/>
                </w:rPr>
                <w:t>1</w:t>
              </w:r>
            </w:ins>
          </w:p>
        </w:tc>
        <w:tc>
          <w:tcPr>
            <w:tcW w:w="933" w:type="dxa"/>
          </w:tcPr>
          <w:p w14:paraId="32756DAA" w14:textId="5979E8CC" w:rsidR="00016618" w:rsidRPr="00016618" w:rsidRDefault="00016618" w:rsidP="00016618">
            <w:pPr>
              <w:jc w:val="center"/>
              <w:rPr>
                <w:ins w:id="1918" w:author="David Gravett" w:date="2019-12-01T10:21:00Z"/>
                <w:rFonts w:ascii="Times New Roman" w:hAnsi="Times New Roman" w:cs="Times New Roman"/>
                <w:sz w:val="36"/>
                <w:szCs w:val="36"/>
              </w:rPr>
            </w:pPr>
            <w:ins w:id="1919" w:author="David Gravett" w:date="2019-12-01T10:21:00Z">
              <w:r w:rsidRPr="00016618">
                <w:rPr>
                  <w:rFonts w:ascii="Times New Roman" w:hAnsi="Times New Roman" w:cs="Times New Roman"/>
                  <w:sz w:val="36"/>
                  <w:szCs w:val="36"/>
                </w:rPr>
                <w:t>-1</w:t>
              </w:r>
            </w:ins>
          </w:p>
        </w:tc>
      </w:tr>
      <w:tr w:rsidR="00016618" w14:paraId="5B04153E" w14:textId="77777777" w:rsidTr="00BE50C5">
        <w:trPr>
          <w:trHeight w:val="869"/>
          <w:ins w:id="1920" w:author="David Gravett" w:date="2019-12-01T10:21:00Z"/>
        </w:trPr>
        <w:tc>
          <w:tcPr>
            <w:tcW w:w="933" w:type="dxa"/>
          </w:tcPr>
          <w:p w14:paraId="4B7AB657" w14:textId="4522FF96" w:rsidR="00016618" w:rsidRPr="00016618" w:rsidRDefault="00016618" w:rsidP="00016618">
            <w:pPr>
              <w:jc w:val="center"/>
              <w:rPr>
                <w:ins w:id="1921" w:author="David Gravett" w:date="2019-12-01T10:21:00Z"/>
                <w:rFonts w:ascii="Times New Roman" w:hAnsi="Times New Roman" w:cs="Times New Roman"/>
                <w:sz w:val="36"/>
                <w:szCs w:val="36"/>
              </w:rPr>
            </w:pPr>
            <w:ins w:id="1922" w:author="David Gravett" w:date="2019-12-01T10:21:00Z">
              <w:r w:rsidRPr="00016618">
                <w:rPr>
                  <w:rFonts w:ascii="Times New Roman" w:hAnsi="Times New Roman" w:cs="Times New Roman"/>
                  <w:sz w:val="36"/>
                  <w:szCs w:val="36"/>
                </w:rPr>
                <w:t>1</w:t>
              </w:r>
            </w:ins>
          </w:p>
        </w:tc>
        <w:tc>
          <w:tcPr>
            <w:tcW w:w="933" w:type="dxa"/>
          </w:tcPr>
          <w:p w14:paraId="3DB1FDD9" w14:textId="1643BC9F" w:rsidR="00016618" w:rsidRPr="00016618" w:rsidRDefault="00016618" w:rsidP="00016618">
            <w:pPr>
              <w:jc w:val="center"/>
              <w:rPr>
                <w:ins w:id="1923" w:author="David Gravett" w:date="2019-12-01T10:21:00Z"/>
                <w:rFonts w:ascii="Times New Roman" w:hAnsi="Times New Roman" w:cs="Times New Roman"/>
                <w:sz w:val="36"/>
                <w:szCs w:val="36"/>
              </w:rPr>
            </w:pPr>
            <w:ins w:id="1924" w:author="David Gravett" w:date="2019-12-01T10:21:00Z">
              <w:r w:rsidRPr="00016618">
                <w:rPr>
                  <w:rFonts w:ascii="Times New Roman" w:hAnsi="Times New Roman" w:cs="Times New Roman"/>
                  <w:sz w:val="36"/>
                  <w:szCs w:val="36"/>
                </w:rPr>
                <w:t>-1</w:t>
              </w:r>
            </w:ins>
          </w:p>
        </w:tc>
        <w:tc>
          <w:tcPr>
            <w:tcW w:w="933" w:type="dxa"/>
          </w:tcPr>
          <w:p w14:paraId="70644A4A" w14:textId="25C9CC8A" w:rsidR="00016618" w:rsidRPr="00016618" w:rsidRDefault="00016618" w:rsidP="00016618">
            <w:pPr>
              <w:jc w:val="center"/>
              <w:rPr>
                <w:ins w:id="1925" w:author="David Gravett" w:date="2019-12-01T10:21:00Z"/>
                <w:rFonts w:ascii="Times New Roman" w:hAnsi="Times New Roman" w:cs="Times New Roman"/>
                <w:sz w:val="36"/>
                <w:szCs w:val="36"/>
              </w:rPr>
            </w:pPr>
            <w:ins w:id="1926" w:author="David Gravett" w:date="2019-12-01T10:21:00Z">
              <w:r w:rsidRPr="00016618">
                <w:rPr>
                  <w:rFonts w:ascii="Times New Roman" w:hAnsi="Times New Roman" w:cs="Times New Roman"/>
                  <w:sz w:val="36"/>
                  <w:szCs w:val="36"/>
                </w:rPr>
                <w:t>-1</w:t>
              </w:r>
            </w:ins>
          </w:p>
        </w:tc>
        <w:tc>
          <w:tcPr>
            <w:tcW w:w="933" w:type="dxa"/>
          </w:tcPr>
          <w:p w14:paraId="5282FEA1" w14:textId="48527D57" w:rsidR="00016618" w:rsidRPr="00016618" w:rsidRDefault="00016618" w:rsidP="00016618">
            <w:pPr>
              <w:jc w:val="center"/>
              <w:rPr>
                <w:ins w:id="1927" w:author="David Gravett" w:date="2019-12-01T10:21:00Z"/>
                <w:rFonts w:ascii="Times New Roman" w:hAnsi="Times New Roman" w:cs="Times New Roman"/>
                <w:sz w:val="36"/>
                <w:szCs w:val="36"/>
              </w:rPr>
            </w:pPr>
            <w:ins w:id="1928" w:author="David Gravett" w:date="2019-12-01T10:21:00Z">
              <w:r w:rsidRPr="00016618">
                <w:rPr>
                  <w:rFonts w:ascii="Times New Roman" w:hAnsi="Times New Roman" w:cs="Times New Roman"/>
                  <w:sz w:val="36"/>
                  <w:szCs w:val="36"/>
                </w:rPr>
                <w:t>0</w:t>
              </w:r>
            </w:ins>
          </w:p>
        </w:tc>
        <w:tc>
          <w:tcPr>
            <w:tcW w:w="933" w:type="dxa"/>
          </w:tcPr>
          <w:p w14:paraId="066F492C" w14:textId="3DA63EB0" w:rsidR="00016618" w:rsidRPr="00016618" w:rsidRDefault="00016618" w:rsidP="00016618">
            <w:pPr>
              <w:jc w:val="center"/>
              <w:rPr>
                <w:ins w:id="1929" w:author="David Gravett" w:date="2019-12-01T10:21:00Z"/>
                <w:rFonts w:ascii="Times New Roman" w:hAnsi="Times New Roman" w:cs="Times New Roman"/>
                <w:sz w:val="36"/>
                <w:szCs w:val="36"/>
              </w:rPr>
            </w:pPr>
            <w:ins w:id="1930" w:author="David Gravett" w:date="2019-12-01T10:21:00Z">
              <w:r w:rsidRPr="00016618">
                <w:rPr>
                  <w:rFonts w:ascii="Times New Roman" w:hAnsi="Times New Roman" w:cs="Times New Roman"/>
                  <w:sz w:val="36"/>
                  <w:szCs w:val="36"/>
                </w:rPr>
                <w:t>-1</w:t>
              </w:r>
            </w:ins>
          </w:p>
        </w:tc>
        <w:tc>
          <w:tcPr>
            <w:tcW w:w="933" w:type="dxa"/>
          </w:tcPr>
          <w:p w14:paraId="7656D8ED" w14:textId="321B70B9" w:rsidR="00016618" w:rsidRPr="00016618" w:rsidRDefault="00016618" w:rsidP="00016618">
            <w:pPr>
              <w:jc w:val="center"/>
              <w:rPr>
                <w:ins w:id="1931" w:author="David Gravett" w:date="2019-12-01T10:21:00Z"/>
                <w:rFonts w:ascii="Times New Roman" w:hAnsi="Times New Roman" w:cs="Times New Roman"/>
                <w:sz w:val="36"/>
                <w:szCs w:val="36"/>
              </w:rPr>
            </w:pPr>
            <w:ins w:id="1932" w:author="David Gravett" w:date="2019-12-01T10:21:00Z">
              <w:r w:rsidRPr="00016618">
                <w:rPr>
                  <w:rFonts w:ascii="Times New Roman" w:hAnsi="Times New Roman" w:cs="Times New Roman"/>
                  <w:sz w:val="36"/>
                  <w:szCs w:val="36"/>
                </w:rPr>
                <w:t>-1</w:t>
              </w:r>
            </w:ins>
          </w:p>
        </w:tc>
        <w:tc>
          <w:tcPr>
            <w:tcW w:w="933" w:type="dxa"/>
          </w:tcPr>
          <w:p w14:paraId="7CCCE1EC" w14:textId="250A555D" w:rsidR="00016618" w:rsidRPr="00016618" w:rsidRDefault="00016618" w:rsidP="00016618">
            <w:pPr>
              <w:jc w:val="center"/>
              <w:rPr>
                <w:ins w:id="1933" w:author="David Gravett" w:date="2019-12-01T10:21:00Z"/>
                <w:rFonts w:ascii="Times New Roman" w:hAnsi="Times New Roman" w:cs="Times New Roman"/>
                <w:sz w:val="36"/>
                <w:szCs w:val="36"/>
              </w:rPr>
            </w:pPr>
            <w:ins w:id="1934" w:author="David Gravett" w:date="2019-12-01T10:21:00Z">
              <w:r w:rsidRPr="00016618">
                <w:rPr>
                  <w:rFonts w:ascii="Times New Roman" w:hAnsi="Times New Roman" w:cs="Times New Roman"/>
                  <w:sz w:val="36"/>
                  <w:szCs w:val="36"/>
                </w:rPr>
                <w:t>1</w:t>
              </w:r>
            </w:ins>
          </w:p>
        </w:tc>
      </w:tr>
      <w:tr w:rsidR="00016618" w14:paraId="0D8EF36A" w14:textId="77777777" w:rsidTr="00BE50C5">
        <w:trPr>
          <w:trHeight w:val="869"/>
          <w:ins w:id="1935" w:author="David Gravett" w:date="2019-12-01T10:21:00Z"/>
        </w:trPr>
        <w:tc>
          <w:tcPr>
            <w:tcW w:w="933" w:type="dxa"/>
          </w:tcPr>
          <w:p w14:paraId="46AFC4C3" w14:textId="0DAD9825" w:rsidR="00016618" w:rsidRPr="00016618" w:rsidRDefault="00016618" w:rsidP="00016618">
            <w:pPr>
              <w:jc w:val="center"/>
              <w:rPr>
                <w:ins w:id="1936" w:author="David Gravett" w:date="2019-12-01T10:21:00Z"/>
                <w:rFonts w:ascii="Times New Roman" w:hAnsi="Times New Roman" w:cs="Times New Roman"/>
                <w:sz w:val="36"/>
                <w:szCs w:val="36"/>
              </w:rPr>
            </w:pPr>
            <w:ins w:id="1937" w:author="David Gravett" w:date="2019-12-01T10:21:00Z">
              <w:r w:rsidRPr="00016618">
                <w:rPr>
                  <w:rFonts w:ascii="Times New Roman" w:hAnsi="Times New Roman" w:cs="Times New Roman"/>
                  <w:sz w:val="36"/>
                  <w:szCs w:val="36"/>
                </w:rPr>
                <w:t>1</w:t>
              </w:r>
            </w:ins>
          </w:p>
        </w:tc>
        <w:tc>
          <w:tcPr>
            <w:tcW w:w="933" w:type="dxa"/>
          </w:tcPr>
          <w:p w14:paraId="601C537D" w14:textId="77E18080" w:rsidR="00016618" w:rsidRPr="00016618" w:rsidRDefault="00016618" w:rsidP="00016618">
            <w:pPr>
              <w:jc w:val="center"/>
              <w:rPr>
                <w:ins w:id="1938" w:author="David Gravett" w:date="2019-12-01T10:21:00Z"/>
                <w:rFonts w:ascii="Times New Roman" w:hAnsi="Times New Roman" w:cs="Times New Roman"/>
                <w:sz w:val="36"/>
                <w:szCs w:val="36"/>
              </w:rPr>
            </w:pPr>
            <w:ins w:id="1939" w:author="David Gravett" w:date="2019-12-01T10:21:00Z">
              <w:r w:rsidRPr="00016618">
                <w:rPr>
                  <w:rFonts w:ascii="Times New Roman" w:hAnsi="Times New Roman" w:cs="Times New Roman"/>
                  <w:sz w:val="36"/>
                  <w:szCs w:val="36"/>
                </w:rPr>
                <w:t>-1</w:t>
              </w:r>
            </w:ins>
          </w:p>
        </w:tc>
        <w:tc>
          <w:tcPr>
            <w:tcW w:w="933" w:type="dxa"/>
          </w:tcPr>
          <w:p w14:paraId="39BBDCC5" w14:textId="581782B0" w:rsidR="00016618" w:rsidRPr="00016618" w:rsidRDefault="00016618" w:rsidP="00016618">
            <w:pPr>
              <w:jc w:val="center"/>
              <w:rPr>
                <w:ins w:id="1940" w:author="David Gravett" w:date="2019-12-01T10:21:00Z"/>
                <w:rFonts w:ascii="Times New Roman" w:hAnsi="Times New Roman" w:cs="Times New Roman"/>
                <w:sz w:val="36"/>
                <w:szCs w:val="36"/>
              </w:rPr>
            </w:pPr>
            <w:ins w:id="1941" w:author="David Gravett" w:date="2019-12-01T10:21:00Z">
              <w:r w:rsidRPr="00016618">
                <w:rPr>
                  <w:rFonts w:ascii="Times New Roman" w:hAnsi="Times New Roman" w:cs="Times New Roman"/>
                  <w:sz w:val="36"/>
                  <w:szCs w:val="36"/>
                </w:rPr>
                <w:t>-1</w:t>
              </w:r>
            </w:ins>
          </w:p>
        </w:tc>
        <w:tc>
          <w:tcPr>
            <w:tcW w:w="933" w:type="dxa"/>
          </w:tcPr>
          <w:p w14:paraId="77113CCB" w14:textId="50F2EC93" w:rsidR="00016618" w:rsidRPr="00016618" w:rsidRDefault="00016618" w:rsidP="00016618">
            <w:pPr>
              <w:jc w:val="center"/>
              <w:rPr>
                <w:ins w:id="1942" w:author="David Gravett" w:date="2019-12-01T10:21:00Z"/>
                <w:rFonts w:ascii="Times New Roman" w:hAnsi="Times New Roman" w:cs="Times New Roman"/>
                <w:sz w:val="36"/>
                <w:szCs w:val="36"/>
              </w:rPr>
            </w:pPr>
            <w:ins w:id="1943" w:author="David Gravett" w:date="2019-12-01T10:21:00Z">
              <w:r w:rsidRPr="00016618">
                <w:rPr>
                  <w:rFonts w:ascii="Times New Roman" w:hAnsi="Times New Roman" w:cs="Times New Roman"/>
                  <w:sz w:val="36"/>
                  <w:szCs w:val="36"/>
                </w:rPr>
                <w:t>0</w:t>
              </w:r>
            </w:ins>
          </w:p>
        </w:tc>
        <w:tc>
          <w:tcPr>
            <w:tcW w:w="933" w:type="dxa"/>
          </w:tcPr>
          <w:p w14:paraId="6B561FAB" w14:textId="1DA69624" w:rsidR="00016618" w:rsidRPr="00016618" w:rsidRDefault="00016618" w:rsidP="00016618">
            <w:pPr>
              <w:jc w:val="center"/>
              <w:rPr>
                <w:ins w:id="1944" w:author="David Gravett" w:date="2019-12-01T10:21:00Z"/>
                <w:rFonts w:ascii="Times New Roman" w:hAnsi="Times New Roman" w:cs="Times New Roman"/>
                <w:sz w:val="36"/>
                <w:szCs w:val="36"/>
              </w:rPr>
            </w:pPr>
            <w:ins w:id="1945" w:author="David Gravett" w:date="2019-12-01T10:21:00Z">
              <w:r w:rsidRPr="00016618">
                <w:rPr>
                  <w:rFonts w:ascii="Times New Roman" w:hAnsi="Times New Roman" w:cs="Times New Roman"/>
                  <w:sz w:val="36"/>
                  <w:szCs w:val="36"/>
                </w:rPr>
                <w:t>-1</w:t>
              </w:r>
            </w:ins>
          </w:p>
        </w:tc>
        <w:tc>
          <w:tcPr>
            <w:tcW w:w="933" w:type="dxa"/>
          </w:tcPr>
          <w:p w14:paraId="6209E0ED" w14:textId="4F27B340" w:rsidR="00016618" w:rsidRPr="00016618" w:rsidRDefault="00016618" w:rsidP="00016618">
            <w:pPr>
              <w:jc w:val="center"/>
              <w:rPr>
                <w:ins w:id="1946" w:author="David Gravett" w:date="2019-12-01T10:21:00Z"/>
                <w:rFonts w:ascii="Times New Roman" w:hAnsi="Times New Roman" w:cs="Times New Roman"/>
                <w:sz w:val="36"/>
                <w:szCs w:val="36"/>
              </w:rPr>
            </w:pPr>
            <w:ins w:id="1947" w:author="David Gravett" w:date="2019-12-01T10:21:00Z">
              <w:r w:rsidRPr="00016618">
                <w:rPr>
                  <w:rFonts w:ascii="Times New Roman" w:hAnsi="Times New Roman" w:cs="Times New Roman"/>
                  <w:sz w:val="36"/>
                  <w:szCs w:val="36"/>
                </w:rPr>
                <w:t>-1</w:t>
              </w:r>
            </w:ins>
          </w:p>
        </w:tc>
        <w:tc>
          <w:tcPr>
            <w:tcW w:w="933" w:type="dxa"/>
          </w:tcPr>
          <w:p w14:paraId="3006BD0A" w14:textId="4758D2A9" w:rsidR="00016618" w:rsidRPr="00016618" w:rsidRDefault="00016618" w:rsidP="00016618">
            <w:pPr>
              <w:jc w:val="center"/>
              <w:rPr>
                <w:ins w:id="1948" w:author="David Gravett" w:date="2019-12-01T10:21:00Z"/>
                <w:rFonts w:ascii="Times New Roman" w:hAnsi="Times New Roman" w:cs="Times New Roman"/>
                <w:sz w:val="36"/>
                <w:szCs w:val="36"/>
              </w:rPr>
            </w:pPr>
            <w:ins w:id="1949" w:author="David Gravett" w:date="2019-12-01T10:21:00Z">
              <w:r w:rsidRPr="00016618">
                <w:rPr>
                  <w:rFonts w:ascii="Times New Roman" w:hAnsi="Times New Roman" w:cs="Times New Roman"/>
                  <w:sz w:val="36"/>
                  <w:szCs w:val="36"/>
                </w:rPr>
                <w:t>1</w:t>
              </w:r>
            </w:ins>
          </w:p>
        </w:tc>
      </w:tr>
      <w:tr w:rsidR="00016618" w14:paraId="7613E753" w14:textId="77777777" w:rsidTr="00BE50C5">
        <w:trPr>
          <w:trHeight w:val="869"/>
          <w:ins w:id="1950" w:author="David Gravett" w:date="2019-12-01T10:21:00Z"/>
        </w:trPr>
        <w:tc>
          <w:tcPr>
            <w:tcW w:w="933" w:type="dxa"/>
          </w:tcPr>
          <w:p w14:paraId="401CE7A0" w14:textId="672FB890" w:rsidR="00016618" w:rsidRPr="00016618" w:rsidRDefault="00016618" w:rsidP="00016618">
            <w:pPr>
              <w:jc w:val="center"/>
              <w:rPr>
                <w:ins w:id="1951" w:author="David Gravett" w:date="2019-12-01T10:21:00Z"/>
                <w:rFonts w:ascii="Times New Roman" w:hAnsi="Times New Roman" w:cs="Times New Roman"/>
                <w:sz w:val="36"/>
                <w:szCs w:val="36"/>
              </w:rPr>
            </w:pPr>
            <w:ins w:id="1952" w:author="David Gravett" w:date="2019-12-01T10:21:00Z">
              <w:r w:rsidRPr="00016618">
                <w:rPr>
                  <w:rFonts w:ascii="Times New Roman" w:hAnsi="Times New Roman" w:cs="Times New Roman"/>
                  <w:sz w:val="36"/>
                  <w:szCs w:val="36"/>
                </w:rPr>
                <w:t>-1</w:t>
              </w:r>
            </w:ins>
          </w:p>
        </w:tc>
        <w:tc>
          <w:tcPr>
            <w:tcW w:w="933" w:type="dxa"/>
          </w:tcPr>
          <w:p w14:paraId="2FEEAEDB" w14:textId="1E3A49AC" w:rsidR="00016618" w:rsidRPr="00016618" w:rsidRDefault="00016618" w:rsidP="00016618">
            <w:pPr>
              <w:jc w:val="center"/>
              <w:rPr>
                <w:ins w:id="1953" w:author="David Gravett" w:date="2019-12-01T10:21:00Z"/>
                <w:rFonts w:ascii="Times New Roman" w:hAnsi="Times New Roman" w:cs="Times New Roman"/>
                <w:sz w:val="36"/>
                <w:szCs w:val="36"/>
              </w:rPr>
            </w:pPr>
            <w:ins w:id="1954" w:author="David Gravett" w:date="2019-12-01T10:21:00Z">
              <w:r w:rsidRPr="00016618">
                <w:rPr>
                  <w:rFonts w:ascii="Times New Roman" w:hAnsi="Times New Roman" w:cs="Times New Roman"/>
                  <w:sz w:val="36"/>
                  <w:szCs w:val="36"/>
                </w:rPr>
                <w:t>1</w:t>
              </w:r>
            </w:ins>
          </w:p>
        </w:tc>
        <w:tc>
          <w:tcPr>
            <w:tcW w:w="933" w:type="dxa"/>
          </w:tcPr>
          <w:p w14:paraId="72B6D734" w14:textId="6C75EABF" w:rsidR="00016618" w:rsidRPr="00016618" w:rsidRDefault="00016618" w:rsidP="00016618">
            <w:pPr>
              <w:jc w:val="center"/>
              <w:rPr>
                <w:ins w:id="1955" w:author="David Gravett" w:date="2019-12-01T10:21:00Z"/>
                <w:rFonts w:ascii="Times New Roman" w:hAnsi="Times New Roman" w:cs="Times New Roman"/>
                <w:sz w:val="36"/>
                <w:szCs w:val="36"/>
              </w:rPr>
            </w:pPr>
            <w:ins w:id="1956" w:author="David Gravett" w:date="2019-12-01T10:21:00Z">
              <w:r w:rsidRPr="00016618">
                <w:rPr>
                  <w:rFonts w:ascii="Times New Roman" w:hAnsi="Times New Roman" w:cs="Times New Roman"/>
                  <w:sz w:val="36"/>
                  <w:szCs w:val="36"/>
                </w:rPr>
                <w:t>1</w:t>
              </w:r>
            </w:ins>
          </w:p>
        </w:tc>
        <w:tc>
          <w:tcPr>
            <w:tcW w:w="933" w:type="dxa"/>
          </w:tcPr>
          <w:p w14:paraId="6B6AE950" w14:textId="7266D8B5" w:rsidR="00016618" w:rsidRPr="00016618" w:rsidRDefault="00016618" w:rsidP="00016618">
            <w:pPr>
              <w:jc w:val="center"/>
              <w:rPr>
                <w:ins w:id="1957" w:author="David Gravett" w:date="2019-12-01T10:21:00Z"/>
                <w:rFonts w:ascii="Times New Roman" w:hAnsi="Times New Roman" w:cs="Times New Roman"/>
                <w:sz w:val="36"/>
                <w:szCs w:val="36"/>
              </w:rPr>
            </w:pPr>
            <w:ins w:id="1958" w:author="David Gravett" w:date="2019-12-01T10:21:00Z">
              <w:r w:rsidRPr="00016618">
                <w:rPr>
                  <w:rFonts w:ascii="Times New Roman" w:hAnsi="Times New Roman" w:cs="Times New Roman"/>
                  <w:sz w:val="36"/>
                  <w:szCs w:val="36"/>
                </w:rPr>
                <w:t>0</w:t>
              </w:r>
            </w:ins>
          </w:p>
        </w:tc>
        <w:tc>
          <w:tcPr>
            <w:tcW w:w="933" w:type="dxa"/>
          </w:tcPr>
          <w:p w14:paraId="7F8592FA" w14:textId="5360343B" w:rsidR="00016618" w:rsidRPr="00016618" w:rsidRDefault="00016618" w:rsidP="00016618">
            <w:pPr>
              <w:jc w:val="center"/>
              <w:rPr>
                <w:ins w:id="1959" w:author="David Gravett" w:date="2019-12-01T10:21:00Z"/>
                <w:rFonts w:ascii="Times New Roman" w:hAnsi="Times New Roman" w:cs="Times New Roman"/>
                <w:sz w:val="36"/>
                <w:szCs w:val="36"/>
              </w:rPr>
            </w:pPr>
            <w:ins w:id="1960" w:author="David Gravett" w:date="2019-12-01T10:21:00Z">
              <w:r w:rsidRPr="00016618">
                <w:rPr>
                  <w:rFonts w:ascii="Times New Roman" w:hAnsi="Times New Roman" w:cs="Times New Roman"/>
                  <w:sz w:val="36"/>
                  <w:szCs w:val="36"/>
                </w:rPr>
                <w:t>1</w:t>
              </w:r>
            </w:ins>
          </w:p>
        </w:tc>
        <w:tc>
          <w:tcPr>
            <w:tcW w:w="933" w:type="dxa"/>
          </w:tcPr>
          <w:p w14:paraId="426476D5" w14:textId="73BB29A2" w:rsidR="00016618" w:rsidRPr="00016618" w:rsidRDefault="00016618" w:rsidP="00016618">
            <w:pPr>
              <w:jc w:val="center"/>
              <w:rPr>
                <w:ins w:id="1961" w:author="David Gravett" w:date="2019-12-01T10:21:00Z"/>
                <w:rFonts w:ascii="Times New Roman" w:hAnsi="Times New Roman" w:cs="Times New Roman"/>
                <w:sz w:val="36"/>
                <w:szCs w:val="36"/>
              </w:rPr>
            </w:pPr>
            <w:ins w:id="1962" w:author="David Gravett" w:date="2019-12-01T10:21:00Z">
              <w:r w:rsidRPr="00016618">
                <w:rPr>
                  <w:rFonts w:ascii="Times New Roman" w:hAnsi="Times New Roman" w:cs="Times New Roman"/>
                  <w:sz w:val="36"/>
                  <w:szCs w:val="36"/>
                </w:rPr>
                <w:t>1</w:t>
              </w:r>
            </w:ins>
          </w:p>
        </w:tc>
        <w:tc>
          <w:tcPr>
            <w:tcW w:w="933" w:type="dxa"/>
          </w:tcPr>
          <w:p w14:paraId="232FA684" w14:textId="2028802F" w:rsidR="00016618" w:rsidRPr="00016618" w:rsidRDefault="00016618" w:rsidP="00016618">
            <w:pPr>
              <w:jc w:val="center"/>
              <w:rPr>
                <w:ins w:id="1963" w:author="David Gravett" w:date="2019-12-01T10:21:00Z"/>
                <w:rFonts w:ascii="Times New Roman" w:hAnsi="Times New Roman" w:cs="Times New Roman"/>
                <w:sz w:val="36"/>
                <w:szCs w:val="36"/>
              </w:rPr>
            </w:pPr>
            <w:ins w:id="1964" w:author="David Gravett" w:date="2019-12-01T10:21:00Z">
              <w:r w:rsidRPr="00016618">
                <w:rPr>
                  <w:rFonts w:ascii="Times New Roman" w:hAnsi="Times New Roman" w:cs="Times New Roman"/>
                  <w:sz w:val="36"/>
                  <w:szCs w:val="36"/>
                </w:rPr>
                <w:t>-1</w:t>
              </w:r>
            </w:ins>
          </w:p>
        </w:tc>
      </w:tr>
      <w:tr w:rsidR="00016618" w14:paraId="70280075" w14:textId="77777777" w:rsidTr="00BE50C5">
        <w:trPr>
          <w:trHeight w:val="869"/>
          <w:ins w:id="1965" w:author="David Gravett" w:date="2019-12-01T10:21:00Z"/>
        </w:trPr>
        <w:tc>
          <w:tcPr>
            <w:tcW w:w="933" w:type="dxa"/>
          </w:tcPr>
          <w:p w14:paraId="749E3F07" w14:textId="071BE9E6" w:rsidR="00016618" w:rsidRPr="00016618" w:rsidRDefault="00016618" w:rsidP="00016618">
            <w:pPr>
              <w:jc w:val="center"/>
              <w:rPr>
                <w:ins w:id="1966" w:author="David Gravett" w:date="2019-12-01T10:21:00Z"/>
                <w:rFonts w:ascii="Times New Roman" w:hAnsi="Times New Roman" w:cs="Times New Roman"/>
                <w:sz w:val="36"/>
                <w:szCs w:val="36"/>
              </w:rPr>
            </w:pPr>
            <w:ins w:id="1967" w:author="David Gravett" w:date="2019-12-01T10:21:00Z">
              <w:r w:rsidRPr="00016618">
                <w:rPr>
                  <w:rFonts w:ascii="Times New Roman" w:hAnsi="Times New Roman" w:cs="Times New Roman"/>
                  <w:sz w:val="36"/>
                  <w:szCs w:val="36"/>
                </w:rPr>
                <w:t>1</w:t>
              </w:r>
            </w:ins>
          </w:p>
        </w:tc>
        <w:tc>
          <w:tcPr>
            <w:tcW w:w="933" w:type="dxa"/>
          </w:tcPr>
          <w:p w14:paraId="75E4F4B0" w14:textId="7FC9F3DF" w:rsidR="00016618" w:rsidRPr="00016618" w:rsidRDefault="00016618" w:rsidP="00016618">
            <w:pPr>
              <w:jc w:val="center"/>
              <w:rPr>
                <w:ins w:id="1968" w:author="David Gravett" w:date="2019-12-01T10:21:00Z"/>
                <w:rFonts w:ascii="Times New Roman" w:hAnsi="Times New Roman" w:cs="Times New Roman"/>
                <w:sz w:val="36"/>
                <w:szCs w:val="36"/>
              </w:rPr>
            </w:pPr>
            <w:ins w:id="1969" w:author="David Gravett" w:date="2019-12-01T10:21:00Z">
              <w:r w:rsidRPr="00016618">
                <w:rPr>
                  <w:rFonts w:ascii="Times New Roman" w:hAnsi="Times New Roman" w:cs="Times New Roman"/>
                  <w:sz w:val="36"/>
                  <w:szCs w:val="36"/>
                </w:rPr>
                <w:t>-1</w:t>
              </w:r>
            </w:ins>
          </w:p>
        </w:tc>
        <w:tc>
          <w:tcPr>
            <w:tcW w:w="933" w:type="dxa"/>
          </w:tcPr>
          <w:p w14:paraId="6B8BFB98" w14:textId="19B3BAC4" w:rsidR="00016618" w:rsidRPr="00016618" w:rsidRDefault="00016618" w:rsidP="00016618">
            <w:pPr>
              <w:jc w:val="center"/>
              <w:rPr>
                <w:ins w:id="1970" w:author="David Gravett" w:date="2019-12-01T10:21:00Z"/>
                <w:rFonts w:ascii="Times New Roman" w:hAnsi="Times New Roman" w:cs="Times New Roman"/>
                <w:sz w:val="36"/>
                <w:szCs w:val="36"/>
              </w:rPr>
            </w:pPr>
            <w:ins w:id="1971" w:author="David Gravett" w:date="2019-12-01T10:21:00Z">
              <w:r w:rsidRPr="00016618">
                <w:rPr>
                  <w:rFonts w:ascii="Times New Roman" w:hAnsi="Times New Roman" w:cs="Times New Roman"/>
                  <w:sz w:val="36"/>
                  <w:szCs w:val="36"/>
                </w:rPr>
                <w:t>1</w:t>
              </w:r>
            </w:ins>
          </w:p>
        </w:tc>
        <w:tc>
          <w:tcPr>
            <w:tcW w:w="933" w:type="dxa"/>
          </w:tcPr>
          <w:p w14:paraId="743FF991" w14:textId="5CB5A271" w:rsidR="00016618" w:rsidRPr="00016618" w:rsidRDefault="00016618" w:rsidP="00016618">
            <w:pPr>
              <w:jc w:val="center"/>
              <w:rPr>
                <w:ins w:id="1972" w:author="David Gravett" w:date="2019-12-01T10:21:00Z"/>
                <w:rFonts w:ascii="Times New Roman" w:hAnsi="Times New Roman" w:cs="Times New Roman"/>
                <w:sz w:val="36"/>
                <w:szCs w:val="36"/>
              </w:rPr>
            </w:pPr>
            <w:ins w:id="1973" w:author="David Gravett" w:date="2019-12-01T10:21:00Z">
              <w:r w:rsidRPr="00016618">
                <w:rPr>
                  <w:rFonts w:ascii="Times New Roman" w:hAnsi="Times New Roman" w:cs="Times New Roman"/>
                  <w:sz w:val="36"/>
                  <w:szCs w:val="36"/>
                </w:rPr>
                <w:t>0</w:t>
              </w:r>
            </w:ins>
          </w:p>
        </w:tc>
        <w:tc>
          <w:tcPr>
            <w:tcW w:w="933" w:type="dxa"/>
          </w:tcPr>
          <w:p w14:paraId="5556198C" w14:textId="26439439" w:rsidR="00016618" w:rsidRPr="00016618" w:rsidRDefault="00016618" w:rsidP="00016618">
            <w:pPr>
              <w:jc w:val="center"/>
              <w:rPr>
                <w:ins w:id="1974" w:author="David Gravett" w:date="2019-12-01T10:21:00Z"/>
                <w:rFonts w:ascii="Times New Roman" w:hAnsi="Times New Roman" w:cs="Times New Roman"/>
                <w:sz w:val="36"/>
                <w:szCs w:val="36"/>
              </w:rPr>
            </w:pPr>
            <w:ins w:id="1975" w:author="David Gravett" w:date="2019-12-01T10:21:00Z">
              <w:r w:rsidRPr="00016618">
                <w:rPr>
                  <w:rFonts w:ascii="Times New Roman" w:hAnsi="Times New Roman" w:cs="Times New Roman"/>
                  <w:sz w:val="36"/>
                  <w:szCs w:val="36"/>
                </w:rPr>
                <w:t>1</w:t>
              </w:r>
            </w:ins>
          </w:p>
        </w:tc>
        <w:tc>
          <w:tcPr>
            <w:tcW w:w="933" w:type="dxa"/>
          </w:tcPr>
          <w:p w14:paraId="631F0306" w14:textId="75440BE1" w:rsidR="00016618" w:rsidRPr="00016618" w:rsidRDefault="00016618" w:rsidP="00016618">
            <w:pPr>
              <w:jc w:val="center"/>
              <w:rPr>
                <w:ins w:id="1976" w:author="David Gravett" w:date="2019-12-01T10:21:00Z"/>
                <w:rFonts w:ascii="Times New Roman" w:hAnsi="Times New Roman" w:cs="Times New Roman"/>
                <w:sz w:val="36"/>
                <w:szCs w:val="36"/>
              </w:rPr>
            </w:pPr>
            <w:ins w:id="1977" w:author="David Gravett" w:date="2019-12-01T10:21:00Z">
              <w:r w:rsidRPr="00016618">
                <w:rPr>
                  <w:rFonts w:ascii="Times New Roman" w:hAnsi="Times New Roman" w:cs="Times New Roman"/>
                  <w:sz w:val="36"/>
                  <w:szCs w:val="36"/>
                </w:rPr>
                <w:t>-1</w:t>
              </w:r>
            </w:ins>
          </w:p>
        </w:tc>
        <w:tc>
          <w:tcPr>
            <w:tcW w:w="933" w:type="dxa"/>
          </w:tcPr>
          <w:p w14:paraId="37C3DDFD" w14:textId="6DAB4F9F" w:rsidR="00016618" w:rsidRPr="00016618" w:rsidRDefault="00016618" w:rsidP="00016618">
            <w:pPr>
              <w:jc w:val="center"/>
              <w:rPr>
                <w:ins w:id="1978" w:author="David Gravett" w:date="2019-12-01T10:21:00Z"/>
                <w:rFonts w:ascii="Times New Roman" w:hAnsi="Times New Roman" w:cs="Times New Roman"/>
                <w:sz w:val="36"/>
                <w:szCs w:val="36"/>
              </w:rPr>
            </w:pPr>
            <w:ins w:id="1979" w:author="David Gravett" w:date="2019-12-01T10:21:00Z">
              <w:r w:rsidRPr="00016618">
                <w:rPr>
                  <w:rFonts w:ascii="Times New Roman" w:hAnsi="Times New Roman" w:cs="Times New Roman"/>
                  <w:sz w:val="36"/>
                  <w:szCs w:val="36"/>
                </w:rPr>
                <w:t>1</w:t>
              </w:r>
            </w:ins>
          </w:p>
        </w:tc>
      </w:tr>
      <w:tr w:rsidR="00016618" w14:paraId="4B6312CA" w14:textId="77777777" w:rsidTr="00BE50C5">
        <w:trPr>
          <w:trHeight w:val="869"/>
          <w:ins w:id="1980" w:author="David Gravett" w:date="2019-12-01T10:21:00Z"/>
        </w:trPr>
        <w:tc>
          <w:tcPr>
            <w:tcW w:w="933" w:type="dxa"/>
          </w:tcPr>
          <w:p w14:paraId="49A688A2" w14:textId="7550DC8C" w:rsidR="00016618" w:rsidRPr="00016618" w:rsidRDefault="00016618" w:rsidP="00016618">
            <w:pPr>
              <w:jc w:val="center"/>
              <w:rPr>
                <w:ins w:id="1981" w:author="David Gravett" w:date="2019-12-01T10:21:00Z"/>
                <w:rFonts w:ascii="Times New Roman" w:hAnsi="Times New Roman" w:cs="Times New Roman"/>
                <w:sz w:val="36"/>
                <w:szCs w:val="36"/>
              </w:rPr>
            </w:pPr>
            <w:ins w:id="1982" w:author="David Gravett" w:date="2019-12-01T10:21:00Z">
              <w:r w:rsidRPr="00016618">
                <w:rPr>
                  <w:rFonts w:ascii="Times New Roman" w:hAnsi="Times New Roman" w:cs="Times New Roman"/>
                  <w:sz w:val="36"/>
                  <w:szCs w:val="36"/>
                </w:rPr>
                <w:t>-1</w:t>
              </w:r>
            </w:ins>
          </w:p>
        </w:tc>
        <w:tc>
          <w:tcPr>
            <w:tcW w:w="933" w:type="dxa"/>
          </w:tcPr>
          <w:p w14:paraId="14D479B5" w14:textId="70847151" w:rsidR="00016618" w:rsidRPr="00016618" w:rsidRDefault="00016618" w:rsidP="00016618">
            <w:pPr>
              <w:jc w:val="center"/>
              <w:rPr>
                <w:ins w:id="1983" w:author="David Gravett" w:date="2019-12-01T10:21:00Z"/>
                <w:rFonts w:ascii="Times New Roman" w:hAnsi="Times New Roman" w:cs="Times New Roman"/>
                <w:sz w:val="36"/>
                <w:szCs w:val="36"/>
              </w:rPr>
            </w:pPr>
            <w:ins w:id="1984" w:author="David Gravett" w:date="2019-12-01T10:21:00Z">
              <w:r w:rsidRPr="00016618">
                <w:rPr>
                  <w:rFonts w:ascii="Times New Roman" w:hAnsi="Times New Roman" w:cs="Times New Roman"/>
                  <w:sz w:val="36"/>
                  <w:szCs w:val="36"/>
                </w:rPr>
                <w:t>1</w:t>
              </w:r>
            </w:ins>
          </w:p>
        </w:tc>
        <w:tc>
          <w:tcPr>
            <w:tcW w:w="933" w:type="dxa"/>
          </w:tcPr>
          <w:p w14:paraId="364DD9D7" w14:textId="1DA2F9A6" w:rsidR="00016618" w:rsidRPr="00016618" w:rsidRDefault="00016618" w:rsidP="00016618">
            <w:pPr>
              <w:jc w:val="center"/>
              <w:rPr>
                <w:ins w:id="1985" w:author="David Gravett" w:date="2019-12-01T10:21:00Z"/>
                <w:rFonts w:ascii="Times New Roman" w:hAnsi="Times New Roman" w:cs="Times New Roman"/>
                <w:sz w:val="36"/>
                <w:szCs w:val="36"/>
              </w:rPr>
            </w:pPr>
            <w:ins w:id="1986" w:author="David Gravett" w:date="2019-12-01T10:21:00Z">
              <w:r w:rsidRPr="00016618">
                <w:rPr>
                  <w:rFonts w:ascii="Times New Roman" w:hAnsi="Times New Roman" w:cs="Times New Roman"/>
                  <w:sz w:val="36"/>
                  <w:szCs w:val="36"/>
                </w:rPr>
                <w:t>-1</w:t>
              </w:r>
            </w:ins>
          </w:p>
        </w:tc>
        <w:tc>
          <w:tcPr>
            <w:tcW w:w="933" w:type="dxa"/>
          </w:tcPr>
          <w:p w14:paraId="63AAD2B6" w14:textId="6A50C81C" w:rsidR="00016618" w:rsidRPr="00016618" w:rsidRDefault="00016618" w:rsidP="00016618">
            <w:pPr>
              <w:jc w:val="center"/>
              <w:rPr>
                <w:ins w:id="1987" w:author="David Gravett" w:date="2019-12-01T10:21:00Z"/>
                <w:rFonts w:ascii="Times New Roman" w:hAnsi="Times New Roman" w:cs="Times New Roman"/>
                <w:sz w:val="36"/>
                <w:szCs w:val="36"/>
              </w:rPr>
            </w:pPr>
            <w:ins w:id="1988" w:author="David Gravett" w:date="2019-12-01T10:21:00Z">
              <w:r w:rsidRPr="00016618">
                <w:rPr>
                  <w:rFonts w:ascii="Times New Roman" w:hAnsi="Times New Roman" w:cs="Times New Roman"/>
                  <w:sz w:val="36"/>
                  <w:szCs w:val="36"/>
                </w:rPr>
                <w:t>0</w:t>
              </w:r>
            </w:ins>
          </w:p>
        </w:tc>
        <w:tc>
          <w:tcPr>
            <w:tcW w:w="933" w:type="dxa"/>
          </w:tcPr>
          <w:p w14:paraId="2B628681" w14:textId="4FFE6786" w:rsidR="00016618" w:rsidRPr="00016618" w:rsidRDefault="00016618" w:rsidP="00016618">
            <w:pPr>
              <w:jc w:val="center"/>
              <w:rPr>
                <w:ins w:id="1989" w:author="David Gravett" w:date="2019-12-01T10:21:00Z"/>
                <w:rFonts w:ascii="Times New Roman" w:hAnsi="Times New Roman" w:cs="Times New Roman"/>
                <w:sz w:val="36"/>
                <w:szCs w:val="36"/>
              </w:rPr>
            </w:pPr>
            <w:ins w:id="1990" w:author="David Gravett" w:date="2019-12-01T10:21:00Z">
              <w:r w:rsidRPr="00016618">
                <w:rPr>
                  <w:rFonts w:ascii="Times New Roman" w:hAnsi="Times New Roman" w:cs="Times New Roman"/>
                  <w:sz w:val="36"/>
                  <w:szCs w:val="36"/>
                </w:rPr>
                <w:t>-1</w:t>
              </w:r>
            </w:ins>
          </w:p>
        </w:tc>
        <w:tc>
          <w:tcPr>
            <w:tcW w:w="933" w:type="dxa"/>
          </w:tcPr>
          <w:p w14:paraId="7DCEDC66" w14:textId="55659BC5" w:rsidR="00016618" w:rsidRPr="00016618" w:rsidRDefault="00016618" w:rsidP="00016618">
            <w:pPr>
              <w:jc w:val="center"/>
              <w:rPr>
                <w:ins w:id="1991" w:author="David Gravett" w:date="2019-12-01T10:21:00Z"/>
                <w:rFonts w:ascii="Times New Roman" w:hAnsi="Times New Roman" w:cs="Times New Roman"/>
                <w:sz w:val="36"/>
                <w:szCs w:val="36"/>
              </w:rPr>
            </w:pPr>
            <w:ins w:id="1992" w:author="David Gravett" w:date="2019-12-01T10:21:00Z">
              <w:r w:rsidRPr="00016618">
                <w:rPr>
                  <w:rFonts w:ascii="Times New Roman" w:hAnsi="Times New Roman" w:cs="Times New Roman"/>
                  <w:sz w:val="36"/>
                  <w:szCs w:val="36"/>
                </w:rPr>
                <w:t>1</w:t>
              </w:r>
            </w:ins>
          </w:p>
        </w:tc>
        <w:tc>
          <w:tcPr>
            <w:tcW w:w="933" w:type="dxa"/>
          </w:tcPr>
          <w:p w14:paraId="03EA3795" w14:textId="790FDA9B" w:rsidR="00016618" w:rsidRPr="00016618" w:rsidRDefault="00016618" w:rsidP="00016618">
            <w:pPr>
              <w:jc w:val="center"/>
              <w:rPr>
                <w:ins w:id="1993" w:author="David Gravett" w:date="2019-12-01T10:21:00Z"/>
                <w:rFonts w:ascii="Times New Roman" w:hAnsi="Times New Roman" w:cs="Times New Roman"/>
                <w:sz w:val="36"/>
                <w:szCs w:val="36"/>
              </w:rPr>
            </w:pPr>
            <w:ins w:id="1994" w:author="David Gravett" w:date="2019-12-01T10:21:00Z">
              <w:r w:rsidRPr="00016618">
                <w:rPr>
                  <w:rFonts w:ascii="Times New Roman" w:hAnsi="Times New Roman" w:cs="Times New Roman"/>
                  <w:sz w:val="36"/>
                  <w:szCs w:val="36"/>
                </w:rPr>
                <w:t>-1</w:t>
              </w:r>
            </w:ins>
          </w:p>
        </w:tc>
      </w:tr>
    </w:tbl>
    <w:p w14:paraId="7252656C" w14:textId="1BAAA9FE" w:rsidR="00016618" w:rsidRDefault="00016618" w:rsidP="005F2D99">
      <w:pPr>
        <w:spacing w:line="288" w:lineRule="auto"/>
        <w:jc w:val="both"/>
        <w:rPr>
          <w:ins w:id="1995" w:author="David Gravett" w:date="2019-12-01T10:21:00Z"/>
          <w:rFonts w:ascii="Times New Roman" w:hAnsi="Times New Roman" w:cs="Times New Roman"/>
          <w:sz w:val="24"/>
          <w:szCs w:val="24"/>
          <w:lang w:val="en-US"/>
        </w:rPr>
      </w:pPr>
      <w:ins w:id="1996" w:author="David Gravett" w:date="2019-12-01T10:21:00Z">
        <w:r>
          <w:rPr>
            <w:noProof/>
          </w:rPr>
          <mc:AlternateContent>
            <mc:Choice Requires="wps">
              <w:drawing>
                <wp:anchor distT="0" distB="0" distL="114300" distR="114300" simplePos="0" relativeHeight="251703808" behindDoc="0" locked="0" layoutInCell="1" allowOverlap="1" wp14:anchorId="4A3E68BE" wp14:editId="38A562FF">
                  <wp:simplePos x="0" y="0"/>
                  <wp:positionH relativeFrom="margin">
                    <wp:posOffset>1276350</wp:posOffset>
                  </wp:positionH>
                  <wp:positionV relativeFrom="paragraph">
                    <wp:posOffset>67945</wp:posOffset>
                  </wp:positionV>
                  <wp:extent cx="3381375" cy="1524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7E2E112" w14:textId="251F9A21" w:rsidR="0077468C" w:rsidRPr="00D103E4" w:rsidRDefault="0077468C" w:rsidP="00016618">
                              <w:pPr>
                                <w:pStyle w:val="Caption"/>
                                <w:jc w:val="center"/>
                                <w:rPr>
                                  <w:ins w:id="1997" w:author="David Gravett" w:date="2019-12-01T10:21:00Z"/>
                                  <w:rFonts w:ascii="Arial" w:eastAsia="Arial" w:hAnsi="Arial" w:cs="Arial"/>
                                  <w:noProof/>
                                  <w:lang w:val="en"/>
                                </w:rPr>
                              </w:pPr>
                              <w:ins w:id="1998" w:author="David Gravett" w:date="2019-12-01T10:21:00Z">
                                <w:r>
                                  <w:t xml:space="preserve">Table </w:t>
                                </w:r>
                              </w:ins>
                              <w:r w:rsidR="008E5F66">
                                <w:t>11</w:t>
                              </w:r>
                              <w:ins w:id="1999" w:author="David Gravett" w:date="2019-12-01T10:21:00Z">
                                <w:r>
                                  <w:t>: Generated Map Mirrored to Right Side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E68BE" id="Text Box 50" o:spid="_x0000_s1071" type="#_x0000_t202" style="position:absolute;left:0;text-align:left;margin-left:100.5pt;margin-top:5.35pt;width:266.25pt;height:12pt;z-index:25170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7dMNQIAAGo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" stroked="f">
                  <v:textbox inset="0,0,0,0">
                    <w:txbxContent>
                      <w:p w14:paraId="57E2E112" w14:textId="251F9A21" w:rsidR="0077468C" w:rsidRPr="00D103E4" w:rsidRDefault="0077468C" w:rsidP="00016618">
                        <w:pPr>
                          <w:pStyle w:val="Caption"/>
                          <w:jc w:val="center"/>
                          <w:rPr>
                            <w:ins w:id="2000" w:author="David Gravett" w:date="2019-12-01T10:21:00Z"/>
                            <w:rFonts w:ascii="Arial" w:eastAsia="Arial" w:hAnsi="Arial" w:cs="Arial"/>
                            <w:noProof/>
                            <w:lang w:val="en"/>
                          </w:rPr>
                        </w:pPr>
                        <w:ins w:id="2001" w:author="David Gravett" w:date="2019-12-01T10:21:00Z">
                          <w:r>
                            <w:t xml:space="preserve">Table </w:t>
                          </w:r>
                        </w:ins>
                        <w:r w:rsidR="008E5F66">
                          <w:t>11</w:t>
                        </w:r>
                        <w:ins w:id="2002" w:author="David Gravett" w:date="2019-12-01T10:21:00Z">
                          <w:r>
                            <w:t>: Generated Map Mirrored to Right Side</w:t>
                          </w:r>
                        </w:ins>
                      </w:p>
                    </w:txbxContent>
                  </v:textbox>
                  <w10:wrap anchorx="margin"/>
                </v:shape>
              </w:pict>
            </mc:Fallback>
          </mc:AlternateContent>
        </w:r>
      </w:ins>
    </w:p>
    <w:p w14:paraId="5A31F6A7" w14:textId="77777777" w:rsidR="008E2643" w:rsidRDefault="008E2643" w:rsidP="005F2D99">
      <w:pPr>
        <w:spacing w:line="288" w:lineRule="auto"/>
        <w:jc w:val="both"/>
        <w:rPr>
          <w:ins w:id="2003" w:author="David Gravett" w:date="2019-12-01T10:21:00Z"/>
          <w:rFonts w:ascii="Times New Roman" w:hAnsi="Times New Roman" w:cs="Times New Roman"/>
          <w:sz w:val="24"/>
          <w:szCs w:val="24"/>
          <w:lang w:val="en-US"/>
        </w:rPr>
      </w:pPr>
    </w:p>
    <w:p w14:paraId="58669268" w14:textId="0CA612F5" w:rsidR="00016618" w:rsidRDefault="00BE50C5" w:rsidP="005F2D99">
      <w:pPr>
        <w:spacing w:line="288" w:lineRule="auto"/>
        <w:jc w:val="both"/>
        <w:rPr>
          <w:ins w:id="2004" w:author="David Gravett" w:date="2019-12-01T10:21:00Z"/>
          <w:rFonts w:asciiTheme="majorHAnsi" w:hAnsiTheme="majorHAnsi" w:cstheme="majorHAnsi"/>
          <w:color w:val="1F3864" w:themeColor="accent1" w:themeShade="80"/>
          <w:sz w:val="40"/>
          <w:szCs w:val="40"/>
        </w:rPr>
      </w:pPr>
      <w:ins w:id="2005" w:author="David Gravett" w:date="2019-12-01T10:21:00Z">
        <w:r>
          <w:rPr>
            <w:rFonts w:ascii="Times New Roman" w:hAnsi="Times New Roman" w:cs="Times New Roman"/>
            <w:sz w:val="24"/>
            <w:szCs w:val="24"/>
            <w:lang w:val="en-US"/>
          </w:rPr>
          <w:t>This step ensures that the randomly generated game board will always be fair for each player. An asymmetrical game board could allow one player to have more nodes that can be reached easily than the other player, which would result in the player earning more points.</w:t>
        </w:r>
      </w:ins>
    </w:p>
    <w:p w14:paraId="3D0EFCE4" w14:textId="77777777" w:rsidR="00016618" w:rsidRDefault="00016618" w:rsidP="005F2D99">
      <w:pPr>
        <w:spacing w:line="288" w:lineRule="auto"/>
        <w:jc w:val="both"/>
        <w:rPr>
          <w:ins w:id="2006" w:author="David Gravett" w:date="2019-12-01T10:21:00Z"/>
          <w:rFonts w:asciiTheme="majorHAnsi" w:hAnsiTheme="majorHAnsi" w:cstheme="majorHAnsi"/>
          <w:color w:val="1F3864" w:themeColor="accent1" w:themeShade="80"/>
          <w:sz w:val="40"/>
          <w:szCs w:val="40"/>
        </w:rPr>
      </w:pPr>
    </w:p>
    <w:p w14:paraId="7AD0BFB8" w14:textId="77777777" w:rsidR="00016618" w:rsidRDefault="00016618" w:rsidP="005F2D99">
      <w:pPr>
        <w:spacing w:line="288" w:lineRule="auto"/>
        <w:jc w:val="both"/>
        <w:rPr>
          <w:ins w:id="2007" w:author="David Gravett" w:date="2019-12-01T10:21:00Z"/>
          <w:rFonts w:asciiTheme="majorHAnsi" w:hAnsiTheme="majorHAnsi" w:cstheme="majorHAnsi"/>
          <w:color w:val="1F3864" w:themeColor="accent1" w:themeShade="80"/>
          <w:sz w:val="40"/>
          <w:szCs w:val="40"/>
        </w:rPr>
      </w:pPr>
    </w:p>
    <w:p w14:paraId="0C13C131" w14:textId="77777777" w:rsidR="00016618" w:rsidRDefault="00016618" w:rsidP="005F2D99">
      <w:pPr>
        <w:spacing w:line="288" w:lineRule="auto"/>
        <w:jc w:val="both"/>
        <w:rPr>
          <w:ins w:id="2008" w:author="David Gravett" w:date="2019-12-01T10:21:00Z"/>
          <w:rFonts w:asciiTheme="majorHAnsi" w:hAnsiTheme="majorHAnsi" w:cstheme="majorHAnsi"/>
          <w:color w:val="1F3864" w:themeColor="accent1" w:themeShade="80"/>
          <w:sz w:val="40"/>
          <w:szCs w:val="40"/>
        </w:rPr>
      </w:pPr>
    </w:p>
    <w:p w14:paraId="7A96A23F" w14:textId="77777777" w:rsidR="00016618" w:rsidRDefault="00016618" w:rsidP="005F2D99">
      <w:pPr>
        <w:spacing w:line="288" w:lineRule="auto"/>
        <w:jc w:val="both"/>
        <w:rPr>
          <w:ins w:id="2009" w:author="David Gravett" w:date="2019-12-01T10:21:00Z"/>
          <w:rFonts w:asciiTheme="majorHAnsi" w:hAnsiTheme="majorHAnsi" w:cstheme="majorHAnsi"/>
          <w:color w:val="1F3864" w:themeColor="accent1" w:themeShade="80"/>
          <w:sz w:val="40"/>
          <w:szCs w:val="40"/>
        </w:rPr>
      </w:pPr>
    </w:p>
    <w:p w14:paraId="1AA8C56F" w14:textId="77777777" w:rsidR="00016618" w:rsidRDefault="00016618" w:rsidP="005F2D99">
      <w:pPr>
        <w:spacing w:line="288" w:lineRule="auto"/>
        <w:jc w:val="both"/>
        <w:rPr>
          <w:ins w:id="2010" w:author="David Gravett" w:date="2019-12-01T10:21:00Z"/>
          <w:rFonts w:asciiTheme="majorHAnsi" w:hAnsiTheme="majorHAnsi" w:cstheme="majorHAnsi"/>
          <w:color w:val="1F3864" w:themeColor="accent1" w:themeShade="80"/>
          <w:sz w:val="40"/>
          <w:szCs w:val="40"/>
        </w:rPr>
      </w:pPr>
    </w:p>
    <w:p w14:paraId="53005129" w14:textId="77777777" w:rsidR="00016618" w:rsidRDefault="00016618" w:rsidP="005F2D99">
      <w:pPr>
        <w:spacing w:line="288" w:lineRule="auto"/>
        <w:jc w:val="both"/>
        <w:rPr>
          <w:ins w:id="2011" w:author="David Gravett" w:date="2019-12-01T10:21:00Z"/>
          <w:rFonts w:asciiTheme="majorHAnsi" w:hAnsiTheme="majorHAnsi" w:cstheme="majorHAnsi"/>
          <w:color w:val="1F3864" w:themeColor="accent1" w:themeShade="80"/>
          <w:sz w:val="40"/>
          <w:szCs w:val="40"/>
        </w:rPr>
      </w:pPr>
    </w:p>
    <w:p w14:paraId="3102B887" w14:textId="506DD461"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3FFE9B8" w14:textId="1C84E2EF"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53AB3ED5" w14:textId="77777777" w:rsidR="008E2643" w:rsidRDefault="008E2643" w:rsidP="005F2D99">
      <w:pPr>
        <w:spacing w:line="288" w:lineRule="auto"/>
        <w:jc w:val="both"/>
        <w:rPr>
          <w:ins w:id="2012"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B9AD218" w14:textId="77777777" w:rsidTr="00BE50C5">
        <w:trPr>
          <w:trHeight w:val="869"/>
          <w:ins w:id="2013" w:author="David Gravett" w:date="2019-12-01T10:21:00Z"/>
        </w:trPr>
        <w:tc>
          <w:tcPr>
            <w:tcW w:w="933" w:type="dxa"/>
          </w:tcPr>
          <w:p w14:paraId="759712E8" w14:textId="103BAA6B" w:rsidR="00016618" w:rsidRPr="00016618" w:rsidRDefault="00016618" w:rsidP="00016618">
            <w:pPr>
              <w:jc w:val="center"/>
              <w:rPr>
                <w:ins w:id="2014" w:author="David Gravett" w:date="2019-12-01T10:21:00Z"/>
                <w:rFonts w:ascii="Times New Roman" w:hAnsi="Times New Roman" w:cs="Times New Roman"/>
                <w:sz w:val="36"/>
                <w:szCs w:val="36"/>
              </w:rPr>
            </w:pPr>
            <w:ins w:id="2015" w:author="David Gravett" w:date="2019-12-01T10:21:00Z">
              <w:r w:rsidRPr="00016618">
                <w:rPr>
                  <w:rFonts w:ascii="Times New Roman" w:hAnsi="Times New Roman" w:cs="Times New Roman"/>
                  <w:sz w:val="36"/>
                  <w:szCs w:val="36"/>
                </w:rPr>
                <w:t>1</w:t>
              </w:r>
            </w:ins>
          </w:p>
        </w:tc>
        <w:tc>
          <w:tcPr>
            <w:tcW w:w="933" w:type="dxa"/>
          </w:tcPr>
          <w:p w14:paraId="3FBD3D8D" w14:textId="59D86D7C" w:rsidR="00016618" w:rsidRPr="00016618" w:rsidRDefault="00016618" w:rsidP="00016618">
            <w:pPr>
              <w:jc w:val="center"/>
              <w:rPr>
                <w:ins w:id="2016" w:author="David Gravett" w:date="2019-12-01T10:21:00Z"/>
                <w:rFonts w:ascii="Times New Roman" w:hAnsi="Times New Roman" w:cs="Times New Roman"/>
                <w:sz w:val="36"/>
                <w:szCs w:val="36"/>
              </w:rPr>
            </w:pPr>
            <w:ins w:id="2017" w:author="David Gravett" w:date="2019-12-01T10:21:00Z">
              <w:r w:rsidRPr="00016618">
                <w:rPr>
                  <w:rFonts w:ascii="Times New Roman" w:hAnsi="Times New Roman" w:cs="Times New Roman"/>
                  <w:sz w:val="36"/>
                  <w:szCs w:val="36"/>
                </w:rPr>
                <w:t>-1</w:t>
              </w:r>
            </w:ins>
          </w:p>
        </w:tc>
        <w:tc>
          <w:tcPr>
            <w:tcW w:w="933" w:type="dxa"/>
          </w:tcPr>
          <w:p w14:paraId="59EF1A05" w14:textId="498A7C26" w:rsidR="00016618" w:rsidRPr="00016618" w:rsidRDefault="00016618" w:rsidP="00016618">
            <w:pPr>
              <w:jc w:val="center"/>
              <w:rPr>
                <w:ins w:id="2018" w:author="David Gravett" w:date="2019-12-01T10:21:00Z"/>
                <w:rFonts w:ascii="Times New Roman" w:hAnsi="Times New Roman" w:cs="Times New Roman"/>
                <w:sz w:val="36"/>
                <w:szCs w:val="36"/>
              </w:rPr>
            </w:pPr>
            <w:ins w:id="2019" w:author="David Gravett" w:date="2019-12-01T10:21:00Z">
              <w:r w:rsidRPr="00016618">
                <w:rPr>
                  <w:rFonts w:ascii="Times New Roman" w:hAnsi="Times New Roman" w:cs="Times New Roman"/>
                  <w:sz w:val="36"/>
                  <w:szCs w:val="36"/>
                </w:rPr>
                <w:t>1</w:t>
              </w:r>
            </w:ins>
          </w:p>
        </w:tc>
        <w:tc>
          <w:tcPr>
            <w:tcW w:w="933" w:type="dxa"/>
          </w:tcPr>
          <w:p w14:paraId="44C61CD0" w14:textId="32525507" w:rsidR="00016618" w:rsidRPr="00016618" w:rsidRDefault="00016618" w:rsidP="00016618">
            <w:pPr>
              <w:jc w:val="center"/>
              <w:rPr>
                <w:ins w:id="2020" w:author="David Gravett" w:date="2019-12-01T10:21:00Z"/>
                <w:rFonts w:ascii="Times New Roman" w:hAnsi="Times New Roman" w:cs="Times New Roman"/>
                <w:sz w:val="36"/>
                <w:szCs w:val="36"/>
              </w:rPr>
            </w:pPr>
            <w:ins w:id="2021" w:author="David Gravett" w:date="2019-12-01T10:21:00Z">
              <w:r w:rsidRPr="00016618">
                <w:rPr>
                  <w:rFonts w:ascii="Times New Roman" w:hAnsi="Times New Roman" w:cs="Times New Roman"/>
                  <w:sz w:val="36"/>
                  <w:szCs w:val="36"/>
                </w:rPr>
                <w:t>0</w:t>
              </w:r>
            </w:ins>
          </w:p>
        </w:tc>
        <w:tc>
          <w:tcPr>
            <w:tcW w:w="933" w:type="dxa"/>
          </w:tcPr>
          <w:p w14:paraId="7F4C4015" w14:textId="321FB566" w:rsidR="00016618" w:rsidRPr="00016618" w:rsidRDefault="00016618" w:rsidP="00016618">
            <w:pPr>
              <w:jc w:val="center"/>
              <w:rPr>
                <w:ins w:id="2022" w:author="David Gravett" w:date="2019-12-01T10:21:00Z"/>
                <w:rFonts w:ascii="Times New Roman" w:hAnsi="Times New Roman" w:cs="Times New Roman"/>
                <w:sz w:val="36"/>
                <w:szCs w:val="36"/>
              </w:rPr>
            </w:pPr>
            <w:ins w:id="2023" w:author="David Gravett" w:date="2019-12-01T10:21:00Z">
              <w:r w:rsidRPr="00016618">
                <w:rPr>
                  <w:rFonts w:ascii="Times New Roman" w:hAnsi="Times New Roman" w:cs="Times New Roman"/>
                  <w:sz w:val="36"/>
                  <w:szCs w:val="36"/>
                </w:rPr>
                <w:t>1</w:t>
              </w:r>
            </w:ins>
          </w:p>
        </w:tc>
        <w:tc>
          <w:tcPr>
            <w:tcW w:w="933" w:type="dxa"/>
          </w:tcPr>
          <w:p w14:paraId="2B4374BE" w14:textId="70D41008" w:rsidR="00016618" w:rsidRPr="00016618" w:rsidRDefault="00016618" w:rsidP="00016618">
            <w:pPr>
              <w:jc w:val="center"/>
              <w:rPr>
                <w:ins w:id="2024" w:author="David Gravett" w:date="2019-12-01T10:21:00Z"/>
                <w:rFonts w:ascii="Times New Roman" w:hAnsi="Times New Roman" w:cs="Times New Roman"/>
                <w:sz w:val="36"/>
                <w:szCs w:val="36"/>
              </w:rPr>
            </w:pPr>
            <w:ins w:id="2025" w:author="David Gravett" w:date="2019-12-01T10:21:00Z">
              <w:r w:rsidRPr="00016618">
                <w:rPr>
                  <w:rFonts w:ascii="Times New Roman" w:hAnsi="Times New Roman" w:cs="Times New Roman"/>
                  <w:sz w:val="36"/>
                  <w:szCs w:val="36"/>
                </w:rPr>
                <w:t>-1</w:t>
              </w:r>
            </w:ins>
          </w:p>
        </w:tc>
        <w:tc>
          <w:tcPr>
            <w:tcW w:w="933" w:type="dxa"/>
          </w:tcPr>
          <w:p w14:paraId="55E27477" w14:textId="2019668F" w:rsidR="00016618" w:rsidRPr="00016618" w:rsidRDefault="00016618" w:rsidP="00016618">
            <w:pPr>
              <w:jc w:val="center"/>
              <w:rPr>
                <w:ins w:id="2026" w:author="David Gravett" w:date="2019-12-01T10:21:00Z"/>
                <w:rFonts w:ascii="Times New Roman" w:hAnsi="Times New Roman" w:cs="Times New Roman"/>
                <w:sz w:val="36"/>
                <w:szCs w:val="36"/>
              </w:rPr>
            </w:pPr>
            <w:ins w:id="2027" w:author="David Gravett" w:date="2019-12-01T10:21:00Z">
              <w:r w:rsidRPr="00016618">
                <w:rPr>
                  <w:rFonts w:ascii="Times New Roman" w:hAnsi="Times New Roman" w:cs="Times New Roman"/>
                  <w:sz w:val="36"/>
                  <w:szCs w:val="36"/>
                </w:rPr>
                <w:t>1</w:t>
              </w:r>
            </w:ins>
          </w:p>
        </w:tc>
      </w:tr>
      <w:tr w:rsidR="00016618" w14:paraId="66AC9B4E" w14:textId="77777777" w:rsidTr="00BE50C5">
        <w:trPr>
          <w:trHeight w:val="869"/>
          <w:ins w:id="2028" w:author="David Gravett" w:date="2019-12-01T10:21:00Z"/>
        </w:trPr>
        <w:tc>
          <w:tcPr>
            <w:tcW w:w="933" w:type="dxa"/>
          </w:tcPr>
          <w:p w14:paraId="2D7ACCE5" w14:textId="1A7962CB" w:rsidR="00016618" w:rsidRPr="00016618" w:rsidRDefault="00016618" w:rsidP="00016618">
            <w:pPr>
              <w:jc w:val="center"/>
              <w:rPr>
                <w:ins w:id="2029" w:author="David Gravett" w:date="2019-12-01T10:21:00Z"/>
                <w:rFonts w:ascii="Times New Roman" w:hAnsi="Times New Roman" w:cs="Times New Roman"/>
                <w:sz w:val="36"/>
                <w:szCs w:val="36"/>
              </w:rPr>
            </w:pPr>
            <w:ins w:id="2030" w:author="David Gravett" w:date="2019-12-01T10:21:00Z">
              <w:r w:rsidRPr="00016618">
                <w:rPr>
                  <w:rFonts w:ascii="Times New Roman" w:hAnsi="Times New Roman" w:cs="Times New Roman"/>
                  <w:sz w:val="36"/>
                  <w:szCs w:val="36"/>
                </w:rPr>
                <w:t>-1</w:t>
              </w:r>
            </w:ins>
          </w:p>
        </w:tc>
        <w:tc>
          <w:tcPr>
            <w:tcW w:w="933" w:type="dxa"/>
          </w:tcPr>
          <w:p w14:paraId="5B132F80" w14:textId="6474B7B7" w:rsidR="00016618" w:rsidRPr="00016618" w:rsidRDefault="00016618" w:rsidP="00016618">
            <w:pPr>
              <w:jc w:val="center"/>
              <w:rPr>
                <w:ins w:id="2031" w:author="David Gravett" w:date="2019-12-01T10:21:00Z"/>
                <w:rFonts w:ascii="Times New Roman" w:hAnsi="Times New Roman" w:cs="Times New Roman"/>
                <w:sz w:val="36"/>
                <w:szCs w:val="36"/>
              </w:rPr>
            </w:pPr>
            <w:ins w:id="2032" w:author="David Gravett" w:date="2019-12-01T10:21:00Z">
              <w:r w:rsidRPr="00016618">
                <w:rPr>
                  <w:rFonts w:ascii="Times New Roman" w:hAnsi="Times New Roman" w:cs="Times New Roman"/>
                  <w:sz w:val="36"/>
                  <w:szCs w:val="36"/>
                </w:rPr>
                <w:t>1</w:t>
              </w:r>
            </w:ins>
          </w:p>
        </w:tc>
        <w:tc>
          <w:tcPr>
            <w:tcW w:w="933" w:type="dxa"/>
          </w:tcPr>
          <w:p w14:paraId="0A123831" w14:textId="085007C8" w:rsidR="00016618" w:rsidRPr="00016618" w:rsidRDefault="00016618" w:rsidP="00016618">
            <w:pPr>
              <w:jc w:val="center"/>
              <w:rPr>
                <w:ins w:id="2033" w:author="David Gravett" w:date="2019-12-01T10:21:00Z"/>
                <w:rFonts w:ascii="Times New Roman" w:hAnsi="Times New Roman" w:cs="Times New Roman"/>
                <w:sz w:val="36"/>
                <w:szCs w:val="36"/>
              </w:rPr>
            </w:pPr>
            <w:ins w:id="2034" w:author="David Gravett" w:date="2019-12-01T10:21:00Z">
              <w:r w:rsidRPr="00016618">
                <w:rPr>
                  <w:rFonts w:ascii="Times New Roman" w:hAnsi="Times New Roman" w:cs="Times New Roman"/>
                  <w:sz w:val="36"/>
                  <w:szCs w:val="36"/>
                </w:rPr>
                <w:t>1</w:t>
              </w:r>
            </w:ins>
          </w:p>
        </w:tc>
        <w:tc>
          <w:tcPr>
            <w:tcW w:w="933" w:type="dxa"/>
          </w:tcPr>
          <w:p w14:paraId="7802587C" w14:textId="24DE5C3B" w:rsidR="00016618" w:rsidRPr="00016618" w:rsidRDefault="00016618" w:rsidP="00016618">
            <w:pPr>
              <w:jc w:val="center"/>
              <w:rPr>
                <w:ins w:id="2035" w:author="David Gravett" w:date="2019-12-01T10:21:00Z"/>
                <w:rFonts w:ascii="Times New Roman" w:hAnsi="Times New Roman" w:cs="Times New Roman"/>
                <w:sz w:val="36"/>
                <w:szCs w:val="36"/>
              </w:rPr>
            </w:pPr>
            <w:ins w:id="2036" w:author="David Gravett" w:date="2019-12-01T10:21:00Z">
              <w:r w:rsidRPr="00016618">
                <w:rPr>
                  <w:rFonts w:ascii="Times New Roman" w:hAnsi="Times New Roman" w:cs="Times New Roman"/>
                  <w:sz w:val="36"/>
                  <w:szCs w:val="36"/>
                </w:rPr>
                <w:t>0</w:t>
              </w:r>
            </w:ins>
          </w:p>
        </w:tc>
        <w:tc>
          <w:tcPr>
            <w:tcW w:w="933" w:type="dxa"/>
          </w:tcPr>
          <w:p w14:paraId="0D097F17" w14:textId="68EF388D" w:rsidR="00016618" w:rsidRPr="00016618" w:rsidRDefault="00016618" w:rsidP="00016618">
            <w:pPr>
              <w:jc w:val="center"/>
              <w:rPr>
                <w:ins w:id="2037" w:author="David Gravett" w:date="2019-12-01T10:21:00Z"/>
                <w:rFonts w:ascii="Times New Roman" w:hAnsi="Times New Roman" w:cs="Times New Roman"/>
                <w:sz w:val="36"/>
                <w:szCs w:val="36"/>
              </w:rPr>
            </w:pPr>
            <w:ins w:id="2038" w:author="David Gravett" w:date="2019-12-01T10:21:00Z">
              <w:r w:rsidRPr="00016618">
                <w:rPr>
                  <w:rFonts w:ascii="Times New Roman" w:hAnsi="Times New Roman" w:cs="Times New Roman"/>
                  <w:sz w:val="36"/>
                  <w:szCs w:val="36"/>
                </w:rPr>
                <w:t>1</w:t>
              </w:r>
            </w:ins>
          </w:p>
        </w:tc>
        <w:tc>
          <w:tcPr>
            <w:tcW w:w="933" w:type="dxa"/>
          </w:tcPr>
          <w:p w14:paraId="405D5A84" w14:textId="4E4546D6" w:rsidR="00016618" w:rsidRPr="00016618" w:rsidRDefault="00016618" w:rsidP="00016618">
            <w:pPr>
              <w:jc w:val="center"/>
              <w:rPr>
                <w:ins w:id="2039" w:author="David Gravett" w:date="2019-12-01T10:21:00Z"/>
                <w:rFonts w:ascii="Times New Roman" w:hAnsi="Times New Roman" w:cs="Times New Roman"/>
                <w:sz w:val="36"/>
                <w:szCs w:val="36"/>
              </w:rPr>
            </w:pPr>
            <w:ins w:id="2040" w:author="David Gravett" w:date="2019-12-01T10:21:00Z">
              <w:r w:rsidRPr="00016618">
                <w:rPr>
                  <w:rFonts w:ascii="Times New Roman" w:hAnsi="Times New Roman" w:cs="Times New Roman"/>
                  <w:sz w:val="36"/>
                  <w:szCs w:val="36"/>
                </w:rPr>
                <w:t>1</w:t>
              </w:r>
            </w:ins>
          </w:p>
        </w:tc>
        <w:tc>
          <w:tcPr>
            <w:tcW w:w="933" w:type="dxa"/>
          </w:tcPr>
          <w:p w14:paraId="58664687" w14:textId="7A9EC152" w:rsidR="00016618" w:rsidRPr="00016618" w:rsidRDefault="00016618" w:rsidP="00016618">
            <w:pPr>
              <w:jc w:val="center"/>
              <w:rPr>
                <w:ins w:id="2041" w:author="David Gravett" w:date="2019-12-01T10:21:00Z"/>
                <w:rFonts w:ascii="Times New Roman" w:hAnsi="Times New Roman" w:cs="Times New Roman"/>
                <w:sz w:val="36"/>
                <w:szCs w:val="36"/>
              </w:rPr>
            </w:pPr>
            <w:ins w:id="2042" w:author="David Gravett" w:date="2019-12-01T10:21:00Z">
              <w:r w:rsidRPr="00016618">
                <w:rPr>
                  <w:rFonts w:ascii="Times New Roman" w:hAnsi="Times New Roman" w:cs="Times New Roman"/>
                  <w:sz w:val="36"/>
                  <w:szCs w:val="36"/>
                </w:rPr>
                <w:t>-1</w:t>
              </w:r>
            </w:ins>
          </w:p>
        </w:tc>
      </w:tr>
      <w:tr w:rsidR="00016618" w14:paraId="73D666A5" w14:textId="77777777" w:rsidTr="00BE50C5">
        <w:trPr>
          <w:trHeight w:val="869"/>
          <w:ins w:id="2043" w:author="David Gravett" w:date="2019-12-01T10:21:00Z"/>
        </w:trPr>
        <w:tc>
          <w:tcPr>
            <w:tcW w:w="933" w:type="dxa"/>
          </w:tcPr>
          <w:p w14:paraId="06CEFF9E" w14:textId="2D5B1B9B" w:rsidR="00016618" w:rsidRPr="00016618" w:rsidRDefault="00016618" w:rsidP="00016618">
            <w:pPr>
              <w:jc w:val="center"/>
              <w:rPr>
                <w:ins w:id="2044" w:author="David Gravett" w:date="2019-12-01T10:21:00Z"/>
                <w:rFonts w:ascii="Times New Roman" w:hAnsi="Times New Roman" w:cs="Times New Roman"/>
                <w:sz w:val="36"/>
                <w:szCs w:val="36"/>
              </w:rPr>
            </w:pPr>
            <w:ins w:id="2045" w:author="David Gravett" w:date="2019-12-01T10:21:00Z">
              <w:r w:rsidRPr="00016618">
                <w:rPr>
                  <w:rFonts w:ascii="Times New Roman" w:hAnsi="Times New Roman" w:cs="Times New Roman"/>
                  <w:sz w:val="36"/>
                  <w:szCs w:val="36"/>
                </w:rPr>
                <w:t>1</w:t>
              </w:r>
            </w:ins>
          </w:p>
        </w:tc>
        <w:tc>
          <w:tcPr>
            <w:tcW w:w="933" w:type="dxa"/>
          </w:tcPr>
          <w:p w14:paraId="4E3102AD" w14:textId="561BA04C" w:rsidR="00016618" w:rsidRPr="00016618" w:rsidRDefault="00016618" w:rsidP="00016618">
            <w:pPr>
              <w:jc w:val="center"/>
              <w:rPr>
                <w:ins w:id="2046" w:author="David Gravett" w:date="2019-12-01T10:21:00Z"/>
                <w:rFonts w:ascii="Times New Roman" w:hAnsi="Times New Roman" w:cs="Times New Roman"/>
                <w:sz w:val="36"/>
                <w:szCs w:val="36"/>
              </w:rPr>
            </w:pPr>
            <w:ins w:id="2047" w:author="David Gravett" w:date="2019-12-01T10:21:00Z">
              <w:r w:rsidRPr="00016618">
                <w:rPr>
                  <w:rFonts w:ascii="Times New Roman" w:hAnsi="Times New Roman" w:cs="Times New Roman"/>
                  <w:sz w:val="36"/>
                  <w:szCs w:val="36"/>
                </w:rPr>
                <w:t>-1</w:t>
              </w:r>
            </w:ins>
          </w:p>
        </w:tc>
        <w:tc>
          <w:tcPr>
            <w:tcW w:w="933" w:type="dxa"/>
          </w:tcPr>
          <w:p w14:paraId="49407C1E" w14:textId="6BC54237" w:rsidR="00016618" w:rsidRPr="00016618" w:rsidRDefault="00016618" w:rsidP="00016618">
            <w:pPr>
              <w:jc w:val="center"/>
              <w:rPr>
                <w:ins w:id="2048" w:author="David Gravett" w:date="2019-12-01T10:21:00Z"/>
                <w:rFonts w:ascii="Times New Roman" w:hAnsi="Times New Roman" w:cs="Times New Roman"/>
                <w:sz w:val="36"/>
                <w:szCs w:val="36"/>
              </w:rPr>
            </w:pPr>
            <w:ins w:id="2049" w:author="David Gravett" w:date="2019-12-01T10:21:00Z">
              <w:r w:rsidRPr="00016618">
                <w:rPr>
                  <w:rFonts w:ascii="Times New Roman" w:hAnsi="Times New Roman" w:cs="Times New Roman"/>
                  <w:sz w:val="36"/>
                  <w:szCs w:val="36"/>
                </w:rPr>
                <w:t>-1</w:t>
              </w:r>
            </w:ins>
          </w:p>
        </w:tc>
        <w:tc>
          <w:tcPr>
            <w:tcW w:w="933" w:type="dxa"/>
          </w:tcPr>
          <w:p w14:paraId="49E6597F" w14:textId="15414458" w:rsidR="00016618" w:rsidRPr="00016618" w:rsidRDefault="00016618" w:rsidP="00016618">
            <w:pPr>
              <w:jc w:val="center"/>
              <w:rPr>
                <w:ins w:id="2050" w:author="David Gravett" w:date="2019-12-01T10:21:00Z"/>
                <w:rFonts w:ascii="Times New Roman" w:hAnsi="Times New Roman" w:cs="Times New Roman"/>
                <w:sz w:val="36"/>
                <w:szCs w:val="36"/>
              </w:rPr>
            </w:pPr>
            <w:ins w:id="2051" w:author="David Gravett" w:date="2019-12-01T10:21:00Z">
              <w:r w:rsidRPr="00016618">
                <w:rPr>
                  <w:rFonts w:ascii="Times New Roman" w:hAnsi="Times New Roman" w:cs="Times New Roman"/>
                  <w:sz w:val="36"/>
                  <w:szCs w:val="36"/>
                </w:rPr>
                <w:t>0</w:t>
              </w:r>
            </w:ins>
          </w:p>
        </w:tc>
        <w:tc>
          <w:tcPr>
            <w:tcW w:w="933" w:type="dxa"/>
          </w:tcPr>
          <w:p w14:paraId="25044BBC" w14:textId="6702DE13" w:rsidR="00016618" w:rsidRPr="00016618" w:rsidRDefault="00016618" w:rsidP="00016618">
            <w:pPr>
              <w:jc w:val="center"/>
              <w:rPr>
                <w:ins w:id="2052" w:author="David Gravett" w:date="2019-12-01T10:21:00Z"/>
                <w:rFonts w:ascii="Times New Roman" w:hAnsi="Times New Roman" w:cs="Times New Roman"/>
                <w:sz w:val="36"/>
                <w:szCs w:val="36"/>
              </w:rPr>
            </w:pPr>
            <w:ins w:id="2053" w:author="David Gravett" w:date="2019-12-01T10:21:00Z">
              <w:r w:rsidRPr="00016618">
                <w:rPr>
                  <w:rFonts w:ascii="Times New Roman" w:hAnsi="Times New Roman" w:cs="Times New Roman"/>
                  <w:sz w:val="36"/>
                  <w:szCs w:val="36"/>
                </w:rPr>
                <w:t>-1</w:t>
              </w:r>
            </w:ins>
          </w:p>
        </w:tc>
        <w:tc>
          <w:tcPr>
            <w:tcW w:w="933" w:type="dxa"/>
          </w:tcPr>
          <w:p w14:paraId="30DA22AC" w14:textId="6937F71C" w:rsidR="00016618" w:rsidRPr="00016618" w:rsidRDefault="00016618" w:rsidP="00016618">
            <w:pPr>
              <w:jc w:val="center"/>
              <w:rPr>
                <w:ins w:id="2054" w:author="David Gravett" w:date="2019-12-01T10:21:00Z"/>
                <w:rFonts w:ascii="Times New Roman" w:hAnsi="Times New Roman" w:cs="Times New Roman"/>
                <w:sz w:val="36"/>
                <w:szCs w:val="36"/>
              </w:rPr>
            </w:pPr>
            <w:ins w:id="2055" w:author="David Gravett" w:date="2019-12-01T10:21:00Z">
              <w:r w:rsidRPr="00016618">
                <w:rPr>
                  <w:rFonts w:ascii="Times New Roman" w:hAnsi="Times New Roman" w:cs="Times New Roman"/>
                  <w:sz w:val="36"/>
                  <w:szCs w:val="36"/>
                </w:rPr>
                <w:t>-1</w:t>
              </w:r>
            </w:ins>
          </w:p>
        </w:tc>
        <w:tc>
          <w:tcPr>
            <w:tcW w:w="933" w:type="dxa"/>
          </w:tcPr>
          <w:p w14:paraId="3B70DCE1" w14:textId="33DBDB84" w:rsidR="00016618" w:rsidRPr="00016618" w:rsidRDefault="00016618" w:rsidP="00016618">
            <w:pPr>
              <w:jc w:val="center"/>
              <w:rPr>
                <w:ins w:id="2056" w:author="David Gravett" w:date="2019-12-01T10:21:00Z"/>
                <w:rFonts w:ascii="Times New Roman" w:hAnsi="Times New Roman" w:cs="Times New Roman"/>
                <w:sz w:val="36"/>
                <w:szCs w:val="36"/>
              </w:rPr>
            </w:pPr>
            <w:ins w:id="2057" w:author="David Gravett" w:date="2019-12-01T10:21:00Z">
              <w:r w:rsidRPr="00016618">
                <w:rPr>
                  <w:rFonts w:ascii="Times New Roman" w:hAnsi="Times New Roman" w:cs="Times New Roman"/>
                  <w:sz w:val="36"/>
                  <w:szCs w:val="36"/>
                </w:rPr>
                <w:t>1</w:t>
              </w:r>
            </w:ins>
          </w:p>
        </w:tc>
      </w:tr>
      <w:tr w:rsidR="00016618" w14:paraId="1876A08B" w14:textId="77777777" w:rsidTr="00BE50C5">
        <w:trPr>
          <w:trHeight w:val="869"/>
          <w:ins w:id="2058" w:author="David Gravett" w:date="2019-12-01T10:21:00Z"/>
        </w:trPr>
        <w:tc>
          <w:tcPr>
            <w:tcW w:w="933" w:type="dxa"/>
          </w:tcPr>
          <w:p w14:paraId="032CD004" w14:textId="38DE0894" w:rsidR="00016618" w:rsidRPr="00016618" w:rsidRDefault="00016618" w:rsidP="00016618">
            <w:pPr>
              <w:jc w:val="center"/>
              <w:rPr>
                <w:ins w:id="2059" w:author="David Gravett" w:date="2019-12-01T10:21:00Z"/>
                <w:rFonts w:ascii="Times New Roman" w:hAnsi="Times New Roman" w:cs="Times New Roman"/>
                <w:sz w:val="36"/>
                <w:szCs w:val="36"/>
              </w:rPr>
            </w:pPr>
            <w:ins w:id="2060" w:author="David Gravett" w:date="2019-12-01T10:21:00Z">
              <w:r w:rsidRPr="00016618">
                <w:rPr>
                  <w:rFonts w:ascii="Times New Roman" w:hAnsi="Times New Roman" w:cs="Times New Roman"/>
                  <w:sz w:val="36"/>
                  <w:szCs w:val="36"/>
                </w:rPr>
                <w:t>1</w:t>
              </w:r>
            </w:ins>
          </w:p>
        </w:tc>
        <w:tc>
          <w:tcPr>
            <w:tcW w:w="933" w:type="dxa"/>
          </w:tcPr>
          <w:p w14:paraId="6934D788" w14:textId="3188FCFC" w:rsidR="00016618" w:rsidRPr="00016618" w:rsidRDefault="00016618" w:rsidP="00016618">
            <w:pPr>
              <w:jc w:val="center"/>
              <w:rPr>
                <w:ins w:id="2061" w:author="David Gravett" w:date="2019-12-01T10:21:00Z"/>
                <w:rFonts w:ascii="Times New Roman" w:hAnsi="Times New Roman" w:cs="Times New Roman"/>
                <w:sz w:val="36"/>
                <w:szCs w:val="36"/>
              </w:rPr>
            </w:pPr>
            <w:ins w:id="2062" w:author="David Gravett" w:date="2019-12-01T10:21:00Z">
              <w:r w:rsidRPr="00016618">
                <w:rPr>
                  <w:rFonts w:ascii="Times New Roman" w:hAnsi="Times New Roman" w:cs="Times New Roman"/>
                  <w:sz w:val="36"/>
                  <w:szCs w:val="36"/>
                </w:rPr>
                <w:t>-1</w:t>
              </w:r>
            </w:ins>
          </w:p>
        </w:tc>
        <w:tc>
          <w:tcPr>
            <w:tcW w:w="933" w:type="dxa"/>
          </w:tcPr>
          <w:p w14:paraId="2B3D7173" w14:textId="09E25297" w:rsidR="00016618" w:rsidRPr="00016618" w:rsidRDefault="00016618" w:rsidP="00016618">
            <w:pPr>
              <w:jc w:val="center"/>
              <w:rPr>
                <w:ins w:id="2063" w:author="David Gravett" w:date="2019-12-01T10:21:00Z"/>
                <w:rFonts w:ascii="Times New Roman" w:hAnsi="Times New Roman" w:cs="Times New Roman"/>
                <w:sz w:val="36"/>
                <w:szCs w:val="36"/>
              </w:rPr>
            </w:pPr>
            <w:ins w:id="2064" w:author="David Gravett" w:date="2019-12-01T10:21:00Z">
              <w:r w:rsidRPr="00016618">
                <w:rPr>
                  <w:rFonts w:ascii="Times New Roman" w:hAnsi="Times New Roman" w:cs="Times New Roman"/>
                  <w:sz w:val="36"/>
                  <w:szCs w:val="36"/>
                </w:rPr>
                <w:t>-1</w:t>
              </w:r>
            </w:ins>
          </w:p>
        </w:tc>
        <w:tc>
          <w:tcPr>
            <w:tcW w:w="933" w:type="dxa"/>
          </w:tcPr>
          <w:p w14:paraId="6F36089D" w14:textId="3C3BF935" w:rsidR="00016618" w:rsidRPr="00016618" w:rsidRDefault="00016618" w:rsidP="00016618">
            <w:pPr>
              <w:jc w:val="center"/>
              <w:rPr>
                <w:ins w:id="2065" w:author="David Gravett" w:date="2019-12-01T10:21:00Z"/>
                <w:rFonts w:ascii="Times New Roman" w:hAnsi="Times New Roman" w:cs="Times New Roman"/>
                <w:sz w:val="36"/>
                <w:szCs w:val="36"/>
              </w:rPr>
            </w:pPr>
            <w:ins w:id="2066" w:author="David Gravett" w:date="2019-12-01T10:21:00Z">
              <w:r w:rsidRPr="00016618">
                <w:rPr>
                  <w:rFonts w:ascii="Times New Roman" w:hAnsi="Times New Roman" w:cs="Times New Roman"/>
                  <w:sz w:val="36"/>
                  <w:szCs w:val="36"/>
                </w:rPr>
                <w:t>0</w:t>
              </w:r>
            </w:ins>
          </w:p>
        </w:tc>
        <w:tc>
          <w:tcPr>
            <w:tcW w:w="933" w:type="dxa"/>
          </w:tcPr>
          <w:p w14:paraId="06F565F3" w14:textId="5FD6F3F6" w:rsidR="00016618" w:rsidRPr="00016618" w:rsidRDefault="00016618" w:rsidP="00016618">
            <w:pPr>
              <w:jc w:val="center"/>
              <w:rPr>
                <w:ins w:id="2067" w:author="David Gravett" w:date="2019-12-01T10:21:00Z"/>
                <w:rFonts w:ascii="Times New Roman" w:hAnsi="Times New Roman" w:cs="Times New Roman"/>
                <w:sz w:val="36"/>
                <w:szCs w:val="36"/>
              </w:rPr>
            </w:pPr>
            <w:ins w:id="2068" w:author="David Gravett" w:date="2019-12-01T10:21:00Z">
              <w:r w:rsidRPr="00016618">
                <w:rPr>
                  <w:rFonts w:ascii="Times New Roman" w:hAnsi="Times New Roman" w:cs="Times New Roman"/>
                  <w:sz w:val="36"/>
                  <w:szCs w:val="36"/>
                </w:rPr>
                <w:t>-1</w:t>
              </w:r>
            </w:ins>
          </w:p>
        </w:tc>
        <w:tc>
          <w:tcPr>
            <w:tcW w:w="933" w:type="dxa"/>
          </w:tcPr>
          <w:p w14:paraId="0F54D8F2" w14:textId="1B1E0D11" w:rsidR="00016618" w:rsidRPr="00016618" w:rsidRDefault="00016618" w:rsidP="00016618">
            <w:pPr>
              <w:jc w:val="center"/>
              <w:rPr>
                <w:ins w:id="2069" w:author="David Gravett" w:date="2019-12-01T10:21:00Z"/>
                <w:rFonts w:ascii="Times New Roman" w:hAnsi="Times New Roman" w:cs="Times New Roman"/>
                <w:sz w:val="36"/>
                <w:szCs w:val="36"/>
              </w:rPr>
            </w:pPr>
            <w:ins w:id="2070" w:author="David Gravett" w:date="2019-12-01T10:21:00Z">
              <w:r w:rsidRPr="00016618">
                <w:rPr>
                  <w:rFonts w:ascii="Times New Roman" w:hAnsi="Times New Roman" w:cs="Times New Roman"/>
                  <w:sz w:val="36"/>
                  <w:szCs w:val="36"/>
                </w:rPr>
                <w:t>-1</w:t>
              </w:r>
            </w:ins>
          </w:p>
        </w:tc>
        <w:tc>
          <w:tcPr>
            <w:tcW w:w="933" w:type="dxa"/>
          </w:tcPr>
          <w:p w14:paraId="45138232" w14:textId="62AD9425" w:rsidR="00016618" w:rsidRPr="00016618" w:rsidRDefault="00016618" w:rsidP="00016618">
            <w:pPr>
              <w:jc w:val="center"/>
              <w:rPr>
                <w:ins w:id="2071" w:author="David Gravett" w:date="2019-12-01T10:21:00Z"/>
                <w:rFonts w:ascii="Times New Roman" w:hAnsi="Times New Roman" w:cs="Times New Roman"/>
                <w:sz w:val="36"/>
                <w:szCs w:val="36"/>
              </w:rPr>
            </w:pPr>
            <w:ins w:id="2072" w:author="David Gravett" w:date="2019-12-01T10:21:00Z">
              <w:r w:rsidRPr="00016618">
                <w:rPr>
                  <w:rFonts w:ascii="Times New Roman" w:hAnsi="Times New Roman" w:cs="Times New Roman"/>
                  <w:sz w:val="36"/>
                  <w:szCs w:val="36"/>
                </w:rPr>
                <w:t>1</w:t>
              </w:r>
            </w:ins>
          </w:p>
        </w:tc>
      </w:tr>
      <w:tr w:rsidR="00016618" w14:paraId="338F73B4" w14:textId="77777777" w:rsidTr="00BE50C5">
        <w:trPr>
          <w:trHeight w:val="869"/>
          <w:ins w:id="2073" w:author="David Gravett" w:date="2019-12-01T10:21:00Z"/>
        </w:trPr>
        <w:tc>
          <w:tcPr>
            <w:tcW w:w="933" w:type="dxa"/>
          </w:tcPr>
          <w:p w14:paraId="19F9A8F3" w14:textId="3B98DB11" w:rsidR="00016618" w:rsidRPr="00016618" w:rsidRDefault="00016618" w:rsidP="00016618">
            <w:pPr>
              <w:jc w:val="center"/>
              <w:rPr>
                <w:ins w:id="2074" w:author="David Gravett" w:date="2019-12-01T10:21:00Z"/>
                <w:rFonts w:ascii="Times New Roman" w:hAnsi="Times New Roman" w:cs="Times New Roman"/>
                <w:sz w:val="36"/>
                <w:szCs w:val="36"/>
              </w:rPr>
            </w:pPr>
            <w:ins w:id="2075" w:author="David Gravett" w:date="2019-12-01T10:21:00Z">
              <w:r w:rsidRPr="00016618">
                <w:rPr>
                  <w:rFonts w:ascii="Times New Roman" w:hAnsi="Times New Roman" w:cs="Times New Roman"/>
                  <w:sz w:val="36"/>
                  <w:szCs w:val="36"/>
                </w:rPr>
                <w:t>-1</w:t>
              </w:r>
            </w:ins>
          </w:p>
        </w:tc>
        <w:tc>
          <w:tcPr>
            <w:tcW w:w="933" w:type="dxa"/>
          </w:tcPr>
          <w:p w14:paraId="19D32B73" w14:textId="404EC537" w:rsidR="00016618" w:rsidRPr="00016618" w:rsidRDefault="00016618" w:rsidP="00016618">
            <w:pPr>
              <w:jc w:val="center"/>
              <w:rPr>
                <w:ins w:id="2076" w:author="David Gravett" w:date="2019-12-01T10:21:00Z"/>
                <w:rFonts w:ascii="Times New Roman" w:hAnsi="Times New Roman" w:cs="Times New Roman"/>
                <w:sz w:val="36"/>
                <w:szCs w:val="36"/>
              </w:rPr>
            </w:pPr>
            <w:ins w:id="2077" w:author="David Gravett" w:date="2019-12-01T10:21:00Z">
              <w:r w:rsidRPr="00016618">
                <w:rPr>
                  <w:rFonts w:ascii="Times New Roman" w:hAnsi="Times New Roman" w:cs="Times New Roman"/>
                  <w:sz w:val="36"/>
                  <w:szCs w:val="36"/>
                </w:rPr>
                <w:t>1</w:t>
              </w:r>
            </w:ins>
          </w:p>
        </w:tc>
        <w:tc>
          <w:tcPr>
            <w:tcW w:w="933" w:type="dxa"/>
          </w:tcPr>
          <w:p w14:paraId="5536A4F5" w14:textId="328C5D58" w:rsidR="00016618" w:rsidRPr="00016618" w:rsidRDefault="00016618" w:rsidP="00016618">
            <w:pPr>
              <w:jc w:val="center"/>
              <w:rPr>
                <w:ins w:id="2078" w:author="David Gravett" w:date="2019-12-01T10:21:00Z"/>
                <w:rFonts w:ascii="Times New Roman" w:hAnsi="Times New Roman" w:cs="Times New Roman"/>
                <w:sz w:val="36"/>
                <w:szCs w:val="36"/>
              </w:rPr>
            </w:pPr>
            <w:ins w:id="2079" w:author="David Gravett" w:date="2019-12-01T10:21:00Z">
              <w:r w:rsidRPr="00016618">
                <w:rPr>
                  <w:rFonts w:ascii="Times New Roman" w:hAnsi="Times New Roman" w:cs="Times New Roman"/>
                  <w:sz w:val="36"/>
                  <w:szCs w:val="36"/>
                </w:rPr>
                <w:t>1</w:t>
              </w:r>
            </w:ins>
          </w:p>
        </w:tc>
        <w:tc>
          <w:tcPr>
            <w:tcW w:w="933" w:type="dxa"/>
          </w:tcPr>
          <w:p w14:paraId="2C631E1A" w14:textId="019F05DD" w:rsidR="00016618" w:rsidRPr="00016618" w:rsidRDefault="00016618" w:rsidP="00016618">
            <w:pPr>
              <w:jc w:val="center"/>
              <w:rPr>
                <w:ins w:id="2080" w:author="David Gravett" w:date="2019-12-01T10:21:00Z"/>
                <w:rFonts w:ascii="Times New Roman" w:hAnsi="Times New Roman" w:cs="Times New Roman"/>
                <w:sz w:val="36"/>
                <w:szCs w:val="36"/>
              </w:rPr>
            </w:pPr>
            <w:ins w:id="2081" w:author="David Gravett" w:date="2019-12-01T10:21:00Z">
              <w:r w:rsidRPr="00016618">
                <w:rPr>
                  <w:rFonts w:ascii="Times New Roman" w:hAnsi="Times New Roman" w:cs="Times New Roman"/>
                  <w:sz w:val="36"/>
                  <w:szCs w:val="36"/>
                </w:rPr>
                <w:t>1</w:t>
              </w:r>
            </w:ins>
          </w:p>
        </w:tc>
        <w:tc>
          <w:tcPr>
            <w:tcW w:w="933" w:type="dxa"/>
          </w:tcPr>
          <w:p w14:paraId="71868FC7" w14:textId="2DB777A8" w:rsidR="00016618" w:rsidRPr="00016618" w:rsidRDefault="00016618" w:rsidP="00016618">
            <w:pPr>
              <w:jc w:val="center"/>
              <w:rPr>
                <w:ins w:id="2082" w:author="David Gravett" w:date="2019-12-01T10:21:00Z"/>
                <w:rFonts w:ascii="Times New Roman" w:hAnsi="Times New Roman" w:cs="Times New Roman"/>
                <w:sz w:val="36"/>
                <w:szCs w:val="36"/>
              </w:rPr>
            </w:pPr>
            <w:ins w:id="2083" w:author="David Gravett" w:date="2019-12-01T10:21:00Z">
              <w:r w:rsidRPr="00016618">
                <w:rPr>
                  <w:rFonts w:ascii="Times New Roman" w:hAnsi="Times New Roman" w:cs="Times New Roman"/>
                  <w:sz w:val="36"/>
                  <w:szCs w:val="36"/>
                </w:rPr>
                <w:t>1</w:t>
              </w:r>
            </w:ins>
          </w:p>
        </w:tc>
        <w:tc>
          <w:tcPr>
            <w:tcW w:w="933" w:type="dxa"/>
          </w:tcPr>
          <w:p w14:paraId="5246B84F" w14:textId="391B2F9D" w:rsidR="00016618" w:rsidRPr="00016618" w:rsidRDefault="00016618" w:rsidP="00016618">
            <w:pPr>
              <w:jc w:val="center"/>
              <w:rPr>
                <w:ins w:id="2084" w:author="David Gravett" w:date="2019-12-01T10:21:00Z"/>
                <w:rFonts w:ascii="Times New Roman" w:hAnsi="Times New Roman" w:cs="Times New Roman"/>
                <w:sz w:val="36"/>
                <w:szCs w:val="36"/>
              </w:rPr>
            </w:pPr>
            <w:ins w:id="2085" w:author="David Gravett" w:date="2019-12-01T10:21:00Z">
              <w:r w:rsidRPr="00016618">
                <w:rPr>
                  <w:rFonts w:ascii="Times New Roman" w:hAnsi="Times New Roman" w:cs="Times New Roman"/>
                  <w:sz w:val="36"/>
                  <w:szCs w:val="36"/>
                </w:rPr>
                <w:t>1</w:t>
              </w:r>
            </w:ins>
          </w:p>
        </w:tc>
        <w:tc>
          <w:tcPr>
            <w:tcW w:w="933" w:type="dxa"/>
          </w:tcPr>
          <w:p w14:paraId="7E1981A4" w14:textId="5573F846" w:rsidR="00016618" w:rsidRPr="00016618" w:rsidRDefault="00016618" w:rsidP="00016618">
            <w:pPr>
              <w:jc w:val="center"/>
              <w:rPr>
                <w:ins w:id="2086" w:author="David Gravett" w:date="2019-12-01T10:21:00Z"/>
                <w:rFonts w:ascii="Times New Roman" w:hAnsi="Times New Roman" w:cs="Times New Roman"/>
                <w:sz w:val="36"/>
                <w:szCs w:val="36"/>
              </w:rPr>
            </w:pPr>
            <w:ins w:id="2087" w:author="David Gravett" w:date="2019-12-01T10:21:00Z">
              <w:r w:rsidRPr="00016618">
                <w:rPr>
                  <w:rFonts w:ascii="Times New Roman" w:hAnsi="Times New Roman" w:cs="Times New Roman"/>
                  <w:sz w:val="36"/>
                  <w:szCs w:val="36"/>
                </w:rPr>
                <w:t>-1</w:t>
              </w:r>
            </w:ins>
          </w:p>
        </w:tc>
      </w:tr>
      <w:tr w:rsidR="00016618" w14:paraId="1C3D8DE9" w14:textId="77777777" w:rsidTr="00BE50C5">
        <w:trPr>
          <w:trHeight w:val="869"/>
          <w:ins w:id="2088" w:author="David Gravett" w:date="2019-12-01T10:21:00Z"/>
        </w:trPr>
        <w:tc>
          <w:tcPr>
            <w:tcW w:w="933" w:type="dxa"/>
          </w:tcPr>
          <w:p w14:paraId="21569570" w14:textId="268208AC" w:rsidR="00016618" w:rsidRPr="00016618" w:rsidRDefault="00016618" w:rsidP="00016618">
            <w:pPr>
              <w:jc w:val="center"/>
              <w:rPr>
                <w:ins w:id="2089" w:author="David Gravett" w:date="2019-12-01T10:21:00Z"/>
                <w:rFonts w:ascii="Times New Roman" w:hAnsi="Times New Roman" w:cs="Times New Roman"/>
                <w:sz w:val="36"/>
                <w:szCs w:val="36"/>
              </w:rPr>
            </w:pPr>
            <w:ins w:id="2090" w:author="David Gravett" w:date="2019-12-01T10:21:00Z">
              <w:r w:rsidRPr="00016618">
                <w:rPr>
                  <w:rFonts w:ascii="Times New Roman" w:hAnsi="Times New Roman" w:cs="Times New Roman"/>
                  <w:sz w:val="36"/>
                  <w:szCs w:val="36"/>
                </w:rPr>
                <w:t>1</w:t>
              </w:r>
            </w:ins>
          </w:p>
        </w:tc>
        <w:tc>
          <w:tcPr>
            <w:tcW w:w="933" w:type="dxa"/>
          </w:tcPr>
          <w:p w14:paraId="11AFA363" w14:textId="6654FBAB" w:rsidR="00016618" w:rsidRPr="00016618" w:rsidRDefault="00016618" w:rsidP="00016618">
            <w:pPr>
              <w:jc w:val="center"/>
              <w:rPr>
                <w:ins w:id="2091" w:author="David Gravett" w:date="2019-12-01T10:21:00Z"/>
                <w:rFonts w:ascii="Times New Roman" w:hAnsi="Times New Roman" w:cs="Times New Roman"/>
                <w:sz w:val="36"/>
                <w:szCs w:val="36"/>
              </w:rPr>
            </w:pPr>
            <w:ins w:id="2092" w:author="David Gravett" w:date="2019-12-01T10:21:00Z">
              <w:r w:rsidRPr="00016618">
                <w:rPr>
                  <w:rFonts w:ascii="Times New Roman" w:hAnsi="Times New Roman" w:cs="Times New Roman"/>
                  <w:sz w:val="36"/>
                  <w:szCs w:val="36"/>
                </w:rPr>
                <w:t>-1</w:t>
              </w:r>
            </w:ins>
          </w:p>
        </w:tc>
        <w:tc>
          <w:tcPr>
            <w:tcW w:w="933" w:type="dxa"/>
          </w:tcPr>
          <w:p w14:paraId="1A1BBB33" w14:textId="0DD5813E" w:rsidR="00016618" w:rsidRPr="00016618" w:rsidRDefault="00016618" w:rsidP="00016618">
            <w:pPr>
              <w:jc w:val="center"/>
              <w:rPr>
                <w:ins w:id="2093" w:author="David Gravett" w:date="2019-12-01T10:21:00Z"/>
                <w:rFonts w:ascii="Times New Roman" w:hAnsi="Times New Roman" w:cs="Times New Roman"/>
                <w:sz w:val="36"/>
                <w:szCs w:val="36"/>
              </w:rPr>
            </w:pPr>
            <w:ins w:id="2094" w:author="David Gravett" w:date="2019-12-01T10:21:00Z">
              <w:r w:rsidRPr="00016618">
                <w:rPr>
                  <w:rFonts w:ascii="Times New Roman" w:hAnsi="Times New Roman" w:cs="Times New Roman"/>
                  <w:sz w:val="36"/>
                  <w:szCs w:val="36"/>
                </w:rPr>
                <w:t>1</w:t>
              </w:r>
            </w:ins>
          </w:p>
        </w:tc>
        <w:tc>
          <w:tcPr>
            <w:tcW w:w="933" w:type="dxa"/>
          </w:tcPr>
          <w:p w14:paraId="34E949C7" w14:textId="73580CC1" w:rsidR="00016618" w:rsidRPr="00016618" w:rsidRDefault="00016618" w:rsidP="00016618">
            <w:pPr>
              <w:jc w:val="center"/>
              <w:rPr>
                <w:ins w:id="2095" w:author="David Gravett" w:date="2019-12-01T10:21:00Z"/>
                <w:rFonts w:ascii="Times New Roman" w:hAnsi="Times New Roman" w:cs="Times New Roman"/>
                <w:sz w:val="36"/>
                <w:szCs w:val="36"/>
              </w:rPr>
            </w:pPr>
            <w:ins w:id="2096" w:author="David Gravett" w:date="2019-12-01T10:21:00Z">
              <w:r w:rsidRPr="00016618">
                <w:rPr>
                  <w:rFonts w:ascii="Times New Roman" w:hAnsi="Times New Roman" w:cs="Times New Roman"/>
                  <w:sz w:val="36"/>
                  <w:szCs w:val="36"/>
                </w:rPr>
                <w:t>0</w:t>
              </w:r>
            </w:ins>
          </w:p>
        </w:tc>
        <w:tc>
          <w:tcPr>
            <w:tcW w:w="933" w:type="dxa"/>
          </w:tcPr>
          <w:p w14:paraId="74C01E3F" w14:textId="3428C1E7" w:rsidR="00016618" w:rsidRPr="00016618" w:rsidRDefault="00016618" w:rsidP="00016618">
            <w:pPr>
              <w:jc w:val="center"/>
              <w:rPr>
                <w:ins w:id="2097" w:author="David Gravett" w:date="2019-12-01T10:21:00Z"/>
                <w:rFonts w:ascii="Times New Roman" w:hAnsi="Times New Roman" w:cs="Times New Roman"/>
                <w:sz w:val="36"/>
                <w:szCs w:val="36"/>
              </w:rPr>
            </w:pPr>
            <w:ins w:id="2098" w:author="David Gravett" w:date="2019-12-01T10:21:00Z">
              <w:r w:rsidRPr="00016618">
                <w:rPr>
                  <w:rFonts w:ascii="Times New Roman" w:hAnsi="Times New Roman" w:cs="Times New Roman"/>
                  <w:sz w:val="36"/>
                  <w:szCs w:val="36"/>
                </w:rPr>
                <w:t>1</w:t>
              </w:r>
            </w:ins>
          </w:p>
        </w:tc>
        <w:tc>
          <w:tcPr>
            <w:tcW w:w="933" w:type="dxa"/>
          </w:tcPr>
          <w:p w14:paraId="0955579E" w14:textId="0EB45D7E" w:rsidR="00016618" w:rsidRPr="00016618" w:rsidRDefault="00016618" w:rsidP="00016618">
            <w:pPr>
              <w:jc w:val="center"/>
              <w:rPr>
                <w:ins w:id="2099" w:author="David Gravett" w:date="2019-12-01T10:21:00Z"/>
                <w:rFonts w:ascii="Times New Roman" w:hAnsi="Times New Roman" w:cs="Times New Roman"/>
                <w:sz w:val="36"/>
                <w:szCs w:val="36"/>
              </w:rPr>
            </w:pPr>
            <w:ins w:id="2100" w:author="David Gravett" w:date="2019-12-01T10:21:00Z">
              <w:r w:rsidRPr="00016618">
                <w:rPr>
                  <w:rFonts w:ascii="Times New Roman" w:hAnsi="Times New Roman" w:cs="Times New Roman"/>
                  <w:sz w:val="36"/>
                  <w:szCs w:val="36"/>
                </w:rPr>
                <w:t>-1</w:t>
              </w:r>
            </w:ins>
          </w:p>
        </w:tc>
        <w:tc>
          <w:tcPr>
            <w:tcW w:w="933" w:type="dxa"/>
          </w:tcPr>
          <w:p w14:paraId="2A0EFE46" w14:textId="3B4D01EF" w:rsidR="00016618" w:rsidRPr="00016618" w:rsidRDefault="00016618" w:rsidP="00016618">
            <w:pPr>
              <w:jc w:val="center"/>
              <w:rPr>
                <w:ins w:id="2101" w:author="David Gravett" w:date="2019-12-01T10:21:00Z"/>
                <w:rFonts w:ascii="Times New Roman" w:hAnsi="Times New Roman" w:cs="Times New Roman"/>
                <w:sz w:val="36"/>
                <w:szCs w:val="36"/>
              </w:rPr>
            </w:pPr>
            <w:ins w:id="2102" w:author="David Gravett" w:date="2019-12-01T10:21:00Z">
              <w:r w:rsidRPr="00016618">
                <w:rPr>
                  <w:rFonts w:ascii="Times New Roman" w:hAnsi="Times New Roman" w:cs="Times New Roman"/>
                  <w:sz w:val="36"/>
                  <w:szCs w:val="36"/>
                </w:rPr>
                <w:t>1</w:t>
              </w:r>
            </w:ins>
          </w:p>
        </w:tc>
      </w:tr>
      <w:tr w:rsidR="00016618" w14:paraId="05C36B81" w14:textId="77777777" w:rsidTr="00BE50C5">
        <w:trPr>
          <w:trHeight w:val="869"/>
          <w:ins w:id="2103" w:author="David Gravett" w:date="2019-12-01T10:21:00Z"/>
        </w:trPr>
        <w:tc>
          <w:tcPr>
            <w:tcW w:w="933" w:type="dxa"/>
          </w:tcPr>
          <w:p w14:paraId="0079EC41" w14:textId="5BFE050B" w:rsidR="00016618" w:rsidRPr="00016618" w:rsidRDefault="00016618" w:rsidP="00016618">
            <w:pPr>
              <w:jc w:val="center"/>
              <w:rPr>
                <w:ins w:id="2104" w:author="David Gravett" w:date="2019-12-01T10:21:00Z"/>
                <w:rFonts w:ascii="Times New Roman" w:hAnsi="Times New Roman" w:cs="Times New Roman"/>
                <w:sz w:val="36"/>
                <w:szCs w:val="36"/>
              </w:rPr>
            </w:pPr>
            <w:ins w:id="2105" w:author="David Gravett" w:date="2019-12-01T10:21:00Z">
              <w:r w:rsidRPr="00016618">
                <w:rPr>
                  <w:rFonts w:ascii="Times New Roman" w:hAnsi="Times New Roman" w:cs="Times New Roman"/>
                  <w:sz w:val="36"/>
                  <w:szCs w:val="36"/>
                </w:rPr>
                <w:t>-1</w:t>
              </w:r>
            </w:ins>
          </w:p>
        </w:tc>
        <w:tc>
          <w:tcPr>
            <w:tcW w:w="933" w:type="dxa"/>
          </w:tcPr>
          <w:p w14:paraId="60692D76" w14:textId="1628CB03" w:rsidR="00016618" w:rsidRPr="00016618" w:rsidRDefault="00016618" w:rsidP="00016618">
            <w:pPr>
              <w:jc w:val="center"/>
              <w:rPr>
                <w:ins w:id="2106" w:author="David Gravett" w:date="2019-12-01T10:21:00Z"/>
                <w:rFonts w:ascii="Times New Roman" w:hAnsi="Times New Roman" w:cs="Times New Roman"/>
                <w:sz w:val="36"/>
                <w:szCs w:val="36"/>
              </w:rPr>
            </w:pPr>
            <w:ins w:id="2107" w:author="David Gravett" w:date="2019-12-01T10:21:00Z">
              <w:r w:rsidRPr="00016618">
                <w:rPr>
                  <w:rFonts w:ascii="Times New Roman" w:hAnsi="Times New Roman" w:cs="Times New Roman"/>
                  <w:sz w:val="36"/>
                  <w:szCs w:val="36"/>
                </w:rPr>
                <w:t>1</w:t>
              </w:r>
            </w:ins>
          </w:p>
        </w:tc>
        <w:tc>
          <w:tcPr>
            <w:tcW w:w="933" w:type="dxa"/>
          </w:tcPr>
          <w:p w14:paraId="3E01FC62" w14:textId="5B7C5CF5" w:rsidR="00016618" w:rsidRPr="00016618" w:rsidRDefault="00016618" w:rsidP="00016618">
            <w:pPr>
              <w:jc w:val="center"/>
              <w:rPr>
                <w:ins w:id="2108" w:author="David Gravett" w:date="2019-12-01T10:21:00Z"/>
                <w:rFonts w:ascii="Times New Roman" w:hAnsi="Times New Roman" w:cs="Times New Roman"/>
                <w:sz w:val="36"/>
                <w:szCs w:val="36"/>
              </w:rPr>
            </w:pPr>
            <w:ins w:id="2109" w:author="David Gravett" w:date="2019-12-01T10:21:00Z">
              <w:r w:rsidRPr="00016618">
                <w:rPr>
                  <w:rFonts w:ascii="Times New Roman" w:hAnsi="Times New Roman" w:cs="Times New Roman"/>
                  <w:sz w:val="36"/>
                  <w:szCs w:val="36"/>
                </w:rPr>
                <w:t>-1</w:t>
              </w:r>
            </w:ins>
          </w:p>
        </w:tc>
        <w:tc>
          <w:tcPr>
            <w:tcW w:w="933" w:type="dxa"/>
          </w:tcPr>
          <w:p w14:paraId="6D3C0BD9" w14:textId="23F2F00B" w:rsidR="00016618" w:rsidRPr="00016618" w:rsidRDefault="00016618" w:rsidP="00016618">
            <w:pPr>
              <w:jc w:val="center"/>
              <w:rPr>
                <w:ins w:id="2110" w:author="David Gravett" w:date="2019-12-01T10:21:00Z"/>
                <w:rFonts w:ascii="Times New Roman" w:hAnsi="Times New Roman" w:cs="Times New Roman"/>
                <w:sz w:val="36"/>
                <w:szCs w:val="36"/>
              </w:rPr>
            </w:pPr>
            <w:ins w:id="2111" w:author="David Gravett" w:date="2019-12-01T10:21:00Z">
              <w:r w:rsidRPr="00016618">
                <w:rPr>
                  <w:rFonts w:ascii="Times New Roman" w:hAnsi="Times New Roman" w:cs="Times New Roman"/>
                  <w:sz w:val="36"/>
                  <w:szCs w:val="36"/>
                </w:rPr>
                <w:t>0</w:t>
              </w:r>
            </w:ins>
          </w:p>
        </w:tc>
        <w:tc>
          <w:tcPr>
            <w:tcW w:w="933" w:type="dxa"/>
          </w:tcPr>
          <w:p w14:paraId="339F7247" w14:textId="3787C0F7" w:rsidR="00016618" w:rsidRPr="00016618" w:rsidRDefault="00016618" w:rsidP="00016618">
            <w:pPr>
              <w:jc w:val="center"/>
              <w:rPr>
                <w:ins w:id="2112" w:author="David Gravett" w:date="2019-12-01T10:21:00Z"/>
                <w:rFonts w:ascii="Times New Roman" w:hAnsi="Times New Roman" w:cs="Times New Roman"/>
                <w:sz w:val="36"/>
                <w:szCs w:val="36"/>
              </w:rPr>
            </w:pPr>
            <w:ins w:id="2113" w:author="David Gravett" w:date="2019-12-01T10:21:00Z">
              <w:r w:rsidRPr="00016618">
                <w:rPr>
                  <w:rFonts w:ascii="Times New Roman" w:hAnsi="Times New Roman" w:cs="Times New Roman"/>
                  <w:sz w:val="36"/>
                  <w:szCs w:val="36"/>
                </w:rPr>
                <w:t>-1</w:t>
              </w:r>
            </w:ins>
          </w:p>
        </w:tc>
        <w:tc>
          <w:tcPr>
            <w:tcW w:w="933" w:type="dxa"/>
          </w:tcPr>
          <w:p w14:paraId="06EFDDBF" w14:textId="7189C811" w:rsidR="00016618" w:rsidRPr="00016618" w:rsidRDefault="00016618" w:rsidP="00016618">
            <w:pPr>
              <w:jc w:val="center"/>
              <w:rPr>
                <w:ins w:id="2114" w:author="David Gravett" w:date="2019-12-01T10:21:00Z"/>
                <w:rFonts w:ascii="Times New Roman" w:hAnsi="Times New Roman" w:cs="Times New Roman"/>
                <w:sz w:val="36"/>
                <w:szCs w:val="36"/>
              </w:rPr>
            </w:pPr>
            <w:ins w:id="2115" w:author="David Gravett" w:date="2019-12-01T10:21:00Z">
              <w:r w:rsidRPr="00016618">
                <w:rPr>
                  <w:rFonts w:ascii="Times New Roman" w:hAnsi="Times New Roman" w:cs="Times New Roman"/>
                  <w:sz w:val="36"/>
                  <w:szCs w:val="36"/>
                </w:rPr>
                <w:t>1</w:t>
              </w:r>
            </w:ins>
          </w:p>
        </w:tc>
        <w:tc>
          <w:tcPr>
            <w:tcW w:w="933" w:type="dxa"/>
          </w:tcPr>
          <w:p w14:paraId="3B1A9498" w14:textId="536DC9D9" w:rsidR="00016618" w:rsidRPr="00016618" w:rsidRDefault="00016618" w:rsidP="00016618">
            <w:pPr>
              <w:jc w:val="center"/>
              <w:rPr>
                <w:ins w:id="2116" w:author="David Gravett" w:date="2019-12-01T10:21:00Z"/>
                <w:rFonts w:ascii="Times New Roman" w:hAnsi="Times New Roman" w:cs="Times New Roman"/>
                <w:sz w:val="36"/>
                <w:szCs w:val="36"/>
              </w:rPr>
            </w:pPr>
            <w:ins w:id="2117" w:author="David Gravett" w:date="2019-12-01T10:21:00Z">
              <w:r w:rsidRPr="00016618">
                <w:rPr>
                  <w:rFonts w:ascii="Times New Roman" w:hAnsi="Times New Roman" w:cs="Times New Roman"/>
                  <w:sz w:val="36"/>
                  <w:szCs w:val="36"/>
                </w:rPr>
                <w:t>-1</w:t>
              </w:r>
            </w:ins>
          </w:p>
        </w:tc>
      </w:tr>
    </w:tbl>
    <w:p w14:paraId="66340B01" w14:textId="57DE2CD7" w:rsidR="00016618" w:rsidRDefault="00016618" w:rsidP="005F2D99">
      <w:pPr>
        <w:spacing w:line="288" w:lineRule="auto"/>
        <w:jc w:val="both"/>
        <w:rPr>
          <w:ins w:id="2118" w:author="David Gravett" w:date="2019-12-01T10:21:00Z"/>
          <w:rFonts w:ascii="Times New Roman" w:hAnsi="Times New Roman" w:cs="Times New Roman"/>
          <w:sz w:val="24"/>
          <w:szCs w:val="24"/>
          <w:lang w:val="en-US"/>
        </w:rPr>
      </w:pPr>
      <w:ins w:id="2119" w:author="David Gravett" w:date="2019-12-01T10:21:00Z">
        <w:r>
          <w:rPr>
            <w:noProof/>
          </w:rPr>
          <mc:AlternateContent>
            <mc:Choice Requires="wps">
              <w:drawing>
                <wp:anchor distT="0" distB="0" distL="114300" distR="114300" simplePos="0" relativeHeight="251705856" behindDoc="0" locked="0" layoutInCell="1" allowOverlap="1" wp14:anchorId="573988BB" wp14:editId="016B2062">
                  <wp:simplePos x="0" y="0"/>
                  <wp:positionH relativeFrom="margin">
                    <wp:align>center</wp:align>
                  </wp:positionH>
                  <wp:positionV relativeFrom="paragraph">
                    <wp:posOffset>38735</wp:posOffset>
                  </wp:positionV>
                  <wp:extent cx="3381375" cy="1524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114E0A9" w14:textId="3FE0A802" w:rsidR="0077468C" w:rsidRPr="00D103E4" w:rsidRDefault="0077468C" w:rsidP="00016618">
                              <w:pPr>
                                <w:pStyle w:val="Caption"/>
                                <w:jc w:val="center"/>
                                <w:rPr>
                                  <w:ins w:id="2120" w:author="David Gravett" w:date="2019-12-01T10:21:00Z"/>
                                  <w:rFonts w:ascii="Arial" w:eastAsia="Arial" w:hAnsi="Arial" w:cs="Arial"/>
                                  <w:noProof/>
                                  <w:lang w:val="en"/>
                                </w:rPr>
                              </w:pPr>
                              <w:ins w:id="2121" w:author="David Gravett" w:date="2019-12-01T10:21:00Z">
                                <w:r>
                                  <w:t xml:space="preserve">Table </w:t>
                                </w:r>
                              </w:ins>
                              <w:r w:rsidR="008E5F66">
                                <w:t>12</w:t>
                              </w:r>
                              <w:ins w:id="2122" w:author="David Gravett" w:date="2019-12-01T10:21:00Z">
                                <w:r>
                                  <w:t>: First Center Connecting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988BB" id="Text Box 51" o:spid="_x0000_s1072" type="#_x0000_t202" style="position:absolute;left:0;text-align:left;margin-left:0;margin-top:3.05pt;width:266.25pt;height:12pt;z-index:25170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" stroked="f">
                  <v:textbox inset="0,0,0,0">
                    <w:txbxContent>
                      <w:p w14:paraId="2114E0A9" w14:textId="3FE0A802" w:rsidR="0077468C" w:rsidRPr="00D103E4" w:rsidRDefault="0077468C" w:rsidP="00016618">
                        <w:pPr>
                          <w:pStyle w:val="Caption"/>
                          <w:jc w:val="center"/>
                          <w:rPr>
                            <w:ins w:id="2123" w:author="David Gravett" w:date="2019-12-01T10:21:00Z"/>
                            <w:rFonts w:ascii="Arial" w:eastAsia="Arial" w:hAnsi="Arial" w:cs="Arial"/>
                            <w:noProof/>
                            <w:lang w:val="en"/>
                          </w:rPr>
                        </w:pPr>
                        <w:ins w:id="2124" w:author="David Gravett" w:date="2019-12-01T10:21:00Z">
                          <w:r>
                            <w:t xml:space="preserve">Table </w:t>
                          </w:r>
                        </w:ins>
                        <w:r w:rsidR="008E5F66">
                          <w:t>12</w:t>
                        </w:r>
                        <w:ins w:id="2125" w:author="David Gravett" w:date="2019-12-01T10:21:00Z">
                          <w:r>
                            <w:t>: First Center Connecting Node Added</w:t>
                          </w:r>
                        </w:ins>
                      </w:p>
                    </w:txbxContent>
                  </v:textbox>
                  <w10:wrap anchorx="margin"/>
                </v:shape>
              </w:pict>
            </mc:Fallback>
          </mc:AlternateContent>
        </w:r>
      </w:ins>
    </w:p>
    <w:p w14:paraId="74E774A0" w14:textId="77777777"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del w:id="2126" w:author="David Gravett" w:date="2019-12-01T10:21:00Z"/>
        </w:trPr>
        <w:tc>
          <w:tcPr>
            <w:tcW w:w="432" w:type="dxa"/>
          </w:tcPr>
          <w:p w14:paraId="026908D7" w14:textId="77777777" w:rsidR="008C59CB" w:rsidRDefault="008C59CB" w:rsidP="003B3061">
            <w:pPr>
              <w:rPr>
                <w:del w:id="2127" w:author="David Gravett" w:date="2019-12-01T10:21:00Z"/>
                <w:rFonts w:ascii="Times New Roman" w:hAnsi="Times New Roman" w:cs="Times New Roman"/>
                <w:sz w:val="24"/>
                <w:szCs w:val="24"/>
              </w:rPr>
            </w:pPr>
            <w:del w:id="2128" w:author="David Gravett" w:date="2019-12-01T10:21:00Z">
              <w:r>
                <w:rPr>
                  <w:rFonts w:ascii="Times New Roman" w:hAnsi="Times New Roman" w:cs="Times New Roman"/>
                  <w:sz w:val="24"/>
                  <w:szCs w:val="24"/>
                </w:rPr>
                <w:delText>1</w:delText>
              </w:r>
            </w:del>
          </w:p>
        </w:tc>
        <w:tc>
          <w:tcPr>
            <w:tcW w:w="432" w:type="dxa"/>
          </w:tcPr>
          <w:p w14:paraId="1284C160" w14:textId="77777777" w:rsidR="008C59CB" w:rsidRDefault="008C59CB" w:rsidP="003B3061">
            <w:pPr>
              <w:rPr>
                <w:del w:id="2129" w:author="David Gravett" w:date="2019-12-01T10:21:00Z"/>
                <w:rFonts w:ascii="Times New Roman" w:hAnsi="Times New Roman" w:cs="Times New Roman"/>
                <w:sz w:val="24"/>
                <w:szCs w:val="24"/>
              </w:rPr>
            </w:pPr>
            <w:del w:id="2130" w:author="David Gravett" w:date="2019-12-01T10:21:00Z">
              <w:r>
                <w:rPr>
                  <w:rFonts w:ascii="Times New Roman" w:hAnsi="Times New Roman" w:cs="Times New Roman"/>
                  <w:sz w:val="24"/>
                  <w:szCs w:val="24"/>
                </w:rPr>
                <w:delText>-1</w:delText>
              </w:r>
            </w:del>
          </w:p>
        </w:tc>
        <w:tc>
          <w:tcPr>
            <w:tcW w:w="432" w:type="dxa"/>
          </w:tcPr>
          <w:p w14:paraId="09FB4C3C" w14:textId="77777777" w:rsidR="008C59CB" w:rsidRDefault="008C59CB" w:rsidP="003B3061">
            <w:pPr>
              <w:rPr>
                <w:del w:id="2131" w:author="David Gravett" w:date="2019-12-01T10:21:00Z"/>
                <w:rFonts w:ascii="Times New Roman" w:hAnsi="Times New Roman" w:cs="Times New Roman"/>
                <w:sz w:val="24"/>
                <w:szCs w:val="24"/>
              </w:rPr>
            </w:pPr>
            <w:del w:id="2132" w:author="David Gravett" w:date="2019-12-01T10:21:00Z">
              <w:r>
                <w:rPr>
                  <w:rFonts w:ascii="Times New Roman" w:hAnsi="Times New Roman" w:cs="Times New Roman"/>
                  <w:sz w:val="24"/>
                  <w:szCs w:val="24"/>
                </w:rPr>
                <w:delText>1</w:delText>
              </w:r>
            </w:del>
          </w:p>
        </w:tc>
        <w:tc>
          <w:tcPr>
            <w:tcW w:w="432" w:type="dxa"/>
          </w:tcPr>
          <w:p w14:paraId="08A84170" w14:textId="77777777" w:rsidR="008C59CB" w:rsidRDefault="008C59CB" w:rsidP="003B3061">
            <w:pPr>
              <w:rPr>
                <w:del w:id="2133" w:author="David Gravett" w:date="2019-12-01T10:21:00Z"/>
                <w:rFonts w:ascii="Times New Roman" w:hAnsi="Times New Roman" w:cs="Times New Roman"/>
                <w:sz w:val="24"/>
                <w:szCs w:val="24"/>
              </w:rPr>
            </w:pPr>
            <w:del w:id="2134" w:author="David Gravett" w:date="2019-12-01T10:21:00Z">
              <w:r>
                <w:rPr>
                  <w:rFonts w:ascii="Times New Roman" w:hAnsi="Times New Roman" w:cs="Times New Roman"/>
                  <w:sz w:val="24"/>
                  <w:szCs w:val="24"/>
                </w:rPr>
                <w:delText>0</w:delText>
              </w:r>
            </w:del>
          </w:p>
        </w:tc>
        <w:tc>
          <w:tcPr>
            <w:tcW w:w="432" w:type="dxa"/>
          </w:tcPr>
          <w:p w14:paraId="39E31C89" w14:textId="77777777" w:rsidR="008C59CB" w:rsidRDefault="008C59CB" w:rsidP="003B3061">
            <w:pPr>
              <w:rPr>
                <w:del w:id="2135" w:author="David Gravett" w:date="2019-12-01T10:21:00Z"/>
                <w:rFonts w:ascii="Times New Roman" w:hAnsi="Times New Roman" w:cs="Times New Roman"/>
                <w:sz w:val="24"/>
                <w:szCs w:val="24"/>
              </w:rPr>
            </w:pPr>
            <w:del w:id="2136" w:author="David Gravett" w:date="2019-12-01T10:21:00Z">
              <w:r>
                <w:rPr>
                  <w:rFonts w:ascii="Times New Roman" w:hAnsi="Times New Roman" w:cs="Times New Roman"/>
                  <w:sz w:val="24"/>
                  <w:szCs w:val="24"/>
                </w:rPr>
                <w:delText>1</w:delText>
              </w:r>
            </w:del>
          </w:p>
        </w:tc>
        <w:tc>
          <w:tcPr>
            <w:tcW w:w="432" w:type="dxa"/>
          </w:tcPr>
          <w:p w14:paraId="58CA8C1C" w14:textId="77777777" w:rsidR="008C59CB" w:rsidRDefault="008C59CB" w:rsidP="003B3061">
            <w:pPr>
              <w:rPr>
                <w:del w:id="2137" w:author="David Gravett" w:date="2019-12-01T10:21:00Z"/>
                <w:rFonts w:ascii="Times New Roman" w:hAnsi="Times New Roman" w:cs="Times New Roman"/>
                <w:sz w:val="24"/>
                <w:szCs w:val="24"/>
              </w:rPr>
            </w:pPr>
            <w:del w:id="2138" w:author="David Gravett" w:date="2019-12-01T10:21:00Z">
              <w:r>
                <w:rPr>
                  <w:rFonts w:ascii="Times New Roman" w:hAnsi="Times New Roman" w:cs="Times New Roman"/>
                  <w:sz w:val="24"/>
                  <w:szCs w:val="24"/>
                </w:rPr>
                <w:delText>-1</w:delText>
              </w:r>
            </w:del>
          </w:p>
        </w:tc>
        <w:tc>
          <w:tcPr>
            <w:tcW w:w="432" w:type="dxa"/>
          </w:tcPr>
          <w:p w14:paraId="6D6DEDEE" w14:textId="77777777" w:rsidR="008C59CB" w:rsidRDefault="008C59CB" w:rsidP="003B3061">
            <w:pPr>
              <w:rPr>
                <w:del w:id="2139" w:author="David Gravett" w:date="2019-12-01T10:21:00Z"/>
                <w:rFonts w:ascii="Times New Roman" w:hAnsi="Times New Roman" w:cs="Times New Roman"/>
                <w:sz w:val="24"/>
                <w:szCs w:val="24"/>
              </w:rPr>
            </w:pPr>
            <w:del w:id="2140" w:author="David Gravett" w:date="2019-12-01T10:21:00Z">
              <w:r>
                <w:rPr>
                  <w:rFonts w:ascii="Times New Roman" w:hAnsi="Times New Roman" w:cs="Times New Roman"/>
                  <w:sz w:val="24"/>
                  <w:szCs w:val="24"/>
                </w:rPr>
                <w:delText>1</w:delText>
              </w:r>
            </w:del>
          </w:p>
        </w:tc>
      </w:tr>
      <w:tr w:rsidR="008C59CB" w14:paraId="6667CD06" w14:textId="77777777" w:rsidTr="003B3061">
        <w:trPr>
          <w:trHeight w:val="432"/>
          <w:del w:id="2141" w:author="David Gravett" w:date="2019-12-01T10:21:00Z"/>
        </w:trPr>
        <w:tc>
          <w:tcPr>
            <w:tcW w:w="432" w:type="dxa"/>
          </w:tcPr>
          <w:p w14:paraId="16619BAB" w14:textId="77777777" w:rsidR="008C59CB" w:rsidRDefault="008C59CB" w:rsidP="003B3061">
            <w:pPr>
              <w:rPr>
                <w:del w:id="2142" w:author="David Gravett" w:date="2019-12-01T10:21:00Z"/>
                <w:rFonts w:ascii="Times New Roman" w:hAnsi="Times New Roman" w:cs="Times New Roman"/>
                <w:sz w:val="24"/>
                <w:szCs w:val="24"/>
              </w:rPr>
            </w:pPr>
            <w:del w:id="2143" w:author="David Gravett" w:date="2019-12-01T10:21:00Z">
              <w:r>
                <w:rPr>
                  <w:rFonts w:ascii="Times New Roman" w:hAnsi="Times New Roman" w:cs="Times New Roman"/>
                  <w:sz w:val="24"/>
                  <w:szCs w:val="24"/>
                </w:rPr>
                <w:delText>-1</w:delText>
              </w:r>
            </w:del>
          </w:p>
        </w:tc>
        <w:tc>
          <w:tcPr>
            <w:tcW w:w="432" w:type="dxa"/>
          </w:tcPr>
          <w:p w14:paraId="399DBB8C" w14:textId="77777777" w:rsidR="008C59CB" w:rsidRDefault="008C59CB" w:rsidP="003B3061">
            <w:pPr>
              <w:rPr>
                <w:del w:id="2144" w:author="David Gravett" w:date="2019-12-01T10:21:00Z"/>
                <w:rFonts w:ascii="Times New Roman" w:hAnsi="Times New Roman" w:cs="Times New Roman"/>
                <w:sz w:val="24"/>
                <w:szCs w:val="24"/>
              </w:rPr>
            </w:pPr>
            <w:del w:id="2145" w:author="David Gravett" w:date="2019-12-01T10:21:00Z">
              <w:r>
                <w:rPr>
                  <w:rFonts w:ascii="Times New Roman" w:hAnsi="Times New Roman" w:cs="Times New Roman"/>
                  <w:sz w:val="24"/>
                  <w:szCs w:val="24"/>
                </w:rPr>
                <w:delText>1</w:delText>
              </w:r>
            </w:del>
          </w:p>
        </w:tc>
        <w:tc>
          <w:tcPr>
            <w:tcW w:w="432" w:type="dxa"/>
          </w:tcPr>
          <w:p w14:paraId="7330CE30" w14:textId="77777777" w:rsidR="008C59CB" w:rsidRDefault="008C59CB" w:rsidP="003B3061">
            <w:pPr>
              <w:rPr>
                <w:del w:id="2146" w:author="David Gravett" w:date="2019-12-01T10:21:00Z"/>
                <w:rFonts w:ascii="Times New Roman" w:hAnsi="Times New Roman" w:cs="Times New Roman"/>
                <w:sz w:val="24"/>
                <w:szCs w:val="24"/>
              </w:rPr>
            </w:pPr>
            <w:del w:id="2147" w:author="David Gravett" w:date="2019-12-01T10:21:00Z">
              <w:r>
                <w:rPr>
                  <w:rFonts w:ascii="Times New Roman" w:hAnsi="Times New Roman" w:cs="Times New Roman"/>
                  <w:sz w:val="24"/>
                  <w:szCs w:val="24"/>
                </w:rPr>
                <w:delText>1</w:delText>
              </w:r>
            </w:del>
          </w:p>
        </w:tc>
        <w:tc>
          <w:tcPr>
            <w:tcW w:w="432" w:type="dxa"/>
          </w:tcPr>
          <w:p w14:paraId="3262E998" w14:textId="77777777" w:rsidR="008C59CB" w:rsidRDefault="008C59CB" w:rsidP="003B3061">
            <w:pPr>
              <w:rPr>
                <w:del w:id="2148" w:author="David Gravett" w:date="2019-12-01T10:21:00Z"/>
                <w:rFonts w:ascii="Times New Roman" w:hAnsi="Times New Roman" w:cs="Times New Roman"/>
                <w:sz w:val="24"/>
                <w:szCs w:val="24"/>
              </w:rPr>
            </w:pPr>
            <w:del w:id="2149" w:author="David Gravett" w:date="2019-12-01T10:21:00Z">
              <w:r>
                <w:rPr>
                  <w:rFonts w:ascii="Times New Roman" w:hAnsi="Times New Roman" w:cs="Times New Roman"/>
                  <w:sz w:val="24"/>
                  <w:szCs w:val="24"/>
                </w:rPr>
                <w:delText>0</w:delText>
              </w:r>
            </w:del>
          </w:p>
        </w:tc>
        <w:tc>
          <w:tcPr>
            <w:tcW w:w="432" w:type="dxa"/>
          </w:tcPr>
          <w:p w14:paraId="17A84443" w14:textId="77777777" w:rsidR="008C59CB" w:rsidRDefault="008C59CB" w:rsidP="003B3061">
            <w:pPr>
              <w:rPr>
                <w:del w:id="2150" w:author="David Gravett" w:date="2019-12-01T10:21:00Z"/>
                <w:rFonts w:ascii="Times New Roman" w:hAnsi="Times New Roman" w:cs="Times New Roman"/>
                <w:sz w:val="24"/>
                <w:szCs w:val="24"/>
              </w:rPr>
            </w:pPr>
            <w:del w:id="2151" w:author="David Gravett" w:date="2019-12-01T10:21:00Z">
              <w:r>
                <w:rPr>
                  <w:rFonts w:ascii="Times New Roman" w:hAnsi="Times New Roman" w:cs="Times New Roman"/>
                  <w:sz w:val="24"/>
                  <w:szCs w:val="24"/>
                </w:rPr>
                <w:delText>1</w:delText>
              </w:r>
            </w:del>
          </w:p>
        </w:tc>
        <w:tc>
          <w:tcPr>
            <w:tcW w:w="432" w:type="dxa"/>
          </w:tcPr>
          <w:p w14:paraId="2D4F823A" w14:textId="77777777" w:rsidR="008C59CB" w:rsidRDefault="008C59CB" w:rsidP="003B3061">
            <w:pPr>
              <w:rPr>
                <w:del w:id="2152" w:author="David Gravett" w:date="2019-12-01T10:21:00Z"/>
                <w:rFonts w:ascii="Times New Roman" w:hAnsi="Times New Roman" w:cs="Times New Roman"/>
                <w:sz w:val="24"/>
                <w:szCs w:val="24"/>
              </w:rPr>
            </w:pPr>
            <w:del w:id="2153" w:author="David Gravett" w:date="2019-12-01T10:21:00Z">
              <w:r>
                <w:rPr>
                  <w:rFonts w:ascii="Times New Roman" w:hAnsi="Times New Roman" w:cs="Times New Roman"/>
                  <w:sz w:val="24"/>
                  <w:szCs w:val="24"/>
                </w:rPr>
                <w:delText>1</w:delText>
              </w:r>
            </w:del>
          </w:p>
        </w:tc>
        <w:tc>
          <w:tcPr>
            <w:tcW w:w="432" w:type="dxa"/>
          </w:tcPr>
          <w:p w14:paraId="5E43B446" w14:textId="77777777" w:rsidR="008C59CB" w:rsidRDefault="008C59CB" w:rsidP="003B3061">
            <w:pPr>
              <w:rPr>
                <w:del w:id="2154" w:author="David Gravett" w:date="2019-12-01T10:21:00Z"/>
                <w:rFonts w:ascii="Times New Roman" w:hAnsi="Times New Roman" w:cs="Times New Roman"/>
                <w:sz w:val="24"/>
                <w:szCs w:val="24"/>
              </w:rPr>
            </w:pPr>
            <w:del w:id="2155" w:author="David Gravett" w:date="2019-12-01T10:21:00Z">
              <w:r>
                <w:rPr>
                  <w:rFonts w:ascii="Times New Roman" w:hAnsi="Times New Roman" w:cs="Times New Roman"/>
                  <w:sz w:val="24"/>
                  <w:szCs w:val="24"/>
                </w:rPr>
                <w:delText>-1</w:delText>
              </w:r>
            </w:del>
          </w:p>
        </w:tc>
      </w:tr>
      <w:tr w:rsidR="008C59CB" w14:paraId="65E85845" w14:textId="77777777" w:rsidTr="003B3061">
        <w:trPr>
          <w:trHeight w:val="432"/>
          <w:del w:id="2156" w:author="David Gravett" w:date="2019-12-01T10:21:00Z"/>
        </w:trPr>
        <w:tc>
          <w:tcPr>
            <w:tcW w:w="432" w:type="dxa"/>
          </w:tcPr>
          <w:p w14:paraId="37315917" w14:textId="77777777" w:rsidR="008C59CB" w:rsidRDefault="008C59CB" w:rsidP="003B3061">
            <w:pPr>
              <w:rPr>
                <w:del w:id="2157" w:author="David Gravett" w:date="2019-12-01T10:21:00Z"/>
                <w:rFonts w:ascii="Times New Roman" w:hAnsi="Times New Roman" w:cs="Times New Roman"/>
                <w:sz w:val="24"/>
                <w:szCs w:val="24"/>
              </w:rPr>
            </w:pPr>
            <w:del w:id="2158" w:author="David Gravett" w:date="2019-12-01T10:21:00Z">
              <w:r>
                <w:rPr>
                  <w:rFonts w:ascii="Times New Roman" w:hAnsi="Times New Roman" w:cs="Times New Roman"/>
                  <w:sz w:val="24"/>
                  <w:szCs w:val="24"/>
                </w:rPr>
                <w:delText>1</w:delText>
              </w:r>
            </w:del>
          </w:p>
        </w:tc>
        <w:tc>
          <w:tcPr>
            <w:tcW w:w="432" w:type="dxa"/>
          </w:tcPr>
          <w:p w14:paraId="7B338F22" w14:textId="77777777" w:rsidR="008C59CB" w:rsidRDefault="008C59CB" w:rsidP="003B3061">
            <w:pPr>
              <w:rPr>
                <w:del w:id="2159" w:author="David Gravett" w:date="2019-12-01T10:21:00Z"/>
                <w:rFonts w:ascii="Times New Roman" w:hAnsi="Times New Roman" w:cs="Times New Roman"/>
                <w:sz w:val="24"/>
                <w:szCs w:val="24"/>
              </w:rPr>
            </w:pPr>
            <w:del w:id="2160" w:author="David Gravett" w:date="2019-12-01T10:21:00Z">
              <w:r>
                <w:rPr>
                  <w:rFonts w:ascii="Times New Roman" w:hAnsi="Times New Roman" w:cs="Times New Roman"/>
                  <w:sz w:val="24"/>
                  <w:szCs w:val="24"/>
                </w:rPr>
                <w:delText>-1</w:delText>
              </w:r>
            </w:del>
          </w:p>
        </w:tc>
        <w:tc>
          <w:tcPr>
            <w:tcW w:w="432" w:type="dxa"/>
          </w:tcPr>
          <w:p w14:paraId="04070C02" w14:textId="77777777" w:rsidR="008C59CB" w:rsidRDefault="008C59CB" w:rsidP="003B3061">
            <w:pPr>
              <w:rPr>
                <w:del w:id="2161" w:author="David Gravett" w:date="2019-12-01T10:21:00Z"/>
                <w:rFonts w:ascii="Times New Roman" w:hAnsi="Times New Roman" w:cs="Times New Roman"/>
                <w:sz w:val="24"/>
                <w:szCs w:val="24"/>
              </w:rPr>
            </w:pPr>
            <w:del w:id="2162" w:author="David Gravett" w:date="2019-12-01T10:21:00Z">
              <w:r>
                <w:rPr>
                  <w:rFonts w:ascii="Times New Roman" w:hAnsi="Times New Roman" w:cs="Times New Roman"/>
                  <w:sz w:val="24"/>
                  <w:szCs w:val="24"/>
                </w:rPr>
                <w:delText>-1</w:delText>
              </w:r>
            </w:del>
          </w:p>
        </w:tc>
        <w:tc>
          <w:tcPr>
            <w:tcW w:w="432" w:type="dxa"/>
          </w:tcPr>
          <w:p w14:paraId="1D64578F" w14:textId="77777777" w:rsidR="008C59CB" w:rsidRDefault="008C59CB" w:rsidP="003B3061">
            <w:pPr>
              <w:rPr>
                <w:del w:id="2163" w:author="David Gravett" w:date="2019-12-01T10:21:00Z"/>
                <w:rFonts w:ascii="Times New Roman" w:hAnsi="Times New Roman" w:cs="Times New Roman"/>
                <w:sz w:val="24"/>
                <w:szCs w:val="24"/>
              </w:rPr>
            </w:pPr>
            <w:del w:id="2164" w:author="David Gravett" w:date="2019-12-01T10:21:00Z">
              <w:r>
                <w:rPr>
                  <w:rFonts w:ascii="Times New Roman" w:hAnsi="Times New Roman" w:cs="Times New Roman"/>
                  <w:sz w:val="24"/>
                  <w:szCs w:val="24"/>
                </w:rPr>
                <w:delText>0</w:delText>
              </w:r>
            </w:del>
          </w:p>
        </w:tc>
        <w:tc>
          <w:tcPr>
            <w:tcW w:w="432" w:type="dxa"/>
          </w:tcPr>
          <w:p w14:paraId="2D7FD095" w14:textId="77777777" w:rsidR="008C59CB" w:rsidRDefault="008C59CB" w:rsidP="003B3061">
            <w:pPr>
              <w:rPr>
                <w:del w:id="2165" w:author="David Gravett" w:date="2019-12-01T10:21:00Z"/>
                <w:rFonts w:ascii="Times New Roman" w:hAnsi="Times New Roman" w:cs="Times New Roman"/>
                <w:sz w:val="24"/>
                <w:szCs w:val="24"/>
              </w:rPr>
            </w:pPr>
            <w:del w:id="2166" w:author="David Gravett" w:date="2019-12-01T10:21:00Z">
              <w:r>
                <w:rPr>
                  <w:rFonts w:ascii="Times New Roman" w:hAnsi="Times New Roman" w:cs="Times New Roman"/>
                  <w:sz w:val="24"/>
                  <w:szCs w:val="24"/>
                </w:rPr>
                <w:delText>-1</w:delText>
              </w:r>
            </w:del>
          </w:p>
        </w:tc>
        <w:tc>
          <w:tcPr>
            <w:tcW w:w="432" w:type="dxa"/>
          </w:tcPr>
          <w:p w14:paraId="1B71B07C" w14:textId="77777777" w:rsidR="008C59CB" w:rsidRDefault="008C59CB" w:rsidP="003B3061">
            <w:pPr>
              <w:rPr>
                <w:del w:id="2167" w:author="David Gravett" w:date="2019-12-01T10:21:00Z"/>
                <w:rFonts w:ascii="Times New Roman" w:hAnsi="Times New Roman" w:cs="Times New Roman"/>
                <w:sz w:val="24"/>
                <w:szCs w:val="24"/>
              </w:rPr>
            </w:pPr>
            <w:del w:id="2168" w:author="David Gravett" w:date="2019-12-01T10:21:00Z">
              <w:r>
                <w:rPr>
                  <w:rFonts w:ascii="Times New Roman" w:hAnsi="Times New Roman" w:cs="Times New Roman"/>
                  <w:sz w:val="24"/>
                  <w:szCs w:val="24"/>
                </w:rPr>
                <w:delText>-1</w:delText>
              </w:r>
            </w:del>
          </w:p>
        </w:tc>
        <w:tc>
          <w:tcPr>
            <w:tcW w:w="432" w:type="dxa"/>
          </w:tcPr>
          <w:p w14:paraId="738C3C0B" w14:textId="77777777" w:rsidR="008C59CB" w:rsidRDefault="008C59CB" w:rsidP="003B3061">
            <w:pPr>
              <w:rPr>
                <w:del w:id="2169" w:author="David Gravett" w:date="2019-12-01T10:21:00Z"/>
                <w:rFonts w:ascii="Times New Roman" w:hAnsi="Times New Roman" w:cs="Times New Roman"/>
                <w:sz w:val="24"/>
                <w:szCs w:val="24"/>
              </w:rPr>
            </w:pPr>
            <w:del w:id="2170" w:author="David Gravett" w:date="2019-12-01T10:21:00Z">
              <w:r>
                <w:rPr>
                  <w:rFonts w:ascii="Times New Roman" w:hAnsi="Times New Roman" w:cs="Times New Roman"/>
                  <w:sz w:val="24"/>
                  <w:szCs w:val="24"/>
                </w:rPr>
                <w:delText>1</w:delText>
              </w:r>
            </w:del>
          </w:p>
        </w:tc>
      </w:tr>
      <w:tr w:rsidR="008C59CB" w14:paraId="63D1B55F" w14:textId="77777777" w:rsidTr="003B3061">
        <w:trPr>
          <w:trHeight w:val="432"/>
          <w:del w:id="2171" w:author="David Gravett" w:date="2019-12-01T10:21:00Z"/>
        </w:trPr>
        <w:tc>
          <w:tcPr>
            <w:tcW w:w="432" w:type="dxa"/>
          </w:tcPr>
          <w:p w14:paraId="1D8F4D06" w14:textId="77777777" w:rsidR="008C59CB" w:rsidRDefault="008C59CB" w:rsidP="003B3061">
            <w:pPr>
              <w:rPr>
                <w:del w:id="2172" w:author="David Gravett" w:date="2019-12-01T10:21:00Z"/>
                <w:rFonts w:ascii="Times New Roman" w:hAnsi="Times New Roman" w:cs="Times New Roman"/>
                <w:sz w:val="24"/>
                <w:szCs w:val="24"/>
              </w:rPr>
            </w:pPr>
            <w:del w:id="2173" w:author="David Gravett" w:date="2019-12-01T10:21:00Z">
              <w:r>
                <w:rPr>
                  <w:rFonts w:ascii="Times New Roman" w:hAnsi="Times New Roman" w:cs="Times New Roman"/>
                  <w:sz w:val="24"/>
                  <w:szCs w:val="24"/>
                </w:rPr>
                <w:delText>1</w:delText>
              </w:r>
            </w:del>
          </w:p>
        </w:tc>
        <w:tc>
          <w:tcPr>
            <w:tcW w:w="432" w:type="dxa"/>
          </w:tcPr>
          <w:p w14:paraId="1D8A9F9F" w14:textId="77777777" w:rsidR="008C59CB" w:rsidRDefault="008C59CB" w:rsidP="003B3061">
            <w:pPr>
              <w:rPr>
                <w:del w:id="2174" w:author="David Gravett" w:date="2019-12-01T10:21:00Z"/>
                <w:rFonts w:ascii="Times New Roman" w:hAnsi="Times New Roman" w:cs="Times New Roman"/>
                <w:sz w:val="24"/>
                <w:szCs w:val="24"/>
              </w:rPr>
            </w:pPr>
            <w:del w:id="2175" w:author="David Gravett" w:date="2019-12-01T10:21:00Z">
              <w:r>
                <w:rPr>
                  <w:rFonts w:ascii="Times New Roman" w:hAnsi="Times New Roman" w:cs="Times New Roman"/>
                  <w:sz w:val="24"/>
                  <w:szCs w:val="24"/>
                </w:rPr>
                <w:delText>-1</w:delText>
              </w:r>
            </w:del>
          </w:p>
        </w:tc>
        <w:tc>
          <w:tcPr>
            <w:tcW w:w="432" w:type="dxa"/>
          </w:tcPr>
          <w:p w14:paraId="6A1A5254" w14:textId="77777777" w:rsidR="008C59CB" w:rsidRDefault="008C59CB" w:rsidP="003B3061">
            <w:pPr>
              <w:rPr>
                <w:del w:id="2176" w:author="David Gravett" w:date="2019-12-01T10:21:00Z"/>
                <w:rFonts w:ascii="Times New Roman" w:hAnsi="Times New Roman" w:cs="Times New Roman"/>
                <w:sz w:val="24"/>
                <w:szCs w:val="24"/>
              </w:rPr>
            </w:pPr>
            <w:del w:id="2177" w:author="David Gravett" w:date="2019-12-01T10:21:00Z">
              <w:r>
                <w:rPr>
                  <w:rFonts w:ascii="Times New Roman" w:hAnsi="Times New Roman" w:cs="Times New Roman"/>
                  <w:sz w:val="24"/>
                  <w:szCs w:val="24"/>
                </w:rPr>
                <w:delText>-1</w:delText>
              </w:r>
            </w:del>
          </w:p>
        </w:tc>
        <w:tc>
          <w:tcPr>
            <w:tcW w:w="432" w:type="dxa"/>
          </w:tcPr>
          <w:p w14:paraId="0ED549DE" w14:textId="77777777" w:rsidR="008C59CB" w:rsidRDefault="008C59CB" w:rsidP="003B3061">
            <w:pPr>
              <w:rPr>
                <w:del w:id="2178" w:author="David Gravett" w:date="2019-12-01T10:21:00Z"/>
                <w:rFonts w:ascii="Times New Roman" w:hAnsi="Times New Roman" w:cs="Times New Roman"/>
                <w:sz w:val="24"/>
                <w:szCs w:val="24"/>
              </w:rPr>
            </w:pPr>
            <w:del w:id="2179" w:author="David Gravett" w:date="2019-12-01T10:21:00Z">
              <w:r>
                <w:rPr>
                  <w:rFonts w:ascii="Times New Roman" w:hAnsi="Times New Roman" w:cs="Times New Roman"/>
                  <w:sz w:val="24"/>
                  <w:szCs w:val="24"/>
                </w:rPr>
                <w:delText>0</w:delText>
              </w:r>
            </w:del>
          </w:p>
        </w:tc>
        <w:tc>
          <w:tcPr>
            <w:tcW w:w="432" w:type="dxa"/>
          </w:tcPr>
          <w:p w14:paraId="277F8BF6" w14:textId="77777777" w:rsidR="008C59CB" w:rsidRDefault="008C59CB" w:rsidP="003B3061">
            <w:pPr>
              <w:rPr>
                <w:del w:id="2180" w:author="David Gravett" w:date="2019-12-01T10:21:00Z"/>
                <w:rFonts w:ascii="Times New Roman" w:hAnsi="Times New Roman" w:cs="Times New Roman"/>
                <w:sz w:val="24"/>
                <w:szCs w:val="24"/>
              </w:rPr>
            </w:pPr>
            <w:del w:id="2181" w:author="David Gravett" w:date="2019-12-01T10:21:00Z">
              <w:r>
                <w:rPr>
                  <w:rFonts w:ascii="Times New Roman" w:hAnsi="Times New Roman" w:cs="Times New Roman"/>
                  <w:sz w:val="24"/>
                  <w:szCs w:val="24"/>
                </w:rPr>
                <w:delText>-1</w:delText>
              </w:r>
            </w:del>
          </w:p>
        </w:tc>
        <w:tc>
          <w:tcPr>
            <w:tcW w:w="432" w:type="dxa"/>
          </w:tcPr>
          <w:p w14:paraId="63292CB0" w14:textId="77777777" w:rsidR="008C59CB" w:rsidRDefault="008C59CB" w:rsidP="003B3061">
            <w:pPr>
              <w:rPr>
                <w:del w:id="2182" w:author="David Gravett" w:date="2019-12-01T10:21:00Z"/>
                <w:rFonts w:ascii="Times New Roman" w:hAnsi="Times New Roman" w:cs="Times New Roman"/>
                <w:sz w:val="24"/>
                <w:szCs w:val="24"/>
              </w:rPr>
            </w:pPr>
            <w:del w:id="2183" w:author="David Gravett" w:date="2019-12-01T10:21:00Z">
              <w:r>
                <w:rPr>
                  <w:rFonts w:ascii="Times New Roman" w:hAnsi="Times New Roman" w:cs="Times New Roman"/>
                  <w:sz w:val="24"/>
                  <w:szCs w:val="24"/>
                </w:rPr>
                <w:delText>-1</w:delText>
              </w:r>
            </w:del>
          </w:p>
        </w:tc>
        <w:tc>
          <w:tcPr>
            <w:tcW w:w="432" w:type="dxa"/>
          </w:tcPr>
          <w:p w14:paraId="3DA4515A" w14:textId="77777777" w:rsidR="008C59CB" w:rsidRDefault="008C59CB" w:rsidP="003B3061">
            <w:pPr>
              <w:rPr>
                <w:del w:id="2184" w:author="David Gravett" w:date="2019-12-01T10:21:00Z"/>
                <w:rFonts w:ascii="Times New Roman" w:hAnsi="Times New Roman" w:cs="Times New Roman"/>
                <w:sz w:val="24"/>
                <w:szCs w:val="24"/>
              </w:rPr>
            </w:pPr>
            <w:del w:id="2185" w:author="David Gravett" w:date="2019-12-01T10:21:00Z">
              <w:r>
                <w:rPr>
                  <w:rFonts w:ascii="Times New Roman" w:hAnsi="Times New Roman" w:cs="Times New Roman"/>
                  <w:sz w:val="24"/>
                  <w:szCs w:val="24"/>
                </w:rPr>
                <w:delText>1</w:delText>
              </w:r>
            </w:del>
          </w:p>
        </w:tc>
      </w:tr>
      <w:tr w:rsidR="008C59CB" w14:paraId="46FDADCB" w14:textId="77777777" w:rsidTr="003B3061">
        <w:trPr>
          <w:trHeight w:val="432"/>
          <w:del w:id="2186" w:author="David Gravett" w:date="2019-12-01T10:21:00Z"/>
        </w:trPr>
        <w:tc>
          <w:tcPr>
            <w:tcW w:w="432" w:type="dxa"/>
          </w:tcPr>
          <w:p w14:paraId="7F27E8E1" w14:textId="77777777" w:rsidR="008C59CB" w:rsidRDefault="008C59CB" w:rsidP="003B3061">
            <w:pPr>
              <w:rPr>
                <w:del w:id="2187" w:author="David Gravett" w:date="2019-12-01T10:21:00Z"/>
                <w:rFonts w:ascii="Times New Roman" w:hAnsi="Times New Roman" w:cs="Times New Roman"/>
                <w:sz w:val="24"/>
                <w:szCs w:val="24"/>
              </w:rPr>
            </w:pPr>
            <w:del w:id="2188" w:author="David Gravett" w:date="2019-12-01T10:21:00Z">
              <w:r>
                <w:rPr>
                  <w:rFonts w:ascii="Times New Roman" w:hAnsi="Times New Roman" w:cs="Times New Roman"/>
                  <w:sz w:val="24"/>
                  <w:szCs w:val="24"/>
                </w:rPr>
                <w:delText>-1</w:delText>
              </w:r>
            </w:del>
          </w:p>
        </w:tc>
        <w:tc>
          <w:tcPr>
            <w:tcW w:w="432" w:type="dxa"/>
          </w:tcPr>
          <w:p w14:paraId="391E0B1B" w14:textId="77777777" w:rsidR="008C59CB" w:rsidRDefault="008C59CB" w:rsidP="003B3061">
            <w:pPr>
              <w:rPr>
                <w:del w:id="2189" w:author="David Gravett" w:date="2019-12-01T10:21:00Z"/>
                <w:rFonts w:ascii="Times New Roman" w:hAnsi="Times New Roman" w:cs="Times New Roman"/>
                <w:sz w:val="24"/>
                <w:szCs w:val="24"/>
              </w:rPr>
            </w:pPr>
            <w:del w:id="2190" w:author="David Gravett" w:date="2019-12-01T10:21:00Z">
              <w:r>
                <w:rPr>
                  <w:rFonts w:ascii="Times New Roman" w:hAnsi="Times New Roman" w:cs="Times New Roman"/>
                  <w:sz w:val="24"/>
                  <w:szCs w:val="24"/>
                </w:rPr>
                <w:delText>1</w:delText>
              </w:r>
            </w:del>
          </w:p>
        </w:tc>
        <w:tc>
          <w:tcPr>
            <w:tcW w:w="432" w:type="dxa"/>
          </w:tcPr>
          <w:p w14:paraId="509CDEF4" w14:textId="77777777" w:rsidR="008C59CB" w:rsidRDefault="008C59CB" w:rsidP="003B3061">
            <w:pPr>
              <w:rPr>
                <w:del w:id="2191" w:author="David Gravett" w:date="2019-12-01T10:21:00Z"/>
                <w:rFonts w:ascii="Times New Roman" w:hAnsi="Times New Roman" w:cs="Times New Roman"/>
                <w:sz w:val="24"/>
                <w:szCs w:val="24"/>
              </w:rPr>
            </w:pPr>
            <w:del w:id="2192" w:author="David Gravett" w:date="2019-12-01T10:21:00Z">
              <w:r>
                <w:rPr>
                  <w:rFonts w:ascii="Times New Roman" w:hAnsi="Times New Roman" w:cs="Times New Roman"/>
                  <w:sz w:val="24"/>
                  <w:szCs w:val="24"/>
                </w:rPr>
                <w:delText>1</w:delText>
              </w:r>
            </w:del>
          </w:p>
        </w:tc>
        <w:tc>
          <w:tcPr>
            <w:tcW w:w="432" w:type="dxa"/>
          </w:tcPr>
          <w:p w14:paraId="2D220FCF" w14:textId="7E421180" w:rsidR="008C59CB" w:rsidRDefault="008C59CB" w:rsidP="003B3061">
            <w:pPr>
              <w:rPr>
                <w:del w:id="2193" w:author="David Gravett" w:date="2019-12-01T10:21:00Z"/>
                <w:rFonts w:ascii="Times New Roman" w:hAnsi="Times New Roman" w:cs="Times New Roman"/>
                <w:sz w:val="24"/>
                <w:szCs w:val="24"/>
              </w:rPr>
            </w:pPr>
            <w:del w:id="2194" w:author="David Gravett" w:date="2019-12-01T10:21:00Z">
              <w:r>
                <w:rPr>
                  <w:rFonts w:ascii="Times New Roman" w:hAnsi="Times New Roman" w:cs="Times New Roman"/>
                  <w:sz w:val="24"/>
                  <w:szCs w:val="24"/>
                </w:rPr>
                <w:delText>1</w:delText>
              </w:r>
            </w:del>
          </w:p>
        </w:tc>
        <w:tc>
          <w:tcPr>
            <w:tcW w:w="432" w:type="dxa"/>
          </w:tcPr>
          <w:p w14:paraId="0EC53186" w14:textId="77777777" w:rsidR="008C59CB" w:rsidRDefault="008C59CB" w:rsidP="003B3061">
            <w:pPr>
              <w:rPr>
                <w:del w:id="2195" w:author="David Gravett" w:date="2019-12-01T10:21:00Z"/>
                <w:rFonts w:ascii="Times New Roman" w:hAnsi="Times New Roman" w:cs="Times New Roman"/>
                <w:sz w:val="24"/>
                <w:szCs w:val="24"/>
              </w:rPr>
            </w:pPr>
            <w:del w:id="2196" w:author="David Gravett" w:date="2019-12-01T10:21:00Z">
              <w:r>
                <w:rPr>
                  <w:rFonts w:ascii="Times New Roman" w:hAnsi="Times New Roman" w:cs="Times New Roman"/>
                  <w:sz w:val="24"/>
                  <w:szCs w:val="24"/>
                </w:rPr>
                <w:delText>1</w:delText>
              </w:r>
            </w:del>
          </w:p>
        </w:tc>
        <w:tc>
          <w:tcPr>
            <w:tcW w:w="432" w:type="dxa"/>
          </w:tcPr>
          <w:p w14:paraId="3E09936F" w14:textId="77777777" w:rsidR="008C59CB" w:rsidRDefault="008C59CB" w:rsidP="003B3061">
            <w:pPr>
              <w:rPr>
                <w:del w:id="2197" w:author="David Gravett" w:date="2019-12-01T10:21:00Z"/>
                <w:rFonts w:ascii="Times New Roman" w:hAnsi="Times New Roman" w:cs="Times New Roman"/>
                <w:sz w:val="24"/>
                <w:szCs w:val="24"/>
              </w:rPr>
            </w:pPr>
            <w:del w:id="2198" w:author="David Gravett" w:date="2019-12-01T10:21:00Z">
              <w:r>
                <w:rPr>
                  <w:rFonts w:ascii="Times New Roman" w:hAnsi="Times New Roman" w:cs="Times New Roman"/>
                  <w:sz w:val="24"/>
                  <w:szCs w:val="24"/>
                </w:rPr>
                <w:delText>1</w:delText>
              </w:r>
            </w:del>
          </w:p>
        </w:tc>
        <w:tc>
          <w:tcPr>
            <w:tcW w:w="432" w:type="dxa"/>
          </w:tcPr>
          <w:p w14:paraId="1069D42E" w14:textId="77777777" w:rsidR="008C59CB" w:rsidRDefault="008C59CB" w:rsidP="003B3061">
            <w:pPr>
              <w:rPr>
                <w:del w:id="2199" w:author="David Gravett" w:date="2019-12-01T10:21:00Z"/>
                <w:rFonts w:ascii="Times New Roman" w:hAnsi="Times New Roman" w:cs="Times New Roman"/>
                <w:sz w:val="24"/>
                <w:szCs w:val="24"/>
              </w:rPr>
            </w:pPr>
            <w:del w:id="2200" w:author="David Gravett" w:date="2019-12-01T10:21:00Z">
              <w:r>
                <w:rPr>
                  <w:rFonts w:ascii="Times New Roman" w:hAnsi="Times New Roman" w:cs="Times New Roman"/>
                  <w:sz w:val="24"/>
                  <w:szCs w:val="24"/>
                </w:rPr>
                <w:delText>-1</w:delText>
              </w:r>
            </w:del>
          </w:p>
        </w:tc>
      </w:tr>
      <w:tr w:rsidR="008C59CB" w14:paraId="7DCD9F59" w14:textId="77777777" w:rsidTr="003B3061">
        <w:trPr>
          <w:trHeight w:val="432"/>
          <w:del w:id="2201" w:author="David Gravett" w:date="2019-12-01T10:21:00Z"/>
        </w:trPr>
        <w:tc>
          <w:tcPr>
            <w:tcW w:w="432" w:type="dxa"/>
          </w:tcPr>
          <w:p w14:paraId="0D0130B9" w14:textId="77777777" w:rsidR="008C59CB" w:rsidRDefault="008C59CB" w:rsidP="003B3061">
            <w:pPr>
              <w:rPr>
                <w:del w:id="2202" w:author="David Gravett" w:date="2019-12-01T10:21:00Z"/>
                <w:rFonts w:ascii="Times New Roman" w:hAnsi="Times New Roman" w:cs="Times New Roman"/>
                <w:sz w:val="24"/>
                <w:szCs w:val="24"/>
              </w:rPr>
            </w:pPr>
            <w:del w:id="2203" w:author="David Gravett" w:date="2019-12-01T10:21:00Z">
              <w:r>
                <w:rPr>
                  <w:rFonts w:ascii="Times New Roman" w:hAnsi="Times New Roman" w:cs="Times New Roman"/>
                  <w:sz w:val="24"/>
                  <w:szCs w:val="24"/>
                </w:rPr>
                <w:delText>1</w:delText>
              </w:r>
            </w:del>
          </w:p>
        </w:tc>
        <w:tc>
          <w:tcPr>
            <w:tcW w:w="432" w:type="dxa"/>
          </w:tcPr>
          <w:p w14:paraId="01B6D2DF" w14:textId="77777777" w:rsidR="008C59CB" w:rsidRDefault="008C59CB" w:rsidP="003B3061">
            <w:pPr>
              <w:rPr>
                <w:del w:id="2204" w:author="David Gravett" w:date="2019-12-01T10:21:00Z"/>
                <w:rFonts w:ascii="Times New Roman" w:hAnsi="Times New Roman" w:cs="Times New Roman"/>
                <w:sz w:val="24"/>
                <w:szCs w:val="24"/>
              </w:rPr>
            </w:pPr>
            <w:del w:id="2205" w:author="David Gravett" w:date="2019-12-01T10:21:00Z">
              <w:r>
                <w:rPr>
                  <w:rFonts w:ascii="Times New Roman" w:hAnsi="Times New Roman" w:cs="Times New Roman"/>
                  <w:sz w:val="24"/>
                  <w:szCs w:val="24"/>
                </w:rPr>
                <w:delText>-1</w:delText>
              </w:r>
            </w:del>
          </w:p>
        </w:tc>
        <w:tc>
          <w:tcPr>
            <w:tcW w:w="432" w:type="dxa"/>
          </w:tcPr>
          <w:p w14:paraId="5DC46830" w14:textId="77777777" w:rsidR="008C59CB" w:rsidRDefault="008C59CB" w:rsidP="003B3061">
            <w:pPr>
              <w:rPr>
                <w:del w:id="2206" w:author="David Gravett" w:date="2019-12-01T10:21:00Z"/>
                <w:rFonts w:ascii="Times New Roman" w:hAnsi="Times New Roman" w:cs="Times New Roman"/>
                <w:sz w:val="24"/>
                <w:szCs w:val="24"/>
              </w:rPr>
            </w:pPr>
            <w:del w:id="2207" w:author="David Gravett" w:date="2019-12-01T10:21:00Z">
              <w:r>
                <w:rPr>
                  <w:rFonts w:ascii="Times New Roman" w:hAnsi="Times New Roman" w:cs="Times New Roman"/>
                  <w:sz w:val="24"/>
                  <w:szCs w:val="24"/>
                </w:rPr>
                <w:delText>1</w:delText>
              </w:r>
            </w:del>
          </w:p>
        </w:tc>
        <w:tc>
          <w:tcPr>
            <w:tcW w:w="432" w:type="dxa"/>
          </w:tcPr>
          <w:p w14:paraId="52DDD59A" w14:textId="77777777" w:rsidR="008C59CB" w:rsidRDefault="008C59CB" w:rsidP="003B3061">
            <w:pPr>
              <w:rPr>
                <w:del w:id="2208" w:author="David Gravett" w:date="2019-12-01T10:21:00Z"/>
                <w:rFonts w:ascii="Times New Roman" w:hAnsi="Times New Roman" w:cs="Times New Roman"/>
                <w:sz w:val="24"/>
                <w:szCs w:val="24"/>
              </w:rPr>
            </w:pPr>
            <w:del w:id="2209" w:author="David Gravett" w:date="2019-12-01T10:21:00Z">
              <w:r>
                <w:rPr>
                  <w:rFonts w:ascii="Times New Roman" w:hAnsi="Times New Roman" w:cs="Times New Roman"/>
                  <w:sz w:val="24"/>
                  <w:szCs w:val="24"/>
                </w:rPr>
                <w:delText>0</w:delText>
              </w:r>
            </w:del>
          </w:p>
        </w:tc>
        <w:tc>
          <w:tcPr>
            <w:tcW w:w="432" w:type="dxa"/>
          </w:tcPr>
          <w:p w14:paraId="23584F76" w14:textId="77777777" w:rsidR="008C59CB" w:rsidRDefault="008C59CB" w:rsidP="003B3061">
            <w:pPr>
              <w:rPr>
                <w:del w:id="2210" w:author="David Gravett" w:date="2019-12-01T10:21:00Z"/>
                <w:rFonts w:ascii="Times New Roman" w:hAnsi="Times New Roman" w:cs="Times New Roman"/>
                <w:sz w:val="24"/>
                <w:szCs w:val="24"/>
              </w:rPr>
            </w:pPr>
            <w:del w:id="2211" w:author="David Gravett" w:date="2019-12-01T10:21:00Z">
              <w:r>
                <w:rPr>
                  <w:rFonts w:ascii="Times New Roman" w:hAnsi="Times New Roman" w:cs="Times New Roman"/>
                  <w:sz w:val="24"/>
                  <w:szCs w:val="24"/>
                </w:rPr>
                <w:delText>1</w:delText>
              </w:r>
            </w:del>
          </w:p>
        </w:tc>
        <w:tc>
          <w:tcPr>
            <w:tcW w:w="432" w:type="dxa"/>
          </w:tcPr>
          <w:p w14:paraId="0DED2588" w14:textId="77777777" w:rsidR="008C59CB" w:rsidRDefault="008C59CB" w:rsidP="003B3061">
            <w:pPr>
              <w:rPr>
                <w:del w:id="2212" w:author="David Gravett" w:date="2019-12-01T10:21:00Z"/>
                <w:rFonts w:ascii="Times New Roman" w:hAnsi="Times New Roman" w:cs="Times New Roman"/>
                <w:sz w:val="24"/>
                <w:szCs w:val="24"/>
              </w:rPr>
            </w:pPr>
            <w:del w:id="2213" w:author="David Gravett" w:date="2019-12-01T10:21:00Z">
              <w:r>
                <w:rPr>
                  <w:rFonts w:ascii="Times New Roman" w:hAnsi="Times New Roman" w:cs="Times New Roman"/>
                  <w:sz w:val="24"/>
                  <w:szCs w:val="24"/>
                </w:rPr>
                <w:delText>-1</w:delText>
              </w:r>
            </w:del>
          </w:p>
        </w:tc>
        <w:tc>
          <w:tcPr>
            <w:tcW w:w="432" w:type="dxa"/>
          </w:tcPr>
          <w:p w14:paraId="5DC586B4" w14:textId="77777777" w:rsidR="008C59CB" w:rsidRDefault="008C59CB" w:rsidP="003B3061">
            <w:pPr>
              <w:rPr>
                <w:del w:id="2214" w:author="David Gravett" w:date="2019-12-01T10:21:00Z"/>
                <w:rFonts w:ascii="Times New Roman" w:hAnsi="Times New Roman" w:cs="Times New Roman"/>
                <w:sz w:val="24"/>
                <w:szCs w:val="24"/>
              </w:rPr>
            </w:pPr>
            <w:del w:id="2215" w:author="David Gravett" w:date="2019-12-01T10:21:00Z">
              <w:r>
                <w:rPr>
                  <w:rFonts w:ascii="Times New Roman" w:hAnsi="Times New Roman" w:cs="Times New Roman"/>
                  <w:sz w:val="24"/>
                  <w:szCs w:val="24"/>
                </w:rPr>
                <w:delText>1</w:delText>
              </w:r>
            </w:del>
          </w:p>
        </w:tc>
      </w:tr>
      <w:tr w:rsidR="008C59CB" w14:paraId="45B6AD42" w14:textId="77777777" w:rsidTr="003B3061">
        <w:trPr>
          <w:trHeight w:val="432"/>
          <w:del w:id="2216" w:author="David Gravett" w:date="2019-12-01T10:21:00Z"/>
        </w:trPr>
        <w:tc>
          <w:tcPr>
            <w:tcW w:w="432" w:type="dxa"/>
          </w:tcPr>
          <w:p w14:paraId="5467121E" w14:textId="77777777" w:rsidR="008C59CB" w:rsidRDefault="008C59CB" w:rsidP="003B3061">
            <w:pPr>
              <w:rPr>
                <w:del w:id="2217" w:author="David Gravett" w:date="2019-12-01T10:21:00Z"/>
                <w:rFonts w:ascii="Times New Roman" w:hAnsi="Times New Roman" w:cs="Times New Roman"/>
                <w:sz w:val="24"/>
                <w:szCs w:val="24"/>
              </w:rPr>
            </w:pPr>
            <w:del w:id="2218" w:author="David Gravett" w:date="2019-12-01T10:21:00Z">
              <w:r>
                <w:rPr>
                  <w:rFonts w:ascii="Times New Roman" w:hAnsi="Times New Roman" w:cs="Times New Roman"/>
                  <w:sz w:val="24"/>
                  <w:szCs w:val="24"/>
                </w:rPr>
                <w:delText>-1</w:delText>
              </w:r>
            </w:del>
          </w:p>
        </w:tc>
        <w:tc>
          <w:tcPr>
            <w:tcW w:w="432" w:type="dxa"/>
          </w:tcPr>
          <w:p w14:paraId="112EDB3F" w14:textId="77777777" w:rsidR="008C59CB" w:rsidRDefault="008C59CB" w:rsidP="003B3061">
            <w:pPr>
              <w:rPr>
                <w:del w:id="2219" w:author="David Gravett" w:date="2019-12-01T10:21:00Z"/>
                <w:rFonts w:ascii="Times New Roman" w:hAnsi="Times New Roman" w:cs="Times New Roman"/>
                <w:sz w:val="24"/>
                <w:szCs w:val="24"/>
              </w:rPr>
            </w:pPr>
            <w:del w:id="2220" w:author="David Gravett" w:date="2019-12-01T10:21:00Z">
              <w:r>
                <w:rPr>
                  <w:rFonts w:ascii="Times New Roman" w:hAnsi="Times New Roman" w:cs="Times New Roman"/>
                  <w:sz w:val="24"/>
                  <w:szCs w:val="24"/>
                </w:rPr>
                <w:delText>1</w:delText>
              </w:r>
            </w:del>
          </w:p>
        </w:tc>
        <w:tc>
          <w:tcPr>
            <w:tcW w:w="432" w:type="dxa"/>
          </w:tcPr>
          <w:p w14:paraId="4D9DCB44" w14:textId="77777777" w:rsidR="008C59CB" w:rsidRDefault="008C59CB" w:rsidP="003B3061">
            <w:pPr>
              <w:rPr>
                <w:del w:id="2221" w:author="David Gravett" w:date="2019-12-01T10:21:00Z"/>
                <w:rFonts w:ascii="Times New Roman" w:hAnsi="Times New Roman" w:cs="Times New Roman"/>
                <w:sz w:val="24"/>
                <w:szCs w:val="24"/>
              </w:rPr>
            </w:pPr>
            <w:del w:id="2222" w:author="David Gravett" w:date="2019-12-01T10:21:00Z">
              <w:r>
                <w:rPr>
                  <w:rFonts w:ascii="Times New Roman" w:hAnsi="Times New Roman" w:cs="Times New Roman"/>
                  <w:sz w:val="24"/>
                  <w:szCs w:val="24"/>
                </w:rPr>
                <w:delText>-1</w:delText>
              </w:r>
            </w:del>
          </w:p>
        </w:tc>
        <w:tc>
          <w:tcPr>
            <w:tcW w:w="432" w:type="dxa"/>
          </w:tcPr>
          <w:p w14:paraId="398BBF34" w14:textId="77777777" w:rsidR="008C59CB" w:rsidRDefault="008C59CB" w:rsidP="003B3061">
            <w:pPr>
              <w:rPr>
                <w:del w:id="2223" w:author="David Gravett" w:date="2019-12-01T10:21:00Z"/>
                <w:rFonts w:ascii="Times New Roman" w:hAnsi="Times New Roman" w:cs="Times New Roman"/>
                <w:sz w:val="24"/>
                <w:szCs w:val="24"/>
              </w:rPr>
            </w:pPr>
            <w:del w:id="2224" w:author="David Gravett" w:date="2019-12-01T10:21:00Z">
              <w:r>
                <w:rPr>
                  <w:rFonts w:ascii="Times New Roman" w:hAnsi="Times New Roman" w:cs="Times New Roman"/>
                  <w:sz w:val="24"/>
                  <w:szCs w:val="24"/>
                </w:rPr>
                <w:delText>0</w:delText>
              </w:r>
            </w:del>
          </w:p>
        </w:tc>
        <w:tc>
          <w:tcPr>
            <w:tcW w:w="432" w:type="dxa"/>
          </w:tcPr>
          <w:p w14:paraId="4132FD04" w14:textId="77777777" w:rsidR="008C59CB" w:rsidRDefault="008C59CB" w:rsidP="003B3061">
            <w:pPr>
              <w:rPr>
                <w:del w:id="2225" w:author="David Gravett" w:date="2019-12-01T10:21:00Z"/>
                <w:rFonts w:ascii="Times New Roman" w:hAnsi="Times New Roman" w:cs="Times New Roman"/>
                <w:sz w:val="24"/>
                <w:szCs w:val="24"/>
              </w:rPr>
            </w:pPr>
            <w:del w:id="2226" w:author="David Gravett" w:date="2019-12-01T10:21:00Z">
              <w:r>
                <w:rPr>
                  <w:rFonts w:ascii="Times New Roman" w:hAnsi="Times New Roman" w:cs="Times New Roman"/>
                  <w:sz w:val="24"/>
                  <w:szCs w:val="24"/>
                </w:rPr>
                <w:delText>-1</w:delText>
              </w:r>
            </w:del>
          </w:p>
        </w:tc>
        <w:tc>
          <w:tcPr>
            <w:tcW w:w="432" w:type="dxa"/>
          </w:tcPr>
          <w:p w14:paraId="5C215519" w14:textId="77777777" w:rsidR="008C59CB" w:rsidRDefault="008C59CB" w:rsidP="003B3061">
            <w:pPr>
              <w:rPr>
                <w:del w:id="2227" w:author="David Gravett" w:date="2019-12-01T10:21:00Z"/>
                <w:rFonts w:ascii="Times New Roman" w:hAnsi="Times New Roman" w:cs="Times New Roman"/>
                <w:sz w:val="24"/>
                <w:szCs w:val="24"/>
              </w:rPr>
            </w:pPr>
            <w:del w:id="2228" w:author="David Gravett" w:date="2019-12-01T10:21:00Z">
              <w:r>
                <w:rPr>
                  <w:rFonts w:ascii="Times New Roman" w:hAnsi="Times New Roman" w:cs="Times New Roman"/>
                  <w:sz w:val="24"/>
                  <w:szCs w:val="24"/>
                </w:rPr>
                <w:delText>1</w:delText>
              </w:r>
            </w:del>
          </w:p>
        </w:tc>
        <w:tc>
          <w:tcPr>
            <w:tcW w:w="432" w:type="dxa"/>
          </w:tcPr>
          <w:p w14:paraId="05CA8756" w14:textId="77777777" w:rsidR="008C59CB" w:rsidRDefault="008C59CB" w:rsidP="003B3061">
            <w:pPr>
              <w:rPr>
                <w:del w:id="2229" w:author="David Gravett" w:date="2019-12-01T10:21:00Z"/>
                <w:rFonts w:ascii="Times New Roman" w:hAnsi="Times New Roman" w:cs="Times New Roman"/>
                <w:sz w:val="24"/>
                <w:szCs w:val="24"/>
              </w:rPr>
            </w:pPr>
            <w:del w:id="2230" w:author="David Gravett" w:date="2019-12-01T10:21:00Z">
              <w:r>
                <w:rPr>
                  <w:rFonts w:ascii="Times New Roman" w:hAnsi="Times New Roman" w:cs="Times New Roman"/>
                  <w:sz w:val="24"/>
                  <w:szCs w:val="24"/>
                </w:rPr>
                <w:delText>-1</w:delText>
              </w:r>
            </w:del>
          </w:p>
        </w:tc>
      </w:tr>
    </w:tbl>
    <w:p w14:paraId="347BA2DB" w14:textId="77777777" w:rsidR="005F2D99" w:rsidRDefault="005F2D99" w:rsidP="00F62130">
      <w:pPr>
        <w:spacing w:line="288" w:lineRule="auto"/>
        <w:rPr>
          <w:rFonts w:ascii="Times New Roman" w:hAnsi="Times New Roman" w:cs="Times New Roman"/>
          <w:sz w:val="24"/>
          <w:szCs w:val="24"/>
          <w:lang w:val="en-US"/>
        </w:rPr>
      </w:pPr>
    </w:p>
    <w:p w14:paraId="17B40961" w14:textId="77777777" w:rsidR="00016618" w:rsidRDefault="00016618" w:rsidP="005F2D99">
      <w:pPr>
        <w:spacing w:line="288" w:lineRule="auto"/>
        <w:jc w:val="both"/>
        <w:rPr>
          <w:ins w:id="2231" w:author="David Gravett" w:date="2019-12-01T10:21:00Z"/>
          <w:rFonts w:ascii="Times New Roman" w:hAnsi="Times New Roman" w:cs="Times New Roman"/>
          <w:sz w:val="24"/>
          <w:szCs w:val="24"/>
          <w:lang w:val="en-US"/>
        </w:rPr>
      </w:pPr>
    </w:p>
    <w:p w14:paraId="3CD57C93" w14:textId="77777777" w:rsidR="00016618" w:rsidRDefault="00016618" w:rsidP="005F2D99">
      <w:pPr>
        <w:spacing w:line="288" w:lineRule="auto"/>
        <w:jc w:val="both"/>
        <w:rPr>
          <w:ins w:id="2232" w:author="David Gravett" w:date="2019-12-01T10:21:00Z"/>
          <w:rFonts w:ascii="Times New Roman" w:hAnsi="Times New Roman" w:cs="Times New Roman"/>
          <w:sz w:val="24"/>
          <w:szCs w:val="24"/>
          <w:lang w:val="en-US"/>
        </w:rPr>
      </w:pPr>
    </w:p>
    <w:p w14:paraId="094F29D1" w14:textId="77777777" w:rsidR="00016618" w:rsidRDefault="00016618" w:rsidP="005F2D99">
      <w:pPr>
        <w:spacing w:line="288" w:lineRule="auto"/>
        <w:jc w:val="both"/>
        <w:rPr>
          <w:ins w:id="2233" w:author="David Gravett" w:date="2019-12-01T10:21:00Z"/>
          <w:rFonts w:ascii="Times New Roman" w:hAnsi="Times New Roman" w:cs="Times New Roman"/>
          <w:sz w:val="24"/>
          <w:szCs w:val="24"/>
          <w:lang w:val="en-US"/>
        </w:rPr>
      </w:pPr>
    </w:p>
    <w:p w14:paraId="5D57DFA7" w14:textId="77777777" w:rsidR="00016618" w:rsidRDefault="00016618" w:rsidP="005F2D99">
      <w:pPr>
        <w:spacing w:line="288" w:lineRule="auto"/>
        <w:jc w:val="both"/>
        <w:rPr>
          <w:ins w:id="2234" w:author="David Gravett" w:date="2019-12-01T10:21:00Z"/>
          <w:rFonts w:ascii="Times New Roman" w:hAnsi="Times New Roman" w:cs="Times New Roman"/>
          <w:sz w:val="24"/>
          <w:szCs w:val="24"/>
          <w:lang w:val="en-US"/>
        </w:rPr>
      </w:pPr>
    </w:p>
    <w:p w14:paraId="24F41F2C" w14:textId="77777777" w:rsidR="00016618" w:rsidRDefault="00016618" w:rsidP="005F2D99">
      <w:pPr>
        <w:spacing w:line="288" w:lineRule="auto"/>
        <w:jc w:val="both"/>
        <w:rPr>
          <w:ins w:id="2235" w:author="David Gravett" w:date="2019-12-01T10:21:00Z"/>
          <w:rFonts w:ascii="Times New Roman" w:hAnsi="Times New Roman" w:cs="Times New Roman"/>
          <w:sz w:val="24"/>
          <w:szCs w:val="24"/>
          <w:lang w:val="en-US"/>
        </w:rPr>
      </w:pPr>
    </w:p>
    <w:p w14:paraId="309536BA" w14:textId="77777777" w:rsidR="00016618" w:rsidRDefault="00016618" w:rsidP="005F2D99">
      <w:pPr>
        <w:spacing w:line="288" w:lineRule="auto"/>
        <w:jc w:val="both"/>
        <w:rPr>
          <w:ins w:id="2236" w:author="David Gravett" w:date="2019-12-01T10:21:00Z"/>
          <w:rFonts w:ascii="Times New Roman" w:hAnsi="Times New Roman" w:cs="Times New Roman"/>
          <w:sz w:val="24"/>
          <w:szCs w:val="24"/>
          <w:lang w:val="en-US"/>
        </w:rPr>
      </w:pPr>
    </w:p>
    <w:p w14:paraId="5DDB77C4" w14:textId="77777777" w:rsidR="00016618" w:rsidRDefault="00016618" w:rsidP="005F2D99">
      <w:pPr>
        <w:spacing w:line="288" w:lineRule="auto"/>
        <w:jc w:val="both"/>
        <w:rPr>
          <w:ins w:id="2237" w:author="David Gravett" w:date="2019-12-01T10:21:00Z"/>
          <w:rFonts w:ascii="Times New Roman" w:hAnsi="Times New Roman" w:cs="Times New Roman"/>
          <w:sz w:val="24"/>
          <w:szCs w:val="24"/>
          <w:lang w:val="en-US"/>
        </w:rPr>
      </w:pPr>
    </w:p>
    <w:p w14:paraId="3EC19EC6" w14:textId="608792F2" w:rsidR="00016618" w:rsidRPr="00016618" w:rsidRDefault="00016618" w:rsidP="005F2D99">
      <w:pPr>
        <w:spacing w:line="288" w:lineRule="auto"/>
        <w:jc w:val="both"/>
        <w:rPr>
          <w:ins w:id="2238" w:author="David Gravett" w:date="2019-12-01T10:21:00Z"/>
          <w:rFonts w:asciiTheme="majorHAnsi" w:hAnsiTheme="majorHAnsi" w:cstheme="majorHAnsi"/>
          <w:color w:val="1F3864" w:themeColor="accent1" w:themeShade="80"/>
          <w:sz w:val="24"/>
          <w:szCs w:val="24"/>
          <w:lang w:val="en-US"/>
        </w:rPr>
      </w:pPr>
      <w:ins w:id="2239"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459EA7E3" w14:textId="7CBE8830"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process will proceed until all center points have been processed. A successful map creation will be determined by the number of center connecting nodes.</w:t>
      </w:r>
    </w:p>
    <w:p w14:paraId="78900F48" w14:textId="77777777" w:rsidR="00C6241B" w:rsidRPr="00F62130" w:rsidRDefault="00C6241B">
      <w:pPr>
        <w:spacing w:line="288" w:lineRule="auto"/>
        <w:jc w:val="both"/>
        <w:rPr>
          <w:rFonts w:ascii="Times New Roman" w:hAnsi="Times New Roman" w:cs="Times New Roman"/>
          <w:sz w:val="24"/>
          <w:szCs w:val="24"/>
          <w:lang w:val="en-US"/>
        </w:rPr>
        <w:pPrChange w:id="2240" w:author="David Gravett" w:date="2019-12-01T10:21:00Z">
          <w:pPr>
            <w:spacing w:line="288" w:lineRule="auto"/>
          </w:pPr>
        </w:pPrChange>
      </w:pPr>
    </w:p>
    <w:tbl>
      <w:tblPr>
        <w:tblStyle w:val="TableGrid"/>
        <w:tblW w:w="0" w:type="auto"/>
        <w:tblInd w:w="1405" w:type="dxa"/>
        <w:tblLook w:val="04A0" w:firstRow="1" w:lastRow="0" w:firstColumn="1" w:lastColumn="0" w:noHBand="0" w:noVBand="1"/>
        <w:tblPrChange w:id="2241"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242">
          <w:tblGrid>
            <w:gridCol w:w="432"/>
            <w:gridCol w:w="432"/>
            <w:gridCol w:w="432"/>
            <w:gridCol w:w="432"/>
            <w:gridCol w:w="432"/>
            <w:gridCol w:w="432"/>
            <w:gridCol w:w="432"/>
          </w:tblGrid>
        </w:tblGridChange>
      </w:tblGrid>
      <w:tr w:rsidR="008C59CB" w14:paraId="5AEE013C" w14:textId="77777777" w:rsidTr="00BE50C5">
        <w:trPr>
          <w:trHeight w:val="869"/>
          <w:trPrChange w:id="2243" w:author="David Gravett" w:date="2019-12-01T10:21:00Z">
            <w:trPr>
              <w:trHeight w:val="432"/>
            </w:trPr>
          </w:trPrChange>
        </w:trPr>
        <w:tc>
          <w:tcPr>
            <w:tcW w:w="933" w:type="dxa"/>
            <w:tcPrChange w:id="2244" w:author="David Gravett" w:date="2019-12-01T10:21:00Z">
              <w:tcPr>
                <w:tcW w:w="432" w:type="dxa"/>
              </w:tcPr>
            </w:tcPrChange>
          </w:tcPr>
          <w:p w14:paraId="729B9464" w14:textId="77777777" w:rsidR="008C59CB" w:rsidRPr="00016618" w:rsidRDefault="008C59CB">
            <w:pPr>
              <w:jc w:val="center"/>
              <w:rPr>
                <w:rFonts w:ascii="Times New Roman" w:hAnsi="Times New Roman"/>
                <w:sz w:val="36"/>
                <w:rPrChange w:id="2245" w:author="David Gravett" w:date="2019-12-01T10:21:00Z">
                  <w:rPr>
                    <w:rFonts w:ascii="Times New Roman" w:hAnsi="Times New Roman" w:cs="Times New Roman"/>
                    <w:sz w:val="24"/>
                    <w:szCs w:val="24"/>
                  </w:rPr>
                </w:rPrChange>
              </w:rPr>
              <w:pPrChange w:id="2246" w:author="James Dwyer" w:date="2019-12-01T10:21:00Z">
                <w:pPr/>
              </w:pPrChange>
            </w:pPr>
            <w:r w:rsidRPr="00016618">
              <w:rPr>
                <w:rFonts w:ascii="Times New Roman" w:hAnsi="Times New Roman"/>
                <w:sz w:val="36"/>
                <w:rPrChange w:id="2247" w:author="David Gravett" w:date="2019-12-01T10:21:00Z">
                  <w:rPr>
                    <w:rFonts w:ascii="Times New Roman" w:hAnsi="Times New Roman" w:cs="Times New Roman"/>
                    <w:sz w:val="24"/>
                    <w:szCs w:val="24"/>
                  </w:rPr>
                </w:rPrChange>
              </w:rPr>
              <w:t>1</w:t>
            </w:r>
          </w:p>
        </w:tc>
        <w:tc>
          <w:tcPr>
            <w:tcW w:w="933" w:type="dxa"/>
            <w:tcPrChange w:id="2248" w:author="David Gravett" w:date="2019-12-01T10:21:00Z">
              <w:tcPr>
                <w:tcW w:w="432" w:type="dxa"/>
              </w:tcPr>
            </w:tcPrChange>
          </w:tcPr>
          <w:p w14:paraId="5598B3DE" w14:textId="77777777" w:rsidR="008C59CB" w:rsidRPr="00016618" w:rsidRDefault="008C59CB">
            <w:pPr>
              <w:jc w:val="center"/>
              <w:rPr>
                <w:rFonts w:ascii="Times New Roman" w:hAnsi="Times New Roman"/>
                <w:sz w:val="36"/>
                <w:rPrChange w:id="2249" w:author="David Gravett" w:date="2019-12-01T10:21:00Z">
                  <w:rPr>
                    <w:rFonts w:ascii="Times New Roman" w:hAnsi="Times New Roman" w:cs="Times New Roman"/>
                    <w:sz w:val="24"/>
                    <w:szCs w:val="24"/>
                  </w:rPr>
                </w:rPrChange>
              </w:rPr>
              <w:pPrChange w:id="2250" w:author="James Dwyer" w:date="2019-12-01T10:21:00Z">
                <w:pPr/>
              </w:pPrChange>
            </w:pPr>
            <w:r w:rsidRPr="00016618">
              <w:rPr>
                <w:rFonts w:ascii="Times New Roman" w:hAnsi="Times New Roman"/>
                <w:sz w:val="36"/>
                <w:rPrChange w:id="2251" w:author="David Gravett" w:date="2019-12-01T10:21:00Z">
                  <w:rPr>
                    <w:rFonts w:ascii="Times New Roman" w:hAnsi="Times New Roman" w:cs="Times New Roman"/>
                    <w:sz w:val="24"/>
                    <w:szCs w:val="24"/>
                  </w:rPr>
                </w:rPrChange>
              </w:rPr>
              <w:t>-1</w:t>
            </w:r>
          </w:p>
        </w:tc>
        <w:tc>
          <w:tcPr>
            <w:tcW w:w="933" w:type="dxa"/>
            <w:tcPrChange w:id="2252" w:author="David Gravett" w:date="2019-12-01T10:21:00Z">
              <w:tcPr>
                <w:tcW w:w="432" w:type="dxa"/>
              </w:tcPr>
            </w:tcPrChange>
          </w:tcPr>
          <w:p w14:paraId="5E392915" w14:textId="77777777" w:rsidR="008C59CB" w:rsidRPr="00016618" w:rsidRDefault="008C59CB">
            <w:pPr>
              <w:jc w:val="center"/>
              <w:rPr>
                <w:rFonts w:ascii="Times New Roman" w:hAnsi="Times New Roman"/>
                <w:sz w:val="36"/>
                <w:rPrChange w:id="2253" w:author="David Gravett" w:date="2019-12-01T10:21:00Z">
                  <w:rPr>
                    <w:rFonts w:ascii="Times New Roman" w:hAnsi="Times New Roman" w:cs="Times New Roman"/>
                    <w:sz w:val="24"/>
                    <w:szCs w:val="24"/>
                  </w:rPr>
                </w:rPrChange>
              </w:rPr>
              <w:pPrChange w:id="2254" w:author="James Dwyer" w:date="2019-12-01T10:21:00Z">
                <w:pPr/>
              </w:pPrChange>
            </w:pPr>
            <w:r w:rsidRPr="00016618">
              <w:rPr>
                <w:rFonts w:ascii="Times New Roman" w:hAnsi="Times New Roman"/>
                <w:sz w:val="36"/>
                <w:rPrChange w:id="2255" w:author="David Gravett" w:date="2019-12-01T10:21:00Z">
                  <w:rPr>
                    <w:rFonts w:ascii="Times New Roman" w:hAnsi="Times New Roman" w:cs="Times New Roman"/>
                    <w:sz w:val="24"/>
                    <w:szCs w:val="24"/>
                  </w:rPr>
                </w:rPrChange>
              </w:rPr>
              <w:t>1</w:t>
            </w:r>
          </w:p>
        </w:tc>
        <w:tc>
          <w:tcPr>
            <w:tcW w:w="933" w:type="dxa"/>
            <w:tcPrChange w:id="2256" w:author="David Gravett" w:date="2019-12-01T10:21:00Z">
              <w:tcPr>
                <w:tcW w:w="432" w:type="dxa"/>
              </w:tcPr>
            </w:tcPrChange>
          </w:tcPr>
          <w:p w14:paraId="51E9F7E0" w14:textId="0AB77C06" w:rsidR="008C59CB" w:rsidRPr="00016618" w:rsidRDefault="008C59CB">
            <w:pPr>
              <w:jc w:val="center"/>
              <w:rPr>
                <w:rFonts w:ascii="Times New Roman" w:hAnsi="Times New Roman"/>
                <w:sz w:val="36"/>
                <w:rPrChange w:id="2257" w:author="David Gravett" w:date="2019-12-01T10:21:00Z">
                  <w:rPr>
                    <w:rFonts w:ascii="Times New Roman" w:hAnsi="Times New Roman" w:cs="Times New Roman"/>
                    <w:sz w:val="24"/>
                    <w:szCs w:val="24"/>
                  </w:rPr>
                </w:rPrChange>
              </w:rPr>
              <w:pPrChange w:id="2258" w:author="James Dwyer" w:date="2019-12-01T10:21:00Z">
                <w:pPr/>
              </w:pPrChange>
            </w:pPr>
            <w:r w:rsidRPr="00016618">
              <w:rPr>
                <w:rFonts w:ascii="Times New Roman" w:hAnsi="Times New Roman"/>
                <w:sz w:val="36"/>
                <w:rPrChange w:id="2259" w:author="David Gravett" w:date="2019-12-01T10:21:00Z">
                  <w:rPr>
                    <w:rFonts w:ascii="Times New Roman" w:hAnsi="Times New Roman" w:cs="Times New Roman"/>
                    <w:sz w:val="24"/>
                    <w:szCs w:val="24"/>
                  </w:rPr>
                </w:rPrChange>
              </w:rPr>
              <w:t>1</w:t>
            </w:r>
          </w:p>
        </w:tc>
        <w:tc>
          <w:tcPr>
            <w:tcW w:w="933" w:type="dxa"/>
            <w:tcPrChange w:id="2260" w:author="David Gravett" w:date="2019-12-01T10:21:00Z">
              <w:tcPr>
                <w:tcW w:w="432" w:type="dxa"/>
              </w:tcPr>
            </w:tcPrChange>
          </w:tcPr>
          <w:p w14:paraId="17D71FC6" w14:textId="77777777" w:rsidR="008C59CB" w:rsidRPr="00016618" w:rsidRDefault="008C59CB">
            <w:pPr>
              <w:jc w:val="center"/>
              <w:rPr>
                <w:rFonts w:ascii="Times New Roman" w:hAnsi="Times New Roman"/>
                <w:sz w:val="36"/>
                <w:rPrChange w:id="2261" w:author="David Gravett" w:date="2019-12-01T10:21:00Z">
                  <w:rPr>
                    <w:rFonts w:ascii="Times New Roman" w:hAnsi="Times New Roman" w:cs="Times New Roman"/>
                    <w:sz w:val="24"/>
                    <w:szCs w:val="24"/>
                  </w:rPr>
                </w:rPrChange>
              </w:rPr>
              <w:pPrChange w:id="2262" w:author="James Dwyer" w:date="2019-12-01T10:21:00Z">
                <w:pPr/>
              </w:pPrChange>
            </w:pPr>
            <w:r w:rsidRPr="00016618">
              <w:rPr>
                <w:rFonts w:ascii="Times New Roman" w:hAnsi="Times New Roman"/>
                <w:sz w:val="36"/>
                <w:rPrChange w:id="2263" w:author="David Gravett" w:date="2019-12-01T10:21:00Z">
                  <w:rPr>
                    <w:rFonts w:ascii="Times New Roman" w:hAnsi="Times New Roman" w:cs="Times New Roman"/>
                    <w:sz w:val="24"/>
                    <w:szCs w:val="24"/>
                  </w:rPr>
                </w:rPrChange>
              </w:rPr>
              <w:t>1</w:t>
            </w:r>
          </w:p>
        </w:tc>
        <w:tc>
          <w:tcPr>
            <w:tcW w:w="933" w:type="dxa"/>
            <w:tcPrChange w:id="2264" w:author="David Gravett" w:date="2019-12-01T10:21:00Z">
              <w:tcPr>
                <w:tcW w:w="432" w:type="dxa"/>
              </w:tcPr>
            </w:tcPrChange>
          </w:tcPr>
          <w:p w14:paraId="32EAA8C7" w14:textId="77777777" w:rsidR="008C59CB" w:rsidRPr="00016618" w:rsidRDefault="008C59CB">
            <w:pPr>
              <w:jc w:val="center"/>
              <w:rPr>
                <w:rFonts w:ascii="Times New Roman" w:hAnsi="Times New Roman"/>
                <w:sz w:val="36"/>
                <w:rPrChange w:id="2265" w:author="David Gravett" w:date="2019-12-01T10:21:00Z">
                  <w:rPr>
                    <w:rFonts w:ascii="Times New Roman" w:hAnsi="Times New Roman" w:cs="Times New Roman"/>
                    <w:sz w:val="24"/>
                    <w:szCs w:val="24"/>
                  </w:rPr>
                </w:rPrChange>
              </w:rPr>
              <w:pPrChange w:id="2266" w:author="James Dwyer" w:date="2019-12-01T10:21:00Z">
                <w:pPr/>
              </w:pPrChange>
            </w:pPr>
            <w:r w:rsidRPr="00016618">
              <w:rPr>
                <w:rFonts w:ascii="Times New Roman" w:hAnsi="Times New Roman"/>
                <w:sz w:val="36"/>
                <w:rPrChange w:id="2267" w:author="David Gravett" w:date="2019-12-01T10:21:00Z">
                  <w:rPr>
                    <w:rFonts w:ascii="Times New Roman" w:hAnsi="Times New Roman" w:cs="Times New Roman"/>
                    <w:sz w:val="24"/>
                    <w:szCs w:val="24"/>
                  </w:rPr>
                </w:rPrChange>
              </w:rPr>
              <w:t>-1</w:t>
            </w:r>
          </w:p>
        </w:tc>
        <w:tc>
          <w:tcPr>
            <w:tcW w:w="933" w:type="dxa"/>
            <w:tcPrChange w:id="2268" w:author="David Gravett" w:date="2019-12-01T10:21:00Z">
              <w:tcPr>
                <w:tcW w:w="432" w:type="dxa"/>
              </w:tcPr>
            </w:tcPrChange>
          </w:tcPr>
          <w:p w14:paraId="6F599675" w14:textId="77777777" w:rsidR="008C59CB" w:rsidRPr="00016618" w:rsidRDefault="008C59CB">
            <w:pPr>
              <w:jc w:val="center"/>
              <w:rPr>
                <w:rFonts w:ascii="Times New Roman" w:hAnsi="Times New Roman"/>
                <w:sz w:val="36"/>
                <w:rPrChange w:id="2269" w:author="David Gravett" w:date="2019-12-01T10:21:00Z">
                  <w:rPr>
                    <w:rFonts w:ascii="Times New Roman" w:hAnsi="Times New Roman" w:cs="Times New Roman"/>
                    <w:sz w:val="24"/>
                    <w:szCs w:val="24"/>
                  </w:rPr>
                </w:rPrChange>
              </w:rPr>
              <w:pPrChange w:id="2270" w:author="James Dwyer" w:date="2019-12-01T10:21:00Z">
                <w:pPr/>
              </w:pPrChange>
            </w:pPr>
            <w:r w:rsidRPr="00016618">
              <w:rPr>
                <w:rFonts w:ascii="Times New Roman" w:hAnsi="Times New Roman"/>
                <w:sz w:val="36"/>
                <w:rPrChange w:id="2271" w:author="David Gravett" w:date="2019-12-01T10:21:00Z">
                  <w:rPr>
                    <w:rFonts w:ascii="Times New Roman" w:hAnsi="Times New Roman" w:cs="Times New Roman"/>
                    <w:sz w:val="24"/>
                    <w:szCs w:val="24"/>
                  </w:rPr>
                </w:rPrChange>
              </w:rPr>
              <w:t>1</w:t>
            </w:r>
          </w:p>
        </w:tc>
      </w:tr>
      <w:tr w:rsidR="008C59CB" w14:paraId="2C6329BA" w14:textId="77777777" w:rsidTr="00BE50C5">
        <w:trPr>
          <w:trHeight w:val="869"/>
          <w:trPrChange w:id="2272" w:author="David Gravett" w:date="2019-12-01T10:21:00Z">
            <w:trPr>
              <w:trHeight w:val="432"/>
            </w:trPr>
          </w:trPrChange>
        </w:trPr>
        <w:tc>
          <w:tcPr>
            <w:tcW w:w="933" w:type="dxa"/>
            <w:tcPrChange w:id="2273" w:author="David Gravett" w:date="2019-12-01T10:21:00Z">
              <w:tcPr>
                <w:tcW w:w="432" w:type="dxa"/>
              </w:tcPr>
            </w:tcPrChange>
          </w:tcPr>
          <w:p w14:paraId="77B24903" w14:textId="77777777" w:rsidR="008C59CB" w:rsidRPr="00016618" w:rsidRDefault="008C59CB">
            <w:pPr>
              <w:jc w:val="center"/>
              <w:rPr>
                <w:rFonts w:ascii="Times New Roman" w:hAnsi="Times New Roman"/>
                <w:sz w:val="36"/>
                <w:rPrChange w:id="2274" w:author="David Gravett" w:date="2019-12-01T10:21:00Z">
                  <w:rPr>
                    <w:rFonts w:ascii="Times New Roman" w:hAnsi="Times New Roman" w:cs="Times New Roman"/>
                    <w:sz w:val="24"/>
                    <w:szCs w:val="24"/>
                  </w:rPr>
                </w:rPrChange>
              </w:rPr>
              <w:pPrChange w:id="2275" w:author="James Dwyer" w:date="2019-12-01T10:21:00Z">
                <w:pPr/>
              </w:pPrChange>
            </w:pPr>
            <w:r w:rsidRPr="00016618">
              <w:rPr>
                <w:rFonts w:ascii="Times New Roman" w:hAnsi="Times New Roman"/>
                <w:sz w:val="36"/>
                <w:rPrChange w:id="2276" w:author="David Gravett" w:date="2019-12-01T10:21:00Z">
                  <w:rPr>
                    <w:rFonts w:ascii="Times New Roman" w:hAnsi="Times New Roman" w:cs="Times New Roman"/>
                    <w:sz w:val="24"/>
                    <w:szCs w:val="24"/>
                  </w:rPr>
                </w:rPrChange>
              </w:rPr>
              <w:t>-1</w:t>
            </w:r>
          </w:p>
        </w:tc>
        <w:tc>
          <w:tcPr>
            <w:tcW w:w="933" w:type="dxa"/>
            <w:tcPrChange w:id="2277" w:author="David Gravett" w:date="2019-12-01T10:21:00Z">
              <w:tcPr>
                <w:tcW w:w="432" w:type="dxa"/>
              </w:tcPr>
            </w:tcPrChange>
          </w:tcPr>
          <w:p w14:paraId="0DA7FFB7" w14:textId="77777777" w:rsidR="008C59CB" w:rsidRPr="00016618" w:rsidRDefault="008C59CB">
            <w:pPr>
              <w:jc w:val="center"/>
              <w:rPr>
                <w:rFonts w:ascii="Times New Roman" w:hAnsi="Times New Roman"/>
                <w:sz w:val="36"/>
                <w:rPrChange w:id="2278" w:author="David Gravett" w:date="2019-12-01T10:21:00Z">
                  <w:rPr>
                    <w:rFonts w:ascii="Times New Roman" w:hAnsi="Times New Roman" w:cs="Times New Roman"/>
                    <w:sz w:val="24"/>
                    <w:szCs w:val="24"/>
                  </w:rPr>
                </w:rPrChange>
              </w:rPr>
              <w:pPrChange w:id="2279" w:author="James Dwyer" w:date="2019-12-01T10:21:00Z">
                <w:pPr/>
              </w:pPrChange>
            </w:pPr>
            <w:r w:rsidRPr="00016618">
              <w:rPr>
                <w:rFonts w:ascii="Times New Roman" w:hAnsi="Times New Roman"/>
                <w:sz w:val="36"/>
                <w:rPrChange w:id="2280" w:author="David Gravett" w:date="2019-12-01T10:21:00Z">
                  <w:rPr>
                    <w:rFonts w:ascii="Times New Roman" w:hAnsi="Times New Roman" w:cs="Times New Roman"/>
                    <w:sz w:val="24"/>
                    <w:szCs w:val="24"/>
                  </w:rPr>
                </w:rPrChange>
              </w:rPr>
              <w:t>1</w:t>
            </w:r>
          </w:p>
        </w:tc>
        <w:tc>
          <w:tcPr>
            <w:tcW w:w="933" w:type="dxa"/>
            <w:tcPrChange w:id="2281" w:author="David Gravett" w:date="2019-12-01T10:21:00Z">
              <w:tcPr>
                <w:tcW w:w="432" w:type="dxa"/>
              </w:tcPr>
            </w:tcPrChange>
          </w:tcPr>
          <w:p w14:paraId="0109BA45" w14:textId="77777777" w:rsidR="008C59CB" w:rsidRPr="00016618" w:rsidRDefault="008C59CB">
            <w:pPr>
              <w:jc w:val="center"/>
              <w:rPr>
                <w:rFonts w:ascii="Times New Roman" w:hAnsi="Times New Roman"/>
                <w:sz w:val="36"/>
                <w:rPrChange w:id="2282" w:author="David Gravett" w:date="2019-12-01T10:21:00Z">
                  <w:rPr>
                    <w:rFonts w:ascii="Times New Roman" w:hAnsi="Times New Roman" w:cs="Times New Roman"/>
                    <w:sz w:val="24"/>
                    <w:szCs w:val="24"/>
                  </w:rPr>
                </w:rPrChange>
              </w:rPr>
              <w:pPrChange w:id="2283" w:author="James Dwyer" w:date="2019-12-01T10:21:00Z">
                <w:pPr/>
              </w:pPrChange>
            </w:pPr>
            <w:r w:rsidRPr="00016618">
              <w:rPr>
                <w:rFonts w:ascii="Times New Roman" w:hAnsi="Times New Roman"/>
                <w:sz w:val="36"/>
                <w:rPrChange w:id="2284" w:author="David Gravett" w:date="2019-12-01T10:21:00Z">
                  <w:rPr>
                    <w:rFonts w:ascii="Times New Roman" w:hAnsi="Times New Roman" w:cs="Times New Roman"/>
                    <w:sz w:val="24"/>
                    <w:szCs w:val="24"/>
                  </w:rPr>
                </w:rPrChange>
              </w:rPr>
              <w:t>1</w:t>
            </w:r>
          </w:p>
        </w:tc>
        <w:tc>
          <w:tcPr>
            <w:tcW w:w="933" w:type="dxa"/>
            <w:tcPrChange w:id="2285" w:author="David Gravett" w:date="2019-12-01T10:21:00Z">
              <w:tcPr>
                <w:tcW w:w="432" w:type="dxa"/>
              </w:tcPr>
            </w:tcPrChange>
          </w:tcPr>
          <w:p w14:paraId="6D3B91AD" w14:textId="05419B2D" w:rsidR="008C59CB" w:rsidRPr="00016618" w:rsidRDefault="008C59CB">
            <w:pPr>
              <w:jc w:val="center"/>
              <w:rPr>
                <w:rFonts w:ascii="Times New Roman" w:hAnsi="Times New Roman"/>
                <w:sz w:val="36"/>
                <w:rPrChange w:id="2286" w:author="David Gravett" w:date="2019-12-01T10:21:00Z">
                  <w:rPr>
                    <w:rFonts w:ascii="Times New Roman" w:hAnsi="Times New Roman" w:cs="Times New Roman"/>
                    <w:sz w:val="24"/>
                    <w:szCs w:val="24"/>
                  </w:rPr>
                </w:rPrChange>
              </w:rPr>
              <w:pPrChange w:id="2287" w:author="James Dwyer" w:date="2019-12-01T10:21:00Z">
                <w:pPr/>
              </w:pPrChange>
            </w:pPr>
            <w:r w:rsidRPr="00016618">
              <w:rPr>
                <w:rFonts w:ascii="Times New Roman" w:hAnsi="Times New Roman"/>
                <w:sz w:val="36"/>
                <w:rPrChange w:id="2288" w:author="David Gravett" w:date="2019-12-01T10:21:00Z">
                  <w:rPr>
                    <w:rFonts w:ascii="Times New Roman" w:hAnsi="Times New Roman" w:cs="Times New Roman"/>
                    <w:sz w:val="24"/>
                    <w:szCs w:val="24"/>
                  </w:rPr>
                </w:rPrChange>
              </w:rPr>
              <w:t>-1</w:t>
            </w:r>
          </w:p>
        </w:tc>
        <w:tc>
          <w:tcPr>
            <w:tcW w:w="933" w:type="dxa"/>
            <w:tcPrChange w:id="2289" w:author="David Gravett" w:date="2019-12-01T10:21:00Z">
              <w:tcPr>
                <w:tcW w:w="432" w:type="dxa"/>
              </w:tcPr>
            </w:tcPrChange>
          </w:tcPr>
          <w:p w14:paraId="215084EC" w14:textId="77777777" w:rsidR="008C59CB" w:rsidRPr="00016618" w:rsidRDefault="008C59CB">
            <w:pPr>
              <w:jc w:val="center"/>
              <w:rPr>
                <w:rFonts w:ascii="Times New Roman" w:hAnsi="Times New Roman"/>
                <w:sz w:val="36"/>
                <w:rPrChange w:id="2290" w:author="David Gravett" w:date="2019-12-01T10:21:00Z">
                  <w:rPr>
                    <w:rFonts w:ascii="Times New Roman" w:hAnsi="Times New Roman" w:cs="Times New Roman"/>
                    <w:sz w:val="24"/>
                    <w:szCs w:val="24"/>
                  </w:rPr>
                </w:rPrChange>
              </w:rPr>
              <w:pPrChange w:id="2291" w:author="James Dwyer" w:date="2019-12-01T10:21:00Z">
                <w:pPr/>
              </w:pPrChange>
            </w:pPr>
            <w:r w:rsidRPr="00016618">
              <w:rPr>
                <w:rFonts w:ascii="Times New Roman" w:hAnsi="Times New Roman"/>
                <w:sz w:val="36"/>
                <w:rPrChange w:id="2292" w:author="David Gravett" w:date="2019-12-01T10:21:00Z">
                  <w:rPr>
                    <w:rFonts w:ascii="Times New Roman" w:hAnsi="Times New Roman" w:cs="Times New Roman"/>
                    <w:sz w:val="24"/>
                    <w:szCs w:val="24"/>
                  </w:rPr>
                </w:rPrChange>
              </w:rPr>
              <w:t>1</w:t>
            </w:r>
          </w:p>
        </w:tc>
        <w:tc>
          <w:tcPr>
            <w:tcW w:w="933" w:type="dxa"/>
            <w:tcPrChange w:id="2293" w:author="David Gravett" w:date="2019-12-01T10:21:00Z">
              <w:tcPr>
                <w:tcW w:w="432" w:type="dxa"/>
              </w:tcPr>
            </w:tcPrChange>
          </w:tcPr>
          <w:p w14:paraId="2908267B" w14:textId="77777777" w:rsidR="008C59CB" w:rsidRPr="00016618" w:rsidRDefault="008C59CB">
            <w:pPr>
              <w:jc w:val="center"/>
              <w:rPr>
                <w:rFonts w:ascii="Times New Roman" w:hAnsi="Times New Roman"/>
                <w:sz w:val="36"/>
                <w:rPrChange w:id="2294" w:author="David Gravett" w:date="2019-12-01T10:21:00Z">
                  <w:rPr>
                    <w:rFonts w:ascii="Times New Roman" w:hAnsi="Times New Roman" w:cs="Times New Roman"/>
                    <w:sz w:val="24"/>
                    <w:szCs w:val="24"/>
                  </w:rPr>
                </w:rPrChange>
              </w:rPr>
              <w:pPrChange w:id="2295" w:author="James Dwyer" w:date="2019-12-01T10:21:00Z">
                <w:pPr/>
              </w:pPrChange>
            </w:pPr>
            <w:r w:rsidRPr="00016618">
              <w:rPr>
                <w:rFonts w:ascii="Times New Roman" w:hAnsi="Times New Roman"/>
                <w:sz w:val="36"/>
                <w:rPrChange w:id="2296" w:author="David Gravett" w:date="2019-12-01T10:21:00Z">
                  <w:rPr>
                    <w:rFonts w:ascii="Times New Roman" w:hAnsi="Times New Roman" w:cs="Times New Roman"/>
                    <w:sz w:val="24"/>
                    <w:szCs w:val="24"/>
                  </w:rPr>
                </w:rPrChange>
              </w:rPr>
              <w:t>1</w:t>
            </w:r>
          </w:p>
        </w:tc>
        <w:tc>
          <w:tcPr>
            <w:tcW w:w="933" w:type="dxa"/>
            <w:tcPrChange w:id="2297" w:author="David Gravett" w:date="2019-12-01T10:21:00Z">
              <w:tcPr>
                <w:tcW w:w="432" w:type="dxa"/>
              </w:tcPr>
            </w:tcPrChange>
          </w:tcPr>
          <w:p w14:paraId="38B900DE" w14:textId="77777777" w:rsidR="008C59CB" w:rsidRPr="00016618" w:rsidRDefault="008C59CB">
            <w:pPr>
              <w:jc w:val="center"/>
              <w:rPr>
                <w:rFonts w:ascii="Times New Roman" w:hAnsi="Times New Roman"/>
                <w:sz w:val="36"/>
                <w:rPrChange w:id="2298" w:author="David Gravett" w:date="2019-12-01T10:21:00Z">
                  <w:rPr>
                    <w:rFonts w:ascii="Times New Roman" w:hAnsi="Times New Roman" w:cs="Times New Roman"/>
                    <w:sz w:val="24"/>
                    <w:szCs w:val="24"/>
                  </w:rPr>
                </w:rPrChange>
              </w:rPr>
              <w:pPrChange w:id="2299" w:author="James Dwyer" w:date="2019-12-01T10:21:00Z">
                <w:pPr/>
              </w:pPrChange>
            </w:pPr>
            <w:r w:rsidRPr="00016618">
              <w:rPr>
                <w:rFonts w:ascii="Times New Roman" w:hAnsi="Times New Roman"/>
                <w:sz w:val="36"/>
                <w:rPrChange w:id="2300" w:author="David Gravett" w:date="2019-12-01T10:21:00Z">
                  <w:rPr>
                    <w:rFonts w:ascii="Times New Roman" w:hAnsi="Times New Roman" w:cs="Times New Roman"/>
                    <w:sz w:val="24"/>
                    <w:szCs w:val="24"/>
                  </w:rPr>
                </w:rPrChange>
              </w:rPr>
              <w:t>-1</w:t>
            </w:r>
          </w:p>
        </w:tc>
      </w:tr>
      <w:tr w:rsidR="008C59CB" w14:paraId="4564519E" w14:textId="77777777" w:rsidTr="00BE50C5">
        <w:trPr>
          <w:trHeight w:val="869"/>
          <w:trPrChange w:id="2301" w:author="David Gravett" w:date="2019-12-01T10:21:00Z">
            <w:trPr>
              <w:trHeight w:val="432"/>
            </w:trPr>
          </w:trPrChange>
        </w:trPr>
        <w:tc>
          <w:tcPr>
            <w:tcW w:w="933" w:type="dxa"/>
            <w:tcPrChange w:id="2302" w:author="David Gravett" w:date="2019-12-01T10:21:00Z">
              <w:tcPr>
                <w:tcW w:w="432" w:type="dxa"/>
              </w:tcPr>
            </w:tcPrChange>
          </w:tcPr>
          <w:p w14:paraId="73449FAE" w14:textId="77777777" w:rsidR="008C59CB" w:rsidRPr="00016618" w:rsidRDefault="008C59CB">
            <w:pPr>
              <w:jc w:val="center"/>
              <w:rPr>
                <w:rFonts w:ascii="Times New Roman" w:hAnsi="Times New Roman"/>
                <w:sz w:val="36"/>
                <w:rPrChange w:id="2303" w:author="David Gravett" w:date="2019-12-01T10:21:00Z">
                  <w:rPr>
                    <w:rFonts w:ascii="Times New Roman" w:hAnsi="Times New Roman" w:cs="Times New Roman"/>
                    <w:sz w:val="24"/>
                    <w:szCs w:val="24"/>
                  </w:rPr>
                </w:rPrChange>
              </w:rPr>
              <w:pPrChange w:id="2304" w:author="James Dwyer" w:date="2019-12-01T10:21:00Z">
                <w:pPr/>
              </w:pPrChange>
            </w:pPr>
            <w:r w:rsidRPr="00016618">
              <w:rPr>
                <w:rFonts w:ascii="Times New Roman" w:hAnsi="Times New Roman"/>
                <w:sz w:val="36"/>
                <w:rPrChange w:id="2305" w:author="David Gravett" w:date="2019-12-01T10:21:00Z">
                  <w:rPr>
                    <w:rFonts w:ascii="Times New Roman" w:hAnsi="Times New Roman" w:cs="Times New Roman"/>
                    <w:sz w:val="24"/>
                    <w:szCs w:val="24"/>
                  </w:rPr>
                </w:rPrChange>
              </w:rPr>
              <w:t>1</w:t>
            </w:r>
          </w:p>
        </w:tc>
        <w:tc>
          <w:tcPr>
            <w:tcW w:w="933" w:type="dxa"/>
            <w:tcPrChange w:id="2306" w:author="David Gravett" w:date="2019-12-01T10:21:00Z">
              <w:tcPr>
                <w:tcW w:w="432" w:type="dxa"/>
              </w:tcPr>
            </w:tcPrChange>
          </w:tcPr>
          <w:p w14:paraId="2AAED19F" w14:textId="77777777" w:rsidR="008C59CB" w:rsidRPr="00016618" w:rsidRDefault="008C59CB">
            <w:pPr>
              <w:jc w:val="center"/>
              <w:rPr>
                <w:rFonts w:ascii="Times New Roman" w:hAnsi="Times New Roman"/>
                <w:sz w:val="36"/>
                <w:rPrChange w:id="2307" w:author="David Gravett" w:date="2019-12-01T10:21:00Z">
                  <w:rPr>
                    <w:rFonts w:ascii="Times New Roman" w:hAnsi="Times New Roman" w:cs="Times New Roman"/>
                    <w:sz w:val="24"/>
                    <w:szCs w:val="24"/>
                  </w:rPr>
                </w:rPrChange>
              </w:rPr>
              <w:pPrChange w:id="2308" w:author="James Dwyer" w:date="2019-12-01T10:21:00Z">
                <w:pPr/>
              </w:pPrChange>
            </w:pPr>
            <w:r w:rsidRPr="00016618">
              <w:rPr>
                <w:rFonts w:ascii="Times New Roman" w:hAnsi="Times New Roman"/>
                <w:sz w:val="36"/>
                <w:rPrChange w:id="2309" w:author="David Gravett" w:date="2019-12-01T10:21:00Z">
                  <w:rPr>
                    <w:rFonts w:ascii="Times New Roman" w:hAnsi="Times New Roman" w:cs="Times New Roman"/>
                    <w:sz w:val="24"/>
                    <w:szCs w:val="24"/>
                  </w:rPr>
                </w:rPrChange>
              </w:rPr>
              <w:t>-1</w:t>
            </w:r>
          </w:p>
        </w:tc>
        <w:tc>
          <w:tcPr>
            <w:tcW w:w="933" w:type="dxa"/>
            <w:tcPrChange w:id="2310" w:author="David Gravett" w:date="2019-12-01T10:21:00Z">
              <w:tcPr>
                <w:tcW w:w="432" w:type="dxa"/>
              </w:tcPr>
            </w:tcPrChange>
          </w:tcPr>
          <w:p w14:paraId="0FAC7A89" w14:textId="77777777" w:rsidR="008C59CB" w:rsidRPr="00016618" w:rsidRDefault="008C59CB">
            <w:pPr>
              <w:jc w:val="center"/>
              <w:rPr>
                <w:rFonts w:ascii="Times New Roman" w:hAnsi="Times New Roman"/>
                <w:sz w:val="36"/>
                <w:rPrChange w:id="2311" w:author="David Gravett" w:date="2019-12-01T10:21:00Z">
                  <w:rPr>
                    <w:rFonts w:ascii="Times New Roman" w:hAnsi="Times New Roman" w:cs="Times New Roman"/>
                    <w:sz w:val="24"/>
                    <w:szCs w:val="24"/>
                  </w:rPr>
                </w:rPrChange>
              </w:rPr>
              <w:pPrChange w:id="2312" w:author="James Dwyer" w:date="2019-12-01T10:21:00Z">
                <w:pPr/>
              </w:pPrChange>
            </w:pPr>
            <w:r w:rsidRPr="00016618">
              <w:rPr>
                <w:rFonts w:ascii="Times New Roman" w:hAnsi="Times New Roman"/>
                <w:sz w:val="36"/>
                <w:rPrChange w:id="2313" w:author="David Gravett" w:date="2019-12-01T10:21:00Z">
                  <w:rPr>
                    <w:rFonts w:ascii="Times New Roman" w:hAnsi="Times New Roman" w:cs="Times New Roman"/>
                    <w:sz w:val="24"/>
                    <w:szCs w:val="24"/>
                  </w:rPr>
                </w:rPrChange>
              </w:rPr>
              <w:t>-1</w:t>
            </w:r>
          </w:p>
        </w:tc>
        <w:tc>
          <w:tcPr>
            <w:tcW w:w="933" w:type="dxa"/>
            <w:tcPrChange w:id="2314" w:author="David Gravett" w:date="2019-12-01T10:21:00Z">
              <w:tcPr>
                <w:tcW w:w="432" w:type="dxa"/>
              </w:tcPr>
            </w:tcPrChange>
          </w:tcPr>
          <w:p w14:paraId="66E58EF7" w14:textId="3E78A106" w:rsidR="008C59CB" w:rsidRPr="00016618" w:rsidRDefault="008C59CB">
            <w:pPr>
              <w:jc w:val="center"/>
              <w:rPr>
                <w:rFonts w:ascii="Times New Roman" w:hAnsi="Times New Roman"/>
                <w:sz w:val="36"/>
                <w:rPrChange w:id="2315" w:author="David Gravett" w:date="2019-12-01T10:21:00Z">
                  <w:rPr>
                    <w:rFonts w:ascii="Times New Roman" w:hAnsi="Times New Roman" w:cs="Times New Roman"/>
                    <w:sz w:val="24"/>
                    <w:szCs w:val="24"/>
                  </w:rPr>
                </w:rPrChange>
              </w:rPr>
              <w:pPrChange w:id="2316" w:author="James Dwyer" w:date="2019-12-01T10:21:00Z">
                <w:pPr/>
              </w:pPrChange>
            </w:pPr>
            <w:r w:rsidRPr="00016618">
              <w:rPr>
                <w:rFonts w:ascii="Times New Roman" w:hAnsi="Times New Roman"/>
                <w:sz w:val="36"/>
                <w:rPrChange w:id="2317" w:author="David Gravett" w:date="2019-12-01T10:21:00Z">
                  <w:rPr>
                    <w:rFonts w:ascii="Times New Roman" w:hAnsi="Times New Roman" w:cs="Times New Roman"/>
                    <w:sz w:val="24"/>
                    <w:szCs w:val="24"/>
                  </w:rPr>
                </w:rPrChange>
              </w:rPr>
              <w:t>-1</w:t>
            </w:r>
          </w:p>
        </w:tc>
        <w:tc>
          <w:tcPr>
            <w:tcW w:w="933" w:type="dxa"/>
            <w:tcPrChange w:id="2318" w:author="David Gravett" w:date="2019-12-01T10:21:00Z">
              <w:tcPr>
                <w:tcW w:w="432" w:type="dxa"/>
              </w:tcPr>
            </w:tcPrChange>
          </w:tcPr>
          <w:p w14:paraId="0FAA9896" w14:textId="77777777" w:rsidR="008C59CB" w:rsidRPr="00016618" w:rsidRDefault="008C59CB">
            <w:pPr>
              <w:jc w:val="center"/>
              <w:rPr>
                <w:rFonts w:ascii="Times New Roman" w:hAnsi="Times New Roman"/>
                <w:sz w:val="36"/>
                <w:rPrChange w:id="2319" w:author="David Gravett" w:date="2019-12-01T10:21:00Z">
                  <w:rPr>
                    <w:rFonts w:ascii="Times New Roman" w:hAnsi="Times New Roman" w:cs="Times New Roman"/>
                    <w:sz w:val="24"/>
                    <w:szCs w:val="24"/>
                  </w:rPr>
                </w:rPrChange>
              </w:rPr>
              <w:pPrChange w:id="2320" w:author="James Dwyer" w:date="2019-12-01T10:21:00Z">
                <w:pPr/>
              </w:pPrChange>
            </w:pPr>
            <w:r w:rsidRPr="00016618">
              <w:rPr>
                <w:rFonts w:ascii="Times New Roman" w:hAnsi="Times New Roman"/>
                <w:sz w:val="36"/>
                <w:rPrChange w:id="2321" w:author="David Gravett" w:date="2019-12-01T10:21:00Z">
                  <w:rPr>
                    <w:rFonts w:ascii="Times New Roman" w:hAnsi="Times New Roman" w:cs="Times New Roman"/>
                    <w:sz w:val="24"/>
                    <w:szCs w:val="24"/>
                  </w:rPr>
                </w:rPrChange>
              </w:rPr>
              <w:t>-1</w:t>
            </w:r>
          </w:p>
        </w:tc>
        <w:tc>
          <w:tcPr>
            <w:tcW w:w="933" w:type="dxa"/>
            <w:tcPrChange w:id="2322" w:author="David Gravett" w:date="2019-12-01T10:21:00Z">
              <w:tcPr>
                <w:tcW w:w="432" w:type="dxa"/>
              </w:tcPr>
            </w:tcPrChange>
          </w:tcPr>
          <w:p w14:paraId="1EAC79D4" w14:textId="77777777" w:rsidR="008C59CB" w:rsidRPr="00016618" w:rsidRDefault="008C59CB">
            <w:pPr>
              <w:jc w:val="center"/>
              <w:rPr>
                <w:rFonts w:ascii="Times New Roman" w:hAnsi="Times New Roman"/>
                <w:sz w:val="36"/>
                <w:rPrChange w:id="2323" w:author="David Gravett" w:date="2019-12-01T10:21:00Z">
                  <w:rPr>
                    <w:rFonts w:ascii="Times New Roman" w:hAnsi="Times New Roman" w:cs="Times New Roman"/>
                    <w:sz w:val="24"/>
                    <w:szCs w:val="24"/>
                  </w:rPr>
                </w:rPrChange>
              </w:rPr>
              <w:pPrChange w:id="2324" w:author="James Dwyer" w:date="2019-12-01T10:21:00Z">
                <w:pPr/>
              </w:pPrChange>
            </w:pPr>
            <w:r w:rsidRPr="00016618">
              <w:rPr>
                <w:rFonts w:ascii="Times New Roman" w:hAnsi="Times New Roman"/>
                <w:sz w:val="36"/>
                <w:rPrChange w:id="2325" w:author="David Gravett" w:date="2019-12-01T10:21:00Z">
                  <w:rPr>
                    <w:rFonts w:ascii="Times New Roman" w:hAnsi="Times New Roman" w:cs="Times New Roman"/>
                    <w:sz w:val="24"/>
                    <w:szCs w:val="24"/>
                  </w:rPr>
                </w:rPrChange>
              </w:rPr>
              <w:t>-1</w:t>
            </w:r>
          </w:p>
        </w:tc>
        <w:tc>
          <w:tcPr>
            <w:tcW w:w="933" w:type="dxa"/>
            <w:tcPrChange w:id="2326" w:author="David Gravett" w:date="2019-12-01T10:21:00Z">
              <w:tcPr>
                <w:tcW w:w="432" w:type="dxa"/>
              </w:tcPr>
            </w:tcPrChange>
          </w:tcPr>
          <w:p w14:paraId="59CA6A7E" w14:textId="77777777" w:rsidR="008C59CB" w:rsidRPr="00016618" w:rsidRDefault="008C59CB">
            <w:pPr>
              <w:jc w:val="center"/>
              <w:rPr>
                <w:rFonts w:ascii="Times New Roman" w:hAnsi="Times New Roman"/>
                <w:sz w:val="36"/>
                <w:rPrChange w:id="2327" w:author="David Gravett" w:date="2019-12-01T10:21:00Z">
                  <w:rPr>
                    <w:rFonts w:ascii="Times New Roman" w:hAnsi="Times New Roman" w:cs="Times New Roman"/>
                    <w:sz w:val="24"/>
                    <w:szCs w:val="24"/>
                  </w:rPr>
                </w:rPrChange>
              </w:rPr>
              <w:pPrChange w:id="2328" w:author="James Dwyer" w:date="2019-12-01T10:21:00Z">
                <w:pPr/>
              </w:pPrChange>
            </w:pPr>
            <w:r w:rsidRPr="00016618">
              <w:rPr>
                <w:rFonts w:ascii="Times New Roman" w:hAnsi="Times New Roman"/>
                <w:sz w:val="36"/>
                <w:rPrChange w:id="2329" w:author="David Gravett" w:date="2019-12-01T10:21:00Z">
                  <w:rPr>
                    <w:rFonts w:ascii="Times New Roman" w:hAnsi="Times New Roman" w:cs="Times New Roman"/>
                    <w:sz w:val="24"/>
                    <w:szCs w:val="24"/>
                  </w:rPr>
                </w:rPrChange>
              </w:rPr>
              <w:t>1</w:t>
            </w:r>
          </w:p>
        </w:tc>
      </w:tr>
      <w:tr w:rsidR="008C59CB" w14:paraId="7D8AA82E" w14:textId="77777777" w:rsidTr="00BE50C5">
        <w:trPr>
          <w:trHeight w:val="869"/>
          <w:trPrChange w:id="2330" w:author="David Gravett" w:date="2019-12-01T10:21:00Z">
            <w:trPr>
              <w:trHeight w:val="432"/>
            </w:trPr>
          </w:trPrChange>
        </w:trPr>
        <w:tc>
          <w:tcPr>
            <w:tcW w:w="933" w:type="dxa"/>
            <w:tcPrChange w:id="2331" w:author="David Gravett" w:date="2019-12-01T10:21:00Z">
              <w:tcPr>
                <w:tcW w:w="432" w:type="dxa"/>
              </w:tcPr>
            </w:tcPrChange>
          </w:tcPr>
          <w:p w14:paraId="349BFF2E" w14:textId="77777777" w:rsidR="008C59CB" w:rsidRPr="00016618" w:rsidRDefault="008C59CB">
            <w:pPr>
              <w:jc w:val="center"/>
              <w:rPr>
                <w:rFonts w:ascii="Times New Roman" w:hAnsi="Times New Roman"/>
                <w:sz w:val="36"/>
                <w:rPrChange w:id="2332" w:author="David Gravett" w:date="2019-12-01T10:21:00Z">
                  <w:rPr>
                    <w:rFonts w:ascii="Times New Roman" w:hAnsi="Times New Roman" w:cs="Times New Roman"/>
                    <w:sz w:val="24"/>
                    <w:szCs w:val="24"/>
                  </w:rPr>
                </w:rPrChange>
              </w:rPr>
              <w:pPrChange w:id="2333" w:author="James Dwyer" w:date="2019-12-01T10:21:00Z">
                <w:pPr/>
              </w:pPrChange>
            </w:pPr>
            <w:r w:rsidRPr="00016618">
              <w:rPr>
                <w:rFonts w:ascii="Times New Roman" w:hAnsi="Times New Roman"/>
                <w:sz w:val="36"/>
                <w:rPrChange w:id="2334" w:author="David Gravett" w:date="2019-12-01T10:21:00Z">
                  <w:rPr>
                    <w:rFonts w:ascii="Times New Roman" w:hAnsi="Times New Roman" w:cs="Times New Roman"/>
                    <w:sz w:val="24"/>
                    <w:szCs w:val="24"/>
                  </w:rPr>
                </w:rPrChange>
              </w:rPr>
              <w:t>1</w:t>
            </w:r>
          </w:p>
        </w:tc>
        <w:tc>
          <w:tcPr>
            <w:tcW w:w="933" w:type="dxa"/>
            <w:tcPrChange w:id="2335" w:author="David Gravett" w:date="2019-12-01T10:21:00Z">
              <w:tcPr>
                <w:tcW w:w="432" w:type="dxa"/>
              </w:tcPr>
            </w:tcPrChange>
          </w:tcPr>
          <w:p w14:paraId="5F9946F3" w14:textId="77777777" w:rsidR="008C59CB" w:rsidRPr="00016618" w:rsidRDefault="008C59CB">
            <w:pPr>
              <w:jc w:val="center"/>
              <w:rPr>
                <w:rFonts w:ascii="Times New Roman" w:hAnsi="Times New Roman"/>
                <w:sz w:val="36"/>
                <w:rPrChange w:id="2336" w:author="David Gravett" w:date="2019-12-01T10:21:00Z">
                  <w:rPr>
                    <w:rFonts w:ascii="Times New Roman" w:hAnsi="Times New Roman" w:cs="Times New Roman"/>
                    <w:sz w:val="24"/>
                    <w:szCs w:val="24"/>
                  </w:rPr>
                </w:rPrChange>
              </w:rPr>
              <w:pPrChange w:id="2337" w:author="James Dwyer" w:date="2019-12-01T10:21:00Z">
                <w:pPr/>
              </w:pPrChange>
            </w:pPr>
            <w:r w:rsidRPr="00016618">
              <w:rPr>
                <w:rFonts w:ascii="Times New Roman" w:hAnsi="Times New Roman"/>
                <w:sz w:val="36"/>
                <w:rPrChange w:id="2338" w:author="David Gravett" w:date="2019-12-01T10:21:00Z">
                  <w:rPr>
                    <w:rFonts w:ascii="Times New Roman" w:hAnsi="Times New Roman" w:cs="Times New Roman"/>
                    <w:sz w:val="24"/>
                    <w:szCs w:val="24"/>
                  </w:rPr>
                </w:rPrChange>
              </w:rPr>
              <w:t>-1</w:t>
            </w:r>
          </w:p>
        </w:tc>
        <w:tc>
          <w:tcPr>
            <w:tcW w:w="933" w:type="dxa"/>
            <w:tcPrChange w:id="2339" w:author="David Gravett" w:date="2019-12-01T10:21:00Z">
              <w:tcPr>
                <w:tcW w:w="432" w:type="dxa"/>
              </w:tcPr>
            </w:tcPrChange>
          </w:tcPr>
          <w:p w14:paraId="1643BDCF" w14:textId="77777777" w:rsidR="008C59CB" w:rsidRPr="00016618" w:rsidRDefault="008C59CB">
            <w:pPr>
              <w:jc w:val="center"/>
              <w:rPr>
                <w:rFonts w:ascii="Times New Roman" w:hAnsi="Times New Roman"/>
                <w:sz w:val="36"/>
                <w:rPrChange w:id="2340" w:author="David Gravett" w:date="2019-12-01T10:21:00Z">
                  <w:rPr>
                    <w:rFonts w:ascii="Times New Roman" w:hAnsi="Times New Roman" w:cs="Times New Roman"/>
                    <w:sz w:val="24"/>
                    <w:szCs w:val="24"/>
                  </w:rPr>
                </w:rPrChange>
              </w:rPr>
              <w:pPrChange w:id="2341" w:author="James Dwyer" w:date="2019-12-01T10:21:00Z">
                <w:pPr/>
              </w:pPrChange>
            </w:pPr>
            <w:r w:rsidRPr="00016618">
              <w:rPr>
                <w:rFonts w:ascii="Times New Roman" w:hAnsi="Times New Roman"/>
                <w:sz w:val="36"/>
                <w:rPrChange w:id="2342" w:author="David Gravett" w:date="2019-12-01T10:21:00Z">
                  <w:rPr>
                    <w:rFonts w:ascii="Times New Roman" w:hAnsi="Times New Roman" w:cs="Times New Roman"/>
                    <w:sz w:val="24"/>
                    <w:szCs w:val="24"/>
                  </w:rPr>
                </w:rPrChange>
              </w:rPr>
              <w:t>-1</w:t>
            </w:r>
          </w:p>
        </w:tc>
        <w:tc>
          <w:tcPr>
            <w:tcW w:w="933" w:type="dxa"/>
            <w:tcPrChange w:id="2343" w:author="David Gravett" w:date="2019-12-01T10:21:00Z">
              <w:tcPr>
                <w:tcW w:w="432" w:type="dxa"/>
              </w:tcPr>
            </w:tcPrChange>
          </w:tcPr>
          <w:p w14:paraId="3FD56665" w14:textId="7D17B7AA" w:rsidR="008C59CB" w:rsidRPr="00016618" w:rsidRDefault="008C59CB">
            <w:pPr>
              <w:jc w:val="center"/>
              <w:rPr>
                <w:rFonts w:ascii="Times New Roman" w:hAnsi="Times New Roman"/>
                <w:sz w:val="36"/>
                <w:rPrChange w:id="2344" w:author="David Gravett" w:date="2019-12-01T10:21:00Z">
                  <w:rPr>
                    <w:rFonts w:ascii="Times New Roman" w:hAnsi="Times New Roman" w:cs="Times New Roman"/>
                    <w:sz w:val="24"/>
                    <w:szCs w:val="24"/>
                  </w:rPr>
                </w:rPrChange>
              </w:rPr>
              <w:pPrChange w:id="2345" w:author="James Dwyer" w:date="2019-12-01T10:21:00Z">
                <w:pPr/>
              </w:pPrChange>
            </w:pPr>
            <w:r w:rsidRPr="00016618">
              <w:rPr>
                <w:rFonts w:ascii="Times New Roman" w:hAnsi="Times New Roman"/>
                <w:sz w:val="36"/>
                <w:rPrChange w:id="2346" w:author="David Gravett" w:date="2019-12-01T10:21:00Z">
                  <w:rPr>
                    <w:rFonts w:ascii="Times New Roman" w:hAnsi="Times New Roman" w:cs="Times New Roman"/>
                    <w:sz w:val="24"/>
                    <w:szCs w:val="24"/>
                  </w:rPr>
                </w:rPrChange>
              </w:rPr>
              <w:t>-1</w:t>
            </w:r>
          </w:p>
        </w:tc>
        <w:tc>
          <w:tcPr>
            <w:tcW w:w="933" w:type="dxa"/>
            <w:tcPrChange w:id="2347" w:author="David Gravett" w:date="2019-12-01T10:21:00Z">
              <w:tcPr>
                <w:tcW w:w="432" w:type="dxa"/>
              </w:tcPr>
            </w:tcPrChange>
          </w:tcPr>
          <w:p w14:paraId="78C6135E" w14:textId="77777777" w:rsidR="008C59CB" w:rsidRPr="00016618" w:rsidRDefault="008C59CB">
            <w:pPr>
              <w:jc w:val="center"/>
              <w:rPr>
                <w:rFonts w:ascii="Times New Roman" w:hAnsi="Times New Roman"/>
                <w:sz w:val="36"/>
                <w:rPrChange w:id="2348" w:author="David Gravett" w:date="2019-12-01T10:21:00Z">
                  <w:rPr>
                    <w:rFonts w:ascii="Times New Roman" w:hAnsi="Times New Roman" w:cs="Times New Roman"/>
                    <w:sz w:val="24"/>
                    <w:szCs w:val="24"/>
                  </w:rPr>
                </w:rPrChange>
              </w:rPr>
              <w:pPrChange w:id="2349" w:author="James Dwyer" w:date="2019-12-01T10:21:00Z">
                <w:pPr/>
              </w:pPrChange>
            </w:pPr>
            <w:r w:rsidRPr="00016618">
              <w:rPr>
                <w:rFonts w:ascii="Times New Roman" w:hAnsi="Times New Roman"/>
                <w:sz w:val="36"/>
                <w:rPrChange w:id="2350" w:author="David Gravett" w:date="2019-12-01T10:21:00Z">
                  <w:rPr>
                    <w:rFonts w:ascii="Times New Roman" w:hAnsi="Times New Roman" w:cs="Times New Roman"/>
                    <w:sz w:val="24"/>
                    <w:szCs w:val="24"/>
                  </w:rPr>
                </w:rPrChange>
              </w:rPr>
              <w:t>-1</w:t>
            </w:r>
          </w:p>
        </w:tc>
        <w:tc>
          <w:tcPr>
            <w:tcW w:w="933" w:type="dxa"/>
            <w:tcPrChange w:id="2351" w:author="David Gravett" w:date="2019-12-01T10:21:00Z">
              <w:tcPr>
                <w:tcW w:w="432" w:type="dxa"/>
              </w:tcPr>
            </w:tcPrChange>
          </w:tcPr>
          <w:p w14:paraId="61E205D1" w14:textId="77777777" w:rsidR="008C59CB" w:rsidRPr="00016618" w:rsidRDefault="008C59CB">
            <w:pPr>
              <w:jc w:val="center"/>
              <w:rPr>
                <w:rFonts w:ascii="Times New Roman" w:hAnsi="Times New Roman"/>
                <w:sz w:val="36"/>
                <w:rPrChange w:id="2352" w:author="David Gravett" w:date="2019-12-01T10:21:00Z">
                  <w:rPr>
                    <w:rFonts w:ascii="Times New Roman" w:hAnsi="Times New Roman" w:cs="Times New Roman"/>
                    <w:sz w:val="24"/>
                    <w:szCs w:val="24"/>
                  </w:rPr>
                </w:rPrChange>
              </w:rPr>
              <w:pPrChange w:id="2353" w:author="James Dwyer" w:date="2019-12-01T10:21:00Z">
                <w:pPr/>
              </w:pPrChange>
            </w:pPr>
            <w:r w:rsidRPr="00016618">
              <w:rPr>
                <w:rFonts w:ascii="Times New Roman" w:hAnsi="Times New Roman"/>
                <w:sz w:val="36"/>
                <w:rPrChange w:id="2354" w:author="David Gravett" w:date="2019-12-01T10:21:00Z">
                  <w:rPr>
                    <w:rFonts w:ascii="Times New Roman" w:hAnsi="Times New Roman" w:cs="Times New Roman"/>
                    <w:sz w:val="24"/>
                    <w:szCs w:val="24"/>
                  </w:rPr>
                </w:rPrChange>
              </w:rPr>
              <w:t>-1</w:t>
            </w:r>
          </w:p>
        </w:tc>
        <w:tc>
          <w:tcPr>
            <w:tcW w:w="933" w:type="dxa"/>
            <w:tcPrChange w:id="2355" w:author="David Gravett" w:date="2019-12-01T10:21:00Z">
              <w:tcPr>
                <w:tcW w:w="432" w:type="dxa"/>
              </w:tcPr>
            </w:tcPrChange>
          </w:tcPr>
          <w:p w14:paraId="370608C1" w14:textId="77777777" w:rsidR="008C59CB" w:rsidRPr="00016618" w:rsidRDefault="008C59CB">
            <w:pPr>
              <w:jc w:val="center"/>
              <w:rPr>
                <w:rFonts w:ascii="Times New Roman" w:hAnsi="Times New Roman"/>
                <w:sz w:val="36"/>
                <w:rPrChange w:id="2356" w:author="David Gravett" w:date="2019-12-01T10:21:00Z">
                  <w:rPr>
                    <w:rFonts w:ascii="Times New Roman" w:hAnsi="Times New Roman" w:cs="Times New Roman"/>
                    <w:sz w:val="24"/>
                    <w:szCs w:val="24"/>
                  </w:rPr>
                </w:rPrChange>
              </w:rPr>
              <w:pPrChange w:id="2357" w:author="James Dwyer" w:date="2019-12-01T10:21:00Z">
                <w:pPr/>
              </w:pPrChange>
            </w:pPr>
            <w:r w:rsidRPr="00016618">
              <w:rPr>
                <w:rFonts w:ascii="Times New Roman" w:hAnsi="Times New Roman"/>
                <w:sz w:val="36"/>
                <w:rPrChange w:id="2358" w:author="David Gravett" w:date="2019-12-01T10:21:00Z">
                  <w:rPr>
                    <w:rFonts w:ascii="Times New Roman" w:hAnsi="Times New Roman" w:cs="Times New Roman"/>
                    <w:sz w:val="24"/>
                    <w:szCs w:val="24"/>
                  </w:rPr>
                </w:rPrChange>
              </w:rPr>
              <w:t>1</w:t>
            </w:r>
          </w:p>
        </w:tc>
      </w:tr>
      <w:tr w:rsidR="008C59CB" w14:paraId="039266D9" w14:textId="77777777" w:rsidTr="00BE50C5">
        <w:trPr>
          <w:trHeight w:val="869"/>
          <w:trPrChange w:id="2359" w:author="David Gravett" w:date="2019-12-01T10:21:00Z">
            <w:trPr>
              <w:trHeight w:val="432"/>
            </w:trPr>
          </w:trPrChange>
        </w:trPr>
        <w:tc>
          <w:tcPr>
            <w:tcW w:w="933" w:type="dxa"/>
            <w:tcPrChange w:id="2360" w:author="David Gravett" w:date="2019-12-01T10:21:00Z">
              <w:tcPr>
                <w:tcW w:w="432" w:type="dxa"/>
              </w:tcPr>
            </w:tcPrChange>
          </w:tcPr>
          <w:p w14:paraId="4B62E545" w14:textId="77777777" w:rsidR="008C59CB" w:rsidRPr="00016618" w:rsidRDefault="008C59CB">
            <w:pPr>
              <w:jc w:val="center"/>
              <w:rPr>
                <w:rFonts w:ascii="Times New Roman" w:hAnsi="Times New Roman"/>
                <w:sz w:val="36"/>
                <w:rPrChange w:id="2361" w:author="David Gravett" w:date="2019-12-01T10:21:00Z">
                  <w:rPr>
                    <w:rFonts w:ascii="Times New Roman" w:hAnsi="Times New Roman" w:cs="Times New Roman"/>
                    <w:sz w:val="24"/>
                    <w:szCs w:val="24"/>
                  </w:rPr>
                </w:rPrChange>
              </w:rPr>
              <w:pPrChange w:id="2362" w:author="James Dwyer" w:date="2019-12-01T10:21:00Z">
                <w:pPr/>
              </w:pPrChange>
            </w:pPr>
            <w:r w:rsidRPr="00016618">
              <w:rPr>
                <w:rFonts w:ascii="Times New Roman" w:hAnsi="Times New Roman"/>
                <w:sz w:val="36"/>
                <w:rPrChange w:id="2363" w:author="David Gravett" w:date="2019-12-01T10:21:00Z">
                  <w:rPr>
                    <w:rFonts w:ascii="Times New Roman" w:hAnsi="Times New Roman" w:cs="Times New Roman"/>
                    <w:sz w:val="24"/>
                    <w:szCs w:val="24"/>
                  </w:rPr>
                </w:rPrChange>
              </w:rPr>
              <w:t>-1</w:t>
            </w:r>
          </w:p>
        </w:tc>
        <w:tc>
          <w:tcPr>
            <w:tcW w:w="933" w:type="dxa"/>
            <w:tcPrChange w:id="2364" w:author="David Gravett" w:date="2019-12-01T10:21:00Z">
              <w:tcPr>
                <w:tcW w:w="432" w:type="dxa"/>
              </w:tcPr>
            </w:tcPrChange>
          </w:tcPr>
          <w:p w14:paraId="2C026BF3" w14:textId="77777777" w:rsidR="008C59CB" w:rsidRPr="00016618" w:rsidRDefault="008C59CB">
            <w:pPr>
              <w:jc w:val="center"/>
              <w:rPr>
                <w:rFonts w:ascii="Times New Roman" w:hAnsi="Times New Roman"/>
                <w:sz w:val="36"/>
                <w:rPrChange w:id="2365" w:author="David Gravett" w:date="2019-12-01T10:21:00Z">
                  <w:rPr>
                    <w:rFonts w:ascii="Times New Roman" w:hAnsi="Times New Roman" w:cs="Times New Roman"/>
                    <w:sz w:val="24"/>
                    <w:szCs w:val="24"/>
                  </w:rPr>
                </w:rPrChange>
              </w:rPr>
              <w:pPrChange w:id="2366" w:author="James Dwyer" w:date="2019-12-01T10:21:00Z">
                <w:pPr/>
              </w:pPrChange>
            </w:pPr>
            <w:r w:rsidRPr="00016618">
              <w:rPr>
                <w:rFonts w:ascii="Times New Roman" w:hAnsi="Times New Roman"/>
                <w:sz w:val="36"/>
                <w:rPrChange w:id="2367" w:author="David Gravett" w:date="2019-12-01T10:21:00Z">
                  <w:rPr>
                    <w:rFonts w:ascii="Times New Roman" w:hAnsi="Times New Roman" w:cs="Times New Roman"/>
                    <w:sz w:val="24"/>
                    <w:szCs w:val="24"/>
                  </w:rPr>
                </w:rPrChange>
              </w:rPr>
              <w:t>1</w:t>
            </w:r>
          </w:p>
        </w:tc>
        <w:tc>
          <w:tcPr>
            <w:tcW w:w="933" w:type="dxa"/>
            <w:tcPrChange w:id="2368" w:author="David Gravett" w:date="2019-12-01T10:21:00Z">
              <w:tcPr>
                <w:tcW w:w="432" w:type="dxa"/>
              </w:tcPr>
            </w:tcPrChange>
          </w:tcPr>
          <w:p w14:paraId="73F4019F" w14:textId="77777777" w:rsidR="008C59CB" w:rsidRPr="00016618" w:rsidRDefault="008C59CB">
            <w:pPr>
              <w:jc w:val="center"/>
              <w:rPr>
                <w:rFonts w:ascii="Times New Roman" w:hAnsi="Times New Roman"/>
                <w:sz w:val="36"/>
                <w:rPrChange w:id="2369" w:author="David Gravett" w:date="2019-12-01T10:21:00Z">
                  <w:rPr>
                    <w:rFonts w:ascii="Times New Roman" w:hAnsi="Times New Roman" w:cs="Times New Roman"/>
                    <w:sz w:val="24"/>
                    <w:szCs w:val="24"/>
                  </w:rPr>
                </w:rPrChange>
              </w:rPr>
              <w:pPrChange w:id="2370" w:author="James Dwyer" w:date="2019-12-01T10:21:00Z">
                <w:pPr/>
              </w:pPrChange>
            </w:pPr>
            <w:r w:rsidRPr="00016618">
              <w:rPr>
                <w:rFonts w:ascii="Times New Roman" w:hAnsi="Times New Roman"/>
                <w:sz w:val="36"/>
                <w:rPrChange w:id="2371" w:author="David Gravett" w:date="2019-12-01T10:21:00Z">
                  <w:rPr>
                    <w:rFonts w:ascii="Times New Roman" w:hAnsi="Times New Roman" w:cs="Times New Roman"/>
                    <w:sz w:val="24"/>
                    <w:szCs w:val="24"/>
                  </w:rPr>
                </w:rPrChange>
              </w:rPr>
              <w:t>1</w:t>
            </w:r>
          </w:p>
        </w:tc>
        <w:tc>
          <w:tcPr>
            <w:tcW w:w="933" w:type="dxa"/>
            <w:tcPrChange w:id="2372" w:author="David Gravett" w:date="2019-12-01T10:21:00Z">
              <w:tcPr>
                <w:tcW w:w="432" w:type="dxa"/>
              </w:tcPr>
            </w:tcPrChange>
          </w:tcPr>
          <w:p w14:paraId="72EF2160" w14:textId="77777777" w:rsidR="008C59CB" w:rsidRPr="00016618" w:rsidRDefault="008C59CB">
            <w:pPr>
              <w:jc w:val="center"/>
              <w:rPr>
                <w:rFonts w:ascii="Times New Roman" w:hAnsi="Times New Roman"/>
                <w:sz w:val="36"/>
                <w:rPrChange w:id="2373" w:author="David Gravett" w:date="2019-12-01T10:21:00Z">
                  <w:rPr>
                    <w:rFonts w:ascii="Times New Roman" w:hAnsi="Times New Roman" w:cs="Times New Roman"/>
                    <w:sz w:val="24"/>
                    <w:szCs w:val="24"/>
                  </w:rPr>
                </w:rPrChange>
              </w:rPr>
              <w:pPrChange w:id="2374" w:author="James Dwyer" w:date="2019-12-01T10:21:00Z">
                <w:pPr/>
              </w:pPrChange>
            </w:pPr>
            <w:r w:rsidRPr="00016618">
              <w:rPr>
                <w:rFonts w:ascii="Times New Roman" w:hAnsi="Times New Roman"/>
                <w:sz w:val="36"/>
                <w:rPrChange w:id="2375" w:author="David Gravett" w:date="2019-12-01T10:21:00Z">
                  <w:rPr>
                    <w:rFonts w:ascii="Times New Roman" w:hAnsi="Times New Roman" w:cs="Times New Roman"/>
                    <w:sz w:val="24"/>
                    <w:szCs w:val="24"/>
                  </w:rPr>
                </w:rPrChange>
              </w:rPr>
              <w:t>1</w:t>
            </w:r>
          </w:p>
        </w:tc>
        <w:tc>
          <w:tcPr>
            <w:tcW w:w="933" w:type="dxa"/>
            <w:tcPrChange w:id="2376" w:author="David Gravett" w:date="2019-12-01T10:21:00Z">
              <w:tcPr>
                <w:tcW w:w="432" w:type="dxa"/>
              </w:tcPr>
            </w:tcPrChange>
          </w:tcPr>
          <w:p w14:paraId="5AE06060" w14:textId="77777777" w:rsidR="008C59CB" w:rsidRPr="00016618" w:rsidRDefault="008C59CB">
            <w:pPr>
              <w:jc w:val="center"/>
              <w:rPr>
                <w:rFonts w:ascii="Times New Roman" w:hAnsi="Times New Roman"/>
                <w:sz w:val="36"/>
                <w:rPrChange w:id="2377" w:author="David Gravett" w:date="2019-12-01T10:21:00Z">
                  <w:rPr>
                    <w:rFonts w:ascii="Times New Roman" w:hAnsi="Times New Roman" w:cs="Times New Roman"/>
                    <w:sz w:val="24"/>
                    <w:szCs w:val="24"/>
                  </w:rPr>
                </w:rPrChange>
              </w:rPr>
              <w:pPrChange w:id="2378" w:author="James Dwyer" w:date="2019-12-01T10:21:00Z">
                <w:pPr/>
              </w:pPrChange>
            </w:pPr>
            <w:r w:rsidRPr="00016618">
              <w:rPr>
                <w:rFonts w:ascii="Times New Roman" w:hAnsi="Times New Roman"/>
                <w:sz w:val="36"/>
                <w:rPrChange w:id="2379" w:author="David Gravett" w:date="2019-12-01T10:21:00Z">
                  <w:rPr>
                    <w:rFonts w:ascii="Times New Roman" w:hAnsi="Times New Roman" w:cs="Times New Roman"/>
                    <w:sz w:val="24"/>
                    <w:szCs w:val="24"/>
                  </w:rPr>
                </w:rPrChange>
              </w:rPr>
              <w:t>1</w:t>
            </w:r>
          </w:p>
        </w:tc>
        <w:tc>
          <w:tcPr>
            <w:tcW w:w="933" w:type="dxa"/>
            <w:tcPrChange w:id="2380" w:author="David Gravett" w:date="2019-12-01T10:21:00Z">
              <w:tcPr>
                <w:tcW w:w="432" w:type="dxa"/>
              </w:tcPr>
            </w:tcPrChange>
          </w:tcPr>
          <w:p w14:paraId="6CDE307E" w14:textId="77777777" w:rsidR="008C59CB" w:rsidRPr="00016618" w:rsidRDefault="008C59CB">
            <w:pPr>
              <w:jc w:val="center"/>
              <w:rPr>
                <w:rFonts w:ascii="Times New Roman" w:hAnsi="Times New Roman"/>
                <w:sz w:val="36"/>
                <w:rPrChange w:id="2381" w:author="David Gravett" w:date="2019-12-01T10:21:00Z">
                  <w:rPr>
                    <w:rFonts w:ascii="Times New Roman" w:hAnsi="Times New Roman" w:cs="Times New Roman"/>
                    <w:sz w:val="24"/>
                    <w:szCs w:val="24"/>
                  </w:rPr>
                </w:rPrChange>
              </w:rPr>
              <w:pPrChange w:id="2382" w:author="James Dwyer" w:date="2019-12-01T10:21:00Z">
                <w:pPr/>
              </w:pPrChange>
            </w:pPr>
            <w:r w:rsidRPr="00016618">
              <w:rPr>
                <w:rFonts w:ascii="Times New Roman" w:hAnsi="Times New Roman"/>
                <w:sz w:val="36"/>
                <w:rPrChange w:id="2383" w:author="David Gravett" w:date="2019-12-01T10:21:00Z">
                  <w:rPr>
                    <w:rFonts w:ascii="Times New Roman" w:hAnsi="Times New Roman" w:cs="Times New Roman"/>
                    <w:sz w:val="24"/>
                    <w:szCs w:val="24"/>
                  </w:rPr>
                </w:rPrChange>
              </w:rPr>
              <w:t>1</w:t>
            </w:r>
          </w:p>
        </w:tc>
        <w:tc>
          <w:tcPr>
            <w:tcW w:w="933" w:type="dxa"/>
            <w:tcPrChange w:id="2384" w:author="David Gravett" w:date="2019-12-01T10:21:00Z">
              <w:tcPr>
                <w:tcW w:w="432" w:type="dxa"/>
              </w:tcPr>
            </w:tcPrChange>
          </w:tcPr>
          <w:p w14:paraId="22F74803" w14:textId="77777777" w:rsidR="008C59CB" w:rsidRPr="00016618" w:rsidRDefault="008C59CB">
            <w:pPr>
              <w:jc w:val="center"/>
              <w:rPr>
                <w:rFonts w:ascii="Times New Roman" w:hAnsi="Times New Roman"/>
                <w:sz w:val="36"/>
                <w:rPrChange w:id="2385" w:author="David Gravett" w:date="2019-12-01T10:21:00Z">
                  <w:rPr>
                    <w:rFonts w:ascii="Times New Roman" w:hAnsi="Times New Roman" w:cs="Times New Roman"/>
                    <w:sz w:val="24"/>
                    <w:szCs w:val="24"/>
                  </w:rPr>
                </w:rPrChange>
              </w:rPr>
              <w:pPrChange w:id="2386" w:author="James Dwyer" w:date="2019-12-01T10:21:00Z">
                <w:pPr/>
              </w:pPrChange>
            </w:pPr>
            <w:r w:rsidRPr="00016618">
              <w:rPr>
                <w:rFonts w:ascii="Times New Roman" w:hAnsi="Times New Roman"/>
                <w:sz w:val="36"/>
                <w:rPrChange w:id="2387" w:author="David Gravett" w:date="2019-12-01T10:21:00Z">
                  <w:rPr>
                    <w:rFonts w:ascii="Times New Roman" w:hAnsi="Times New Roman" w:cs="Times New Roman"/>
                    <w:sz w:val="24"/>
                    <w:szCs w:val="24"/>
                  </w:rPr>
                </w:rPrChange>
              </w:rPr>
              <w:t>-1</w:t>
            </w:r>
          </w:p>
        </w:tc>
      </w:tr>
      <w:tr w:rsidR="008C59CB" w14:paraId="45E9F614" w14:textId="77777777" w:rsidTr="00BE50C5">
        <w:trPr>
          <w:trHeight w:val="869"/>
          <w:trPrChange w:id="2388" w:author="David Gravett" w:date="2019-12-01T10:21:00Z">
            <w:trPr>
              <w:trHeight w:val="432"/>
            </w:trPr>
          </w:trPrChange>
        </w:trPr>
        <w:tc>
          <w:tcPr>
            <w:tcW w:w="933" w:type="dxa"/>
            <w:tcPrChange w:id="2389" w:author="David Gravett" w:date="2019-12-01T10:21:00Z">
              <w:tcPr>
                <w:tcW w:w="432" w:type="dxa"/>
              </w:tcPr>
            </w:tcPrChange>
          </w:tcPr>
          <w:p w14:paraId="22803873" w14:textId="77777777" w:rsidR="008C59CB" w:rsidRPr="00016618" w:rsidRDefault="008C59CB">
            <w:pPr>
              <w:jc w:val="center"/>
              <w:rPr>
                <w:rFonts w:ascii="Times New Roman" w:hAnsi="Times New Roman"/>
                <w:sz w:val="36"/>
                <w:rPrChange w:id="2390" w:author="David Gravett" w:date="2019-12-01T10:21:00Z">
                  <w:rPr>
                    <w:rFonts w:ascii="Times New Roman" w:hAnsi="Times New Roman" w:cs="Times New Roman"/>
                    <w:sz w:val="24"/>
                    <w:szCs w:val="24"/>
                  </w:rPr>
                </w:rPrChange>
              </w:rPr>
              <w:pPrChange w:id="2391" w:author="James Dwyer" w:date="2019-12-01T10:21:00Z">
                <w:pPr/>
              </w:pPrChange>
            </w:pPr>
            <w:r w:rsidRPr="00016618">
              <w:rPr>
                <w:rFonts w:ascii="Times New Roman" w:hAnsi="Times New Roman"/>
                <w:sz w:val="36"/>
                <w:rPrChange w:id="2392" w:author="David Gravett" w:date="2019-12-01T10:21:00Z">
                  <w:rPr>
                    <w:rFonts w:ascii="Times New Roman" w:hAnsi="Times New Roman" w:cs="Times New Roman"/>
                    <w:sz w:val="24"/>
                    <w:szCs w:val="24"/>
                  </w:rPr>
                </w:rPrChange>
              </w:rPr>
              <w:t>1</w:t>
            </w:r>
          </w:p>
        </w:tc>
        <w:tc>
          <w:tcPr>
            <w:tcW w:w="933" w:type="dxa"/>
            <w:tcPrChange w:id="2393" w:author="David Gravett" w:date="2019-12-01T10:21:00Z">
              <w:tcPr>
                <w:tcW w:w="432" w:type="dxa"/>
              </w:tcPr>
            </w:tcPrChange>
          </w:tcPr>
          <w:p w14:paraId="2C024E4C" w14:textId="77777777" w:rsidR="008C59CB" w:rsidRPr="00016618" w:rsidRDefault="008C59CB">
            <w:pPr>
              <w:jc w:val="center"/>
              <w:rPr>
                <w:rFonts w:ascii="Times New Roman" w:hAnsi="Times New Roman"/>
                <w:sz w:val="36"/>
                <w:rPrChange w:id="2394" w:author="David Gravett" w:date="2019-12-01T10:21:00Z">
                  <w:rPr>
                    <w:rFonts w:ascii="Times New Roman" w:hAnsi="Times New Roman" w:cs="Times New Roman"/>
                    <w:sz w:val="24"/>
                    <w:szCs w:val="24"/>
                  </w:rPr>
                </w:rPrChange>
              </w:rPr>
              <w:pPrChange w:id="2395" w:author="James Dwyer" w:date="2019-12-01T10:21:00Z">
                <w:pPr/>
              </w:pPrChange>
            </w:pPr>
            <w:r w:rsidRPr="00016618">
              <w:rPr>
                <w:rFonts w:ascii="Times New Roman" w:hAnsi="Times New Roman"/>
                <w:sz w:val="36"/>
                <w:rPrChange w:id="2396" w:author="David Gravett" w:date="2019-12-01T10:21:00Z">
                  <w:rPr>
                    <w:rFonts w:ascii="Times New Roman" w:hAnsi="Times New Roman" w:cs="Times New Roman"/>
                    <w:sz w:val="24"/>
                    <w:szCs w:val="24"/>
                  </w:rPr>
                </w:rPrChange>
              </w:rPr>
              <w:t>-1</w:t>
            </w:r>
          </w:p>
        </w:tc>
        <w:tc>
          <w:tcPr>
            <w:tcW w:w="933" w:type="dxa"/>
            <w:tcPrChange w:id="2397" w:author="David Gravett" w:date="2019-12-01T10:21:00Z">
              <w:tcPr>
                <w:tcW w:w="432" w:type="dxa"/>
              </w:tcPr>
            </w:tcPrChange>
          </w:tcPr>
          <w:p w14:paraId="6F828E20" w14:textId="77777777" w:rsidR="008C59CB" w:rsidRPr="00016618" w:rsidRDefault="008C59CB">
            <w:pPr>
              <w:jc w:val="center"/>
              <w:rPr>
                <w:rFonts w:ascii="Times New Roman" w:hAnsi="Times New Roman"/>
                <w:sz w:val="36"/>
                <w:rPrChange w:id="2398" w:author="David Gravett" w:date="2019-12-01T10:21:00Z">
                  <w:rPr>
                    <w:rFonts w:ascii="Times New Roman" w:hAnsi="Times New Roman" w:cs="Times New Roman"/>
                    <w:sz w:val="24"/>
                    <w:szCs w:val="24"/>
                  </w:rPr>
                </w:rPrChange>
              </w:rPr>
              <w:pPrChange w:id="2399" w:author="James Dwyer" w:date="2019-12-01T10:21:00Z">
                <w:pPr/>
              </w:pPrChange>
            </w:pPr>
            <w:r w:rsidRPr="00016618">
              <w:rPr>
                <w:rFonts w:ascii="Times New Roman" w:hAnsi="Times New Roman"/>
                <w:sz w:val="36"/>
                <w:rPrChange w:id="2400" w:author="David Gravett" w:date="2019-12-01T10:21:00Z">
                  <w:rPr>
                    <w:rFonts w:ascii="Times New Roman" w:hAnsi="Times New Roman" w:cs="Times New Roman"/>
                    <w:sz w:val="24"/>
                    <w:szCs w:val="24"/>
                  </w:rPr>
                </w:rPrChange>
              </w:rPr>
              <w:t>1</w:t>
            </w:r>
          </w:p>
        </w:tc>
        <w:tc>
          <w:tcPr>
            <w:tcW w:w="933" w:type="dxa"/>
            <w:tcPrChange w:id="2401" w:author="David Gravett" w:date="2019-12-01T10:21:00Z">
              <w:tcPr>
                <w:tcW w:w="432" w:type="dxa"/>
              </w:tcPr>
            </w:tcPrChange>
          </w:tcPr>
          <w:p w14:paraId="7E935DA1" w14:textId="2857FCDF" w:rsidR="008C59CB" w:rsidRPr="00016618" w:rsidRDefault="008C59CB">
            <w:pPr>
              <w:jc w:val="center"/>
              <w:rPr>
                <w:rFonts w:ascii="Times New Roman" w:hAnsi="Times New Roman"/>
                <w:sz w:val="36"/>
                <w:rPrChange w:id="2402" w:author="David Gravett" w:date="2019-12-01T10:21:00Z">
                  <w:rPr>
                    <w:rFonts w:ascii="Times New Roman" w:hAnsi="Times New Roman" w:cs="Times New Roman"/>
                    <w:sz w:val="24"/>
                    <w:szCs w:val="24"/>
                  </w:rPr>
                </w:rPrChange>
              </w:rPr>
              <w:pPrChange w:id="2403" w:author="James Dwyer" w:date="2019-12-01T10:21:00Z">
                <w:pPr/>
              </w:pPrChange>
            </w:pPr>
            <w:r w:rsidRPr="00016618">
              <w:rPr>
                <w:rFonts w:ascii="Times New Roman" w:hAnsi="Times New Roman"/>
                <w:sz w:val="36"/>
                <w:rPrChange w:id="2404" w:author="David Gravett" w:date="2019-12-01T10:21:00Z">
                  <w:rPr>
                    <w:rFonts w:ascii="Times New Roman" w:hAnsi="Times New Roman" w:cs="Times New Roman"/>
                    <w:sz w:val="24"/>
                    <w:szCs w:val="24"/>
                  </w:rPr>
                </w:rPrChange>
              </w:rPr>
              <w:t>1</w:t>
            </w:r>
          </w:p>
        </w:tc>
        <w:tc>
          <w:tcPr>
            <w:tcW w:w="933" w:type="dxa"/>
            <w:tcPrChange w:id="2405" w:author="David Gravett" w:date="2019-12-01T10:21:00Z">
              <w:tcPr>
                <w:tcW w:w="432" w:type="dxa"/>
              </w:tcPr>
            </w:tcPrChange>
          </w:tcPr>
          <w:p w14:paraId="767BDB00" w14:textId="77777777" w:rsidR="008C59CB" w:rsidRPr="00016618" w:rsidRDefault="008C59CB">
            <w:pPr>
              <w:jc w:val="center"/>
              <w:rPr>
                <w:rFonts w:ascii="Times New Roman" w:hAnsi="Times New Roman"/>
                <w:sz w:val="36"/>
                <w:rPrChange w:id="2406" w:author="David Gravett" w:date="2019-12-01T10:21:00Z">
                  <w:rPr>
                    <w:rFonts w:ascii="Times New Roman" w:hAnsi="Times New Roman" w:cs="Times New Roman"/>
                    <w:sz w:val="24"/>
                    <w:szCs w:val="24"/>
                  </w:rPr>
                </w:rPrChange>
              </w:rPr>
              <w:pPrChange w:id="2407" w:author="James Dwyer" w:date="2019-12-01T10:21:00Z">
                <w:pPr/>
              </w:pPrChange>
            </w:pPr>
            <w:r w:rsidRPr="00016618">
              <w:rPr>
                <w:rFonts w:ascii="Times New Roman" w:hAnsi="Times New Roman"/>
                <w:sz w:val="36"/>
                <w:rPrChange w:id="2408" w:author="David Gravett" w:date="2019-12-01T10:21:00Z">
                  <w:rPr>
                    <w:rFonts w:ascii="Times New Roman" w:hAnsi="Times New Roman" w:cs="Times New Roman"/>
                    <w:sz w:val="24"/>
                    <w:szCs w:val="24"/>
                  </w:rPr>
                </w:rPrChange>
              </w:rPr>
              <w:t>1</w:t>
            </w:r>
          </w:p>
        </w:tc>
        <w:tc>
          <w:tcPr>
            <w:tcW w:w="933" w:type="dxa"/>
            <w:tcPrChange w:id="2409" w:author="David Gravett" w:date="2019-12-01T10:21:00Z">
              <w:tcPr>
                <w:tcW w:w="432" w:type="dxa"/>
              </w:tcPr>
            </w:tcPrChange>
          </w:tcPr>
          <w:p w14:paraId="088D9666" w14:textId="77777777" w:rsidR="008C59CB" w:rsidRPr="00016618" w:rsidRDefault="008C59CB">
            <w:pPr>
              <w:jc w:val="center"/>
              <w:rPr>
                <w:rFonts w:ascii="Times New Roman" w:hAnsi="Times New Roman"/>
                <w:sz w:val="36"/>
                <w:rPrChange w:id="2410" w:author="David Gravett" w:date="2019-12-01T10:21:00Z">
                  <w:rPr>
                    <w:rFonts w:ascii="Times New Roman" w:hAnsi="Times New Roman" w:cs="Times New Roman"/>
                    <w:sz w:val="24"/>
                    <w:szCs w:val="24"/>
                  </w:rPr>
                </w:rPrChange>
              </w:rPr>
              <w:pPrChange w:id="2411" w:author="James Dwyer" w:date="2019-12-01T10:21:00Z">
                <w:pPr/>
              </w:pPrChange>
            </w:pPr>
            <w:r w:rsidRPr="00016618">
              <w:rPr>
                <w:rFonts w:ascii="Times New Roman" w:hAnsi="Times New Roman"/>
                <w:sz w:val="36"/>
                <w:rPrChange w:id="2412" w:author="David Gravett" w:date="2019-12-01T10:21:00Z">
                  <w:rPr>
                    <w:rFonts w:ascii="Times New Roman" w:hAnsi="Times New Roman" w:cs="Times New Roman"/>
                    <w:sz w:val="24"/>
                    <w:szCs w:val="24"/>
                  </w:rPr>
                </w:rPrChange>
              </w:rPr>
              <w:t>-1</w:t>
            </w:r>
          </w:p>
        </w:tc>
        <w:tc>
          <w:tcPr>
            <w:tcW w:w="933" w:type="dxa"/>
            <w:tcPrChange w:id="2413" w:author="David Gravett" w:date="2019-12-01T10:21:00Z">
              <w:tcPr>
                <w:tcW w:w="432" w:type="dxa"/>
              </w:tcPr>
            </w:tcPrChange>
          </w:tcPr>
          <w:p w14:paraId="3ACF8339" w14:textId="77777777" w:rsidR="008C59CB" w:rsidRPr="00016618" w:rsidRDefault="008C59CB">
            <w:pPr>
              <w:jc w:val="center"/>
              <w:rPr>
                <w:rFonts w:ascii="Times New Roman" w:hAnsi="Times New Roman"/>
                <w:sz w:val="36"/>
                <w:rPrChange w:id="2414" w:author="David Gravett" w:date="2019-12-01T10:21:00Z">
                  <w:rPr>
                    <w:rFonts w:ascii="Times New Roman" w:hAnsi="Times New Roman" w:cs="Times New Roman"/>
                    <w:sz w:val="24"/>
                    <w:szCs w:val="24"/>
                  </w:rPr>
                </w:rPrChange>
              </w:rPr>
              <w:pPrChange w:id="2415" w:author="James Dwyer" w:date="2019-12-01T10:21:00Z">
                <w:pPr/>
              </w:pPrChange>
            </w:pPr>
            <w:r w:rsidRPr="00016618">
              <w:rPr>
                <w:rFonts w:ascii="Times New Roman" w:hAnsi="Times New Roman"/>
                <w:sz w:val="36"/>
                <w:rPrChange w:id="2416" w:author="David Gravett" w:date="2019-12-01T10:21:00Z">
                  <w:rPr>
                    <w:rFonts w:ascii="Times New Roman" w:hAnsi="Times New Roman" w:cs="Times New Roman"/>
                    <w:sz w:val="24"/>
                    <w:szCs w:val="24"/>
                  </w:rPr>
                </w:rPrChange>
              </w:rPr>
              <w:t>1</w:t>
            </w:r>
          </w:p>
        </w:tc>
      </w:tr>
      <w:tr w:rsidR="008C59CB" w14:paraId="518BB7CD" w14:textId="77777777" w:rsidTr="00BE50C5">
        <w:trPr>
          <w:trHeight w:val="869"/>
          <w:trPrChange w:id="2417" w:author="David Gravett" w:date="2019-12-01T10:21:00Z">
            <w:trPr>
              <w:trHeight w:val="432"/>
            </w:trPr>
          </w:trPrChange>
        </w:trPr>
        <w:tc>
          <w:tcPr>
            <w:tcW w:w="933" w:type="dxa"/>
            <w:tcPrChange w:id="2418" w:author="David Gravett" w:date="2019-12-01T10:21:00Z">
              <w:tcPr>
                <w:tcW w:w="432" w:type="dxa"/>
              </w:tcPr>
            </w:tcPrChange>
          </w:tcPr>
          <w:p w14:paraId="3B9224F9" w14:textId="77777777" w:rsidR="008C59CB" w:rsidRPr="00016618" w:rsidRDefault="008C59CB">
            <w:pPr>
              <w:jc w:val="center"/>
              <w:rPr>
                <w:rFonts w:ascii="Times New Roman" w:hAnsi="Times New Roman"/>
                <w:sz w:val="36"/>
                <w:rPrChange w:id="2419" w:author="David Gravett" w:date="2019-12-01T10:21:00Z">
                  <w:rPr>
                    <w:rFonts w:ascii="Times New Roman" w:hAnsi="Times New Roman" w:cs="Times New Roman"/>
                    <w:sz w:val="24"/>
                    <w:szCs w:val="24"/>
                  </w:rPr>
                </w:rPrChange>
              </w:rPr>
              <w:pPrChange w:id="2420" w:author="James Dwyer" w:date="2019-12-01T10:21:00Z">
                <w:pPr/>
              </w:pPrChange>
            </w:pPr>
            <w:r w:rsidRPr="00016618">
              <w:rPr>
                <w:rFonts w:ascii="Times New Roman" w:hAnsi="Times New Roman"/>
                <w:sz w:val="36"/>
                <w:rPrChange w:id="2421" w:author="David Gravett" w:date="2019-12-01T10:21:00Z">
                  <w:rPr>
                    <w:rFonts w:ascii="Times New Roman" w:hAnsi="Times New Roman" w:cs="Times New Roman"/>
                    <w:sz w:val="24"/>
                    <w:szCs w:val="24"/>
                  </w:rPr>
                </w:rPrChange>
              </w:rPr>
              <w:t>-1</w:t>
            </w:r>
          </w:p>
        </w:tc>
        <w:tc>
          <w:tcPr>
            <w:tcW w:w="933" w:type="dxa"/>
            <w:tcPrChange w:id="2422" w:author="David Gravett" w:date="2019-12-01T10:21:00Z">
              <w:tcPr>
                <w:tcW w:w="432" w:type="dxa"/>
              </w:tcPr>
            </w:tcPrChange>
          </w:tcPr>
          <w:p w14:paraId="70A137C6" w14:textId="77777777" w:rsidR="008C59CB" w:rsidRPr="00016618" w:rsidRDefault="008C59CB">
            <w:pPr>
              <w:jc w:val="center"/>
              <w:rPr>
                <w:rFonts w:ascii="Times New Roman" w:hAnsi="Times New Roman"/>
                <w:sz w:val="36"/>
                <w:rPrChange w:id="2423" w:author="David Gravett" w:date="2019-12-01T10:21:00Z">
                  <w:rPr>
                    <w:rFonts w:ascii="Times New Roman" w:hAnsi="Times New Roman" w:cs="Times New Roman"/>
                    <w:sz w:val="24"/>
                    <w:szCs w:val="24"/>
                  </w:rPr>
                </w:rPrChange>
              </w:rPr>
              <w:pPrChange w:id="2424" w:author="James Dwyer" w:date="2019-12-01T10:21:00Z">
                <w:pPr/>
              </w:pPrChange>
            </w:pPr>
            <w:r w:rsidRPr="00016618">
              <w:rPr>
                <w:rFonts w:ascii="Times New Roman" w:hAnsi="Times New Roman"/>
                <w:sz w:val="36"/>
                <w:rPrChange w:id="2425" w:author="David Gravett" w:date="2019-12-01T10:21:00Z">
                  <w:rPr>
                    <w:rFonts w:ascii="Times New Roman" w:hAnsi="Times New Roman" w:cs="Times New Roman"/>
                    <w:sz w:val="24"/>
                    <w:szCs w:val="24"/>
                  </w:rPr>
                </w:rPrChange>
              </w:rPr>
              <w:t>1</w:t>
            </w:r>
          </w:p>
        </w:tc>
        <w:tc>
          <w:tcPr>
            <w:tcW w:w="933" w:type="dxa"/>
            <w:tcPrChange w:id="2426" w:author="David Gravett" w:date="2019-12-01T10:21:00Z">
              <w:tcPr>
                <w:tcW w:w="432" w:type="dxa"/>
              </w:tcPr>
            </w:tcPrChange>
          </w:tcPr>
          <w:p w14:paraId="73E5A688" w14:textId="77777777" w:rsidR="008C59CB" w:rsidRPr="00016618" w:rsidRDefault="008C59CB">
            <w:pPr>
              <w:jc w:val="center"/>
              <w:rPr>
                <w:rFonts w:ascii="Times New Roman" w:hAnsi="Times New Roman"/>
                <w:sz w:val="36"/>
                <w:rPrChange w:id="2427" w:author="David Gravett" w:date="2019-12-01T10:21:00Z">
                  <w:rPr>
                    <w:rFonts w:ascii="Times New Roman" w:hAnsi="Times New Roman" w:cs="Times New Roman"/>
                    <w:sz w:val="24"/>
                    <w:szCs w:val="24"/>
                  </w:rPr>
                </w:rPrChange>
              </w:rPr>
              <w:pPrChange w:id="2428" w:author="James Dwyer" w:date="2019-12-01T10:21:00Z">
                <w:pPr/>
              </w:pPrChange>
            </w:pPr>
            <w:r w:rsidRPr="00016618">
              <w:rPr>
                <w:rFonts w:ascii="Times New Roman" w:hAnsi="Times New Roman"/>
                <w:sz w:val="36"/>
                <w:rPrChange w:id="2429" w:author="David Gravett" w:date="2019-12-01T10:21:00Z">
                  <w:rPr>
                    <w:rFonts w:ascii="Times New Roman" w:hAnsi="Times New Roman" w:cs="Times New Roman"/>
                    <w:sz w:val="24"/>
                    <w:szCs w:val="24"/>
                  </w:rPr>
                </w:rPrChange>
              </w:rPr>
              <w:t>-1</w:t>
            </w:r>
          </w:p>
        </w:tc>
        <w:tc>
          <w:tcPr>
            <w:tcW w:w="933" w:type="dxa"/>
            <w:tcPrChange w:id="2430" w:author="David Gravett" w:date="2019-12-01T10:21:00Z">
              <w:tcPr>
                <w:tcW w:w="432" w:type="dxa"/>
              </w:tcPr>
            </w:tcPrChange>
          </w:tcPr>
          <w:p w14:paraId="4C329622" w14:textId="3086DB44" w:rsidR="008C59CB" w:rsidRPr="00016618" w:rsidRDefault="008C59CB">
            <w:pPr>
              <w:jc w:val="center"/>
              <w:rPr>
                <w:rFonts w:ascii="Times New Roman" w:hAnsi="Times New Roman"/>
                <w:sz w:val="36"/>
                <w:rPrChange w:id="2431" w:author="David Gravett" w:date="2019-12-01T10:21:00Z">
                  <w:rPr>
                    <w:rFonts w:ascii="Times New Roman" w:hAnsi="Times New Roman" w:cs="Times New Roman"/>
                    <w:sz w:val="24"/>
                    <w:szCs w:val="24"/>
                  </w:rPr>
                </w:rPrChange>
              </w:rPr>
              <w:pPrChange w:id="2432" w:author="James Dwyer" w:date="2019-12-01T10:21:00Z">
                <w:pPr/>
              </w:pPrChange>
            </w:pPr>
            <w:r w:rsidRPr="00016618">
              <w:rPr>
                <w:rFonts w:ascii="Times New Roman" w:hAnsi="Times New Roman"/>
                <w:sz w:val="36"/>
                <w:rPrChange w:id="2433" w:author="David Gravett" w:date="2019-12-01T10:21:00Z">
                  <w:rPr>
                    <w:rFonts w:ascii="Times New Roman" w:hAnsi="Times New Roman" w:cs="Times New Roman"/>
                    <w:sz w:val="24"/>
                    <w:szCs w:val="24"/>
                  </w:rPr>
                </w:rPrChange>
              </w:rPr>
              <w:t>-1</w:t>
            </w:r>
          </w:p>
        </w:tc>
        <w:tc>
          <w:tcPr>
            <w:tcW w:w="933" w:type="dxa"/>
            <w:tcPrChange w:id="2434" w:author="David Gravett" w:date="2019-12-01T10:21:00Z">
              <w:tcPr>
                <w:tcW w:w="432" w:type="dxa"/>
              </w:tcPr>
            </w:tcPrChange>
          </w:tcPr>
          <w:p w14:paraId="4BB67164" w14:textId="77777777" w:rsidR="008C59CB" w:rsidRPr="00016618" w:rsidRDefault="008C59CB">
            <w:pPr>
              <w:jc w:val="center"/>
              <w:rPr>
                <w:rFonts w:ascii="Times New Roman" w:hAnsi="Times New Roman"/>
                <w:sz w:val="36"/>
                <w:rPrChange w:id="2435" w:author="David Gravett" w:date="2019-12-01T10:21:00Z">
                  <w:rPr>
                    <w:rFonts w:ascii="Times New Roman" w:hAnsi="Times New Roman" w:cs="Times New Roman"/>
                    <w:sz w:val="24"/>
                    <w:szCs w:val="24"/>
                  </w:rPr>
                </w:rPrChange>
              </w:rPr>
              <w:pPrChange w:id="2436" w:author="James Dwyer" w:date="2019-12-01T10:21:00Z">
                <w:pPr/>
              </w:pPrChange>
            </w:pPr>
            <w:r w:rsidRPr="00016618">
              <w:rPr>
                <w:rFonts w:ascii="Times New Roman" w:hAnsi="Times New Roman"/>
                <w:sz w:val="36"/>
                <w:rPrChange w:id="2437" w:author="David Gravett" w:date="2019-12-01T10:21:00Z">
                  <w:rPr>
                    <w:rFonts w:ascii="Times New Roman" w:hAnsi="Times New Roman" w:cs="Times New Roman"/>
                    <w:sz w:val="24"/>
                    <w:szCs w:val="24"/>
                  </w:rPr>
                </w:rPrChange>
              </w:rPr>
              <w:t>-1</w:t>
            </w:r>
          </w:p>
        </w:tc>
        <w:tc>
          <w:tcPr>
            <w:tcW w:w="933" w:type="dxa"/>
            <w:tcPrChange w:id="2438" w:author="David Gravett" w:date="2019-12-01T10:21:00Z">
              <w:tcPr>
                <w:tcW w:w="432" w:type="dxa"/>
              </w:tcPr>
            </w:tcPrChange>
          </w:tcPr>
          <w:p w14:paraId="3128D768" w14:textId="77777777" w:rsidR="008C59CB" w:rsidRPr="00016618" w:rsidRDefault="008C59CB">
            <w:pPr>
              <w:jc w:val="center"/>
              <w:rPr>
                <w:rFonts w:ascii="Times New Roman" w:hAnsi="Times New Roman"/>
                <w:sz w:val="36"/>
                <w:rPrChange w:id="2439" w:author="David Gravett" w:date="2019-12-01T10:21:00Z">
                  <w:rPr>
                    <w:rFonts w:ascii="Times New Roman" w:hAnsi="Times New Roman" w:cs="Times New Roman"/>
                    <w:sz w:val="24"/>
                    <w:szCs w:val="24"/>
                  </w:rPr>
                </w:rPrChange>
              </w:rPr>
              <w:pPrChange w:id="2440" w:author="James Dwyer" w:date="2019-12-01T10:21:00Z">
                <w:pPr/>
              </w:pPrChange>
            </w:pPr>
            <w:r w:rsidRPr="00016618">
              <w:rPr>
                <w:rFonts w:ascii="Times New Roman" w:hAnsi="Times New Roman"/>
                <w:sz w:val="36"/>
                <w:rPrChange w:id="2441" w:author="David Gravett" w:date="2019-12-01T10:21:00Z">
                  <w:rPr>
                    <w:rFonts w:ascii="Times New Roman" w:hAnsi="Times New Roman" w:cs="Times New Roman"/>
                    <w:sz w:val="24"/>
                    <w:szCs w:val="24"/>
                  </w:rPr>
                </w:rPrChange>
              </w:rPr>
              <w:t>1</w:t>
            </w:r>
          </w:p>
        </w:tc>
        <w:tc>
          <w:tcPr>
            <w:tcW w:w="933" w:type="dxa"/>
            <w:tcPrChange w:id="2442" w:author="David Gravett" w:date="2019-12-01T10:21:00Z">
              <w:tcPr>
                <w:tcW w:w="432" w:type="dxa"/>
              </w:tcPr>
            </w:tcPrChange>
          </w:tcPr>
          <w:p w14:paraId="06DC6E9A" w14:textId="77777777" w:rsidR="008C59CB" w:rsidRPr="00016618" w:rsidRDefault="008C59CB">
            <w:pPr>
              <w:jc w:val="center"/>
              <w:rPr>
                <w:rFonts w:ascii="Times New Roman" w:hAnsi="Times New Roman"/>
                <w:sz w:val="36"/>
                <w:rPrChange w:id="2443" w:author="David Gravett" w:date="2019-12-01T10:21:00Z">
                  <w:rPr>
                    <w:rFonts w:ascii="Times New Roman" w:hAnsi="Times New Roman" w:cs="Times New Roman"/>
                    <w:sz w:val="24"/>
                    <w:szCs w:val="24"/>
                  </w:rPr>
                </w:rPrChange>
              </w:rPr>
              <w:pPrChange w:id="2444" w:author="James Dwyer" w:date="2019-12-01T10:21:00Z">
                <w:pPr/>
              </w:pPrChange>
            </w:pPr>
            <w:r w:rsidRPr="00016618">
              <w:rPr>
                <w:rFonts w:ascii="Times New Roman" w:hAnsi="Times New Roman"/>
                <w:sz w:val="36"/>
                <w:rPrChange w:id="2445" w:author="David Gravett" w:date="2019-12-01T10:21:00Z">
                  <w:rPr>
                    <w:rFonts w:ascii="Times New Roman" w:hAnsi="Times New Roman" w:cs="Times New Roman"/>
                    <w:sz w:val="24"/>
                    <w:szCs w:val="24"/>
                  </w:rPr>
                </w:rPrChange>
              </w:rPr>
              <w:t>-1</w:t>
            </w:r>
          </w:p>
        </w:tc>
      </w:tr>
    </w:tbl>
    <w:p w14:paraId="3F0AC98C" w14:textId="7DDC2077" w:rsidR="00016618" w:rsidRDefault="00016618" w:rsidP="00F62130">
      <w:pPr>
        <w:spacing w:line="288" w:lineRule="auto"/>
        <w:rPr>
          <w:ins w:id="2446" w:author="David Gravett" w:date="2019-12-01T10:21:00Z"/>
          <w:rFonts w:ascii="Times New Roman" w:hAnsi="Times New Roman" w:cs="Times New Roman"/>
          <w:sz w:val="24"/>
          <w:szCs w:val="24"/>
          <w:lang w:val="en-US"/>
        </w:rPr>
      </w:pPr>
      <w:ins w:id="2447" w:author="David Gravett" w:date="2019-12-01T10:21:00Z">
        <w:r>
          <w:rPr>
            <w:noProof/>
          </w:rPr>
          <mc:AlternateContent>
            <mc:Choice Requires="wps">
              <w:drawing>
                <wp:anchor distT="0" distB="0" distL="114300" distR="114300" simplePos="0" relativeHeight="251707904" behindDoc="0" locked="0" layoutInCell="1" allowOverlap="1" wp14:anchorId="6453637C" wp14:editId="0B8696FE">
                  <wp:simplePos x="0" y="0"/>
                  <wp:positionH relativeFrom="margin">
                    <wp:posOffset>1276350</wp:posOffset>
                  </wp:positionH>
                  <wp:positionV relativeFrom="paragraph">
                    <wp:posOffset>47625</wp:posOffset>
                  </wp:positionV>
                  <wp:extent cx="3381375" cy="15240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1BE2D97A" w14:textId="3232C101" w:rsidR="0077468C" w:rsidRPr="00D103E4" w:rsidRDefault="0077468C" w:rsidP="00016618">
                              <w:pPr>
                                <w:pStyle w:val="Caption"/>
                                <w:jc w:val="center"/>
                                <w:rPr>
                                  <w:ins w:id="2448" w:author="David Gravett" w:date="2019-12-01T10:21:00Z"/>
                                  <w:rFonts w:ascii="Arial" w:eastAsia="Arial" w:hAnsi="Arial" w:cs="Arial"/>
                                  <w:noProof/>
                                  <w:lang w:val="en"/>
                                </w:rPr>
                              </w:pPr>
                              <w:ins w:id="2449" w:author="David Gravett" w:date="2019-12-01T10:21:00Z">
                                <w:r>
                                  <w:t xml:space="preserve">Table </w:t>
                                </w:r>
                              </w:ins>
                              <w:r w:rsidR="008E5F66">
                                <w:t>13</w:t>
                              </w:r>
                              <w:ins w:id="2450" w:author="David Gravett" w:date="2019-12-01T10:21:00Z">
                                <w:r>
                                  <w:t>: All Center Connecting Nodes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3637C" id="Text Box 52" o:spid="_x0000_s1073" type="#_x0000_t202" style="position:absolute;margin-left:100.5pt;margin-top:3.75pt;width:266.25pt;height:12pt;z-index:251707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" stroked="f">
                  <v:textbox inset="0,0,0,0">
                    <w:txbxContent>
                      <w:p w14:paraId="1BE2D97A" w14:textId="3232C101" w:rsidR="0077468C" w:rsidRPr="00D103E4" w:rsidRDefault="0077468C" w:rsidP="00016618">
                        <w:pPr>
                          <w:pStyle w:val="Caption"/>
                          <w:jc w:val="center"/>
                          <w:rPr>
                            <w:ins w:id="2451" w:author="David Gravett" w:date="2019-12-01T10:21:00Z"/>
                            <w:rFonts w:ascii="Arial" w:eastAsia="Arial" w:hAnsi="Arial" w:cs="Arial"/>
                            <w:noProof/>
                            <w:lang w:val="en"/>
                          </w:rPr>
                        </w:pPr>
                        <w:ins w:id="2452" w:author="David Gravett" w:date="2019-12-01T10:21:00Z">
                          <w:r>
                            <w:t xml:space="preserve">Table </w:t>
                          </w:r>
                        </w:ins>
                        <w:r w:rsidR="008E5F66">
                          <w:t>13</w:t>
                        </w:r>
                        <w:ins w:id="2453" w:author="David Gravett" w:date="2019-12-01T10:21:00Z">
                          <w:r>
                            <w:t>: All Center Connecting Nodes Added</w:t>
                          </w:r>
                        </w:ins>
                      </w:p>
                    </w:txbxContent>
                  </v:textbox>
                  <w10:wrap anchorx="margin"/>
                </v:shape>
              </w:pict>
            </mc:Fallback>
          </mc:AlternateContent>
        </w:r>
      </w:ins>
    </w:p>
    <w:p w14:paraId="656C74A7" w14:textId="0CC4252E" w:rsidR="008C59CB" w:rsidRDefault="008C59CB">
      <w:pPr>
        <w:spacing w:line="288" w:lineRule="auto"/>
        <w:jc w:val="both"/>
        <w:rPr>
          <w:rFonts w:ascii="Times New Roman" w:hAnsi="Times New Roman" w:cs="Times New Roman"/>
          <w:sz w:val="24"/>
          <w:szCs w:val="24"/>
          <w:lang w:val="en-US"/>
        </w:rPr>
        <w:pPrChange w:id="2454" w:author="David Gravett" w:date="2019-12-01T10:21:00Z">
          <w:pPr>
            <w:spacing w:line="288" w:lineRule="auto"/>
          </w:pPr>
        </w:pPrChange>
      </w:pPr>
    </w:p>
    <w:p w14:paraId="0B6900B3" w14:textId="06238A7F"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center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6A8AE19C" w14:textId="77777777" w:rsidR="00016618" w:rsidRDefault="00016618" w:rsidP="00C6241B">
      <w:pPr>
        <w:pStyle w:val="TOCHeading"/>
        <w:rPr>
          <w:ins w:id="2455" w:author="David Gravett" w:date="2019-12-01T10:21:00Z"/>
          <w:sz w:val="40"/>
          <w:szCs w:val="40"/>
        </w:rPr>
      </w:pPr>
    </w:p>
    <w:p w14:paraId="7A9ECF50" w14:textId="39842B52" w:rsidR="00016618" w:rsidRDefault="00016618" w:rsidP="00C6241B">
      <w:pPr>
        <w:pStyle w:val="TOCHeading"/>
        <w:rPr>
          <w:ins w:id="2456" w:author="David Gravett" w:date="2019-12-01T10:21:00Z"/>
          <w:sz w:val="40"/>
          <w:szCs w:val="40"/>
        </w:rPr>
      </w:pPr>
    </w:p>
    <w:p w14:paraId="1E7EBAFD" w14:textId="7ED83959" w:rsidR="00016618" w:rsidRDefault="00016618" w:rsidP="00016618">
      <w:pPr>
        <w:rPr>
          <w:ins w:id="2457" w:author="David Gravett" w:date="2019-12-01T10:21:00Z"/>
          <w:lang w:val="en-US"/>
        </w:rPr>
      </w:pPr>
    </w:p>
    <w:p w14:paraId="481D0970" w14:textId="77777777" w:rsidR="00016618" w:rsidRPr="00016618" w:rsidRDefault="00016618" w:rsidP="00016618">
      <w:pPr>
        <w:rPr>
          <w:ins w:id="2458" w:author="David Gravett" w:date="2019-12-01T10:21:00Z"/>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During the research phase of the project, a small Winforms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53B274EF" w14:textId="32C048DF" w:rsidR="00016618" w:rsidRDefault="008C59CB" w:rsidP="00F62130">
      <w:pPr>
        <w:spacing w:line="288" w:lineRule="auto"/>
        <w:rPr>
          <w:ins w:id="2459" w:author="David Gravett" w:date="2019-12-01T10:21:00Z"/>
          <w:rFonts w:ascii="Times New Roman" w:hAnsi="Times New Roman" w:cs="Times New Roman"/>
          <w:sz w:val="24"/>
          <w:szCs w:val="24"/>
          <w:lang w:val="en-US"/>
        </w:rPr>
      </w:pPr>
      <w:r>
        <w:rPr>
          <w:noProof/>
        </w:rPr>
        <w:drawing>
          <wp:inline distT="0" distB="0" distL="0" distR="0" wp14:anchorId="58E20E93" wp14:editId="79A1A7B4">
            <wp:extent cx="2895600" cy="3121007"/>
            <wp:effectExtent l="0" t="0" r="0" b="0"/>
            <wp:docPr id="527587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9">
                      <a:extLst>
                        <a:ext uri="{28A0092B-C50C-407E-A947-70E740481C1C}">
                          <a14:useLocalDpi xmlns:a14="http://schemas.microsoft.com/office/drawing/2010/main" val="0"/>
                        </a:ext>
                      </a:extLst>
                    </a:blip>
                    <a:stretch>
                      <a:fillRect/>
                    </a:stretch>
                  </pic:blipFill>
                  <pic:spPr>
                    <a:xfrm>
                      <a:off x="0" y="0"/>
                      <a:ext cx="2895600" cy="3121007"/>
                    </a:xfrm>
                    <a:prstGeom prst="rect">
                      <a:avLst/>
                    </a:prstGeom>
                  </pic:spPr>
                </pic:pic>
              </a:graphicData>
            </a:graphic>
          </wp:inline>
        </w:drawing>
      </w:r>
      <w:r>
        <w:rPr>
          <w:noProof/>
        </w:rPr>
        <w:drawing>
          <wp:inline distT="0" distB="0" distL="0" distR="0" wp14:anchorId="34FE7AF5" wp14:editId="435C278E">
            <wp:extent cx="2917308" cy="3133725"/>
            <wp:effectExtent l="0" t="0" r="0" b="0"/>
            <wp:docPr id="1250394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2917308" cy="3133725"/>
                    </a:xfrm>
                    <a:prstGeom prst="rect">
                      <a:avLst/>
                    </a:prstGeom>
                  </pic:spPr>
                </pic:pic>
              </a:graphicData>
            </a:graphic>
          </wp:inline>
        </w:drawing>
      </w:r>
    </w:p>
    <w:p w14:paraId="3B60586F" w14:textId="15B8551A" w:rsidR="00016618" w:rsidRDefault="00016618" w:rsidP="00F62130">
      <w:pPr>
        <w:spacing w:line="288" w:lineRule="auto"/>
        <w:rPr>
          <w:ins w:id="2460" w:author="David Gravett" w:date="2019-12-01T10:21:00Z"/>
          <w:rFonts w:ascii="Times New Roman" w:hAnsi="Times New Roman" w:cs="Times New Roman"/>
          <w:sz w:val="24"/>
          <w:szCs w:val="24"/>
          <w:lang w:val="en-US"/>
        </w:rPr>
      </w:pPr>
      <w:ins w:id="2461" w:author="David Gravett" w:date="2019-12-01T10:21:00Z">
        <w:r>
          <w:rPr>
            <w:noProof/>
          </w:rPr>
          <mc:AlternateContent>
            <mc:Choice Requires="wps">
              <w:drawing>
                <wp:anchor distT="0" distB="0" distL="114300" distR="114300" simplePos="0" relativeHeight="251709952" behindDoc="0" locked="0" layoutInCell="1" allowOverlap="1" wp14:anchorId="1A79DB66" wp14:editId="59DFD9AF">
                  <wp:simplePos x="0" y="0"/>
                  <wp:positionH relativeFrom="margin">
                    <wp:posOffset>295275</wp:posOffset>
                  </wp:positionH>
                  <wp:positionV relativeFrom="paragraph">
                    <wp:posOffset>10795</wp:posOffset>
                  </wp:positionV>
                  <wp:extent cx="2295525" cy="1809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CB9937C" w14:textId="54483F26" w:rsidR="0077468C" w:rsidRPr="00D103E4" w:rsidRDefault="0077468C" w:rsidP="00016618">
                              <w:pPr>
                                <w:pStyle w:val="Caption"/>
                                <w:jc w:val="center"/>
                                <w:rPr>
                                  <w:ins w:id="2462" w:author="David Gravett" w:date="2019-12-01T10:21:00Z"/>
                                  <w:rFonts w:ascii="Arial" w:eastAsia="Arial" w:hAnsi="Arial" w:cs="Arial"/>
                                  <w:noProof/>
                                  <w:lang w:val="en"/>
                                </w:rPr>
                              </w:pPr>
                              <w:ins w:id="2463" w:author="David Gravett" w:date="2019-12-01T10:21:00Z">
                                <w:r>
                                  <w:t xml:space="preserve">Figure </w:t>
                                </w:r>
                              </w:ins>
                              <w:r w:rsidR="002036F0">
                                <w:t>30</w:t>
                              </w:r>
                              <w:ins w:id="2464" w:author="David Gravett" w:date="2019-12-01T10:21:00Z">
                                <w:r>
                                  <w:t>: Sample Map 1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DB66" id="Text Box 53" o:spid="_x0000_s1074" type="#_x0000_t202" style="position:absolute;margin-left:23.25pt;margin-top:.85pt;width:180.75pt;height:14.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" stroked="f">
                  <v:textbox inset="0,0,0,0">
                    <w:txbxContent>
                      <w:p w14:paraId="0CB9937C" w14:textId="54483F26" w:rsidR="0077468C" w:rsidRPr="00D103E4" w:rsidRDefault="0077468C" w:rsidP="00016618">
                        <w:pPr>
                          <w:pStyle w:val="Caption"/>
                          <w:jc w:val="center"/>
                          <w:rPr>
                            <w:ins w:id="2465" w:author="David Gravett" w:date="2019-12-01T10:21:00Z"/>
                            <w:rFonts w:ascii="Arial" w:eastAsia="Arial" w:hAnsi="Arial" w:cs="Arial"/>
                            <w:noProof/>
                            <w:lang w:val="en"/>
                          </w:rPr>
                        </w:pPr>
                        <w:ins w:id="2466" w:author="David Gravett" w:date="2019-12-01T10:21:00Z">
                          <w:r>
                            <w:t xml:space="preserve">Figure </w:t>
                          </w:r>
                        </w:ins>
                        <w:r w:rsidR="002036F0">
                          <w:t>30</w:t>
                        </w:r>
                        <w:ins w:id="2467" w:author="David Gravett" w:date="2019-12-01T10:21:00Z">
                          <w:r>
                            <w:t>: Sample Map 1 – Weight Factor 2.0</w:t>
                          </w:r>
                        </w:ins>
                      </w:p>
                    </w:txbxContent>
                  </v:textbox>
                  <w10:wrap anchorx="margin"/>
                </v:shape>
              </w:pict>
            </mc:Fallback>
          </mc:AlternateContent>
        </w:r>
        <w:r>
          <w:rPr>
            <w:noProof/>
          </w:rPr>
          <mc:AlternateContent>
            <mc:Choice Requires="wps">
              <w:drawing>
                <wp:anchor distT="0" distB="0" distL="114300" distR="114300" simplePos="0" relativeHeight="251710976" behindDoc="0" locked="0" layoutInCell="1" allowOverlap="1" wp14:anchorId="5D3D9C38" wp14:editId="7CF701CD">
                  <wp:simplePos x="0" y="0"/>
                  <wp:positionH relativeFrom="margin">
                    <wp:posOffset>3267075</wp:posOffset>
                  </wp:positionH>
                  <wp:positionV relativeFrom="paragraph">
                    <wp:posOffset>9525</wp:posOffset>
                  </wp:positionV>
                  <wp:extent cx="2295525" cy="1809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FF31258" w14:textId="112A7FC0" w:rsidR="0077468C" w:rsidRPr="00D103E4" w:rsidRDefault="0077468C" w:rsidP="00016618">
                              <w:pPr>
                                <w:pStyle w:val="Caption"/>
                                <w:jc w:val="center"/>
                                <w:rPr>
                                  <w:ins w:id="2468" w:author="David Gravett" w:date="2019-12-01T10:21:00Z"/>
                                  <w:rFonts w:ascii="Arial" w:eastAsia="Arial" w:hAnsi="Arial" w:cs="Arial"/>
                                  <w:noProof/>
                                  <w:lang w:val="en"/>
                                </w:rPr>
                              </w:pPr>
                              <w:ins w:id="2469" w:author="David Gravett" w:date="2019-12-01T10:21:00Z">
                                <w:r>
                                  <w:t xml:space="preserve">Figure </w:t>
                                </w:r>
                              </w:ins>
                              <w:r w:rsidR="002036F0">
                                <w:t>31</w:t>
                              </w:r>
                              <w:ins w:id="2470" w:author="David Gravett" w:date="2019-12-01T10:21:00Z">
                                <w:r>
                                  <w:t>: Sample Map 2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D9C38" id="Text Box 54" o:spid="_x0000_s1075" type="#_x0000_t202" style="position:absolute;margin-left:257.25pt;margin-top:.75pt;width:180.75pt;height:14.2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" stroked="f">
                  <v:textbox inset="0,0,0,0">
                    <w:txbxContent>
                      <w:p w14:paraId="0FF31258" w14:textId="112A7FC0" w:rsidR="0077468C" w:rsidRPr="00D103E4" w:rsidRDefault="0077468C" w:rsidP="00016618">
                        <w:pPr>
                          <w:pStyle w:val="Caption"/>
                          <w:jc w:val="center"/>
                          <w:rPr>
                            <w:ins w:id="2471" w:author="David Gravett" w:date="2019-12-01T10:21:00Z"/>
                            <w:rFonts w:ascii="Arial" w:eastAsia="Arial" w:hAnsi="Arial" w:cs="Arial"/>
                            <w:noProof/>
                            <w:lang w:val="en"/>
                          </w:rPr>
                        </w:pPr>
                        <w:ins w:id="2472" w:author="David Gravett" w:date="2019-12-01T10:21:00Z">
                          <w:r>
                            <w:t xml:space="preserve">Figure </w:t>
                          </w:r>
                        </w:ins>
                        <w:r w:rsidR="002036F0">
                          <w:t>31</w:t>
                        </w:r>
                        <w:ins w:id="2473" w:author="David Gravett" w:date="2019-12-01T10:21:00Z">
                          <w:r>
                            <w:t>: Sample Map 2 – Weight Factor 2.0</w:t>
                          </w:r>
                        </w:ins>
                      </w:p>
                    </w:txbxContent>
                  </v:textbox>
                  <w10:wrap anchorx="margin"/>
                </v:shape>
              </w:pict>
            </mc:Fallback>
          </mc:AlternateContent>
        </w:r>
      </w:ins>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2147B0D" wp14:editId="5D0041B2">
            <wp:extent cx="2883215" cy="3124200"/>
            <wp:effectExtent l="0" t="0" r="0" b="0"/>
            <wp:docPr id="2029688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2883215" cy="3124200"/>
                    </a:xfrm>
                    <a:prstGeom prst="rect">
                      <a:avLst/>
                    </a:prstGeom>
                  </pic:spPr>
                </pic:pic>
              </a:graphicData>
            </a:graphic>
          </wp:inline>
        </w:drawing>
      </w:r>
      <w:r>
        <w:rPr>
          <w:noProof/>
        </w:rPr>
        <w:drawing>
          <wp:inline distT="0" distB="0" distL="0" distR="0" wp14:anchorId="5C421BF6" wp14:editId="5D672342">
            <wp:extent cx="2895600" cy="3127593"/>
            <wp:effectExtent l="0" t="0" r="0" b="0"/>
            <wp:docPr id="8162555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2">
                      <a:extLst>
                        <a:ext uri="{28A0092B-C50C-407E-A947-70E740481C1C}">
                          <a14:useLocalDpi xmlns:a14="http://schemas.microsoft.com/office/drawing/2010/main" val="0"/>
                        </a:ext>
                      </a:extLst>
                    </a:blip>
                    <a:stretch>
                      <a:fillRect/>
                    </a:stretch>
                  </pic:blipFill>
                  <pic:spPr>
                    <a:xfrm>
                      <a:off x="0" y="0"/>
                      <a:ext cx="2895600" cy="3127593"/>
                    </a:xfrm>
                    <a:prstGeom prst="rect">
                      <a:avLst/>
                    </a:prstGeom>
                  </pic:spPr>
                </pic:pic>
              </a:graphicData>
            </a:graphic>
          </wp:inline>
        </w:drawing>
      </w:r>
    </w:p>
    <w:p w14:paraId="559FB468" w14:textId="6AD8DAA9" w:rsidR="00C6241B" w:rsidRDefault="00016618" w:rsidP="00F62130">
      <w:pPr>
        <w:spacing w:line="288" w:lineRule="auto"/>
        <w:rPr>
          <w:rFonts w:ascii="Times New Roman" w:hAnsi="Times New Roman" w:cs="Times New Roman"/>
          <w:sz w:val="24"/>
          <w:szCs w:val="24"/>
          <w:lang w:val="en-US"/>
        </w:rPr>
      </w:pPr>
      <w:ins w:id="2474" w:author="David Gravett" w:date="2019-12-01T10:21:00Z">
        <w:r>
          <w:rPr>
            <w:noProof/>
          </w:rPr>
          <mc:AlternateContent>
            <mc:Choice Requires="wps">
              <w:drawing>
                <wp:anchor distT="0" distB="0" distL="114300" distR="114300" simplePos="0" relativeHeight="251714048" behindDoc="0" locked="0" layoutInCell="1" allowOverlap="1" wp14:anchorId="5D7A2468" wp14:editId="51D62BEF">
                  <wp:simplePos x="0" y="0"/>
                  <wp:positionH relativeFrom="margin">
                    <wp:posOffset>3209925</wp:posOffset>
                  </wp:positionH>
                  <wp:positionV relativeFrom="paragraph">
                    <wp:posOffset>10160</wp:posOffset>
                  </wp:positionV>
                  <wp:extent cx="2295525" cy="1809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3E71E462" w14:textId="3D51F13E" w:rsidR="0077468C" w:rsidRPr="00D103E4" w:rsidRDefault="0077468C" w:rsidP="00016618">
                              <w:pPr>
                                <w:pStyle w:val="Caption"/>
                                <w:jc w:val="center"/>
                                <w:rPr>
                                  <w:ins w:id="2475" w:author="David Gravett" w:date="2019-12-01T10:21:00Z"/>
                                  <w:rFonts w:ascii="Arial" w:eastAsia="Arial" w:hAnsi="Arial" w:cs="Arial"/>
                                  <w:noProof/>
                                  <w:lang w:val="en"/>
                                </w:rPr>
                              </w:pPr>
                              <w:ins w:id="2476" w:author="David Gravett" w:date="2019-12-01T10:21:00Z">
                                <w:r>
                                  <w:t xml:space="preserve">Figure </w:t>
                                </w:r>
                              </w:ins>
                              <w:r w:rsidR="002036F0">
                                <w:t>33</w:t>
                              </w:r>
                              <w:ins w:id="2477" w:author="David Gravett" w:date="2019-12-01T10:21:00Z">
                                <w:r>
                                  <w:t>: Sample Map 4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2468" id="Text Box 55" o:spid="_x0000_s1076" type="#_x0000_t202" style="position:absolute;margin-left:252.75pt;margin-top:.8pt;width:180.75pt;height:14.2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" stroked="f">
                  <v:textbox inset="0,0,0,0">
                    <w:txbxContent>
                      <w:p w14:paraId="3E71E462" w14:textId="3D51F13E" w:rsidR="0077468C" w:rsidRPr="00D103E4" w:rsidRDefault="0077468C" w:rsidP="00016618">
                        <w:pPr>
                          <w:pStyle w:val="Caption"/>
                          <w:jc w:val="center"/>
                          <w:rPr>
                            <w:ins w:id="2478" w:author="David Gravett" w:date="2019-12-01T10:21:00Z"/>
                            <w:rFonts w:ascii="Arial" w:eastAsia="Arial" w:hAnsi="Arial" w:cs="Arial"/>
                            <w:noProof/>
                            <w:lang w:val="en"/>
                          </w:rPr>
                        </w:pPr>
                        <w:ins w:id="2479" w:author="David Gravett" w:date="2019-12-01T10:21:00Z">
                          <w:r>
                            <w:t xml:space="preserve">Figure </w:t>
                          </w:r>
                        </w:ins>
                        <w:r w:rsidR="002036F0">
                          <w:t>33</w:t>
                        </w:r>
                        <w:ins w:id="2480" w:author="David Gravett" w:date="2019-12-01T10:21:00Z">
                          <w:r>
                            <w:t>: Sample Map 4 – Weight Factor 2.0</w:t>
                          </w:r>
                        </w:ins>
                      </w:p>
                    </w:txbxContent>
                  </v:textbox>
                  <w10:wrap anchorx="margin"/>
                </v:shape>
              </w:pict>
            </mc:Fallback>
          </mc:AlternateContent>
        </w:r>
        <w:r>
          <w:rPr>
            <w:noProof/>
          </w:rPr>
          <mc:AlternateContent>
            <mc:Choice Requires="wps">
              <w:drawing>
                <wp:anchor distT="0" distB="0" distL="114300" distR="114300" simplePos="0" relativeHeight="251713024" behindDoc="0" locked="0" layoutInCell="1" allowOverlap="1" wp14:anchorId="4C4172FC" wp14:editId="6CE43384">
                  <wp:simplePos x="0" y="0"/>
                  <wp:positionH relativeFrom="margin">
                    <wp:posOffset>276225</wp:posOffset>
                  </wp:positionH>
                  <wp:positionV relativeFrom="paragraph">
                    <wp:posOffset>10160</wp:posOffset>
                  </wp:positionV>
                  <wp:extent cx="2295525" cy="1809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1896D95B" w14:textId="0264565F" w:rsidR="0077468C" w:rsidRPr="00D103E4" w:rsidRDefault="0077468C" w:rsidP="00016618">
                              <w:pPr>
                                <w:pStyle w:val="Caption"/>
                                <w:jc w:val="center"/>
                                <w:rPr>
                                  <w:ins w:id="2481" w:author="David Gravett" w:date="2019-12-01T10:21:00Z"/>
                                  <w:rFonts w:ascii="Arial" w:eastAsia="Arial" w:hAnsi="Arial" w:cs="Arial"/>
                                  <w:noProof/>
                                  <w:lang w:val="en"/>
                                </w:rPr>
                              </w:pPr>
                              <w:ins w:id="2482" w:author="David Gravett" w:date="2019-12-01T10:21:00Z">
                                <w:r>
                                  <w:t xml:space="preserve">Figure </w:t>
                                </w:r>
                              </w:ins>
                              <w:r w:rsidR="002036F0">
                                <w:t>32</w:t>
                              </w:r>
                              <w:ins w:id="2483" w:author="David Gravett" w:date="2019-12-01T10:21:00Z">
                                <w:r>
                                  <w:t>: Sample Map 3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72FC" id="Text Box 56" o:spid="_x0000_s1077" type="#_x0000_t202" style="position:absolute;margin-left:21.75pt;margin-top:.8pt;width:180.75pt;height:14.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" stroked="f">
                  <v:textbox inset="0,0,0,0">
                    <w:txbxContent>
                      <w:p w14:paraId="1896D95B" w14:textId="0264565F" w:rsidR="0077468C" w:rsidRPr="00D103E4" w:rsidRDefault="0077468C" w:rsidP="00016618">
                        <w:pPr>
                          <w:pStyle w:val="Caption"/>
                          <w:jc w:val="center"/>
                          <w:rPr>
                            <w:ins w:id="2484" w:author="David Gravett" w:date="2019-12-01T10:21:00Z"/>
                            <w:rFonts w:ascii="Arial" w:eastAsia="Arial" w:hAnsi="Arial" w:cs="Arial"/>
                            <w:noProof/>
                            <w:lang w:val="en"/>
                          </w:rPr>
                        </w:pPr>
                        <w:ins w:id="2485" w:author="David Gravett" w:date="2019-12-01T10:21:00Z">
                          <w:r>
                            <w:t xml:space="preserve">Figure </w:t>
                          </w:r>
                        </w:ins>
                        <w:r w:rsidR="002036F0">
                          <w:t>32</w:t>
                        </w:r>
                        <w:ins w:id="2486" w:author="David Gravett" w:date="2019-12-01T10:21:00Z">
                          <w:r>
                            <w:t>: Sample Map 3 – Weight Factor 2.0</w:t>
                          </w:r>
                        </w:ins>
                      </w:p>
                    </w:txbxContent>
                  </v:textbox>
                  <w10:wrap anchorx="margin"/>
                </v:shape>
              </w:pict>
            </mc:Fallback>
          </mc:AlternateContent>
        </w:r>
      </w:ins>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del w:id="2487" w:author="David Gravett" w:date="2019-12-01T10:21:00Z"/>
          <w:rFonts w:ascii="Times New Roman" w:hAnsi="Times New Roman" w:cs="Times New Roman"/>
          <w:sz w:val="24"/>
          <w:szCs w:val="24"/>
          <w:lang w:val="en-US"/>
        </w:rPr>
      </w:pPr>
    </w:p>
    <w:p w14:paraId="4E1F3469" w14:textId="1E2A714B" w:rsidR="00C6241B" w:rsidRDefault="00C6241B" w:rsidP="00F62130">
      <w:pPr>
        <w:spacing w:line="288" w:lineRule="auto"/>
        <w:rPr>
          <w:del w:id="2488" w:author="David Gravett" w:date="2019-12-01T10:21:00Z"/>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47BC3D03">
            <wp:extent cx="2811848" cy="3038475"/>
            <wp:effectExtent l="0" t="0" r="0" b="0"/>
            <wp:docPr id="3010064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2811848" cy="3038475"/>
                    </a:xfrm>
                    <a:prstGeom prst="rect">
                      <a:avLst/>
                    </a:prstGeom>
                  </pic:spPr>
                </pic:pic>
              </a:graphicData>
            </a:graphic>
          </wp:inline>
        </w:drawing>
      </w:r>
      <w:r>
        <w:rPr>
          <w:noProof/>
        </w:rPr>
        <w:drawing>
          <wp:inline distT="0" distB="0" distL="0" distR="0" wp14:anchorId="03FCDD8E" wp14:editId="31FA9F75">
            <wp:extent cx="2811780" cy="3030008"/>
            <wp:effectExtent l="0" t="0" r="0" b="0"/>
            <wp:docPr id="19632325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4">
                      <a:extLst>
                        <a:ext uri="{28A0092B-C50C-407E-A947-70E740481C1C}">
                          <a14:useLocalDpi xmlns:a14="http://schemas.microsoft.com/office/drawing/2010/main" val="0"/>
                        </a:ext>
                      </a:extLst>
                    </a:blip>
                    <a:stretch>
                      <a:fillRect/>
                    </a:stretch>
                  </pic:blipFill>
                  <pic:spPr>
                    <a:xfrm>
                      <a:off x="0" y="0"/>
                      <a:ext cx="2811780" cy="3030008"/>
                    </a:xfrm>
                    <a:prstGeom prst="rect">
                      <a:avLst/>
                    </a:prstGeom>
                  </pic:spPr>
                </pic:pic>
              </a:graphicData>
            </a:graphic>
          </wp:inline>
        </w:drawing>
      </w:r>
    </w:p>
    <w:p w14:paraId="3E3C9D0C" w14:textId="77777777" w:rsidR="00C6241B" w:rsidRDefault="00016618" w:rsidP="00F62130">
      <w:pPr>
        <w:spacing w:line="288" w:lineRule="auto"/>
        <w:rPr>
          <w:rFonts w:ascii="Times New Roman" w:hAnsi="Times New Roman" w:cs="Times New Roman"/>
          <w:sz w:val="24"/>
          <w:szCs w:val="24"/>
          <w:lang w:val="en-US"/>
        </w:rPr>
      </w:pPr>
      <w:ins w:id="2489" w:author="David Gravett" w:date="2019-12-01T10:21:00Z">
        <w:r>
          <w:rPr>
            <w:noProof/>
          </w:rPr>
          <mc:AlternateContent>
            <mc:Choice Requires="wps">
              <w:drawing>
                <wp:anchor distT="0" distB="0" distL="114300" distR="114300" simplePos="0" relativeHeight="251717120" behindDoc="0" locked="0" layoutInCell="1" allowOverlap="1" wp14:anchorId="4E9BDDF3" wp14:editId="33106D67">
                  <wp:simplePos x="0" y="0"/>
                  <wp:positionH relativeFrom="margin">
                    <wp:posOffset>3086100</wp:posOffset>
                  </wp:positionH>
                  <wp:positionV relativeFrom="paragraph">
                    <wp:posOffset>12065</wp:posOffset>
                  </wp:positionV>
                  <wp:extent cx="2295525" cy="1809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5BFCB5A8" w14:textId="2B4745A2" w:rsidR="0077468C" w:rsidRPr="00D103E4" w:rsidRDefault="0077468C" w:rsidP="00016618">
                              <w:pPr>
                                <w:pStyle w:val="Caption"/>
                                <w:jc w:val="center"/>
                                <w:rPr>
                                  <w:ins w:id="2490" w:author="David Gravett" w:date="2019-12-01T10:21:00Z"/>
                                  <w:rFonts w:ascii="Arial" w:eastAsia="Arial" w:hAnsi="Arial" w:cs="Arial"/>
                                  <w:noProof/>
                                  <w:lang w:val="en"/>
                                </w:rPr>
                              </w:pPr>
                              <w:ins w:id="2491" w:author="David Gravett" w:date="2019-12-01T10:21:00Z">
                                <w:r>
                                  <w:t xml:space="preserve">Figure </w:t>
                                </w:r>
                              </w:ins>
                              <w:r w:rsidR="002036F0">
                                <w:t>35</w:t>
                              </w:r>
                              <w:ins w:id="2492" w:author="David Gravett" w:date="2019-12-01T10:21:00Z">
                                <w:r>
                                  <w:t>: Sample Map 6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DDF3" id="Text Box 57" o:spid="_x0000_s1078" type="#_x0000_t202" style="position:absolute;margin-left:243pt;margin-top:.95pt;width:180.75pt;height:14.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" stroked="f">
                  <v:textbox inset="0,0,0,0">
                    <w:txbxContent>
                      <w:p w14:paraId="5BFCB5A8" w14:textId="2B4745A2" w:rsidR="0077468C" w:rsidRPr="00D103E4" w:rsidRDefault="0077468C" w:rsidP="00016618">
                        <w:pPr>
                          <w:pStyle w:val="Caption"/>
                          <w:jc w:val="center"/>
                          <w:rPr>
                            <w:ins w:id="2493" w:author="David Gravett" w:date="2019-12-01T10:21:00Z"/>
                            <w:rFonts w:ascii="Arial" w:eastAsia="Arial" w:hAnsi="Arial" w:cs="Arial"/>
                            <w:noProof/>
                            <w:lang w:val="en"/>
                          </w:rPr>
                        </w:pPr>
                        <w:ins w:id="2494" w:author="David Gravett" w:date="2019-12-01T10:21:00Z">
                          <w:r>
                            <w:t xml:space="preserve">Figure </w:t>
                          </w:r>
                        </w:ins>
                        <w:r w:rsidR="002036F0">
                          <w:t>35</w:t>
                        </w:r>
                        <w:ins w:id="2495" w:author="David Gravett" w:date="2019-12-01T10:21:00Z">
                          <w:r>
                            <w:t>: Sample Map 6 – Weight Factor 1.0</w:t>
                          </w:r>
                        </w:ins>
                      </w:p>
                    </w:txbxContent>
                  </v:textbox>
                  <w10:wrap anchorx="margin"/>
                </v:shape>
              </w:pict>
            </mc:Fallback>
          </mc:AlternateContent>
        </w:r>
        <w:r>
          <w:rPr>
            <w:noProof/>
          </w:rPr>
          <mc:AlternateContent>
            <mc:Choice Requires="wps">
              <w:drawing>
                <wp:anchor distT="0" distB="0" distL="114300" distR="114300" simplePos="0" relativeHeight="251716096" behindDoc="0" locked="0" layoutInCell="1" allowOverlap="1" wp14:anchorId="707DFE0D" wp14:editId="7F8EA222">
                  <wp:simplePos x="0" y="0"/>
                  <wp:positionH relativeFrom="margin">
                    <wp:posOffset>276225</wp:posOffset>
                  </wp:positionH>
                  <wp:positionV relativeFrom="paragraph">
                    <wp:posOffset>12065</wp:posOffset>
                  </wp:positionV>
                  <wp:extent cx="2295525" cy="1809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28EF38A" w14:textId="78AC59AB" w:rsidR="0077468C" w:rsidRPr="00D103E4" w:rsidRDefault="0077468C" w:rsidP="00016618">
                              <w:pPr>
                                <w:pStyle w:val="Caption"/>
                                <w:jc w:val="center"/>
                                <w:rPr>
                                  <w:ins w:id="2496" w:author="David Gravett" w:date="2019-12-01T10:21:00Z"/>
                                  <w:rFonts w:ascii="Arial" w:eastAsia="Arial" w:hAnsi="Arial" w:cs="Arial"/>
                                  <w:noProof/>
                                  <w:lang w:val="en"/>
                                </w:rPr>
                              </w:pPr>
                              <w:ins w:id="2497" w:author="David Gravett" w:date="2019-12-01T10:21:00Z">
                                <w:r>
                                  <w:t xml:space="preserve">Figure </w:t>
                                </w:r>
                              </w:ins>
                              <w:r w:rsidR="002036F0">
                                <w:t>34</w:t>
                              </w:r>
                              <w:ins w:id="2498" w:author="David Gravett" w:date="2019-12-01T10:21:00Z">
                                <w:r>
                                  <w:t>: Sample Map 5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DFE0D" id="Text Box 58" o:spid="_x0000_s1079" type="#_x0000_t202" style="position:absolute;margin-left:21.75pt;margin-top:.95pt;width:180.75pt;height:14.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" stroked="f">
                  <v:textbox inset="0,0,0,0">
                    <w:txbxContent>
                      <w:p w14:paraId="028EF38A" w14:textId="78AC59AB" w:rsidR="0077468C" w:rsidRPr="00D103E4" w:rsidRDefault="0077468C" w:rsidP="00016618">
                        <w:pPr>
                          <w:pStyle w:val="Caption"/>
                          <w:jc w:val="center"/>
                          <w:rPr>
                            <w:ins w:id="2499" w:author="David Gravett" w:date="2019-12-01T10:21:00Z"/>
                            <w:rFonts w:ascii="Arial" w:eastAsia="Arial" w:hAnsi="Arial" w:cs="Arial"/>
                            <w:noProof/>
                            <w:lang w:val="en"/>
                          </w:rPr>
                        </w:pPr>
                        <w:ins w:id="2500" w:author="David Gravett" w:date="2019-12-01T10:21:00Z">
                          <w:r>
                            <w:t xml:space="preserve">Figure </w:t>
                          </w:r>
                        </w:ins>
                        <w:r w:rsidR="002036F0">
                          <w:t>34</w:t>
                        </w:r>
                        <w:ins w:id="2501" w:author="David Gravett" w:date="2019-12-01T10:21:00Z">
                          <w:r>
                            <w:t>: Sample Map 5 – Weight Factor 1.0</w:t>
                          </w:r>
                        </w:ins>
                      </w:p>
                    </w:txbxContent>
                  </v:textbox>
                  <w10:wrap anchorx="margin"/>
                </v:shape>
              </w:pict>
            </mc:Fallback>
          </mc:AlternateContent>
        </w:r>
      </w:ins>
      <w:r w:rsidR="00C6241B">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77777777" w:rsidR="005F2D99" w:rsidRDefault="005F2D99" w:rsidP="005F2D99">
      <w:pPr>
        <w:spacing w:line="288" w:lineRule="auto"/>
        <w:jc w:val="both"/>
        <w:rPr>
          <w:rFonts w:ascii="Times New Roman" w:hAnsi="Times New Roman" w:cs="Times New Roman"/>
          <w:sz w:val="24"/>
          <w:szCs w:val="24"/>
          <w:lang w:val="en-US"/>
        </w:rPr>
      </w:pPr>
    </w:p>
    <w:p w14:paraId="0D897F53" w14:textId="769C3AD6" w:rsidR="00C6241B" w:rsidRDefault="00016618" w:rsidP="00F62130">
      <w:pPr>
        <w:spacing w:line="288" w:lineRule="auto"/>
        <w:rPr>
          <w:noProof/>
        </w:rPr>
      </w:pPr>
      <w:ins w:id="2502" w:author="David Gravett" w:date="2019-12-01T10:21:00Z">
        <w:r>
          <w:rPr>
            <w:noProof/>
          </w:rPr>
          <mc:AlternateContent>
            <mc:Choice Requires="wps">
              <w:drawing>
                <wp:anchor distT="0" distB="0" distL="114300" distR="114300" simplePos="0" relativeHeight="251720192" behindDoc="0" locked="0" layoutInCell="1" allowOverlap="1" wp14:anchorId="0E8E9D75" wp14:editId="08F962D4">
                  <wp:simplePos x="0" y="0"/>
                  <wp:positionH relativeFrom="margin">
                    <wp:posOffset>3124200</wp:posOffset>
                  </wp:positionH>
                  <wp:positionV relativeFrom="paragraph">
                    <wp:posOffset>3143250</wp:posOffset>
                  </wp:positionV>
                  <wp:extent cx="2295525" cy="1809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71FEFDD" w14:textId="518460A9" w:rsidR="0077468C" w:rsidRPr="00D103E4" w:rsidRDefault="0077468C" w:rsidP="00016618">
                              <w:pPr>
                                <w:pStyle w:val="Caption"/>
                                <w:jc w:val="center"/>
                                <w:rPr>
                                  <w:ins w:id="2503" w:author="David Gravett" w:date="2019-12-01T10:21:00Z"/>
                                  <w:rFonts w:ascii="Arial" w:eastAsia="Arial" w:hAnsi="Arial" w:cs="Arial"/>
                                  <w:noProof/>
                                  <w:lang w:val="en"/>
                                </w:rPr>
                              </w:pPr>
                              <w:ins w:id="2504" w:author="David Gravett" w:date="2019-12-01T10:21:00Z">
                                <w:r>
                                  <w:t xml:space="preserve">Figure </w:t>
                                </w:r>
                              </w:ins>
                              <w:r w:rsidR="002036F0">
                                <w:t>37</w:t>
                              </w:r>
                              <w:ins w:id="2505" w:author="David Gravett" w:date="2019-12-01T10:21:00Z">
                                <w:r>
                                  <w:t>: Sample Map 8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9D75" id="Text Box 59" o:spid="_x0000_s1080" type="#_x0000_t202" style="position:absolute;margin-left:246pt;margin-top:247.5pt;width:180.75pt;height:14.2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" stroked="f">
                  <v:textbox inset="0,0,0,0">
                    <w:txbxContent>
                      <w:p w14:paraId="071FEFDD" w14:textId="518460A9" w:rsidR="0077468C" w:rsidRPr="00D103E4" w:rsidRDefault="0077468C" w:rsidP="00016618">
                        <w:pPr>
                          <w:pStyle w:val="Caption"/>
                          <w:jc w:val="center"/>
                          <w:rPr>
                            <w:ins w:id="2506" w:author="David Gravett" w:date="2019-12-01T10:21:00Z"/>
                            <w:rFonts w:ascii="Arial" w:eastAsia="Arial" w:hAnsi="Arial" w:cs="Arial"/>
                            <w:noProof/>
                            <w:lang w:val="en"/>
                          </w:rPr>
                        </w:pPr>
                        <w:ins w:id="2507" w:author="David Gravett" w:date="2019-12-01T10:21:00Z">
                          <w:r>
                            <w:t xml:space="preserve">Figure </w:t>
                          </w:r>
                        </w:ins>
                        <w:r w:rsidR="002036F0">
                          <w:t>37</w:t>
                        </w:r>
                        <w:ins w:id="2508" w:author="David Gravett" w:date="2019-12-01T10:21:00Z">
                          <w:r>
                            <w:t>: Sample Map 8 – Weight Factor 3.0</w:t>
                          </w:r>
                        </w:ins>
                      </w:p>
                    </w:txbxContent>
                  </v:textbox>
                  <w10:wrap anchorx="margin"/>
                </v:shape>
              </w:pict>
            </mc:Fallback>
          </mc:AlternateContent>
        </w:r>
        <w:r>
          <w:rPr>
            <w:noProof/>
          </w:rPr>
          <mc:AlternateContent>
            <mc:Choice Requires="wps">
              <w:drawing>
                <wp:anchor distT="0" distB="0" distL="114300" distR="114300" simplePos="0" relativeHeight="251719168" behindDoc="0" locked="0" layoutInCell="1" allowOverlap="1" wp14:anchorId="70A87BC1" wp14:editId="1DBD9297">
                  <wp:simplePos x="0" y="0"/>
                  <wp:positionH relativeFrom="margin">
                    <wp:posOffset>333375</wp:posOffset>
                  </wp:positionH>
                  <wp:positionV relativeFrom="paragraph">
                    <wp:posOffset>3133090</wp:posOffset>
                  </wp:positionV>
                  <wp:extent cx="2295525" cy="180975"/>
                  <wp:effectExtent l="0" t="0" r="9525" b="9525"/>
                  <wp:wrapNone/>
                  <wp:docPr id="60" name="Text Box 60"/>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660680AE" w14:textId="4F9E5C20" w:rsidR="0077468C" w:rsidRPr="00D103E4" w:rsidRDefault="0077468C" w:rsidP="00016618">
                              <w:pPr>
                                <w:pStyle w:val="Caption"/>
                                <w:jc w:val="center"/>
                                <w:rPr>
                                  <w:ins w:id="2509" w:author="David Gravett" w:date="2019-12-01T10:21:00Z"/>
                                  <w:rFonts w:ascii="Arial" w:eastAsia="Arial" w:hAnsi="Arial" w:cs="Arial"/>
                                  <w:noProof/>
                                  <w:lang w:val="en"/>
                                </w:rPr>
                              </w:pPr>
                              <w:ins w:id="2510" w:author="David Gravett" w:date="2019-12-01T10:21:00Z">
                                <w:r>
                                  <w:t xml:space="preserve">Figure </w:t>
                                </w:r>
                              </w:ins>
                              <w:r w:rsidR="002036F0">
                                <w:t>36</w:t>
                              </w:r>
                              <w:ins w:id="2511" w:author="David Gravett" w:date="2019-12-01T10:21:00Z">
                                <w:r>
                                  <w:t>: Sample Map 7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7BC1" id="Text Box 60" o:spid="_x0000_s1081" type="#_x0000_t202" style="position:absolute;margin-left:26.25pt;margin-top:246.7pt;width:180.75pt;height:14.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" stroked="f">
                  <v:textbox inset="0,0,0,0">
                    <w:txbxContent>
                      <w:p w14:paraId="660680AE" w14:textId="4F9E5C20" w:rsidR="0077468C" w:rsidRPr="00D103E4" w:rsidRDefault="0077468C" w:rsidP="00016618">
                        <w:pPr>
                          <w:pStyle w:val="Caption"/>
                          <w:jc w:val="center"/>
                          <w:rPr>
                            <w:ins w:id="2512" w:author="David Gravett" w:date="2019-12-01T10:21:00Z"/>
                            <w:rFonts w:ascii="Arial" w:eastAsia="Arial" w:hAnsi="Arial" w:cs="Arial"/>
                            <w:noProof/>
                            <w:lang w:val="en"/>
                          </w:rPr>
                        </w:pPr>
                        <w:ins w:id="2513" w:author="David Gravett" w:date="2019-12-01T10:21:00Z">
                          <w:r>
                            <w:t xml:space="preserve">Figure </w:t>
                          </w:r>
                        </w:ins>
                        <w:r w:rsidR="002036F0">
                          <w:t>36</w:t>
                        </w:r>
                        <w:ins w:id="2514" w:author="David Gravett" w:date="2019-12-01T10:21:00Z">
                          <w:r>
                            <w:t>: Sample Map 7 – Weight Factor 3.0</w:t>
                          </w:r>
                        </w:ins>
                      </w:p>
                    </w:txbxContent>
                  </v:textbox>
                  <w10:wrap anchorx="margin"/>
                </v:shape>
              </w:pict>
            </mc:Fallback>
          </mc:AlternateContent>
        </w:r>
      </w:ins>
      <w:r w:rsidR="00C6241B">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1804" cy="3082597"/>
                    </a:xfrm>
                    <a:prstGeom prst="rect">
                      <a:avLst/>
                    </a:prstGeom>
                  </pic:spPr>
                </pic:pic>
              </a:graphicData>
            </a:graphic>
          </wp:inline>
        </w:drawing>
      </w:r>
      <w:r w:rsidR="00C6241B">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334A979">
            <wp:extent cx="5943600" cy="5681346"/>
            <wp:effectExtent l="0" t="0" r="0" b="0"/>
            <wp:docPr id="17661799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5943600" cy="5681346"/>
                    </a:xfrm>
                    <a:prstGeom prst="rect">
                      <a:avLst/>
                    </a:prstGeom>
                  </pic:spPr>
                </pic:pic>
              </a:graphicData>
            </a:graphic>
          </wp:inline>
        </w:drawing>
      </w:r>
    </w:p>
    <w:p w14:paraId="68345B76" w14:textId="77777777" w:rsidR="000E7F10" w:rsidRDefault="00016618" w:rsidP="00F62130">
      <w:pPr>
        <w:spacing w:line="288" w:lineRule="auto"/>
        <w:rPr>
          <w:rFonts w:ascii="Times New Roman" w:hAnsi="Times New Roman" w:cs="Times New Roman"/>
          <w:noProof/>
          <w:sz w:val="24"/>
          <w:szCs w:val="24"/>
        </w:rPr>
      </w:pPr>
      <w:ins w:id="2515" w:author="David Gravett" w:date="2019-12-01T10:21:00Z">
        <w:r>
          <w:rPr>
            <w:noProof/>
          </w:rPr>
          <mc:AlternateContent>
            <mc:Choice Requires="wps">
              <w:drawing>
                <wp:anchor distT="0" distB="0" distL="114300" distR="114300" simplePos="0" relativeHeight="251722240" behindDoc="0" locked="0" layoutInCell="1" allowOverlap="1" wp14:anchorId="245F69A2" wp14:editId="37637715">
                  <wp:simplePos x="0" y="0"/>
                  <wp:positionH relativeFrom="margin">
                    <wp:align>center</wp:align>
                  </wp:positionH>
                  <wp:positionV relativeFrom="paragraph">
                    <wp:posOffset>7620</wp:posOffset>
                  </wp:positionV>
                  <wp:extent cx="3248025" cy="18097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3248025" cy="180975"/>
                          </a:xfrm>
                          <a:prstGeom prst="rect">
                            <a:avLst/>
                          </a:prstGeom>
                          <a:solidFill>
                            <a:prstClr val="white"/>
                          </a:solidFill>
                          <a:ln>
                            <a:noFill/>
                          </a:ln>
                        </wps:spPr>
                        <wps:txbx>
                          <w:txbxContent>
                            <w:p w14:paraId="237A4ED1" w14:textId="582AFBBE" w:rsidR="0077468C" w:rsidRPr="00D103E4" w:rsidRDefault="0077468C" w:rsidP="00016618">
                              <w:pPr>
                                <w:pStyle w:val="Caption"/>
                                <w:jc w:val="center"/>
                                <w:rPr>
                                  <w:ins w:id="2516" w:author="David Gravett" w:date="2019-12-01T10:21:00Z"/>
                                  <w:rFonts w:ascii="Arial" w:eastAsia="Arial" w:hAnsi="Arial" w:cs="Arial"/>
                                  <w:noProof/>
                                  <w:lang w:val="en"/>
                                </w:rPr>
                              </w:pPr>
                              <w:ins w:id="2517" w:author="David Gravett" w:date="2019-12-01T10:21:00Z">
                                <w:r>
                                  <w:t xml:space="preserve">Figure </w:t>
                                </w:r>
                              </w:ins>
                              <w:r w:rsidR="002036F0">
                                <w:t>38</w:t>
                              </w:r>
                              <w:ins w:id="2518" w:author="David Gravett" w:date="2019-12-01T10:21:00Z">
                                <w:r>
                                  <w:t>: Sample Map 9  – Weight Factor 1.0 – 35x35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69A2" id="Text Box 61" o:spid="_x0000_s1082" type="#_x0000_t202" style="position:absolute;margin-left:0;margin-top:.6pt;width:255.75pt;height:14.25pt;z-index:25172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" stroked="f">
                  <v:textbox inset="0,0,0,0">
                    <w:txbxContent>
                      <w:p w14:paraId="237A4ED1" w14:textId="582AFBBE" w:rsidR="0077468C" w:rsidRPr="00D103E4" w:rsidRDefault="0077468C" w:rsidP="00016618">
                        <w:pPr>
                          <w:pStyle w:val="Caption"/>
                          <w:jc w:val="center"/>
                          <w:rPr>
                            <w:ins w:id="2519" w:author="David Gravett" w:date="2019-12-01T10:21:00Z"/>
                            <w:rFonts w:ascii="Arial" w:eastAsia="Arial" w:hAnsi="Arial" w:cs="Arial"/>
                            <w:noProof/>
                            <w:lang w:val="en"/>
                          </w:rPr>
                        </w:pPr>
                        <w:ins w:id="2520" w:author="David Gravett" w:date="2019-12-01T10:21:00Z">
                          <w:r>
                            <w:t xml:space="preserve">Figure </w:t>
                          </w:r>
                        </w:ins>
                        <w:r w:rsidR="002036F0">
                          <w:t>38</w:t>
                        </w:r>
                        <w:ins w:id="2521" w:author="David Gravett" w:date="2019-12-01T10:21:00Z">
                          <w:r>
                            <w:t>: Sample Map 9  – Weight Factor 1.0 – 35x35 Game Board</w:t>
                          </w:r>
                        </w:ins>
                      </w:p>
                    </w:txbxContent>
                  </v:textbox>
                  <w10:wrap anchorx="margin"/>
                </v:shape>
              </w:pict>
            </mc:Fallback>
          </mc:AlternateContent>
        </w:r>
      </w:ins>
      <w:r w:rsidR="00C6241B">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3CD4DCEB"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14:paraId="4D2BFFE8" w14:textId="77777777" w:rsidR="005F2D99" w:rsidRDefault="005F2D99" w:rsidP="005F2D99">
      <w:pPr>
        <w:spacing w:line="288" w:lineRule="auto"/>
        <w:jc w:val="both"/>
        <w:rPr>
          <w:del w:id="2522" w:author="David Gravett" w:date="2019-12-01T10:21:00Z"/>
          <w:rFonts w:ascii="Times New Roman" w:hAnsi="Times New Roman" w:cs="Times New Roman"/>
          <w:noProof/>
          <w:sz w:val="24"/>
          <w:szCs w:val="24"/>
        </w:rPr>
      </w:pPr>
    </w:p>
    <w:tbl>
      <w:tblPr>
        <w:tblStyle w:val="TableGrid"/>
        <w:tblW w:w="0" w:type="auto"/>
        <w:tblInd w:w="1405" w:type="dxa"/>
        <w:tblLook w:val="04A0" w:firstRow="1" w:lastRow="0" w:firstColumn="1" w:lastColumn="0" w:noHBand="0" w:noVBand="1"/>
        <w:tblPrChange w:id="2523"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524">
          <w:tblGrid>
            <w:gridCol w:w="432"/>
            <w:gridCol w:w="432"/>
            <w:gridCol w:w="432"/>
            <w:gridCol w:w="432"/>
            <w:gridCol w:w="432"/>
            <w:gridCol w:w="432"/>
            <w:gridCol w:w="432"/>
          </w:tblGrid>
        </w:tblGridChange>
      </w:tblGrid>
      <w:tr w:rsidR="000E7F10" w14:paraId="624BF2ED" w14:textId="77777777" w:rsidTr="00BE50C5">
        <w:trPr>
          <w:trHeight w:val="869"/>
          <w:trPrChange w:id="2525" w:author="David Gravett" w:date="2019-12-01T10:21:00Z">
            <w:trPr>
              <w:trHeight w:val="432"/>
            </w:trPr>
          </w:trPrChange>
        </w:trPr>
        <w:tc>
          <w:tcPr>
            <w:tcW w:w="933" w:type="dxa"/>
            <w:tcPrChange w:id="2526" w:author="David Gravett" w:date="2019-12-01T10:21:00Z">
              <w:tcPr>
                <w:tcW w:w="432" w:type="dxa"/>
              </w:tcPr>
            </w:tcPrChange>
          </w:tcPr>
          <w:p w14:paraId="1923B500" w14:textId="75D7C0E7" w:rsidR="000E7F10" w:rsidRPr="00016618" w:rsidRDefault="000E7F10">
            <w:pPr>
              <w:jc w:val="center"/>
              <w:rPr>
                <w:rFonts w:ascii="Times New Roman" w:hAnsi="Times New Roman"/>
                <w:sz w:val="36"/>
                <w:rPrChange w:id="2527" w:author="David Gravett" w:date="2019-12-01T10:21:00Z">
                  <w:rPr>
                    <w:rFonts w:ascii="Times New Roman" w:hAnsi="Times New Roman" w:cs="Times New Roman"/>
                    <w:sz w:val="24"/>
                    <w:szCs w:val="24"/>
                  </w:rPr>
                </w:rPrChange>
              </w:rPr>
              <w:pPrChange w:id="2528" w:author="James Dwyer" w:date="2019-12-01T10:21:00Z">
                <w:pPr/>
              </w:pPrChange>
            </w:pPr>
            <w:r w:rsidRPr="00016618">
              <w:rPr>
                <w:rFonts w:ascii="Times New Roman" w:hAnsi="Times New Roman"/>
                <w:sz w:val="36"/>
                <w:rPrChange w:id="2529" w:author="David Gravett" w:date="2019-12-01T10:21:00Z">
                  <w:rPr>
                    <w:rFonts w:ascii="Times New Roman" w:hAnsi="Times New Roman" w:cs="Times New Roman"/>
                    <w:sz w:val="24"/>
                    <w:szCs w:val="24"/>
                  </w:rPr>
                </w:rPrChange>
              </w:rPr>
              <w:t>2</w:t>
            </w:r>
          </w:p>
        </w:tc>
        <w:tc>
          <w:tcPr>
            <w:tcW w:w="933" w:type="dxa"/>
            <w:tcPrChange w:id="2530" w:author="David Gravett" w:date="2019-12-01T10:21:00Z">
              <w:tcPr>
                <w:tcW w:w="432" w:type="dxa"/>
              </w:tcPr>
            </w:tcPrChange>
          </w:tcPr>
          <w:p w14:paraId="09E3815E" w14:textId="77777777" w:rsidR="000E7F10" w:rsidRPr="00016618" w:rsidRDefault="000E7F10">
            <w:pPr>
              <w:jc w:val="center"/>
              <w:rPr>
                <w:rFonts w:ascii="Times New Roman" w:hAnsi="Times New Roman"/>
                <w:sz w:val="36"/>
                <w:rPrChange w:id="2531" w:author="David Gravett" w:date="2019-12-01T10:21:00Z">
                  <w:rPr>
                    <w:rFonts w:ascii="Times New Roman" w:hAnsi="Times New Roman" w:cs="Times New Roman"/>
                    <w:sz w:val="24"/>
                    <w:szCs w:val="24"/>
                  </w:rPr>
                </w:rPrChange>
              </w:rPr>
              <w:pPrChange w:id="2532" w:author="James Dwyer" w:date="2019-12-01T10:21:00Z">
                <w:pPr/>
              </w:pPrChange>
            </w:pPr>
            <w:r w:rsidRPr="00016618">
              <w:rPr>
                <w:rFonts w:ascii="Times New Roman" w:hAnsi="Times New Roman"/>
                <w:sz w:val="36"/>
                <w:rPrChange w:id="2533" w:author="David Gravett" w:date="2019-12-01T10:21:00Z">
                  <w:rPr>
                    <w:rFonts w:ascii="Times New Roman" w:hAnsi="Times New Roman" w:cs="Times New Roman"/>
                    <w:sz w:val="24"/>
                    <w:szCs w:val="24"/>
                  </w:rPr>
                </w:rPrChange>
              </w:rPr>
              <w:t>-1</w:t>
            </w:r>
          </w:p>
        </w:tc>
        <w:tc>
          <w:tcPr>
            <w:tcW w:w="933" w:type="dxa"/>
            <w:tcPrChange w:id="2534" w:author="David Gravett" w:date="2019-12-01T10:21:00Z">
              <w:tcPr>
                <w:tcW w:w="432" w:type="dxa"/>
              </w:tcPr>
            </w:tcPrChange>
          </w:tcPr>
          <w:p w14:paraId="77E6A7BF" w14:textId="77777777" w:rsidR="000E7F10" w:rsidRPr="00016618" w:rsidRDefault="000E7F10">
            <w:pPr>
              <w:jc w:val="center"/>
              <w:rPr>
                <w:rFonts w:ascii="Times New Roman" w:hAnsi="Times New Roman"/>
                <w:sz w:val="36"/>
                <w:rPrChange w:id="2535" w:author="David Gravett" w:date="2019-12-01T10:21:00Z">
                  <w:rPr>
                    <w:rFonts w:ascii="Times New Roman" w:hAnsi="Times New Roman" w:cs="Times New Roman"/>
                    <w:sz w:val="24"/>
                    <w:szCs w:val="24"/>
                  </w:rPr>
                </w:rPrChange>
              </w:rPr>
              <w:pPrChange w:id="2536" w:author="James Dwyer" w:date="2019-12-01T10:21:00Z">
                <w:pPr/>
              </w:pPrChange>
            </w:pPr>
            <w:r w:rsidRPr="00016618">
              <w:rPr>
                <w:rFonts w:ascii="Times New Roman" w:hAnsi="Times New Roman"/>
                <w:sz w:val="36"/>
                <w:rPrChange w:id="2537" w:author="David Gravett" w:date="2019-12-01T10:21:00Z">
                  <w:rPr>
                    <w:rFonts w:ascii="Times New Roman" w:hAnsi="Times New Roman" w:cs="Times New Roman"/>
                    <w:sz w:val="24"/>
                    <w:szCs w:val="24"/>
                  </w:rPr>
                </w:rPrChange>
              </w:rPr>
              <w:t>1</w:t>
            </w:r>
          </w:p>
        </w:tc>
        <w:tc>
          <w:tcPr>
            <w:tcW w:w="933" w:type="dxa"/>
            <w:tcPrChange w:id="2538" w:author="David Gravett" w:date="2019-12-01T10:21:00Z">
              <w:tcPr>
                <w:tcW w:w="432" w:type="dxa"/>
              </w:tcPr>
            </w:tcPrChange>
          </w:tcPr>
          <w:p w14:paraId="66BE37DB" w14:textId="77777777" w:rsidR="000E7F10" w:rsidRPr="00016618" w:rsidRDefault="000E7F10">
            <w:pPr>
              <w:jc w:val="center"/>
              <w:rPr>
                <w:rFonts w:ascii="Times New Roman" w:hAnsi="Times New Roman"/>
                <w:sz w:val="36"/>
                <w:rPrChange w:id="2539" w:author="David Gravett" w:date="2019-12-01T10:21:00Z">
                  <w:rPr>
                    <w:rFonts w:ascii="Times New Roman" w:hAnsi="Times New Roman" w:cs="Times New Roman"/>
                    <w:sz w:val="24"/>
                    <w:szCs w:val="24"/>
                  </w:rPr>
                </w:rPrChange>
              </w:rPr>
              <w:pPrChange w:id="2540" w:author="James Dwyer" w:date="2019-12-01T10:21:00Z">
                <w:pPr/>
              </w:pPrChange>
            </w:pPr>
            <w:r w:rsidRPr="00016618">
              <w:rPr>
                <w:rFonts w:ascii="Times New Roman" w:hAnsi="Times New Roman"/>
                <w:sz w:val="36"/>
                <w:rPrChange w:id="2541" w:author="David Gravett" w:date="2019-12-01T10:21:00Z">
                  <w:rPr>
                    <w:rFonts w:ascii="Times New Roman" w:hAnsi="Times New Roman" w:cs="Times New Roman"/>
                    <w:sz w:val="24"/>
                    <w:szCs w:val="24"/>
                  </w:rPr>
                </w:rPrChange>
              </w:rPr>
              <w:t>1</w:t>
            </w:r>
          </w:p>
        </w:tc>
        <w:tc>
          <w:tcPr>
            <w:tcW w:w="933" w:type="dxa"/>
            <w:tcPrChange w:id="2542" w:author="David Gravett" w:date="2019-12-01T10:21:00Z">
              <w:tcPr>
                <w:tcW w:w="432" w:type="dxa"/>
              </w:tcPr>
            </w:tcPrChange>
          </w:tcPr>
          <w:p w14:paraId="2A71B4EF" w14:textId="77777777" w:rsidR="000E7F10" w:rsidRPr="00016618" w:rsidRDefault="000E7F10">
            <w:pPr>
              <w:jc w:val="center"/>
              <w:rPr>
                <w:rFonts w:ascii="Times New Roman" w:hAnsi="Times New Roman"/>
                <w:sz w:val="36"/>
                <w:rPrChange w:id="2543" w:author="David Gravett" w:date="2019-12-01T10:21:00Z">
                  <w:rPr>
                    <w:rFonts w:ascii="Times New Roman" w:hAnsi="Times New Roman" w:cs="Times New Roman"/>
                    <w:sz w:val="24"/>
                    <w:szCs w:val="24"/>
                  </w:rPr>
                </w:rPrChange>
              </w:rPr>
              <w:pPrChange w:id="2544" w:author="James Dwyer" w:date="2019-12-01T10:21:00Z">
                <w:pPr/>
              </w:pPrChange>
            </w:pPr>
            <w:r w:rsidRPr="00016618">
              <w:rPr>
                <w:rFonts w:ascii="Times New Roman" w:hAnsi="Times New Roman"/>
                <w:sz w:val="36"/>
                <w:rPrChange w:id="2545" w:author="David Gravett" w:date="2019-12-01T10:21:00Z">
                  <w:rPr>
                    <w:rFonts w:ascii="Times New Roman" w:hAnsi="Times New Roman" w:cs="Times New Roman"/>
                    <w:sz w:val="24"/>
                    <w:szCs w:val="24"/>
                  </w:rPr>
                </w:rPrChange>
              </w:rPr>
              <w:t>1</w:t>
            </w:r>
          </w:p>
        </w:tc>
        <w:tc>
          <w:tcPr>
            <w:tcW w:w="933" w:type="dxa"/>
            <w:tcPrChange w:id="2546" w:author="David Gravett" w:date="2019-12-01T10:21:00Z">
              <w:tcPr>
                <w:tcW w:w="432" w:type="dxa"/>
              </w:tcPr>
            </w:tcPrChange>
          </w:tcPr>
          <w:p w14:paraId="67370FA3" w14:textId="77777777" w:rsidR="000E7F10" w:rsidRPr="00016618" w:rsidRDefault="000E7F10">
            <w:pPr>
              <w:jc w:val="center"/>
              <w:rPr>
                <w:rFonts w:ascii="Times New Roman" w:hAnsi="Times New Roman"/>
                <w:sz w:val="36"/>
                <w:rPrChange w:id="2547" w:author="David Gravett" w:date="2019-12-01T10:21:00Z">
                  <w:rPr>
                    <w:rFonts w:ascii="Times New Roman" w:hAnsi="Times New Roman" w:cs="Times New Roman"/>
                    <w:sz w:val="24"/>
                    <w:szCs w:val="24"/>
                  </w:rPr>
                </w:rPrChange>
              </w:rPr>
              <w:pPrChange w:id="2548" w:author="James Dwyer" w:date="2019-12-01T10:21:00Z">
                <w:pPr/>
              </w:pPrChange>
            </w:pPr>
            <w:r w:rsidRPr="00016618">
              <w:rPr>
                <w:rFonts w:ascii="Times New Roman" w:hAnsi="Times New Roman"/>
                <w:sz w:val="36"/>
                <w:rPrChange w:id="2549" w:author="David Gravett" w:date="2019-12-01T10:21:00Z">
                  <w:rPr>
                    <w:rFonts w:ascii="Times New Roman" w:hAnsi="Times New Roman" w:cs="Times New Roman"/>
                    <w:sz w:val="24"/>
                    <w:szCs w:val="24"/>
                  </w:rPr>
                </w:rPrChange>
              </w:rPr>
              <w:t>-1</w:t>
            </w:r>
          </w:p>
        </w:tc>
        <w:tc>
          <w:tcPr>
            <w:tcW w:w="933" w:type="dxa"/>
            <w:tcPrChange w:id="2550" w:author="David Gravett" w:date="2019-12-01T10:21:00Z">
              <w:tcPr>
                <w:tcW w:w="432" w:type="dxa"/>
              </w:tcPr>
            </w:tcPrChange>
          </w:tcPr>
          <w:p w14:paraId="465FBFC0" w14:textId="173191B1" w:rsidR="000E7F10" w:rsidRPr="00016618" w:rsidRDefault="000E7F10">
            <w:pPr>
              <w:jc w:val="center"/>
              <w:rPr>
                <w:rFonts w:ascii="Times New Roman" w:hAnsi="Times New Roman"/>
                <w:sz w:val="36"/>
                <w:rPrChange w:id="2551" w:author="David Gravett" w:date="2019-12-01T10:21:00Z">
                  <w:rPr>
                    <w:rFonts w:ascii="Times New Roman" w:hAnsi="Times New Roman" w:cs="Times New Roman"/>
                    <w:sz w:val="24"/>
                    <w:szCs w:val="24"/>
                  </w:rPr>
                </w:rPrChange>
              </w:rPr>
              <w:pPrChange w:id="2552" w:author="James Dwyer" w:date="2019-12-01T10:21:00Z">
                <w:pPr/>
              </w:pPrChange>
            </w:pPr>
            <w:r w:rsidRPr="00016618">
              <w:rPr>
                <w:rFonts w:ascii="Times New Roman" w:hAnsi="Times New Roman"/>
                <w:sz w:val="36"/>
                <w:rPrChange w:id="2553" w:author="David Gravett" w:date="2019-12-01T10:21:00Z">
                  <w:rPr>
                    <w:rFonts w:ascii="Times New Roman" w:hAnsi="Times New Roman" w:cs="Times New Roman"/>
                    <w:sz w:val="24"/>
                    <w:szCs w:val="24"/>
                  </w:rPr>
                </w:rPrChange>
              </w:rPr>
              <w:t>2</w:t>
            </w:r>
          </w:p>
        </w:tc>
      </w:tr>
      <w:tr w:rsidR="000E7F10" w14:paraId="34500903" w14:textId="77777777" w:rsidTr="00BE50C5">
        <w:trPr>
          <w:trHeight w:val="869"/>
          <w:trPrChange w:id="2554" w:author="David Gravett" w:date="2019-12-01T10:21:00Z">
            <w:trPr>
              <w:trHeight w:val="432"/>
            </w:trPr>
          </w:trPrChange>
        </w:trPr>
        <w:tc>
          <w:tcPr>
            <w:tcW w:w="933" w:type="dxa"/>
            <w:tcPrChange w:id="2555" w:author="David Gravett" w:date="2019-12-01T10:21:00Z">
              <w:tcPr>
                <w:tcW w:w="432" w:type="dxa"/>
              </w:tcPr>
            </w:tcPrChange>
          </w:tcPr>
          <w:p w14:paraId="16B3678F" w14:textId="77777777" w:rsidR="000E7F10" w:rsidRPr="00016618" w:rsidRDefault="000E7F10">
            <w:pPr>
              <w:jc w:val="center"/>
              <w:rPr>
                <w:rFonts w:ascii="Times New Roman" w:hAnsi="Times New Roman"/>
                <w:sz w:val="36"/>
                <w:rPrChange w:id="2556" w:author="David Gravett" w:date="2019-12-01T10:21:00Z">
                  <w:rPr>
                    <w:rFonts w:ascii="Times New Roman" w:hAnsi="Times New Roman" w:cs="Times New Roman"/>
                    <w:sz w:val="24"/>
                    <w:szCs w:val="24"/>
                  </w:rPr>
                </w:rPrChange>
              </w:rPr>
              <w:pPrChange w:id="2557" w:author="James Dwyer" w:date="2019-12-01T10:21:00Z">
                <w:pPr/>
              </w:pPrChange>
            </w:pPr>
            <w:r w:rsidRPr="00016618">
              <w:rPr>
                <w:rFonts w:ascii="Times New Roman" w:hAnsi="Times New Roman"/>
                <w:sz w:val="36"/>
                <w:rPrChange w:id="2558" w:author="David Gravett" w:date="2019-12-01T10:21:00Z">
                  <w:rPr>
                    <w:rFonts w:ascii="Times New Roman" w:hAnsi="Times New Roman" w:cs="Times New Roman"/>
                    <w:sz w:val="24"/>
                    <w:szCs w:val="24"/>
                  </w:rPr>
                </w:rPrChange>
              </w:rPr>
              <w:t>-1</w:t>
            </w:r>
          </w:p>
        </w:tc>
        <w:tc>
          <w:tcPr>
            <w:tcW w:w="933" w:type="dxa"/>
            <w:tcPrChange w:id="2559" w:author="David Gravett" w:date="2019-12-01T10:21:00Z">
              <w:tcPr>
                <w:tcW w:w="432" w:type="dxa"/>
              </w:tcPr>
            </w:tcPrChange>
          </w:tcPr>
          <w:p w14:paraId="7B989D48" w14:textId="77777777" w:rsidR="000E7F10" w:rsidRPr="00016618" w:rsidRDefault="000E7F10">
            <w:pPr>
              <w:jc w:val="center"/>
              <w:rPr>
                <w:rFonts w:ascii="Times New Roman" w:hAnsi="Times New Roman"/>
                <w:sz w:val="36"/>
                <w:rPrChange w:id="2560" w:author="David Gravett" w:date="2019-12-01T10:21:00Z">
                  <w:rPr>
                    <w:rFonts w:ascii="Times New Roman" w:hAnsi="Times New Roman" w:cs="Times New Roman"/>
                    <w:sz w:val="24"/>
                    <w:szCs w:val="24"/>
                  </w:rPr>
                </w:rPrChange>
              </w:rPr>
              <w:pPrChange w:id="2561" w:author="James Dwyer" w:date="2019-12-01T10:21:00Z">
                <w:pPr/>
              </w:pPrChange>
            </w:pPr>
            <w:r w:rsidRPr="00016618">
              <w:rPr>
                <w:rFonts w:ascii="Times New Roman" w:hAnsi="Times New Roman"/>
                <w:sz w:val="36"/>
                <w:rPrChange w:id="2562" w:author="David Gravett" w:date="2019-12-01T10:21:00Z">
                  <w:rPr>
                    <w:rFonts w:ascii="Times New Roman" w:hAnsi="Times New Roman" w:cs="Times New Roman"/>
                    <w:sz w:val="24"/>
                    <w:szCs w:val="24"/>
                  </w:rPr>
                </w:rPrChange>
              </w:rPr>
              <w:t>1</w:t>
            </w:r>
          </w:p>
        </w:tc>
        <w:tc>
          <w:tcPr>
            <w:tcW w:w="933" w:type="dxa"/>
            <w:tcPrChange w:id="2563" w:author="David Gravett" w:date="2019-12-01T10:21:00Z">
              <w:tcPr>
                <w:tcW w:w="432" w:type="dxa"/>
              </w:tcPr>
            </w:tcPrChange>
          </w:tcPr>
          <w:p w14:paraId="28D6C62C" w14:textId="1C1CFB41" w:rsidR="000E7F10" w:rsidRPr="00016618" w:rsidRDefault="000E7F10">
            <w:pPr>
              <w:jc w:val="center"/>
              <w:rPr>
                <w:rFonts w:ascii="Times New Roman" w:hAnsi="Times New Roman"/>
                <w:sz w:val="36"/>
                <w:rPrChange w:id="2564" w:author="David Gravett" w:date="2019-12-01T10:21:00Z">
                  <w:rPr>
                    <w:rFonts w:ascii="Times New Roman" w:hAnsi="Times New Roman" w:cs="Times New Roman"/>
                    <w:sz w:val="24"/>
                    <w:szCs w:val="24"/>
                  </w:rPr>
                </w:rPrChange>
              </w:rPr>
              <w:pPrChange w:id="2565" w:author="James Dwyer" w:date="2019-12-01T10:21:00Z">
                <w:pPr/>
              </w:pPrChange>
            </w:pPr>
            <w:r w:rsidRPr="00016618">
              <w:rPr>
                <w:rFonts w:ascii="Times New Roman" w:hAnsi="Times New Roman"/>
                <w:sz w:val="36"/>
                <w:rPrChange w:id="2566" w:author="David Gravett" w:date="2019-12-01T10:21:00Z">
                  <w:rPr>
                    <w:rFonts w:ascii="Times New Roman" w:hAnsi="Times New Roman" w:cs="Times New Roman"/>
                    <w:sz w:val="24"/>
                    <w:szCs w:val="24"/>
                  </w:rPr>
                </w:rPrChange>
              </w:rPr>
              <w:t>3</w:t>
            </w:r>
          </w:p>
        </w:tc>
        <w:tc>
          <w:tcPr>
            <w:tcW w:w="933" w:type="dxa"/>
            <w:tcPrChange w:id="2567" w:author="David Gravett" w:date="2019-12-01T10:21:00Z">
              <w:tcPr>
                <w:tcW w:w="432" w:type="dxa"/>
              </w:tcPr>
            </w:tcPrChange>
          </w:tcPr>
          <w:p w14:paraId="527D58EE" w14:textId="77777777" w:rsidR="000E7F10" w:rsidRPr="00016618" w:rsidRDefault="000E7F10">
            <w:pPr>
              <w:jc w:val="center"/>
              <w:rPr>
                <w:rFonts w:ascii="Times New Roman" w:hAnsi="Times New Roman"/>
                <w:sz w:val="36"/>
                <w:rPrChange w:id="2568" w:author="David Gravett" w:date="2019-12-01T10:21:00Z">
                  <w:rPr>
                    <w:rFonts w:ascii="Times New Roman" w:hAnsi="Times New Roman" w:cs="Times New Roman"/>
                    <w:sz w:val="24"/>
                    <w:szCs w:val="24"/>
                  </w:rPr>
                </w:rPrChange>
              </w:rPr>
              <w:pPrChange w:id="2569" w:author="James Dwyer" w:date="2019-12-01T10:21:00Z">
                <w:pPr/>
              </w:pPrChange>
            </w:pPr>
            <w:r w:rsidRPr="00016618">
              <w:rPr>
                <w:rFonts w:ascii="Times New Roman" w:hAnsi="Times New Roman"/>
                <w:sz w:val="36"/>
                <w:rPrChange w:id="2570" w:author="David Gravett" w:date="2019-12-01T10:21:00Z">
                  <w:rPr>
                    <w:rFonts w:ascii="Times New Roman" w:hAnsi="Times New Roman" w:cs="Times New Roman"/>
                    <w:sz w:val="24"/>
                    <w:szCs w:val="24"/>
                  </w:rPr>
                </w:rPrChange>
              </w:rPr>
              <w:t>-1</w:t>
            </w:r>
          </w:p>
        </w:tc>
        <w:tc>
          <w:tcPr>
            <w:tcW w:w="933" w:type="dxa"/>
            <w:tcPrChange w:id="2571" w:author="David Gravett" w:date="2019-12-01T10:21:00Z">
              <w:tcPr>
                <w:tcW w:w="432" w:type="dxa"/>
              </w:tcPr>
            </w:tcPrChange>
          </w:tcPr>
          <w:p w14:paraId="2DC97F39" w14:textId="07773CB7" w:rsidR="000E7F10" w:rsidRPr="00016618" w:rsidRDefault="000E7F10">
            <w:pPr>
              <w:jc w:val="center"/>
              <w:rPr>
                <w:rFonts w:ascii="Times New Roman" w:hAnsi="Times New Roman"/>
                <w:sz w:val="36"/>
                <w:rPrChange w:id="2572" w:author="David Gravett" w:date="2019-12-01T10:21:00Z">
                  <w:rPr>
                    <w:rFonts w:ascii="Times New Roman" w:hAnsi="Times New Roman" w:cs="Times New Roman"/>
                    <w:sz w:val="24"/>
                    <w:szCs w:val="24"/>
                  </w:rPr>
                </w:rPrChange>
              </w:rPr>
              <w:pPrChange w:id="2573" w:author="James Dwyer" w:date="2019-12-01T10:21:00Z">
                <w:pPr/>
              </w:pPrChange>
            </w:pPr>
            <w:r w:rsidRPr="00016618">
              <w:rPr>
                <w:rFonts w:ascii="Times New Roman" w:hAnsi="Times New Roman"/>
                <w:sz w:val="36"/>
                <w:rPrChange w:id="2574" w:author="David Gravett" w:date="2019-12-01T10:21:00Z">
                  <w:rPr>
                    <w:rFonts w:ascii="Times New Roman" w:hAnsi="Times New Roman" w:cs="Times New Roman"/>
                    <w:sz w:val="24"/>
                    <w:szCs w:val="24"/>
                  </w:rPr>
                </w:rPrChange>
              </w:rPr>
              <w:t>3</w:t>
            </w:r>
          </w:p>
        </w:tc>
        <w:tc>
          <w:tcPr>
            <w:tcW w:w="933" w:type="dxa"/>
            <w:tcPrChange w:id="2575" w:author="David Gravett" w:date="2019-12-01T10:21:00Z">
              <w:tcPr>
                <w:tcW w:w="432" w:type="dxa"/>
              </w:tcPr>
            </w:tcPrChange>
          </w:tcPr>
          <w:p w14:paraId="2622829A" w14:textId="77777777" w:rsidR="000E7F10" w:rsidRPr="00016618" w:rsidRDefault="000E7F10">
            <w:pPr>
              <w:jc w:val="center"/>
              <w:rPr>
                <w:rFonts w:ascii="Times New Roman" w:hAnsi="Times New Roman"/>
                <w:sz w:val="36"/>
                <w:rPrChange w:id="2576" w:author="David Gravett" w:date="2019-12-01T10:21:00Z">
                  <w:rPr>
                    <w:rFonts w:ascii="Times New Roman" w:hAnsi="Times New Roman" w:cs="Times New Roman"/>
                    <w:sz w:val="24"/>
                    <w:szCs w:val="24"/>
                  </w:rPr>
                </w:rPrChange>
              </w:rPr>
              <w:pPrChange w:id="2577" w:author="James Dwyer" w:date="2019-12-01T10:21:00Z">
                <w:pPr/>
              </w:pPrChange>
            </w:pPr>
            <w:r w:rsidRPr="00016618">
              <w:rPr>
                <w:rFonts w:ascii="Times New Roman" w:hAnsi="Times New Roman"/>
                <w:sz w:val="36"/>
                <w:rPrChange w:id="2578" w:author="David Gravett" w:date="2019-12-01T10:21:00Z">
                  <w:rPr>
                    <w:rFonts w:ascii="Times New Roman" w:hAnsi="Times New Roman" w:cs="Times New Roman"/>
                    <w:sz w:val="24"/>
                    <w:szCs w:val="24"/>
                  </w:rPr>
                </w:rPrChange>
              </w:rPr>
              <w:t>1</w:t>
            </w:r>
          </w:p>
        </w:tc>
        <w:tc>
          <w:tcPr>
            <w:tcW w:w="933" w:type="dxa"/>
            <w:tcPrChange w:id="2579" w:author="David Gravett" w:date="2019-12-01T10:21:00Z">
              <w:tcPr>
                <w:tcW w:w="432" w:type="dxa"/>
              </w:tcPr>
            </w:tcPrChange>
          </w:tcPr>
          <w:p w14:paraId="14F92012" w14:textId="77777777" w:rsidR="000E7F10" w:rsidRPr="00016618" w:rsidRDefault="000E7F10">
            <w:pPr>
              <w:jc w:val="center"/>
              <w:rPr>
                <w:rFonts w:ascii="Times New Roman" w:hAnsi="Times New Roman"/>
                <w:sz w:val="36"/>
                <w:rPrChange w:id="2580" w:author="David Gravett" w:date="2019-12-01T10:21:00Z">
                  <w:rPr>
                    <w:rFonts w:ascii="Times New Roman" w:hAnsi="Times New Roman" w:cs="Times New Roman"/>
                    <w:sz w:val="24"/>
                    <w:szCs w:val="24"/>
                  </w:rPr>
                </w:rPrChange>
              </w:rPr>
              <w:pPrChange w:id="2581" w:author="James Dwyer" w:date="2019-12-01T10:21:00Z">
                <w:pPr/>
              </w:pPrChange>
            </w:pPr>
            <w:r w:rsidRPr="00016618">
              <w:rPr>
                <w:rFonts w:ascii="Times New Roman" w:hAnsi="Times New Roman"/>
                <w:sz w:val="36"/>
                <w:rPrChange w:id="2582" w:author="David Gravett" w:date="2019-12-01T10:21:00Z">
                  <w:rPr>
                    <w:rFonts w:ascii="Times New Roman" w:hAnsi="Times New Roman" w:cs="Times New Roman"/>
                    <w:sz w:val="24"/>
                    <w:szCs w:val="24"/>
                  </w:rPr>
                </w:rPrChange>
              </w:rPr>
              <w:t>-1</w:t>
            </w:r>
          </w:p>
        </w:tc>
      </w:tr>
      <w:tr w:rsidR="000E7F10" w14:paraId="03C017C3" w14:textId="77777777" w:rsidTr="00BE50C5">
        <w:trPr>
          <w:trHeight w:val="869"/>
          <w:trPrChange w:id="2583" w:author="David Gravett" w:date="2019-12-01T10:21:00Z">
            <w:trPr>
              <w:trHeight w:val="432"/>
            </w:trPr>
          </w:trPrChange>
        </w:trPr>
        <w:tc>
          <w:tcPr>
            <w:tcW w:w="933" w:type="dxa"/>
            <w:tcPrChange w:id="2584" w:author="David Gravett" w:date="2019-12-01T10:21:00Z">
              <w:tcPr>
                <w:tcW w:w="432" w:type="dxa"/>
              </w:tcPr>
            </w:tcPrChange>
          </w:tcPr>
          <w:p w14:paraId="7D7693F3" w14:textId="77777777" w:rsidR="000E7F10" w:rsidRPr="00016618" w:rsidRDefault="000E7F10">
            <w:pPr>
              <w:jc w:val="center"/>
              <w:rPr>
                <w:rFonts w:ascii="Times New Roman" w:hAnsi="Times New Roman"/>
                <w:sz w:val="36"/>
                <w:rPrChange w:id="2585" w:author="David Gravett" w:date="2019-12-01T10:21:00Z">
                  <w:rPr>
                    <w:rFonts w:ascii="Times New Roman" w:hAnsi="Times New Roman" w:cs="Times New Roman"/>
                    <w:sz w:val="24"/>
                    <w:szCs w:val="24"/>
                  </w:rPr>
                </w:rPrChange>
              </w:rPr>
              <w:pPrChange w:id="2586" w:author="James Dwyer" w:date="2019-12-01T10:21:00Z">
                <w:pPr/>
              </w:pPrChange>
            </w:pPr>
            <w:r w:rsidRPr="00016618">
              <w:rPr>
                <w:rFonts w:ascii="Times New Roman" w:hAnsi="Times New Roman"/>
                <w:sz w:val="36"/>
                <w:rPrChange w:id="2587" w:author="David Gravett" w:date="2019-12-01T10:21:00Z">
                  <w:rPr>
                    <w:rFonts w:ascii="Times New Roman" w:hAnsi="Times New Roman" w:cs="Times New Roman"/>
                    <w:sz w:val="24"/>
                    <w:szCs w:val="24"/>
                  </w:rPr>
                </w:rPrChange>
              </w:rPr>
              <w:t>1</w:t>
            </w:r>
          </w:p>
        </w:tc>
        <w:tc>
          <w:tcPr>
            <w:tcW w:w="933" w:type="dxa"/>
            <w:tcPrChange w:id="2588" w:author="David Gravett" w:date="2019-12-01T10:21:00Z">
              <w:tcPr>
                <w:tcW w:w="432" w:type="dxa"/>
              </w:tcPr>
            </w:tcPrChange>
          </w:tcPr>
          <w:p w14:paraId="4916C5A4" w14:textId="77777777" w:rsidR="000E7F10" w:rsidRPr="00016618" w:rsidRDefault="000E7F10">
            <w:pPr>
              <w:jc w:val="center"/>
              <w:rPr>
                <w:rFonts w:ascii="Times New Roman" w:hAnsi="Times New Roman"/>
                <w:sz w:val="36"/>
                <w:rPrChange w:id="2589" w:author="David Gravett" w:date="2019-12-01T10:21:00Z">
                  <w:rPr>
                    <w:rFonts w:ascii="Times New Roman" w:hAnsi="Times New Roman" w:cs="Times New Roman"/>
                    <w:sz w:val="24"/>
                    <w:szCs w:val="24"/>
                  </w:rPr>
                </w:rPrChange>
              </w:rPr>
              <w:pPrChange w:id="2590" w:author="James Dwyer" w:date="2019-12-01T10:21:00Z">
                <w:pPr/>
              </w:pPrChange>
            </w:pPr>
            <w:r w:rsidRPr="00016618">
              <w:rPr>
                <w:rFonts w:ascii="Times New Roman" w:hAnsi="Times New Roman"/>
                <w:sz w:val="36"/>
                <w:rPrChange w:id="2591" w:author="David Gravett" w:date="2019-12-01T10:21:00Z">
                  <w:rPr>
                    <w:rFonts w:ascii="Times New Roman" w:hAnsi="Times New Roman" w:cs="Times New Roman"/>
                    <w:sz w:val="24"/>
                    <w:szCs w:val="24"/>
                  </w:rPr>
                </w:rPrChange>
              </w:rPr>
              <w:t>-1</w:t>
            </w:r>
          </w:p>
        </w:tc>
        <w:tc>
          <w:tcPr>
            <w:tcW w:w="933" w:type="dxa"/>
            <w:tcPrChange w:id="2592" w:author="David Gravett" w:date="2019-12-01T10:21:00Z">
              <w:tcPr>
                <w:tcW w:w="432" w:type="dxa"/>
              </w:tcPr>
            </w:tcPrChange>
          </w:tcPr>
          <w:p w14:paraId="09A901DE" w14:textId="77777777" w:rsidR="000E7F10" w:rsidRPr="00016618" w:rsidRDefault="000E7F10">
            <w:pPr>
              <w:jc w:val="center"/>
              <w:rPr>
                <w:rFonts w:ascii="Times New Roman" w:hAnsi="Times New Roman"/>
                <w:sz w:val="36"/>
                <w:rPrChange w:id="2593" w:author="David Gravett" w:date="2019-12-01T10:21:00Z">
                  <w:rPr>
                    <w:rFonts w:ascii="Times New Roman" w:hAnsi="Times New Roman" w:cs="Times New Roman"/>
                    <w:sz w:val="24"/>
                    <w:szCs w:val="24"/>
                  </w:rPr>
                </w:rPrChange>
              </w:rPr>
              <w:pPrChange w:id="2594" w:author="James Dwyer" w:date="2019-12-01T10:21:00Z">
                <w:pPr/>
              </w:pPrChange>
            </w:pPr>
            <w:r w:rsidRPr="00016618">
              <w:rPr>
                <w:rFonts w:ascii="Times New Roman" w:hAnsi="Times New Roman"/>
                <w:sz w:val="36"/>
                <w:rPrChange w:id="2595" w:author="David Gravett" w:date="2019-12-01T10:21:00Z">
                  <w:rPr>
                    <w:rFonts w:ascii="Times New Roman" w:hAnsi="Times New Roman" w:cs="Times New Roman"/>
                    <w:sz w:val="24"/>
                    <w:szCs w:val="24"/>
                  </w:rPr>
                </w:rPrChange>
              </w:rPr>
              <w:t>-1</w:t>
            </w:r>
          </w:p>
        </w:tc>
        <w:tc>
          <w:tcPr>
            <w:tcW w:w="933" w:type="dxa"/>
            <w:tcPrChange w:id="2596" w:author="David Gravett" w:date="2019-12-01T10:21:00Z">
              <w:tcPr>
                <w:tcW w:w="432" w:type="dxa"/>
              </w:tcPr>
            </w:tcPrChange>
          </w:tcPr>
          <w:p w14:paraId="33B95A98" w14:textId="77777777" w:rsidR="000E7F10" w:rsidRPr="00016618" w:rsidRDefault="000E7F10">
            <w:pPr>
              <w:jc w:val="center"/>
              <w:rPr>
                <w:rFonts w:ascii="Times New Roman" w:hAnsi="Times New Roman"/>
                <w:sz w:val="36"/>
                <w:rPrChange w:id="2597" w:author="David Gravett" w:date="2019-12-01T10:21:00Z">
                  <w:rPr>
                    <w:rFonts w:ascii="Times New Roman" w:hAnsi="Times New Roman" w:cs="Times New Roman"/>
                    <w:sz w:val="24"/>
                    <w:szCs w:val="24"/>
                  </w:rPr>
                </w:rPrChange>
              </w:rPr>
              <w:pPrChange w:id="2598" w:author="James Dwyer" w:date="2019-12-01T10:21:00Z">
                <w:pPr/>
              </w:pPrChange>
            </w:pPr>
            <w:r w:rsidRPr="00016618">
              <w:rPr>
                <w:rFonts w:ascii="Times New Roman" w:hAnsi="Times New Roman"/>
                <w:sz w:val="36"/>
                <w:rPrChange w:id="2599" w:author="David Gravett" w:date="2019-12-01T10:21:00Z">
                  <w:rPr>
                    <w:rFonts w:ascii="Times New Roman" w:hAnsi="Times New Roman" w:cs="Times New Roman"/>
                    <w:sz w:val="24"/>
                    <w:szCs w:val="24"/>
                  </w:rPr>
                </w:rPrChange>
              </w:rPr>
              <w:t>-1</w:t>
            </w:r>
          </w:p>
        </w:tc>
        <w:tc>
          <w:tcPr>
            <w:tcW w:w="933" w:type="dxa"/>
            <w:tcPrChange w:id="2600" w:author="David Gravett" w:date="2019-12-01T10:21:00Z">
              <w:tcPr>
                <w:tcW w:w="432" w:type="dxa"/>
              </w:tcPr>
            </w:tcPrChange>
          </w:tcPr>
          <w:p w14:paraId="68D554DB" w14:textId="77777777" w:rsidR="000E7F10" w:rsidRPr="00016618" w:rsidRDefault="000E7F10">
            <w:pPr>
              <w:jc w:val="center"/>
              <w:rPr>
                <w:rFonts w:ascii="Times New Roman" w:hAnsi="Times New Roman"/>
                <w:sz w:val="36"/>
                <w:rPrChange w:id="2601" w:author="David Gravett" w:date="2019-12-01T10:21:00Z">
                  <w:rPr>
                    <w:rFonts w:ascii="Times New Roman" w:hAnsi="Times New Roman" w:cs="Times New Roman"/>
                    <w:sz w:val="24"/>
                    <w:szCs w:val="24"/>
                  </w:rPr>
                </w:rPrChange>
              </w:rPr>
              <w:pPrChange w:id="2602" w:author="James Dwyer" w:date="2019-12-01T10:21:00Z">
                <w:pPr/>
              </w:pPrChange>
            </w:pPr>
            <w:r w:rsidRPr="00016618">
              <w:rPr>
                <w:rFonts w:ascii="Times New Roman" w:hAnsi="Times New Roman"/>
                <w:sz w:val="36"/>
                <w:rPrChange w:id="2603" w:author="David Gravett" w:date="2019-12-01T10:21:00Z">
                  <w:rPr>
                    <w:rFonts w:ascii="Times New Roman" w:hAnsi="Times New Roman" w:cs="Times New Roman"/>
                    <w:sz w:val="24"/>
                    <w:szCs w:val="24"/>
                  </w:rPr>
                </w:rPrChange>
              </w:rPr>
              <w:t>-1</w:t>
            </w:r>
          </w:p>
        </w:tc>
        <w:tc>
          <w:tcPr>
            <w:tcW w:w="933" w:type="dxa"/>
            <w:tcPrChange w:id="2604" w:author="David Gravett" w:date="2019-12-01T10:21:00Z">
              <w:tcPr>
                <w:tcW w:w="432" w:type="dxa"/>
              </w:tcPr>
            </w:tcPrChange>
          </w:tcPr>
          <w:p w14:paraId="5B253504" w14:textId="77777777" w:rsidR="000E7F10" w:rsidRPr="00016618" w:rsidRDefault="000E7F10">
            <w:pPr>
              <w:jc w:val="center"/>
              <w:rPr>
                <w:rFonts w:ascii="Times New Roman" w:hAnsi="Times New Roman"/>
                <w:sz w:val="36"/>
                <w:rPrChange w:id="2605" w:author="David Gravett" w:date="2019-12-01T10:21:00Z">
                  <w:rPr>
                    <w:rFonts w:ascii="Times New Roman" w:hAnsi="Times New Roman" w:cs="Times New Roman"/>
                    <w:sz w:val="24"/>
                    <w:szCs w:val="24"/>
                  </w:rPr>
                </w:rPrChange>
              </w:rPr>
              <w:pPrChange w:id="2606" w:author="James Dwyer" w:date="2019-12-01T10:21:00Z">
                <w:pPr/>
              </w:pPrChange>
            </w:pPr>
            <w:r w:rsidRPr="00016618">
              <w:rPr>
                <w:rFonts w:ascii="Times New Roman" w:hAnsi="Times New Roman"/>
                <w:sz w:val="36"/>
                <w:rPrChange w:id="2607" w:author="David Gravett" w:date="2019-12-01T10:21:00Z">
                  <w:rPr>
                    <w:rFonts w:ascii="Times New Roman" w:hAnsi="Times New Roman" w:cs="Times New Roman"/>
                    <w:sz w:val="24"/>
                    <w:szCs w:val="24"/>
                  </w:rPr>
                </w:rPrChange>
              </w:rPr>
              <w:t>-1</w:t>
            </w:r>
          </w:p>
        </w:tc>
        <w:tc>
          <w:tcPr>
            <w:tcW w:w="933" w:type="dxa"/>
            <w:tcPrChange w:id="2608" w:author="David Gravett" w:date="2019-12-01T10:21:00Z">
              <w:tcPr>
                <w:tcW w:w="432" w:type="dxa"/>
              </w:tcPr>
            </w:tcPrChange>
          </w:tcPr>
          <w:p w14:paraId="3D6FC407" w14:textId="77777777" w:rsidR="000E7F10" w:rsidRPr="00016618" w:rsidRDefault="000E7F10">
            <w:pPr>
              <w:jc w:val="center"/>
              <w:rPr>
                <w:rFonts w:ascii="Times New Roman" w:hAnsi="Times New Roman"/>
                <w:sz w:val="36"/>
                <w:rPrChange w:id="2609" w:author="David Gravett" w:date="2019-12-01T10:21:00Z">
                  <w:rPr>
                    <w:rFonts w:ascii="Times New Roman" w:hAnsi="Times New Roman" w:cs="Times New Roman"/>
                    <w:sz w:val="24"/>
                    <w:szCs w:val="24"/>
                  </w:rPr>
                </w:rPrChange>
              </w:rPr>
              <w:pPrChange w:id="2610" w:author="James Dwyer" w:date="2019-12-01T10:21:00Z">
                <w:pPr/>
              </w:pPrChange>
            </w:pPr>
            <w:r w:rsidRPr="00016618">
              <w:rPr>
                <w:rFonts w:ascii="Times New Roman" w:hAnsi="Times New Roman"/>
                <w:sz w:val="36"/>
                <w:rPrChange w:id="2611" w:author="David Gravett" w:date="2019-12-01T10:21:00Z">
                  <w:rPr>
                    <w:rFonts w:ascii="Times New Roman" w:hAnsi="Times New Roman" w:cs="Times New Roman"/>
                    <w:sz w:val="24"/>
                    <w:szCs w:val="24"/>
                  </w:rPr>
                </w:rPrChange>
              </w:rPr>
              <w:t>1</w:t>
            </w:r>
          </w:p>
        </w:tc>
      </w:tr>
      <w:tr w:rsidR="000E7F10" w14:paraId="264926F3" w14:textId="77777777" w:rsidTr="00BE50C5">
        <w:trPr>
          <w:trHeight w:val="869"/>
          <w:trPrChange w:id="2612" w:author="David Gravett" w:date="2019-12-01T10:21:00Z">
            <w:trPr>
              <w:trHeight w:val="432"/>
            </w:trPr>
          </w:trPrChange>
        </w:trPr>
        <w:tc>
          <w:tcPr>
            <w:tcW w:w="933" w:type="dxa"/>
            <w:tcPrChange w:id="2613" w:author="David Gravett" w:date="2019-12-01T10:21:00Z">
              <w:tcPr>
                <w:tcW w:w="432" w:type="dxa"/>
              </w:tcPr>
            </w:tcPrChange>
          </w:tcPr>
          <w:p w14:paraId="7B5C57CC" w14:textId="77777777" w:rsidR="000E7F10" w:rsidRPr="00016618" w:rsidRDefault="000E7F10">
            <w:pPr>
              <w:jc w:val="center"/>
              <w:rPr>
                <w:rFonts w:ascii="Times New Roman" w:hAnsi="Times New Roman"/>
                <w:sz w:val="36"/>
                <w:rPrChange w:id="2614" w:author="David Gravett" w:date="2019-12-01T10:21:00Z">
                  <w:rPr>
                    <w:rFonts w:ascii="Times New Roman" w:hAnsi="Times New Roman" w:cs="Times New Roman"/>
                    <w:sz w:val="24"/>
                    <w:szCs w:val="24"/>
                  </w:rPr>
                </w:rPrChange>
              </w:rPr>
              <w:pPrChange w:id="2615" w:author="James Dwyer" w:date="2019-12-01T10:21:00Z">
                <w:pPr/>
              </w:pPrChange>
            </w:pPr>
            <w:r w:rsidRPr="00016618">
              <w:rPr>
                <w:rFonts w:ascii="Times New Roman" w:hAnsi="Times New Roman"/>
                <w:sz w:val="36"/>
                <w:rPrChange w:id="2616" w:author="David Gravett" w:date="2019-12-01T10:21:00Z">
                  <w:rPr>
                    <w:rFonts w:ascii="Times New Roman" w:hAnsi="Times New Roman" w:cs="Times New Roman"/>
                    <w:sz w:val="24"/>
                    <w:szCs w:val="24"/>
                  </w:rPr>
                </w:rPrChange>
              </w:rPr>
              <w:t>1</w:t>
            </w:r>
          </w:p>
        </w:tc>
        <w:tc>
          <w:tcPr>
            <w:tcW w:w="933" w:type="dxa"/>
            <w:tcPrChange w:id="2617" w:author="David Gravett" w:date="2019-12-01T10:21:00Z">
              <w:tcPr>
                <w:tcW w:w="432" w:type="dxa"/>
              </w:tcPr>
            </w:tcPrChange>
          </w:tcPr>
          <w:p w14:paraId="20A123A6" w14:textId="77777777" w:rsidR="000E7F10" w:rsidRPr="00016618" w:rsidRDefault="000E7F10">
            <w:pPr>
              <w:jc w:val="center"/>
              <w:rPr>
                <w:rFonts w:ascii="Times New Roman" w:hAnsi="Times New Roman"/>
                <w:sz w:val="36"/>
                <w:rPrChange w:id="2618" w:author="David Gravett" w:date="2019-12-01T10:21:00Z">
                  <w:rPr>
                    <w:rFonts w:ascii="Times New Roman" w:hAnsi="Times New Roman" w:cs="Times New Roman"/>
                    <w:sz w:val="24"/>
                    <w:szCs w:val="24"/>
                  </w:rPr>
                </w:rPrChange>
              </w:rPr>
              <w:pPrChange w:id="2619" w:author="James Dwyer" w:date="2019-12-01T10:21:00Z">
                <w:pPr/>
              </w:pPrChange>
            </w:pPr>
            <w:r w:rsidRPr="00016618">
              <w:rPr>
                <w:rFonts w:ascii="Times New Roman" w:hAnsi="Times New Roman"/>
                <w:sz w:val="36"/>
                <w:rPrChange w:id="2620" w:author="David Gravett" w:date="2019-12-01T10:21:00Z">
                  <w:rPr>
                    <w:rFonts w:ascii="Times New Roman" w:hAnsi="Times New Roman" w:cs="Times New Roman"/>
                    <w:sz w:val="24"/>
                    <w:szCs w:val="24"/>
                  </w:rPr>
                </w:rPrChange>
              </w:rPr>
              <w:t>-1</w:t>
            </w:r>
          </w:p>
        </w:tc>
        <w:tc>
          <w:tcPr>
            <w:tcW w:w="933" w:type="dxa"/>
            <w:tcPrChange w:id="2621" w:author="David Gravett" w:date="2019-12-01T10:21:00Z">
              <w:tcPr>
                <w:tcW w:w="432" w:type="dxa"/>
              </w:tcPr>
            </w:tcPrChange>
          </w:tcPr>
          <w:p w14:paraId="60E15891" w14:textId="77777777" w:rsidR="000E7F10" w:rsidRPr="00016618" w:rsidRDefault="000E7F10">
            <w:pPr>
              <w:jc w:val="center"/>
              <w:rPr>
                <w:rFonts w:ascii="Times New Roman" w:hAnsi="Times New Roman"/>
                <w:sz w:val="36"/>
                <w:rPrChange w:id="2622" w:author="David Gravett" w:date="2019-12-01T10:21:00Z">
                  <w:rPr>
                    <w:rFonts w:ascii="Times New Roman" w:hAnsi="Times New Roman" w:cs="Times New Roman"/>
                    <w:sz w:val="24"/>
                    <w:szCs w:val="24"/>
                  </w:rPr>
                </w:rPrChange>
              </w:rPr>
              <w:pPrChange w:id="2623" w:author="James Dwyer" w:date="2019-12-01T10:21:00Z">
                <w:pPr/>
              </w:pPrChange>
            </w:pPr>
            <w:r w:rsidRPr="00016618">
              <w:rPr>
                <w:rFonts w:ascii="Times New Roman" w:hAnsi="Times New Roman"/>
                <w:sz w:val="36"/>
                <w:rPrChange w:id="2624" w:author="David Gravett" w:date="2019-12-01T10:21:00Z">
                  <w:rPr>
                    <w:rFonts w:ascii="Times New Roman" w:hAnsi="Times New Roman" w:cs="Times New Roman"/>
                    <w:sz w:val="24"/>
                    <w:szCs w:val="24"/>
                  </w:rPr>
                </w:rPrChange>
              </w:rPr>
              <w:t>-1</w:t>
            </w:r>
          </w:p>
        </w:tc>
        <w:tc>
          <w:tcPr>
            <w:tcW w:w="933" w:type="dxa"/>
            <w:tcPrChange w:id="2625" w:author="David Gravett" w:date="2019-12-01T10:21:00Z">
              <w:tcPr>
                <w:tcW w:w="432" w:type="dxa"/>
              </w:tcPr>
            </w:tcPrChange>
          </w:tcPr>
          <w:p w14:paraId="400F9488" w14:textId="77777777" w:rsidR="000E7F10" w:rsidRPr="00016618" w:rsidRDefault="000E7F10">
            <w:pPr>
              <w:jc w:val="center"/>
              <w:rPr>
                <w:rFonts w:ascii="Times New Roman" w:hAnsi="Times New Roman"/>
                <w:sz w:val="36"/>
                <w:rPrChange w:id="2626" w:author="David Gravett" w:date="2019-12-01T10:21:00Z">
                  <w:rPr>
                    <w:rFonts w:ascii="Times New Roman" w:hAnsi="Times New Roman" w:cs="Times New Roman"/>
                    <w:sz w:val="24"/>
                    <w:szCs w:val="24"/>
                  </w:rPr>
                </w:rPrChange>
              </w:rPr>
              <w:pPrChange w:id="2627" w:author="James Dwyer" w:date="2019-12-01T10:21:00Z">
                <w:pPr/>
              </w:pPrChange>
            </w:pPr>
            <w:r w:rsidRPr="00016618">
              <w:rPr>
                <w:rFonts w:ascii="Times New Roman" w:hAnsi="Times New Roman"/>
                <w:sz w:val="36"/>
                <w:rPrChange w:id="2628" w:author="David Gravett" w:date="2019-12-01T10:21:00Z">
                  <w:rPr>
                    <w:rFonts w:ascii="Times New Roman" w:hAnsi="Times New Roman" w:cs="Times New Roman"/>
                    <w:sz w:val="24"/>
                    <w:szCs w:val="24"/>
                  </w:rPr>
                </w:rPrChange>
              </w:rPr>
              <w:t>-1</w:t>
            </w:r>
          </w:p>
        </w:tc>
        <w:tc>
          <w:tcPr>
            <w:tcW w:w="933" w:type="dxa"/>
            <w:tcPrChange w:id="2629" w:author="David Gravett" w:date="2019-12-01T10:21:00Z">
              <w:tcPr>
                <w:tcW w:w="432" w:type="dxa"/>
              </w:tcPr>
            </w:tcPrChange>
          </w:tcPr>
          <w:p w14:paraId="30C207CA" w14:textId="77777777" w:rsidR="000E7F10" w:rsidRPr="00016618" w:rsidRDefault="000E7F10">
            <w:pPr>
              <w:jc w:val="center"/>
              <w:rPr>
                <w:rFonts w:ascii="Times New Roman" w:hAnsi="Times New Roman"/>
                <w:sz w:val="36"/>
                <w:rPrChange w:id="2630" w:author="David Gravett" w:date="2019-12-01T10:21:00Z">
                  <w:rPr>
                    <w:rFonts w:ascii="Times New Roman" w:hAnsi="Times New Roman" w:cs="Times New Roman"/>
                    <w:sz w:val="24"/>
                    <w:szCs w:val="24"/>
                  </w:rPr>
                </w:rPrChange>
              </w:rPr>
              <w:pPrChange w:id="2631" w:author="James Dwyer" w:date="2019-12-01T10:21:00Z">
                <w:pPr/>
              </w:pPrChange>
            </w:pPr>
            <w:r w:rsidRPr="00016618">
              <w:rPr>
                <w:rFonts w:ascii="Times New Roman" w:hAnsi="Times New Roman"/>
                <w:sz w:val="36"/>
                <w:rPrChange w:id="2632" w:author="David Gravett" w:date="2019-12-01T10:21:00Z">
                  <w:rPr>
                    <w:rFonts w:ascii="Times New Roman" w:hAnsi="Times New Roman" w:cs="Times New Roman"/>
                    <w:sz w:val="24"/>
                    <w:szCs w:val="24"/>
                  </w:rPr>
                </w:rPrChange>
              </w:rPr>
              <w:t>-1</w:t>
            </w:r>
          </w:p>
        </w:tc>
        <w:tc>
          <w:tcPr>
            <w:tcW w:w="933" w:type="dxa"/>
            <w:tcPrChange w:id="2633" w:author="David Gravett" w:date="2019-12-01T10:21:00Z">
              <w:tcPr>
                <w:tcW w:w="432" w:type="dxa"/>
              </w:tcPr>
            </w:tcPrChange>
          </w:tcPr>
          <w:p w14:paraId="1EB196D1" w14:textId="77777777" w:rsidR="000E7F10" w:rsidRPr="00016618" w:rsidRDefault="000E7F10">
            <w:pPr>
              <w:jc w:val="center"/>
              <w:rPr>
                <w:rFonts w:ascii="Times New Roman" w:hAnsi="Times New Roman"/>
                <w:sz w:val="36"/>
                <w:rPrChange w:id="2634" w:author="David Gravett" w:date="2019-12-01T10:21:00Z">
                  <w:rPr>
                    <w:rFonts w:ascii="Times New Roman" w:hAnsi="Times New Roman" w:cs="Times New Roman"/>
                    <w:sz w:val="24"/>
                    <w:szCs w:val="24"/>
                  </w:rPr>
                </w:rPrChange>
              </w:rPr>
              <w:pPrChange w:id="2635" w:author="James Dwyer" w:date="2019-12-01T10:21:00Z">
                <w:pPr/>
              </w:pPrChange>
            </w:pPr>
            <w:r w:rsidRPr="00016618">
              <w:rPr>
                <w:rFonts w:ascii="Times New Roman" w:hAnsi="Times New Roman"/>
                <w:sz w:val="36"/>
                <w:rPrChange w:id="2636" w:author="David Gravett" w:date="2019-12-01T10:21:00Z">
                  <w:rPr>
                    <w:rFonts w:ascii="Times New Roman" w:hAnsi="Times New Roman" w:cs="Times New Roman"/>
                    <w:sz w:val="24"/>
                    <w:szCs w:val="24"/>
                  </w:rPr>
                </w:rPrChange>
              </w:rPr>
              <w:t>-1</w:t>
            </w:r>
          </w:p>
        </w:tc>
        <w:tc>
          <w:tcPr>
            <w:tcW w:w="933" w:type="dxa"/>
            <w:tcPrChange w:id="2637" w:author="David Gravett" w:date="2019-12-01T10:21:00Z">
              <w:tcPr>
                <w:tcW w:w="432" w:type="dxa"/>
              </w:tcPr>
            </w:tcPrChange>
          </w:tcPr>
          <w:p w14:paraId="1DF39FE0" w14:textId="77777777" w:rsidR="000E7F10" w:rsidRPr="00016618" w:rsidRDefault="000E7F10">
            <w:pPr>
              <w:jc w:val="center"/>
              <w:rPr>
                <w:rFonts w:ascii="Times New Roman" w:hAnsi="Times New Roman"/>
                <w:sz w:val="36"/>
                <w:rPrChange w:id="2638" w:author="David Gravett" w:date="2019-12-01T10:21:00Z">
                  <w:rPr>
                    <w:rFonts w:ascii="Times New Roman" w:hAnsi="Times New Roman" w:cs="Times New Roman"/>
                    <w:sz w:val="24"/>
                    <w:szCs w:val="24"/>
                  </w:rPr>
                </w:rPrChange>
              </w:rPr>
              <w:pPrChange w:id="2639" w:author="James Dwyer" w:date="2019-12-01T10:21:00Z">
                <w:pPr/>
              </w:pPrChange>
            </w:pPr>
            <w:r w:rsidRPr="00016618">
              <w:rPr>
                <w:rFonts w:ascii="Times New Roman" w:hAnsi="Times New Roman"/>
                <w:sz w:val="36"/>
                <w:rPrChange w:id="2640" w:author="David Gravett" w:date="2019-12-01T10:21:00Z">
                  <w:rPr>
                    <w:rFonts w:ascii="Times New Roman" w:hAnsi="Times New Roman" w:cs="Times New Roman"/>
                    <w:sz w:val="24"/>
                    <w:szCs w:val="24"/>
                  </w:rPr>
                </w:rPrChange>
              </w:rPr>
              <w:t>1</w:t>
            </w:r>
          </w:p>
        </w:tc>
      </w:tr>
      <w:tr w:rsidR="000E7F10" w14:paraId="3FFB2AA0" w14:textId="77777777" w:rsidTr="00BE50C5">
        <w:trPr>
          <w:trHeight w:val="869"/>
          <w:trPrChange w:id="2641" w:author="David Gravett" w:date="2019-12-01T10:21:00Z">
            <w:trPr>
              <w:trHeight w:val="432"/>
            </w:trPr>
          </w:trPrChange>
        </w:trPr>
        <w:tc>
          <w:tcPr>
            <w:tcW w:w="933" w:type="dxa"/>
            <w:tcPrChange w:id="2642" w:author="David Gravett" w:date="2019-12-01T10:21:00Z">
              <w:tcPr>
                <w:tcW w:w="432" w:type="dxa"/>
              </w:tcPr>
            </w:tcPrChange>
          </w:tcPr>
          <w:p w14:paraId="5F67F232" w14:textId="77777777" w:rsidR="000E7F10" w:rsidRPr="00016618" w:rsidRDefault="000E7F10">
            <w:pPr>
              <w:jc w:val="center"/>
              <w:rPr>
                <w:rFonts w:ascii="Times New Roman" w:hAnsi="Times New Roman"/>
                <w:sz w:val="36"/>
                <w:rPrChange w:id="2643" w:author="David Gravett" w:date="2019-12-01T10:21:00Z">
                  <w:rPr>
                    <w:rFonts w:ascii="Times New Roman" w:hAnsi="Times New Roman" w:cs="Times New Roman"/>
                    <w:sz w:val="24"/>
                    <w:szCs w:val="24"/>
                  </w:rPr>
                </w:rPrChange>
              </w:rPr>
              <w:pPrChange w:id="2644" w:author="James Dwyer" w:date="2019-12-01T10:21:00Z">
                <w:pPr/>
              </w:pPrChange>
            </w:pPr>
            <w:r w:rsidRPr="00016618">
              <w:rPr>
                <w:rFonts w:ascii="Times New Roman" w:hAnsi="Times New Roman"/>
                <w:sz w:val="36"/>
                <w:rPrChange w:id="2645" w:author="David Gravett" w:date="2019-12-01T10:21:00Z">
                  <w:rPr>
                    <w:rFonts w:ascii="Times New Roman" w:hAnsi="Times New Roman" w:cs="Times New Roman"/>
                    <w:sz w:val="24"/>
                    <w:szCs w:val="24"/>
                  </w:rPr>
                </w:rPrChange>
              </w:rPr>
              <w:t>-1</w:t>
            </w:r>
          </w:p>
        </w:tc>
        <w:tc>
          <w:tcPr>
            <w:tcW w:w="933" w:type="dxa"/>
            <w:tcPrChange w:id="2646" w:author="David Gravett" w:date="2019-12-01T10:21:00Z">
              <w:tcPr>
                <w:tcW w:w="432" w:type="dxa"/>
              </w:tcPr>
            </w:tcPrChange>
          </w:tcPr>
          <w:p w14:paraId="31C351AA" w14:textId="77777777" w:rsidR="000E7F10" w:rsidRPr="00016618" w:rsidRDefault="000E7F10">
            <w:pPr>
              <w:jc w:val="center"/>
              <w:rPr>
                <w:rFonts w:ascii="Times New Roman" w:hAnsi="Times New Roman"/>
                <w:sz w:val="36"/>
                <w:rPrChange w:id="2647" w:author="David Gravett" w:date="2019-12-01T10:21:00Z">
                  <w:rPr>
                    <w:rFonts w:ascii="Times New Roman" w:hAnsi="Times New Roman" w:cs="Times New Roman"/>
                    <w:sz w:val="24"/>
                    <w:szCs w:val="24"/>
                  </w:rPr>
                </w:rPrChange>
              </w:rPr>
              <w:pPrChange w:id="2648" w:author="James Dwyer" w:date="2019-12-01T10:21:00Z">
                <w:pPr/>
              </w:pPrChange>
            </w:pPr>
            <w:r w:rsidRPr="00016618">
              <w:rPr>
                <w:rFonts w:ascii="Times New Roman" w:hAnsi="Times New Roman"/>
                <w:sz w:val="36"/>
                <w:rPrChange w:id="2649" w:author="David Gravett" w:date="2019-12-01T10:21:00Z">
                  <w:rPr>
                    <w:rFonts w:ascii="Times New Roman" w:hAnsi="Times New Roman" w:cs="Times New Roman"/>
                    <w:sz w:val="24"/>
                    <w:szCs w:val="24"/>
                  </w:rPr>
                </w:rPrChange>
              </w:rPr>
              <w:t>1</w:t>
            </w:r>
          </w:p>
        </w:tc>
        <w:tc>
          <w:tcPr>
            <w:tcW w:w="933" w:type="dxa"/>
            <w:tcPrChange w:id="2650" w:author="David Gravett" w:date="2019-12-01T10:21:00Z">
              <w:tcPr>
                <w:tcW w:w="432" w:type="dxa"/>
              </w:tcPr>
            </w:tcPrChange>
          </w:tcPr>
          <w:p w14:paraId="2D20B702" w14:textId="41CCC0EB" w:rsidR="000E7F10" w:rsidRPr="00016618" w:rsidRDefault="000E7F10">
            <w:pPr>
              <w:jc w:val="center"/>
              <w:rPr>
                <w:rFonts w:ascii="Times New Roman" w:hAnsi="Times New Roman"/>
                <w:sz w:val="36"/>
                <w:rPrChange w:id="2651" w:author="David Gravett" w:date="2019-12-01T10:21:00Z">
                  <w:rPr>
                    <w:rFonts w:ascii="Times New Roman" w:hAnsi="Times New Roman" w:cs="Times New Roman"/>
                    <w:sz w:val="24"/>
                    <w:szCs w:val="24"/>
                  </w:rPr>
                </w:rPrChange>
              </w:rPr>
              <w:pPrChange w:id="2652" w:author="James Dwyer" w:date="2019-12-01T10:21:00Z">
                <w:pPr/>
              </w:pPrChange>
            </w:pPr>
            <w:r w:rsidRPr="00016618">
              <w:rPr>
                <w:rFonts w:ascii="Times New Roman" w:hAnsi="Times New Roman"/>
                <w:sz w:val="36"/>
                <w:rPrChange w:id="2653" w:author="David Gravett" w:date="2019-12-01T10:21:00Z">
                  <w:rPr>
                    <w:rFonts w:ascii="Times New Roman" w:hAnsi="Times New Roman" w:cs="Times New Roman"/>
                    <w:sz w:val="24"/>
                    <w:szCs w:val="24"/>
                  </w:rPr>
                </w:rPrChange>
              </w:rPr>
              <w:t>2</w:t>
            </w:r>
          </w:p>
        </w:tc>
        <w:tc>
          <w:tcPr>
            <w:tcW w:w="933" w:type="dxa"/>
            <w:tcPrChange w:id="2654" w:author="David Gravett" w:date="2019-12-01T10:21:00Z">
              <w:tcPr>
                <w:tcW w:w="432" w:type="dxa"/>
              </w:tcPr>
            </w:tcPrChange>
          </w:tcPr>
          <w:p w14:paraId="5B198FCE" w14:textId="77777777" w:rsidR="000E7F10" w:rsidRPr="00016618" w:rsidRDefault="000E7F10">
            <w:pPr>
              <w:jc w:val="center"/>
              <w:rPr>
                <w:rFonts w:ascii="Times New Roman" w:hAnsi="Times New Roman"/>
                <w:sz w:val="36"/>
                <w:rPrChange w:id="2655" w:author="David Gravett" w:date="2019-12-01T10:21:00Z">
                  <w:rPr>
                    <w:rFonts w:ascii="Times New Roman" w:hAnsi="Times New Roman" w:cs="Times New Roman"/>
                    <w:sz w:val="24"/>
                    <w:szCs w:val="24"/>
                  </w:rPr>
                </w:rPrChange>
              </w:rPr>
              <w:pPrChange w:id="2656" w:author="James Dwyer" w:date="2019-12-01T10:21:00Z">
                <w:pPr/>
              </w:pPrChange>
            </w:pPr>
            <w:r w:rsidRPr="00016618">
              <w:rPr>
                <w:rFonts w:ascii="Times New Roman" w:hAnsi="Times New Roman"/>
                <w:sz w:val="36"/>
                <w:rPrChange w:id="2657" w:author="David Gravett" w:date="2019-12-01T10:21:00Z">
                  <w:rPr>
                    <w:rFonts w:ascii="Times New Roman" w:hAnsi="Times New Roman" w:cs="Times New Roman"/>
                    <w:sz w:val="24"/>
                    <w:szCs w:val="24"/>
                  </w:rPr>
                </w:rPrChange>
              </w:rPr>
              <w:t>1</w:t>
            </w:r>
          </w:p>
        </w:tc>
        <w:tc>
          <w:tcPr>
            <w:tcW w:w="933" w:type="dxa"/>
            <w:tcPrChange w:id="2658" w:author="David Gravett" w:date="2019-12-01T10:21:00Z">
              <w:tcPr>
                <w:tcW w:w="432" w:type="dxa"/>
              </w:tcPr>
            </w:tcPrChange>
          </w:tcPr>
          <w:p w14:paraId="7EAEC7FF" w14:textId="4C0581DB" w:rsidR="000E7F10" w:rsidRPr="00016618" w:rsidRDefault="000E7F10">
            <w:pPr>
              <w:jc w:val="center"/>
              <w:rPr>
                <w:rFonts w:ascii="Times New Roman" w:hAnsi="Times New Roman"/>
                <w:sz w:val="36"/>
                <w:rPrChange w:id="2659" w:author="David Gravett" w:date="2019-12-01T10:21:00Z">
                  <w:rPr>
                    <w:rFonts w:ascii="Times New Roman" w:hAnsi="Times New Roman" w:cs="Times New Roman"/>
                    <w:sz w:val="24"/>
                    <w:szCs w:val="24"/>
                  </w:rPr>
                </w:rPrChange>
              </w:rPr>
              <w:pPrChange w:id="2660" w:author="James Dwyer" w:date="2019-12-01T10:21:00Z">
                <w:pPr/>
              </w:pPrChange>
            </w:pPr>
            <w:r w:rsidRPr="00016618">
              <w:rPr>
                <w:rFonts w:ascii="Times New Roman" w:hAnsi="Times New Roman"/>
                <w:sz w:val="36"/>
                <w:rPrChange w:id="2661" w:author="David Gravett" w:date="2019-12-01T10:21:00Z">
                  <w:rPr>
                    <w:rFonts w:ascii="Times New Roman" w:hAnsi="Times New Roman" w:cs="Times New Roman"/>
                    <w:sz w:val="24"/>
                    <w:szCs w:val="24"/>
                  </w:rPr>
                </w:rPrChange>
              </w:rPr>
              <w:t>2</w:t>
            </w:r>
          </w:p>
        </w:tc>
        <w:tc>
          <w:tcPr>
            <w:tcW w:w="933" w:type="dxa"/>
            <w:tcPrChange w:id="2662" w:author="David Gravett" w:date="2019-12-01T10:21:00Z">
              <w:tcPr>
                <w:tcW w:w="432" w:type="dxa"/>
              </w:tcPr>
            </w:tcPrChange>
          </w:tcPr>
          <w:p w14:paraId="123B6CA3" w14:textId="77777777" w:rsidR="000E7F10" w:rsidRPr="00016618" w:rsidRDefault="000E7F10">
            <w:pPr>
              <w:jc w:val="center"/>
              <w:rPr>
                <w:rFonts w:ascii="Times New Roman" w:hAnsi="Times New Roman"/>
                <w:sz w:val="36"/>
                <w:rPrChange w:id="2663" w:author="David Gravett" w:date="2019-12-01T10:21:00Z">
                  <w:rPr>
                    <w:rFonts w:ascii="Times New Roman" w:hAnsi="Times New Roman" w:cs="Times New Roman"/>
                    <w:sz w:val="24"/>
                    <w:szCs w:val="24"/>
                  </w:rPr>
                </w:rPrChange>
              </w:rPr>
              <w:pPrChange w:id="2664" w:author="James Dwyer" w:date="2019-12-01T10:21:00Z">
                <w:pPr/>
              </w:pPrChange>
            </w:pPr>
            <w:r w:rsidRPr="00016618">
              <w:rPr>
                <w:rFonts w:ascii="Times New Roman" w:hAnsi="Times New Roman"/>
                <w:sz w:val="36"/>
                <w:rPrChange w:id="2665" w:author="David Gravett" w:date="2019-12-01T10:21:00Z">
                  <w:rPr>
                    <w:rFonts w:ascii="Times New Roman" w:hAnsi="Times New Roman" w:cs="Times New Roman"/>
                    <w:sz w:val="24"/>
                    <w:szCs w:val="24"/>
                  </w:rPr>
                </w:rPrChange>
              </w:rPr>
              <w:t>1</w:t>
            </w:r>
          </w:p>
        </w:tc>
        <w:tc>
          <w:tcPr>
            <w:tcW w:w="933" w:type="dxa"/>
            <w:tcPrChange w:id="2666" w:author="David Gravett" w:date="2019-12-01T10:21:00Z">
              <w:tcPr>
                <w:tcW w:w="432" w:type="dxa"/>
              </w:tcPr>
            </w:tcPrChange>
          </w:tcPr>
          <w:p w14:paraId="0CC36B61" w14:textId="77777777" w:rsidR="000E7F10" w:rsidRPr="00016618" w:rsidRDefault="000E7F10">
            <w:pPr>
              <w:jc w:val="center"/>
              <w:rPr>
                <w:rFonts w:ascii="Times New Roman" w:hAnsi="Times New Roman"/>
                <w:sz w:val="36"/>
                <w:rPrChange w:id="2667" w:author="David Gravett" w:date="2019-12-01T10:21:00Z">
                  <w:rPr>
                    <w:rFonts w:ascii="Times New Roman" w:hAnsi="Times New Roman" w:cs="Times New Roman"/>
                    <w:sz w:val="24"/>
                    <w:szCs w:val="24"/>
                  </w:rPr>
                </w:rPrChange>
              </w:rPr>
              <w:pPrChange w:id="2668" w:author="James Dwyer" w:date="2019-12-01T10:21:00Z">
                <w:pPr/>
              </w:pPrChange>
            </w:pPr>
            <w:r w:rsidRPr="00016618">
              <w:rPr>
                <w:rFonts w:ascii="Times New Roman" w:hAnsi="Times New Roman"/>
                <w:sz w:val="36"/>
                <w:rPrChange w:id="2669" w:author="David Gravett" w:date="2019-12-01T10:21:00Z">
                  <w:rPr>
                    <w:rFonts w:ascii="Times New Roman" w:hAnsi="Times New Roman" w:cs="Times New Roman"/>
                    <w:sz w:val="24"/>
                    <w:szCs w:val="24"/>
                  </w:rPr>
                </w:rPrChange>
              </w:rPr>
              <w:t>-1</w:t>
            </w:r>
          </w:p>
        </w:tc>
      </w:tr>
      <w:tr w:rsidR="000E7F10" w14:paraId="4CD013A7" w14:textId="77777777" w:rsidTr="00BE50C5">
        <w:trPr>
          <w:trHeight w:val="869"/>
          <w:trPrChange w:id="2670" w:author="David Gravett" w:date="2019-12-01T10:21:00Z">
            <w:trPr>
              <w:trHeight w:val="432"/>
            </w:trPr>
          </w:trPrChange>
        </w:trPr>
        <w:tc>
          <w:tcPr>
            <w:tcW w:w="933" w:type="dxa"/>
            <w:tcPrChange w:id="2671" w:author="David Gravett" w:date="2019-12-01T10:21:00Z">
              <w:tcPr>
                <w:tcW w:w="432" w:type="dxa"/>
              </w:tcPr>
            </w:tcPrChange>
          </w:tcPr>
          <w:p w14:paraId="219F136B" w14:textId="77777777" w:rsidR="000E7F10" w:rsidRPr="00016618" w:rsidRDefault="000E7F10">
            <w:pPr>
              <w:jc w:val="center"/>
              <w:rPr>
                <w:rFonts w:ascii="Times New Roman" w:hAnsi="Times New Roman"/>
                <w:sz w:val="36"/>
                <w:rPrChange w:id="2672" w:author="David Gravett" w:date="2019-12-01T10:21:00Z">
                  <w:rPr>
                    <w:rFonts w:ascii="Times New Roman" w:hAnsi="Times New Roman" w:cs="Times New Roman"/>
                    <w:sz w:val="24"/>
                    <w:szCs w:val="24"/>
                  </w:rPr>
                </w:rPrChange>
              </w:rPr>
              <w:pPrChange w:id="2673" w:author="James Dwyer" w:date="2019-12-01T10:21:00Z">
                <w:pPr/>
              </w:pPrChange>
            </w:pPr>
            <w:r w:rsidRPr="00016618">
              <w:rPr>
                <w:rFonts w:ascii="Times New Roman" w:hAnsi="Times New Roman"/>
                <w:sz w:val="36"/>
                <w:rPrChange w:id="2674" w:author="David Gravett" w:date="2019-12-01T10:21:00Z">
                  <w:rPr>
                    <w:rFonts w:ascii="Times New Roman" w:hAnsi="Times New Roman" w:cs="Times New Roman"/>
                    <w:sz w:val="24"/>
                    <w:szCs w:val="24"/>
                  </w:rPr>
                </w:rPrChange>
              </w:rPr>
              <w:t>1</w:t>
            </w:r>
          </w:p>
        </w:tc>
        <w:tc>
          <w:tcPr>
            <w:tcW w:w="933" w:type="dxa"/>
            <w:tcPrChange w:id="2675" w:author="David Gravett" w:date="2019-12-01T10:21:00Z">
              <w:tcPr>
                <w:tcW w:w="432" w:type="dxa"/>
              </w:tcPr>
            </w:tcPrChange>
          </w:tcPr>
          <w:p w14:paraId="6EB8BACC" w14:textId="77777777" w:rsidR="000E7F10" w:rsidRPr="00016618" w:rsidRDefault="000E7F10">
            <w:pPr>
              <w:jc w:val="center"/>
              <w:rPr>
                <w:rFonts w:ascii="Times New Roman" w:hAnsi="Times New Roman"/>
                <w:sz w:val="36"/>
                <w:rPrChange w:id="2676" w:author="David Gravett" w:date="2019-12-01T10:21:00Z">
                  <w:rPr>
                    <w:rFonts w:ascii="Times New Roman" w:hAnsi="Times New Roman" w:cs="Times New Roman"/>
                    <w:sz w:val="24"/>
                    <w:szCs w:val="24"/>
                  </w:rPr>
                </w:rPrChange>
              </w:rPr>
              <w:pPrChange w:id="2677" w:author="James Dwyer" w:date="2019-12-01T10:21:00Z">
                <w:pPr/>
              </w:pPrChange>
            </w:pPr>
            <w:r w:rsidRPr="00016618">
              <w:rPr>
                <w:rFonts w:ascii="Times New Roman" w:hAnsi="Times New Roman"/>
                <w:sz w:val="36"/>
                <w:rPrChange w:id="2678" w:author="David Gravett" w:date="2019-12-01T10:21:00Z">
                  <w:rPr>
                    <w:rFonts w:ascii="Times New Roman" w:hAnsi="Times New Roman" w:cs="Times New Roman"/>
                    <w:sz w:val="24"/>
                    <w:szCs w:val="24"/>
                  </w:rPr>
                </w:rPrChange>
              </w:rPr>
              <w:t>-1</w:t>
            </w:r>
          </w:p>
        </w:tc>
        <w:tc>
          <w:tcPr>
            <w:tcW w:w="933" w:type="dxa"/>
            <w:tcPrChange w:id="2679" w:author="David Gravett" w:date="2019-12-01T10:21:00Z">
              <w:tcPr>
                <w:tcW w:w="432" w:type="dxa"/>
              </w:tcPr>
            </w:tcPrChange>
          </w:tcPr>
          <w:p w14:paraId="3FE31686" w14:textId="77777777" w:rsidR="000E7F10" w:rsidRPr="00016618" w:rsidRDefault="000E7F10">
            <w:pPr>
              <w:jc w:val="center"/>
              <w:rPr>
                <w:rFonts w:ascii="Times New Roman" w:hAnsi="Times New Roman"/>
                <w:sz w:val="36"/>
                <w:rPrChange w:id="2680" w:author="David Gravett" w:date="2019-12-01T10:21:00Z">
                  <w:rPr>
                    <w:rFonts w:ascii="Times New Roman" w:hAnsi="Times New Roman" w:cs="Times New Roman"/>
                    <w:sz w:val="24"/>
                    <w:szCs w:val="24"/>
                  </w:rPr>
                </w:rPrChange>
              </w:rPr>
              <w:pPrChange w:id="2681" w:author="James Dwyer" w:date="2019-12-01T10:21:00Z">
                <w:pPr/>
              </w:pPrChange>
            </w:pPr>
            <w:r w:rsidRPr="00016618">
              <w:rPr>
                <w:rFonts w:ascii="Times New Roman" w:hAnsi="Times New Roman"/>
                <w:sz w:val="36"/>
                <w:rPrChange w:id="2682" w:author="David Gravett" w:date="2019-12-01T10:21:00Z">
                  <w:rPr>
                    <w:rFonts w:ascii="Times New Roman" w:hAnsi="Times New Roman" w:cs="Times New Roman"/>
                    <w:sz w:val="24"/>
                    <w:szCs w:val="24"/>
                  </w:rPr>
                </w:rPrChange>
              </w:rPr>
              <w:t>1</w:t>
            </w:r>
          </w:p>
        </w:tc>
        <w:tc>
          <w:tcPr>
            <w:tcW w:w="933" w:type="dxa"/>
            <w:tcPrChange w:id="2683" w:author="David Gravett" w:date="2019-12-01T10:21:00Z">
              <w:tcPr>
                <w:tcW w:w="432" w:type="dxa"/>
              </w:tcPr>
            </w:tcPrChange>
          </w:tcPr>
          <w:p w14:paraId="05E3FA9C" w14:textId="2E9CF86F" w:rsidR="000E7F10" w:rsidRPr="00016618" w:rsidRDefault="000E7F10">
            <w:pPr>
              <w:jc w:val="center"/>
              <w:rPr>
                <w:rFonts w:ascii="Times New Roman" w:hAnsi="Times New Roman"/>
                <w:sz w:val="36"/>
                <w:rPrChange w:id="2684" w:author="David Gravett" w:date="2019-12-01T10:21:00Z">
                  <w:rPr>
                    <w:rFonts w:ascii="Times New Roman" w:hAnsi="Times New Roman" w:cs="Times New Roman"/>
                    <w:sz w:val="24"/>
                    <w:szCs w:val="24"/>
                  </w:rPr>
                </w:rPrChange>
              </w:rPr>
              <w:pPrChange w:id="2685" w:author="James Dwyer" w:date="2019-12-01T10:21:00Z">
                <w:pPr/>
              </w:pPrChange>
            </w:pPr>
            <w:r w:rsidRPr="00016618">
              <w:rPr>
                <w:rFonts w:ascii="Times New Roman" w:hAnsi="Times New Roman"/>
                <w:sz w:val="36"/>
                <w:rPrChange w:id="2686" w:author="David Gravett" w:date="2019-12-01T10:21:00Z">
                  <w:rPr>
                    <w:rFonts w:ascii="Times New Roman" w:hAnsi="Times New Roman" w:cs="Times New Roman"/>
                    <w:sz w:val="24"/>
                    <w:szCs w:val="24"/>
                  </w:rPr>
                </w:rPrChange>
              </w:rPr>
              <w:t>3</w:t>
            </w:r>
          </w:p>
        </w:tc>
        <w:tc>
          <w:tcPr>
            <w:tcW w:w="933" w:type="dxa"/>
            <w:tcPrChange w:id="2687" w:author="David Gravett" w:date="2019-12-01T10:21:00Z">
              <w:tcPr>
                <w:tcW w:w="432" w:type="dxa"/>
              </w:tcPr>
            </w:tcPrChange>
          </w:tcPr>
          <w:p w14:paraId="1611E3AE" w14:textId="77777777" w:rsidR="000E7F10" w:rsidRPr="00016618" w:rsidRDefault="000E7F10">
            <w:pPr>
              <w:jc w:val="center"/>
              <w:rPr>
                <w:rFonts w:ascii="Times New Roman" w:hAnsi="Times New Roman"/>
                <w:sz w:val="36"/>
                <w:rPrChange w:id="2688" w:author="David Gravett" w:date="2019-12-01T10:21:00Z">
                  <w:rPr>
                    <w:rFonts w:ascii="Times New Roman" w:hAnsi="Times New Roman" w:cs="Times New Roman"/>
                    <w:sz w:val="24"/>
                    <w:szCs w:val="24"/>
                  </w:rPr>
                </w:rPrChange>
              </w:rPr>
              <w:pPrChange w:id="2689" w:author="James Dwyer" w:date="2019-12-01T10:21:00Z">
                <w:pPr/>
              </w:pPrChange>
            </w:pPr>
            <w:r w:rsidRPr="00016618">
              <w:rPr>
                <w:rFonts w:ascii="Times New Roman" w:hAnsi="Times New Roman"/>
                <w:sz w:val="36"/>
                <w:rPrChange w:id="2690" w:author="David Gravett" w:date="2019-12-01T10:21:00Z">
                  <w:rPr>
                    <w:rFonts w:ascii="Times New Roman" w:hAnsi="Times New Roman" w:cs="Times New Roman"/>
                    <w:sz w:val="24"/>
                    <w:szCs w:val="24"/>
                  </w:rPr>
                </w:rPrChange>
              </w:rPr>
              <w:t>1</w:t>
            </w:r>
          </w:p>
        </w:tc>
        <w:tc>
          <w:tcPr>
            <w:tcW w:w="933" w:type="dxa"/>
            <w:tcPrChange w:id="2691" w:author="David Gravett" w:date="2019-12-01T10:21:00Z">
              <w:tcPr>
                <w:tcW w:w="432" w:type="dxa"/>
              </w:tcPr>
            </w:tcPrChange>
          </w:tcPr>
          <w:p w14:paraId="475835BF" w14:textId="77777777" w:rsidR="000E7F10" w:rsidRPr="00016618" w:rsidRDefault="000E7F10">
            <w:pPr>
              <w:jc w:val="center"/>
              <w:rPr>
                <w:rFonts w:ascii="Times New Roman" w:hAnsi="Times New Roman"/>
                <w:sz w:val="36"/>
                <w:rPrChange w:id="2692" w:author="David Gravett" w:date="2019-12-01T10:21:00Z">
                  <w:rPr>
                    <w:rFonts w:ascii="Times New Roman" w:hAnsi="Times New Roman" w:cs="Times New Roman"/>
                    <w:sz w:val="24"/>
                    <w:szCs w:val="24"/>
                  </w:rPr>
                </w:rPrChange>
              </w:rPr>
              <w:pPrChange w:id="2693" w:author="James Dwyer" w:date="2019-12-01T10:21:00Z">
                <w:pPr/>
              </w:pPrChange>
            </w:pPr>
            <w:r w:rsidRPr="00016618">
              <w:rPr>
                <w:rFonts w:ascii="Times New Roman" w:hAnsi="Times New Roman"/>
                <w:sz w:val="36"/>
                <w:rPrChange w:id="2694" w:author="David Gravett" w:date="2019-12-01T10:21:00Z">
                  <w:rPr>
                    <w:rFonts w:ascii="Times New Roman" w:hAnsi="Times New Roman" w:cs="Times New Roman"/>
                    <w:sz w:val="24"/>
                    <w:szCs w:val="24"/>
                  </w:rPr>
                </w:rPrChange>
              </w:rPr>
              <w:t>-1</w:t>
            </w:r>
          </w:p>
        </w:tc>
        <w:tc>
          <w:tcPr>
            <w:tcW w:w="933" w:type="dxa"/>
            <w:tcPrChange w:id="2695" w:author="David Gravett" w:date="2019-12-01T10:21:00Z">
              <w:tcPr>
                <w:tcW w:w="432" w:type="dxa"/>
              </w:tcPr>
            </w:tcPrChange>
          </w:tcPr>
          <w:p w14:paraId="1E12A852" w14:textId="77777777" w:rsidR="000E7F10" w:rsidRPr="00016618" w:rsidRDefault="000E7F10">
            <w:pPr>
              <w:jc w:val="center"/>
              <w:rPr>
                <w:rFonts w:ascii="Times New Roman" w:hAnsi="Times New Roman"/>
                <w:sz w:val="36"/>
                <w:rPrChange w:id="2696" w:author="David Gravett" w:date="2019-12-01T10:21:00Z">
                  <w:rPr>
                    <w:rFonts w:ascii="Times New Roman" w:hAnsi="Times New Roman" w:cs="Times New Roman"/>
                    <w:sz w:val="24"/>
                    <w:szCs w:val="24"/>
                  </w:rPr>
                </w:rPrChange>
              </w:rPr>
              <w:pPrChange w:id="2697" w:author="James Dwyer" w:date="2019-12-01T10:21:00Z">
                <w:pPr/>
              </w:pPrChange>
            </w:pPr>
            <w:r w:rsidRPr="00016618">
              <w:rPr>
                <w:rFonts w:ascii="Times New Roman" w:hAnsi="Times New Roman"/>
                <w:sz w:val="36"/>
                <w:rPrChange w:id="2698" w:author="David Gravett" w:date="2019-12-01T10:21:00Z">
                  <w:rPr>
                    <w:rFonts w:ascii="Times New Roman" w:hAnsi="Times New Roman" w:cs="Times New Roman"/>
                    <w:sz w:val="24"/>
                    <w:szCs w:val="24"/>
                  </w:rPr>
                </w:rPrChange>
              </w:rPr>
              <w:t>1</w:t>
            </w:r>
          </w:p>
        </w:tc>
      </w:tr>
      <w:tr w:rsidR="000E7F10" w14:paraId="179FCD60" w14:textId="77777777" w:rsidTr="00BE50C5">
        <w:trPr>
          <w:trHeight w:val="869"/>
          <w:trPrChange w:id="2699" w:author="David Gravett" w:date="2019-12-01T10:21:00Z">
            <w:trPr>
              <w:trHeight w:val="432"/>
            </w:trPr>
          </w:trPrChange>
        </w:trPr>
        <w:tc>
          <w:tcPr>
            <w:tcW w:w="933" w:type="dxa"/>
            <w:tcPrChange w:id="2700" w:author="David Gravett" w:date="2019-12-01T10:21:00Z">
              <w:tcPr>
                <w:tcW w:w="432" w:type="dxa"/>
              </w:tcPr>
            </w:tcPrChange>
          </w:tcPr>
          <w:p w14:paraId="658EBA8B" w14:textId="77777777" w:rsidR="000E7F10" w:rsidRPr="00016618" w:rsidRDefault="000E7F10">
            <w:pPr>
              <w:jc w:val="center"/>
              <w:rPr>
                <w:rFonts w:ascii="Times New Roman" w:hAnsi="Times New Roman"/>
                <w:sz w:val="36"/>
                <w:rPrChange w:id="2701" w:author="David Gravett" w:date="2019-12-01T10:21:00Z">
                  <w:rPr>
                    <w:rFonts w:ascii="Times New Roman" w:hAnsi="Times New Roman" w:cs="Times New Roman"/>
                    <w:sz w:val="24"/>
                    <w:szCs w:val="24"/>
                  </w:rPr>
                </w:rPrChange>
              </w:rPr>
              <w:pPrChange w:id="2702" w:author="James Dwyer" w:date="2019-12-01T10:21:00Z">
                <w:pPr/>
              </w:pPrChange>
            </w:pPr>
            <w:r w:rsidRPr="00016618">
              <w:rPr>
                <w:rFonts w:ascii="Times New Roman" w:hAnsi="Times New Roman"/>
                <w:sz w:val="36"/>
                <w:rPrChange w:id="2703" w:author="David Gravett" w:date="2019-12-01T10:21:00Z">
                  <w:rPr>
                    <w:rFonts w:ascii="Times New Roman" w:hAnsi="Times New Roman" w:cs="Times New Roman"/>
                    <w:sz w:val="24"/>
                    <w:szCs w:val="24"/>
                  </w:rPr>
                </w:rPrChange>
              </w:rPr>
              <w:t>-1</w:t>
            </w:r>
          </w:p>
        </w:tc>
        <w:tc>
          <w:tcPr>
            <w:tcW w:w="933" w:type="dxa"/>
            <w:tcPrChange w:id="2704" w:author="David Gravett" w:date="2019-12-01T10:21:00Z">
              <w:tcPr>
                <w:tcW w:w="432" w:type="dxa"/>
              </w:tcPr>
            </w:tcPrChange>
          </w:tcPr>
          <w:p w14:paraId="2F974E46" w14:textId="55C7CC20" w:rsidR="000E7F10" w:rsidRPr="00016618" w:rsidRDefault="000E7F10">
            <w:pPr>
              <w:jc w:val="center"/>
              <w:rPr>
                <w:rFonts w:ascii="Times New Roman" w:hAnsi="Times New Roman"/>
                <w:sz w:val="36"/>
                <w:rPrChange w:id="2705" w:author="David Gravett" w:date="2019-12-01T10:21:00Z">
                  <w:rPr>
                    <w:rFonts w:ascii="Times New Roman" w:hAnsi="Times New Roman" w:cs="Times New Roman"/>
                    <w:sz w:val="24"/>
                    <w:szCs w:val="24"/>
                  </w:rPr>
                </w:rPrChange>
              </w:rPr>
              <w:pPrChange w:id="2706" w:author="James Dwyer" w:date="2019-12-01T10:21:00Z">
                <w:pPr/>
              </w:pPrChange>
            </w:pPr>
            <w:r w:rsidRPr="00016618">
              <w:rPr>
                <w:rFonts w:ascii="Times New Roman" w:hAnsi="Times New Roman"/>
                <w:sz w:val="36"/>
                <w:rPrChange w:id="2707" w:author="David Gravett" w:date="2019-12-01T10:21:00Z">
                  <w:rPr>
                    <w:rFonts w:ascii="Times New Roman" w:hAnsi="Times New Roman" w:cs="Times New Roman"/>
                    <w:sz w:val="24"/>
                    <w:szCs w:val="24"/>
                  </w:rPr>
                </w:rPrChange>
              </w:rPr>
              <w:t>3</w:t>
            </w:r>
          </w:p>
        </w:tc>
        <w:tc>
          <w:tcPr>
            <w:tcW w:w="933" w:type="dxa"/>
            <w:tcPrChange w:id="2708" w:author="David Gravett" w:date="2019-12-01T10:21:00Z">
              <w:tcPr>
                <w:tcW w:w="432" w:type="dxa"/>
              </w:tcPr>
            </w:tcPrChange>
          </w:tcPr>
          <w:p w14:paraId="5AA29CDC" w14:textId="77777777" w:rsidR="000E7F10" w:rsidRPr="00016618" w:rsidRDefault="000E7F10">
            <w:pPr>
              <w:jc w:val="center"/>
              <w:rPr>
                <w:rFonts w:ascii="Times New Roman" w:hAnsi="Times New Roman"/>
                <w:sz w:val="36"/>
                <w:rPrChange w:id="2709" w:author="David Gravett" w:date="2019-12-01T10:21:00Z">
                  <w:rPr>
                    <w:rFonts w:ascii="Times New Roman" w:hAnsi="Times New Roman" w:cs="Times New Roman"/>
                    <w:sz w:val="24"/>
                    <w:szCs w:val="24"/>
                  </w:rPr>
                </w:rPrChange>
              </w:rPr>
              <w:pPrChange w:id="2710" w:author="James Dwyer" w:date="2019-12-01T10:21:00Z">
                <w:pPr/>
              </w:pPrChange>
            </w:pPr>
            <w:r w:rsidRPr="00016618">
              <w:rPr>
                <w:rFonts w:ascii="Times New Roman" w:hAnsi="Times New Roman"/>
                <w:sz w:val="36"/>
                <w:rPrChange w:id="2711" w:author="David Gravett" w:date="2019-12-01T10:21:00Z">
                  <w:rPr>
                    <w:rFonts w:ascii="Times New Roman" w:hAnsi="Times New Roman" w:cs="Times New Roman"/>
                    <w:sz w:val="24"/>
                    <w:szCs w:val="24"/>
                  </w:rPr>
                </w:rPrChange>
              </w:rPr>
              <w:t>-1</w:t>
            </w:r>
          </w:p>
        </w:tc>
        <w:tc>
          <w:tcPr>
            <w:tcW w:w="933" w:type="dxa"/>
            <w:tcPrChange w:id="2712" w:author="David Gravett" w:date="2019-12-01T10:21:00Z">
              <w:tcPr>
                <w:tcW w:w="432" w:type="dxa"/>
              </w:tcPr>
            </w:tcPrChange>
          </w:tcPr>
          <w:p w14:paraId="2B687E10" w14:textId="77777777" w:rsidR="000E7F10" w:rsidRPr="00016618" w:rsidRDefault="000E7F10">
            <w:pPr>
              <w:jc w:val="center"/>
              <w:rPr>
                <w:rFonts w:ascii="Times New Roman" w:hAnsi="Times New Roman"/>
                <w:sz w:val="36"/>
                <w:rPrChange w:id="2713" w:author="David Gravett" w:date="2019-12-01T10:21:00Z">
                  <w:rPr>
                    <w:rFonts w:ascii="Times New Roman" w:hAnsi="Times New Roman" w:cs="Times New Roman"/>
                    <w:sz w:val="24"/>
                    <w:szCs w:val="24"/>
                  </w:rPr>
                </w:rPrChange>
              </w:rPr>
              <w:pPrChange w:id="2714" w:author="James Dwyer" w:date="2019-12-01T10:21:00Z">
                <w:pPr/>
              </w:pPrChange>
            </w:pPr>
            <w:r w:rsidRPr="00016618">
              <w:rPr>
                <w:rFonts w:ascii="Times New Roman" w:hAnsi="Times New Roman"/>
                <w:sz w:val="36"/>
                <w:rPrChange w:id="2715" w:author="David Gravett" w:date="2019-12-01T10:21:00Z">
                  <w:rPr>
                    <w:rFonts w:ascii="Times New Roman" w:hAnsi="Times New Roman" w:cs="Times New Roman"/>
                    <w:sz w:val="24"/>
                    <w:szCs w:val="24"/>
                  </w:rPr>
                </w:rPrChange>
              </w:rPr>
              <w:t>-1</w:t>
            </w:r>
          </w:p>
        </w:tc>
        <w:tc>
          <w:tcPr>
            <w:tcW w:w="933" w:type="dxa"/>
            <w:tcPrChange w:id="2716" w:author="David Gravett" w:date="2019-12-01T10:21:00Z">
              <w:tcPr>
                <w:tcW w:w="432" w:type="dxa"/>
              </w:tcPr>
            </w:tcPrChange>
          </w:tcPr>
          <w:p w14:paraId="62B8F2FE" w14:textId="77777777" w:rsidR="000E7F10" w:rsidRPr="00016618" w:rsidRDefault="000E7F10">
            <w:pPr>
              <w:jc w:val="center"/>
              <w:rPr>
                <w:rFonts w:ascii="Times New Roman" w:hAnsi="Times New Roman"/>
                <w:sz w:val="36"/>
                <w:rPrChange w:id="2717" w:author="David Gravett" w:date="2019-12-01T10:21:00Z">
                  <w:rPr>
                    <w:rFonts w:ascii="Times New Roman" w:hAnsi="Times New Roman" w:cs="Times New Roman"/>
                    <w:sz w:val="24"/>
                    <w:szCs w:val="24"/>
                  </w:rPr>
                </w:rPrChange>
              </w:rPr>
              <w:pPrChange w:id="2718" w:author="James Dwyer" w:date="2019-12-01T10:21:00Z">
                <w:pPr/>
              </w:pPrChange>
            </w:pPr>
            <w:r w:rsidRPr="00016618">
              <w:rPr>
                <w:rFonts w:ascii="Times New Roman" w:hAnsi="Times New Roman"/>
                <w:sz w:val="36"/>
                <w:rPrChange w:id="2719" w:author="David Gravett" w:date="2019-12-01T10:21:00Z">
                  <w:rPr>
                    <w:rFonts w:ascii="Times New Roman" w:hAnsi="Times New Roman" w:cs="Times New Roman"/>
                    <w:sz w:val="24"/>
                    <w:szCs w:val="24"/>
                  </w:rPr>
                </w:rPrChange>
              </w:rPr>
              <w:t>-1</w:t>
            </w:r>
          </w:p>
        </w:tc>
        <w:tc>
          <w:tcPr>
            <w:tcW w:w="933" w:type="dxa"/>
            <w:tcPrChange w:id="2720" w:author="David Gravett" w:date="2019-12-01T10:21:00Z">
              <w:tcPr>
                <w:tcW w:w="432" w:type="dxa"/>
              </w:tcPr>
            </w:tcPrChange>
          </w:tcPr>
          <w:p w14:paraId="6C4EE98A" w14:textId="1DBD4CB3" w:rsidR="000E7F10" w:rsidRPr="00016618" w:rsidRDefault="000E7F10">
            <w:pPr>
              <w:jc w:val="center"/>
              <w:rPr>
                <w:rFonts w:ascii="Times New Roman" w:hAnsi="Times New Roman"/>
                <w:sz w:val="36"/>
                <w:rPrChange w:id="2721" w:author="David Gravett" w:date="2019-12-01T10:21:00Z">
                  <w:rPr>
                    <w:rFonts w:ascii="Times New Roman" w:hAnsi="Times New Roman" w:cs="Times New Roman"/>
                    <w:sz w:val="24"/>
                    <w:szCs w:val="24"/>
                  </w:rPr>
                </w:rPrChange>
              </w:rPr>
              <w:pPrChange w:id="2722" w:author="James Dwyer" w:date="2019-12-01T10:21:00Z">
                <w:pPr/>
              </w:pPrChange>
            </w:pPr>
            <w:r w:rsidRPr="00016618">
              <w:rPr>
                <w:rFonts w:ascii="Times New Roman" w:hAnsi="Times New Roman"/>
                <w:sz w:val="36"/>
                <w:rPrChange w:id="2723" w:author="David Gravett" w:date="2019-12-01T10:21:00Z">
                  <w:rPr>
                    <w:rFonts w:ascii="Times New Roman" w:hAnsi="Times New Roman" w:cs="Times New Roman"/>
                    <w:sz w:val="24"/>
                    <w:szCs w:val="24"/>
                  </w:rPr>
                </w:rPrChange>
              </w:rPr>
              <w:t>3</w:t>
            </w:r>
          </w:p>
        </w:tc>
        <w:tc>
          <w:tcPr>
            <w:tcW w:w="933" w:type="dxa"/>
            <w:tcPrChange w:id="2724" w:author="David Gravett" w:date="2019-12-01T10:21:00Z">
              <w:tcPr>
                <w:tcW w:w="432" w:type="dxa"/>
              </w:tcPr>
            </w:tcPrChange>
          </w:tcPr>
          <w:p w14:paraId="2A624939" w14:textId="77777777" w:rsidR="000E7F10" w:rsidRPr="00016618" w:rsidRDefault="000E7F10">
            <w:pPr>
              <w:jc w:val="center"/>
              <w:rPr>
                <w:rFonts w:ascii="Times New Roman" w:hAnsi="Times New Roman"/>
                <w:sz w:val="36"/>
                <w:rPrChange w:id="2725" w:author="David Gravett" w:date="2019-12-01T10:21:00Z">
                  <w:rPr>
                    <w:rFonts w:ascii="Times New Roman" w:hAnsi="Times New Roman" w:cs="Times New Roman"/>
                    <w:sz w:val="24"/>
                    <w:szCs w:val="24"/>
                  </w:rPr>
                </w:rPrChange>
              </w:rPr>
              <w:pPrChange w:id="2726" w:author="James Dwyer" w:date="2019-12-01T10:21:00Z">
                <w:pPr/>
              </w:pPrChange>
            </w:pPr>
            <w:r w:rsidRPr="00016618">
              <w:rPr>
                <w:rFonts w:ascii="Times New Roman" w:hAnsi="Times New Roman"/>
                <w:sz w:val="36"/>
                <w:rPrChange w:id="2727" w:author="David Gravett" w:date="2019-12-01T10:21:00Z">
                  <w:rPr>
                    <w:rFonts w:ascii="Times New Roman" w:hAnsi="Times New Roman" w:cs="Times New Roman"/>
                    <w:sz w:val="24"/>
                    <w:szCs w:val="24"/>
                  </w:rPr>
                </w:rPrChange>
              </w:rPr>
              <w:t>-1</w:t>
            </w:r>
          </w:p>
        </w:tc>
      </w:tr>
    </w:tbl>
    <w:p w14:paraId="1642BB9A" w14:textId="636E1A45" w:rsidR="00EC2775" w:rsidRDefault="00016618">
      <w:pPr>
        <w:spacing w:line="288" w:lineRule="auto"/>
        <w:rPr>
          <w:rFonts w:ascii="Times New Roman" w:hAnsi="Times New Roman" w:cs="Times New Roman"/>
          <w:noProof/>
          <w:sz w:val="24"/>
          <w:szCs w:val="24"/>
        </w:rPr>
        <w:pPrChange w:id="2728" w:author="David Gravett" w:date="2019-12-01T10:21:00Z">
          <w:pPr>
            <w:spacing w:line="288" w:lineRule="auto"/>
            <w:ind w:firstLine="720"/>
          </w:pPr>
        </w:pPrChange>
      </w:pPr>
      <w:ins w:id="2729" w:author="David Gravett" w:date="2019-12-01T10:21:00Z">
        <w:r>
          <w:rPr>
            <w:noProof/>
          </w:rPr>
          <mc:AlternateContent>
            <mc:Choice Requires="wps">
              <w:drawing>
                <wp:anchor distT="0" distB="0" distL="114300" distR="114300" simplePos="0" relativeHeight="251724288" behindDoc="0" locked="0" layoutInCell="1" allowOverlap="1" wp14:anchorId="262940C7" wp14:editId="47799C5E">
                  <wp:simplePos x="0" y="0"/>
                  <wp:positionH relativeFrom="margin">
                    <wp:align>center</wp:align>
                  </wp:positionH>
                  <wp:positionV relativeFrom="paragraph">
                    <wp:posOffset>56515</wp:posOffset>
                  </wp:positionV>
                  <wp:extent cx="3381375" cy="1524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0F2C5EBE" w14:textId="29DDB60D" w:rsidR="0077468C" w:rsidRPr="00D103E4" w:rsidRDefault="0077468C" w:rsidP="00016618">
                              <w:pPr>
                                <w:pStyle w:val="Caption"/>
                                <w:jc w:val="center"/>
                                <w:rPr>
                                  <w:ins w:id="2730" w:author="David Gravett" w:date="2019-12-01T10:21:00Z"/>
                                  <w:rFonts w:ascii="Arial" w:eastAsia="Arial" w:hAnsi="Arial" w:cs="Arial"/>
                                  <w:noProof/>
                                  <w:lang w:val="en"/>
                                </w:rPr>
                              </w:pPr>
                              <w:ins w:id="2731" w:author="David Gravett" w:date="2019-12-01T10:21:00Z">
                                <w:r>
                                  <w:t xml:space="preserve">Table </w:t>
                                </w:r>
                              </w:ins>
                              <w:r w:rsidR="008E5F66">
                                <w:t>14</w:t>
                              </w:r>
                              <w:ins w:id="2732" w:author="David Gravett" w:date="2019-12-01T10:21:00Z">
                                <w:r>
                                  <w:t>: Generated Board with Fortresses and Watchtowers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940C7" id="Text Box 62" o:spid="_x0000_s1083" type="#_x0000_t202" style="position:absolute;margin-left:0;margin-top:4.45pt;width:266.25pt;height:12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" stroked="f">
                  <v:textbox inset="0,0,0,0">
                    <w:txbxContent>
                      <w:p w14:paraId="0F2C5EBE" w14:textId="29DDB60D" w:rsidR="0077468C" w:rsidRPr="00D103E4" w:rsidRDefault="0077468C" w:rsidP="00016618">
                        <w:pPr>
                          <w:pStyle w:val="Caption"/>
                          <w:jc w:val="center"/>
                          <w:rPr>
                            <w:ins w:id="2733" w:author="David Gravett" w:date="2019-12-01T10:21:00Z"/>
                            <w:rFonts w:ascii="Arial" w:eastAsia="Arial" w:hAnsi="Arial" w:cs="Arial"/>
                            <w:noProof/>
                            <w:lang w:val="en"/>
                          </w:rPr>
                        </w:pPr>
                        <w:ins w:id="2734" w:author="David Gravett" w:date="2019-12-01T10:21:00Z">
                          <w:r>
                            <w:t xml:space="preserve">Table </w:t>
                          </w:r>
                        </w:ins>
                        <w:r w:rsidR="008E5F66">
                          <w:t>14</w:t>
                        </w:r>
                        <w:ins w:id="2735" w:author="David Gravett" w:date="2019-12-01T10:21:00Z">
                          <w:r>
                            <w:t>: Generated Board with Fortresses and Watchtowers</w:t>
                          </w:r>
                        </w:ins>
                      </w:p>
                    </w:txbxContent>
                  </v:textbox>
                  <w10:wrap anchorx="margin"/>
                </v:shape>
              </w:pict>
            </mc:Fallback>
          </mc:AlternateContent>
        </w:r>
      </w:ins>
    </w:p>
    <w:p w14:paraId="0F852E82" w14:textId="77777777" w:rsidR="00BE50C5" w:rsidRDefault="00BE50C5" w:rsidP="005F2D99">
      <w:pPr>
        <w:spacing w:line="288" w:lineRule="auto"/>
        <w:jc w:val="both"/>
        <w:rPr>
          <w:ins w:id="2736" w:author="David Gravett" w:date="2019-12-01T10:21:00Z"/>
          <w:rFonts w:ascii="Times New Roman" w:hAnsi="Times New Roman" w:cs="Times New Roman"/>
          <w:noProof/>
          <w:sz w:val="24"/>
          <w:szCs w:val="24"/>
        </w:rPr>
      </w:pPr>
    </w:p>
    <w:p w14:paraId="4987730D" w14:textId="721285E1" w:rsidR="00E43A0C" w:rsidRDefault="001D7370" w:rsidP="005F2D99">
      <w:pPr>
        <w:spacing w:line="288" w:lineRule="auto"/>
        <w:jc w:val="both"/>
        <w:rPr>
          <w:del w:id="2737" w:author="David Gravett" w:date="2019-12-01T10:21:00Z"/>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4BA6F502" w14:textId="5F1239B2" w:rsidR="005F2D99" w:rsidRDefault="005F2D99" w:rsidP="005F2D99">
      <w:pPr>
        <w:spacing w:line="288" w:lineRule="auto"/>
        <w:jc w:val="both"/>
        <w:rPr>
          <w:rFonts w:ascii="Times New Roman" w:hAnsi="Times New Roman" w:cs="Times New Roman"/>
          <w:noProof/>
          <w:sz w:val="24"/>
          <w:szCs w:val="24"/>
        </w:rPr>
      </w:pP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67181A80" w14:textId="22BD8A87" w:rsidR="005F2D99" w:rsidRDefault="005F2D99" w:rsidP="005F2D99">
      <w:pPr>
        <w:spacing w:line="288" w:lineRule="auto"/>
        <w:jc w:val="both"/>
        <w:rPr>
          <w:del w:id="2738" w:author="David Gravett" w:date="2019-12-01T10:21:00Z"/>
          <w:rFonts w:ascii="Times New Roman" w:hAnsi="Times New Roman" w:cs="Times New Roman"/>
          <w:noProof/>
          <w:sz w:val="24"/>
          <w:szCs w:val="24"/>
        </w:rPr>
      </w:pPr>
    </w:p>
    <w:p w14:paraId="5C781157" w14:textId="053E2E92" w:rsidR="005F2D99" w:rsidRDefault="005F2D99" w:rsidP="005F2D99">
      <w:pPr>
        <w:spacing w:line="288" w:lineRule="auto"/>
        <w:jc w:val="both"/>
        <w:rPr>
          <w:del w:id="2739" w:author="David Gravett" w:date="2019-12-01T10:21:00Z"/>
          <w:rFonts w:ascii="Times New Roman" w:hAnsi="Times New Roman" w:cs="Times New Roman"/>
          <w:noProof/>
          <w:sz w:val="24"/>
          <w:szCs w:val="24"/>
        </w:rPr>
      </w:pPr>
    </w:p>
    <w:p w14:paraId="3D8D4319" w14:textId="6F53E86D" w:rsidR="005F2D99" w:rsidRDefault="005F2D99" w:rsidP="005F2D99">
      <w:pPr>
        <w:spacing w:line="288" w:lineRule="auto"/>
        <w:jc w:val="both"/>
        <w:rPr>
          <w:del w:id="2740" w:author="David Gravett" w:date="2019-12-01T10:21:00Z"/>
          <w:rFonts w:ascii="Times New Roman" w:hAnsi="Times New Roman" w:cs="Times New Roman"/>
          <w:noProof/>
          <w:sz w:val="24"/>
          <w:szCs w:val="24"/>
        </w:rPr>
      </w:pPr>
    </w:p>
    <w:p w14:paraId="01088F58" w14:textId="406FCC41" w:rsidR="005F2D99" w:rsidRDefault="005F2D99" w:rsidP="005F2D99">
      <w:pPr>
        <w:spacing w:line="288" w:lineRule="auto"/>
        <w:jc w:val="both"/>
        <w:rPr>
          <w:del w:id="2741" w:author="David Gravett" w:date="2019-12-01T10:21:00Z"/>
          <w:rFonts w:ascii="Times New Roman" w:hAnsi="Times New Roman" w:cs="Times New Roman"/>
          <w:noProof/>
          <w:sz w:val="24"/>
          <w:szCs w:val="24"/>
        </w:rPr>
      </w:pPr>
    </w:p>
    <w:p w14:paraId="1BFBB6AE" w14:textId="229BE0B8" w:rsidR="005F2D99" w:rsidRDefault="005F2D99" w:rsidP="005F2D99">
      <w:pPr>
        <w:spacing w:line="288" w:lineRule="auto"/>
        <w:jc w:val="both"/>
        <w:rPr>
          <w:del w:id="2742" w:author="David Gravett" w:date="2019-12-01T10:21:00Z"/>
          <w:rFonts w:ascii="Times New Roman" w:hAnsi="Times New Roman" w:cs="Times New Roman"/>
          <w:noProof/>
          <w:sz w:val="24"/>
          <w:szCs w:val="24"/>
        </w:rPr>
      </w:pPr>
    </w:p>
    <w:p w14:paraId="5108AC77" w14:textId="54CD1EDB" w:rsidR="005F2D99" w:rsidRDefault="005F2D99" w:rsidP="005F2D99">
      <w:pPr>
        <w:spacing w:line="288" w:lineRule="auto"/>
        <w:jc w:val="both"/>
        <w:rPr>
          <w:del w:id="2743" w:author="David Gravett" w:date="2019-12-01T10:21:00Z"/>
          <w:rFonts w:ascii="Times New Roman" w:hAnsi="Times New Roman" w:cs="Times New Roman"/>
          <w:noProof/>
          <w:sz w:val="24"/>
          <w:szCs w:val="24"/>
        </w:rPr>
      </w:pPr>
    </w:p>
    <w:p w14:paraId="5C25984A" w14:textId="29503BD5" w:rsidR="005F2D99" w:rsidRDefault="005F2D99" w:rsidP="005F2D99">
      <w:pPr>
        <w:spacing w:line="288" w:lineRule="auto"/>
        <w:jc w:val="both"/>
        <w:rPr>
          <w:del w:id="2744" w:author="David Gravett" w:date="2019-12-01T10:21:00Z"/>
          <w:rFonts w:ascii="Times New Roman" w:hAnsi="Times New Roman" w:cs="Times New Roman"/>
          <w:noProof/>
          <w:sz w:val="24"/>
          <w:szCs w:val="24"/>
        </w:rPr>
      </w:pPr>
    </w:p>
    <w:p w14:paraId="061411E8" w14:textId="4AFF953F" w:rsidR="005F2D99" w:rsidRDefault="005F2D99" w:rsidP="005F2D99">
      <w:pPr>
        <w:spacing w:line="288" w:lineRule="auto"/>
        <w:jc w:val="both"/>
        <w:rPr>
          <w:del w:id="2745" w:author="David Gravett" w:date="2019-12-01T10:21:00Z"/>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48CA989F">
            <wp:extent cx="4457700" cy="4876802"/>
            <wp:effectExtent l="0" t="0" r="0" b="0"/>
            <wp:docPr id="5607772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8">
                      <a:extLst>
                        <a:ext uri="{28A0092B-C50C-407E-A947-70E740481C1C}">
                          <a14:useLocalDpi xmlns:a14="http://schemas.microsoft.com/office/drawing/2010/main" val="0"/>
                        </a:ext>
                      </a:extLst>
                    </a:blip>
                    <a:stretch>
                      <a:fillRect/>
                    </a:stretch>
                  </pic:blipFill>
                  <pic:spPr>
                    <a:xfrm>
                      <a:off x="0" y="0"/>
                      <a:ext cx="4457700" cy="4876802"/>
                    </a:xfrm>
                    <a:prstGeom prst="rect">
                      <a:avLst/>
                    </a:prstGeom>
                  </pic:spPr>
                </pic:pic>
              </a:graphicData>
            </a:graphic>
          </wp:inline>
        </w:drawing>
      </w:r>
    </w:p>
    <w:p w14:paraId="0DF7BD71" w14:textId="11CFA7F5" w:rsidR="005F2D99" w:rsidRDefault="00016618" w:rsidP="001D7370">
      <w:pPr>
        <w:spacing w:line="288" w:lineRule="auto"/>
        <w:rPr>
          <w:rFonts w:ascii="Times New Roman" w:hAnsi="Times New Roman" w:cs="Times New Roman"/>
          <w:noProof/>
          <w:sz w:val="24"/>
          <w:szCs w:val="24"/>
        </w:rPr>
      </w:pPr>
      <w:ins w:id="2746" w:author="David Gravett" w:date="2019-12-01T10:21:00Z">
        <w:r>
          <w:rPr>
            <w:noProof/>
          </w:rPr>
          <mc:AlternateContent>
            <mc:Choice Requires="wps">
              <w:drawing>
                <wp:anchor distT="0" distB="0" distL="114300" distR="114300" simplePos="0" relativeHeight="251726336" behindDoc="0" locked="0" layoutInCell="1" allowOverlap="1" wp14:anchorId="3445A003" wp14:editId="5F617875">
                  <wp:simplePos x="0" y="0"/>
                  <wp:positionH relativeFrom="margin">
                    <wp:align>center</wp:align>
                  </wp:positionH>
                  <wp:positionV relativeFrom="paragraph">
                    <wp:posOffset>18415</wp:posOffset>
                  </wp:positionV>
                  <wp:extent cx="3381375" cy="152400"/>
                  <wp:effectExtent l="0" t="0" r="9525" b="0"/>
                  <wp:wrapNone/>
                  <wp:docPr id="63" name="Text Box 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047E367" w14:textId="64833168" w:rsidR="0077468C" w:rsidRPr="00D103E4" w:rsidRDefault="0077468C" w:rsidP="00016618">
                              <w:pPr>
                                <w:pStyle w:val="Caption"/>
                                <w:jc w:val="center"/>
                                <w:rPr>
                                  <w:ins w:id="2747" w:author="David Gravett" w:date="2019-12-01T10:21:00Z"/>
                                  <w:rFonts w:ascii="Arial" w:eastAsia="Arial" w:hAnsi="Arial" w:cs="Arial"/>
                                  <w:noProof/>
                                  <w:lang w:val="en"/>
                                </w:rPr>
                              </w:pPr>
                              <w:ins w:id="2748" w:author="David Gravett" w:date="2019-12-01T10:21:00Z">
                                <w:r>
                                  <w:t xml:space="preserve">Figure </w:t>
                                </w:r>
                              </w:ins>
                              <w:r w:rsidR="002036F0">
                                <w:t>39</w:t>
                              </w:r>
                              <w:ins w:id="2749" w:author="David Gravett" w:date="2019-12-01T10:21:00Z">
                                <w:r>
                                  <w:t>: Basic Node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A003" id="Text Box 63" o:spid="_x0000_s1084" type="#_x0000_t202" style="position:absolute;margin-left:0;margin-top:1.45pt;width:266.25pt;height:12pt;z-index:25172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" stroked="f">
                  <v:textbox inset="0,0,0,0">
                    <w:txbxContent>
                      <w:p w14:paraId="2047E367" w14:textId="64833168" w:rsidR="0077468C" w:rsidRPr="00D103E4" w:rsidRDefault="0077468C" w:rsidP="00016618">
                        <w:pPr>
                          <w:pStyle w:val="Caption"/>
                          <w:jc w:val="center"/>
                          <w:rPr>
                            <w:ins w:id="2750" w:author="David Gravett" w:date="2019-12-01T10:21:00Z"/>
                            <w:rFonts w:ascii="Arial" w:eastAsia="Arial" w:hAnsi="Arial" w:cs="Arial"/>
                            <w:noProof/>
                            <w:lang w:val="en"/>
                          </w:rPr>
                        </w:pPr>
                        <w:ins w:id="2751" w:author="David Gravett" w:date="2019-12-01T10:21:00Z">
                          <w:r>
                            <w:t xml:space="preserve">Figure </w:t>
                          </w:r>
                        </w:ins>
                        <w:r w:rsidR="002036F0">
                          <w:t>39</w:t>
                        </w:r>
                        <w:ins w:id="2752" w:author="David Gravett" w:date="2019-12-01T10:21:00Z">
                          <w:r>
                            <w:t>: Basic Node Example</w:t>
                          </w:r>
                        </w:ins>
                      </w:p>
                    </w:txbxContent>
                  </v:textbox>
                  <w10:wrap anchorx="margin"/>
                </v:shape>
              </w:pict>
            </mc:Fallback>
          </mc:AlternateContent>
        </w:r>
      </w:ins>
    </w:p>
    <w:p w14:paraId="1FF583C6" w14:textId="01A7AA04"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5594617B"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1E2418"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1E2418"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3579D91C">
            <wp:extent cx="1504218" cy="2828925"/>
            <wp:effectExtent l="0" t="0" r="0" b="0"/>
            <wp:docPr id="2052604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9">
                      <a:extLst>
                        <a:ext uri="{28A0092B-C50C-407E-A947-70E740481C1C}">
                          <a14:useLocalDpi xmlns:a14="http://schemas.microsoft.com/office/drawing/2010/main" val="0"/>
                        </a:ext>
                      </a:extLst>
                    </a:blip>
                    <a:stretch>
                      <a:fillRect/>
                    </a:stretch>
                  </pic:blipFill>
                  <pic:spPr>
                    <a:xfrm>
                      <a:off x="0" y="0"/>
                      <a:ext cx="1504218" cy="2828925"/>
                    </a:xfrm>
                    <a:prstGeom prst="rect">
                      <a:avLst/>
                    </a:prstGeom>
                  </pic:spPr>
                </pic:pic>
              </a:graphicData>
            </a:graphic>
          </wp:inline>
        </w:drawing>
      </w:r>
    </w:p>
    <w:p w14:paraId="5FD309D2" w14:textId="1CE9DFFC" w:rsidR="001045BC" w:rsidRPr="001045BC" w:rsidRDefault="003B27BF" w:rsidP="003B27BF">
      <w:pPr>
        <w:pStyle w:val="Caption"/>
        <w:jc w:val="center"/>
        <w:rPr>
          <w:rFonts w:ascii="Times New Roman" w:hAnsi="Times New Roman"/>
          <w:noProof/>
          <w:sz w:val="24"/>
          <w:szCs w:val="24"/>
        </w:rPr>
      </w:pPr>
      <w:r>
        <w:t xml:space="preserve">Figure </w:t>
      </w:r>
      <w:r w:rsidR="002036F0">
        <w:t>40</w:t>
      </w:r>
      <w:ins w:id="2753" w:author="David Gravett" w:date="2019-12-01T10:21:00Z">
        <w:r>
          <w:rPr>
            <w:noProof/>
          </w:rPr>
          <w:t>:</w:t>
        </w:r>
      </w:ins>
      <w:del w:id="2754" w:author="David Gravett" w:date="2019-12-01T10:21:00Z">
        <w:r>
          <w:fldChar w:fldCharType="begin"/>
        </w:r>
        <w:r>
          <w:delInstrText xml:space="preserve"> SEQ Figure \* ARABIC </w:delInstrText>
        </w:r>
        <w:r>
          <w:fldChar w:fldCharType="separate"/>
        </w:r>
        <w:r>
          <w:rPr>
            <w:noProof/>
          </w:rPr>
          <w:delText>2</w:delText>
        </w:r>
        <w:r>
          <w:fldChar w:fldCharType="end"/>
        </w:r>
        <w:r>
          <w:rPr>
            <w:noProof/>
          </w:rPr>
          <w:delText>:</w:delText>
        </w:r>
      </w:del>
      <w:r>
        <w:rPr>
          <w:noProof/>
        </w:rPr>
        <w:t xml:space="preserve"> Fortess Node Example</w:t>
      </w:r>
    </w:p>
    <w:p w14:paraId="6B1F6BFD" w14:textId="07E734B7" w:rsidR="009C505E" w:rsidRPr="009B6028" w:rsidRDefault="001045BC" w:rsidP="009B6028">
      <w:pPr>
        <w:pStyle w:val="TOCHeading"/>
        <w:rPr>
          <w:rFonts w:ascii="Times New Roman" w:hAnsi="Times New Roman" w:cs="Times New Roman"/>
          <w:sz w:val="40"/>
          <w:szCs w:val="40"/>
        </w:rPr>
      </w:pPr>
      <w:r w:rsidRPr="00C6241B">
        <w:rPr>
          <w:sz w:val="40"/>
          <w:szCs w:val="40"/>
        </w:rPr>
        <w:lastRenderedPageBreak/>
        <w:t>Procedurally Generated Game Board</w:t>
      </w:r>
    </w:p>
    <w:p w14:paraId="599FDD6B" w14:textId="4E2B6A21" w:rsidR="009B6028" w:rsidRPr="00EE54B8" w:rsidRDefault="009B6028" w:rsidP="009B6028">
      <w:pPr>
        <w:pStyle w:val="TOCHeading"/>
        <w:rPr>
          <w:sz w:val="40"/>
        </w:rPr>
      </w:pPr>
      <w:r>
        <w:t>Unreal Engine Rendering</w:t>
      </w:r>
      <w:r>
        <w:rPr>
          <w:rFonts w:ascii="Times New Roman" w:hAnsi="Times New Roman" w:cs="Times New Roman"/>
          <w:sz w:val="24"/>
          <w:szCs w:val="24"/>
        </w:rPr>
        <w:tab/>
      </w:r>
    </w:p>
    <w:p w14:paraId="3C128543" w14:textId="2DDF9A4A" w:rsidR="009C505E" w:rsidRDefault="009B6028" w:rsidP="009B6028">
      <w:pPr>
        <w:jc w:val="both"/>
        <w:rPr>
          <w:rFonts w:ascii="Times New Roman" w:hAnsi="Times New Roman" w:cs="Times New Roman"/>
          <w:noProof/>
          <w:sz w:val="24"/>
          <w:szCs w:val="24"/>
        </w:rPr>
      </w:pPr>
      <w:r>
        <w:rPr>
          <w:rFonts w:ascii="Times New Roman" w:hAnsi="Times New Roman" w:cs="Times New Roman"/>
          <w:noProof/>
          <w:sz w:val="24"/>
          <w:szCs w:val="24"/>
        </w:rPr>
        <w:t xml:space="preserve">The final step for completing the Procedurally Generated Game Board is rendering the board in the Unreal game client. The default game board is rendered using a hardcoded game level with all the nodes already in their correct location. This level is loaded immediately on startup but covered by the </w:t>
      </w:r>
      <w:r w:rsidR="00630195">
        <w:rPr>
          <w:rFonts w:ascii="Times New Roman" w:hAnsi="Times New Roman" w:cs="Times New Roman"/>
          <w:noProof/>
          <w:sz w:val="24"/>
          <w:szCs w:val="24"/>
        </w:rPr>
        <w:t>m</w:t>
      </w:r>
      <w:r>
        <w:rPr>
          <w:rFonts w:ascii="Times New Roman" w:hAnsi="Times New Roman" w:cs="Times New Roman"/>
          <w:noProof/>
          <w:sz w:val="24"/>
          <w:szCs w:val="24"/>
        </w:rPr>
        <w:t xml:space="preserve">ain </w:t>
      </w:r>
      <w:r w:rsidR="00630195">
        <w:rPr>
          <w:rFonts w:ascii="Times New Roman" w:hAnsi="Times New Roman" w:cs="Times New Roman"/>
          <w:noProof/>
          <w:sz w:val="24"/>
          <w:szCs w:val="24"/>
        </w:rPr>
        <w:t>m</w:t>
      </w:r>
      <w:r>
        <w:rPr>
          <w:rFonts w:ascii="Times New Roman" w:hAnsi="Times New Roman" w:cs="Times New Roman"/>
          <w:noProof/>
          <w:sz w:val="24"/>
          <w:szCs w:val="24"/>
        </w:rPr>
        <w:t xml:space="preserve">enu which </w:t>
      </w:r>
      <w:r w:rsidR="00630195">
        <w:rPr>
          <w:rFonts w:ascii="Times New Roman" w:hAnsi="Times New Roman" w:cs="Times New Roman"/>
          <w:noProof/>
          <w:sz w:val="24"/>
          <w:szCs w:val="24"/>
        </w:rPr>
        <w:t>is</w:t>
      </w:r>
      <w:r>
        <w:rPr>
          <w:rFonts w:ascii="Times New Roman" w:hAnsi="Times New Roman" w:cs="Times New Roman"/>
          <w:noProof/>
          <w:sz w:val="24"/>
          <w:szCs w:val="24"/>
        </w:rPr>
        <w:t xml:space="preserve"> also loaded at this time. This level and loading order could not be easily altered to accommodate the random game board so a new process had to be created.</w:t>
      </w:r>
    </w:p>
    <w:p w14:paraId="43A2C67E" w14:textId="77777777" w:rsidR="009B6028" w:rsidRDefault="009B6028">
      <w:pPr>
        <w:rPr>
          <w:rFonts w:ascii="Times New Roman" w:hAnsi="Times New Roman" w:cs="Times New Roman"/>
          <w:noProof/>
          <w:sz w:val="24"/>
          <w:szCs w:val="24"/>
        </w:rPr>
      </w:pPr>
    </w:p>
    <w:p w14:paraId="6868695B" w14:textId="44DBF378" w:rsidR="009C505E" w:rsidRDefault="009B6028">
      <w:pPr>
        <w:rPr>
          <w:rFonts w:ascii="Times New Roman" w:hAnsi="Times New Roman" w:cs="Times New Roman"/>
          <w:noProof/>
          <w:sz w:val="24"/>
          <w:szCs w:val="24"/>
        </w:rPr>
      </w:pPr>
      <w:r>
        <w:rPr>
          <w:noProof/>
        </w:rPr>
        <w:drawing>
          <wp:inline distT="0" distB="0" distL="0" distR="0" wp14:anchorId="36C84EA7" wp14:editId="4AAB4D1D">
            <wp:extent cx="5943600" cy="3154045"/>
            <wp:effectExtent l="0" t="0" r="0" b="8255"/>
            <wp:docPr id="545593576" name="Picture 54559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p>
    <w:p w14:paraId="4DFFA950" w14:textId="61B1BB36" w:rsidR="009C505E" w:rsidRDefault="002036F0">
      <w:pPr>
        <w:rPr>
          <w:rFonts w:ascii="Times New Roman" w:hAnsi="Times New Roman" w:cs="Times New Roman"/>
          <w:noProof/>
          <w:sz w:val="24"/>
          <w:szCs w:val="24"/>
        </w:rPr>
      </w:pPr>
      <w:ins w:id="2755" w:author="David Gravett" w:date="2019-12-01T10:21:00Z">
        <w:r>
          <w:rPr>
            <w:noProof/>
          </w:rPr>
          <mc:AlternateContent>
            <mc:Choice Requires="wps">
              <w:drawing>
                <wp:anchor distT="0" distB="0" distL="114300" distR="114300" simplePos="0" relativeHeight="251763200" behindDoc="0" locked="0" layoutInCell="1" allowOverlap="1" wp14:anchorId="42DCD110" wp14:editId="11746CB5">
                  <wp:simplePos x="0" y="0"/>
                  <wp:positionH relativeFrom="margin">
                    <wp:align>center</wp:align>
                  </wp:positionH>
                  <wp:positionV relativeFrom="paragraph">
                    <wp:posOffset>12065</wp:posOffset>
                  </wp:positionV>
                  <wp:extent cx="3381375" cy="152400"/>
                  <wp:effectExtent l="0" t="0" r="9525" b="0"/>
                  <wp:wrapNone/>
                  <wp:docPr id="1976059848" name="Text Box 19760598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7918359F" w14:textId="40A86A57" w:rsidR="002036F0" w:rsidRPr="00D103E4" w:rsidRDefault="002036F0" w:rsidP="002036F0">
                              <w:pPr>
                                <w:pStyle w:val="Caption"/>
                                <w:jc w:val="center"/>
                                <w:rPr>
                                  <w:ins w:id="2756" w:author="David Gravett" w:date="2019-12-01T10:21:00Z"/>
                                  <w:rFonts w:ascii="Arial" w:eastAsia="Arial" w:hAnsi="Arial" w:cs="Arial"/>
                                  <w:noProof/>
                                  <w:lang w:val="en"/>
                                </w:rPr>
                              </w:pPr>
                              <w:ins w:id="2757" w:author="David Gravett" w:date="2019-12-01T10:21:00Z">
                                <w:r>
                                  <w:t xml:space="preserve">Figure </w:t>
                                </w:r>
                              </w:ins>
                              <w:r>
                                <w:t>41</w:t>
                              </w:r>
                              <w:ins w:id="2758" w:author="David Gravett" w:date="2019-12-01T10:21:00Z">
                                <w:r>
                                  <w:t xml:space="preserve">: </w:t>
                                </w:r>
                              </w:ins>
                              <w:r>
                                <w:t>Default Map Editor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DCD110" id="Text Box 1976059848" o:spid="_x0000_s1085" type="#_x0000_t202" style="position:absolute;margin-left:0;margin-top:.95pt;width:266.25pt;height:12pt;z-index:251763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" stroked="f">
                  <v:textbox inset="0,0,0,0">
                    <w:txbxContent>
                      <w:p w14:paraId="7918359F" w14:textId="40A86A57" w:rsidR="002036F0" w:rsidRPr="00D103E4" w:rsidRDefault="002036F0" w:rsidP="002036F0">
                        <w:pPr>
                          <w:pStyle w:val="Caption"/>
                          <w:jc w:val="center"/>
                          <w:rPr>
                            <w:ins w:id="2759" w:author="David Gravett" w:date="2019-12-01T10:21:00Z"/>
                            <w:rFonts w:ascii="Arial" w:eastAsia="Arial" w:hAnsi="Arial" w:cs="Arial"/>
                            <w:noProof/>
                            <w:lang w:val="en"/>
                          </w:rPr>
                        </w:pPr>
                        <w:ins w:id="2760" w:author="David Gravett" w:date="2019-12-01T10:21:00Z">
                          <w:r>
                            <w:t xml:space="preserve">Figure </w:t>
                          </w:r>
                        </w:ins>
                        <w:r>
                          <w:t>41</w:t>
                        </w:r>
                        <w:ins w:id="2761" w:author="David Gravett" w:date="2019-12-01T10:21:00Z">
                          <w:r>
                            <w:t xml:space="preserve">: </w:t>
                          </w:r>
                        </w:ins>
                        <w:r>
                          <w:t>Default Map Editor View</w:t>
                        </w:r>
                      </w:p>
                    </w:txbxContent>
                  </v:textbox>
                  <w10:wrap anchorx="margin"/>
                </v:shape>
              </w:pict>
            </mc:Fallback>
          </mc:AlternateContent>
        </w:r>
      </w:ins>
    </w:p>
    <w:p w14:paraId="2D7411AE" w14:textId="6ECC7ADD" w:rsidR="009B6028" w:rsidRDefault="009B6028" w:rsidP="003A2D1C">
      <w:pPr>
        <w:jc w:val="both"/>
        <w:rPr>
          <w:rFonts w:ascii="Times New Roman" w:hAnsi="Times New Roman" w:cs="Times New Roman"/>
          <w:noProof/>
          <w:sz w:val="24"/>
          <w:szCs w:val="24"/>
        </w:rPr>
      </w:pPr>
      <w:r>
        <w:rPr>
          <w:rFonts w:ascii="Times New Roman" w:hAnsi="Times New Roman" w:cs="Times New Roman"/>
          <w:noProof/>
          <w:sz w:val="24"/>
          <w:szCs w:val="24"/>
        </w:rPr>
        <w:t xml:space="preserve">Due to the layout of the terrain </w:t>
      </w:r>
      <w:r w:rsidR="00630195">
        <w:rPr>
          <w:rFonts w:ascii="Times New Roman" w:hAnsi="Times New Roman" w:cs="Times New Roman"/>
          <w:noProof/>
          <w:sz w:val="24"/>
          <w:szCs w:val="24"/>
        </w:rPr>
        <w:t xml:space="preserve">for the </w:t>
      </w:r>
      <w:r w:rsidR="003A2D1C">
        <w:rPr>
          <w:rFonts w:ascii="Times New Roman" w:hAnsi="Times New Roman" w:cs="Times New Roman"/>
          <w:noProof/>
          <w:sz w:val="24"/>
          <w:szCs w:val="24"/>
        </w:rPr>
        <w:t>default level, the nodes of the random game boards could not be dynamically generated as the nodes would not generate in the proper positions of the terrain. To overcome this, a new level was created will all possible nodes pre-placed in the correct position. These node objects were assigned an ID corresponding to the ID of that same location in the Python map generation. The size of the node object was reduced so that up to 49 nodes could fit in the terrain.</w:t>
      </w:r>
    </w:p>
    <w:p w14:paraId="41D10E8D" w14:textId="0C280275" w:rsidR="003A2D1C" w:rsidRDefault="003A2D1C" w:rsidP="003A2D1C">
      <w:pPr>
        <w:rPr>
          <w:rFonts w:ascii="Times New Roman" w:hAnsi="Times New Roman" w:cs="Times New Roman"/>
          <w:noProof/>
          <w:sz w:val="24"/>
          <w:szCs w:val="24"/>
        </w:rPr>
      </w:pPr>
    </w:p>
    <w:p w14:paraId="75F2E92A" w14:textId="02E7E5F9" w:rsidR="003A2D1C" w:rsidRDefault="003A2D1C" w:rsidP="003A2D1C">
      <w:pPr>
        <w:rPr>
          <w:rFonts w:ascii="Times New Roman" w:hAnsi="Times New Roman" w:cs="Times New Roman"/>
          <w:noProof/>
          <w:sz w:val="24"/>
          <w:szCs w:val="24"/>
        </w:rPr>
      </w:pPr>
    </w:p>
    <w:p w14:paraId="156E42B9" w14:textId="42026EB4" w:rsidR="003A2D1C" w:rsidRDefault="003A2D1C" w:rsidP="003A2D1C">
      <w:pPr>
        <w:rPr>
          <w:rFonts w:ascii="Times New Roman" w:hAnsi="Times New Roman" w:cs="Times New Roman"/>
          <w:noProof/>
          <w:sz w:val="24"/>
          <w:szCs w:val="24"/>
        </w:rPr>
      </w:pPr>
    </w:p>
    <w:p w14:paraId="725DC269" w14:textId="2FA0A550" w:rsidR="003A2D1C" w:rsidRDefault="003A2D1C" w:rsidP="003A2D1C">
      <w:pPr>
        <w:rPr>
          <w:rFonts w:ascii="Times New Roman" w:hAnsi="Times New Roman" w:cs="Times New Roman"/>
          <w:noProof/>
          <w:sz w:val="24"/>
          <w:szCs w:val="24"/>
        </w:rPr>
      </w:pPr>
    </w:p>
    <w:p w14:paraId="76057738" w14:textId="4ABB9F2C" w:rsidR="003A2D1C" w:rsidRDefault="003A2D1C" w:rsidP="003A2D1C">
      <w:pPr>
        <w:rPr>
          <w:rFonts w:ascii="Times New Roman" w:hAnsi="Times New Roman" w:cs="Times New Roman"/>
          <w:noProof/>
          <w:sz w:val="24"/>
          <w:szCs w:val="24"/>
        </w:rPr>
      </w:pPr>
    </w:p>
    <w:p w14:paraId="1AD63055" w14:textId="2608DC16" w:rsidR="003A2D1C" w:rsidRDefault="003A2D1C" w:rsidP="003A2D1C">
      <w:pPr>
        <w:rPr>
          <w:rFonts w:ascii="Times New Roman" w:hAnsi="Times New Roman" w:cs="Times New Roman"/>
          <w:noProof/>
          <w:sz w:val="24"/>
          <w:szCs w:val="24"/>
        </w:rPr>
      </w:pPr>
    </w:p>
    <w:p w14:paraId="3CEFFC1A" w14:textId="61D3730B" w:rsidR="003A2D1C" w:rsidRDefault="003A2D1C" w:rsidP="003A2D1C">
      <w:pPr>
        <w:rPr>
          <w:rFonts w:ascii="Times New Roman" w:hAnsi="Times New Roman" w:cs="Times New Roman"/>
          <w:noProof/>
          <w:sz w:val="24"/>
          <w:szCs w:val="24"/>
        </w:rPr>
      </w:pPr>
    </w:p>
    <w:p w14:paraId="76A3D9D1" w14:textId="4A327BC2" w:rsidR="003A2D1C" w:rsidRDefault="003A2D1C" w:rsidP="003A2D1C">
      <w:pPr>
        <w:rPr>
          <w:rFonts w:ascii="Times New Roman" w:hAnsi="Times New Roman" w:cs="Times New Roman"/>
          <w:noProof/>
          <w:sz w:val="24"/>
          <w:szCs w:val="24"/>
        </w:rPr>
      </w:pPr>
    </w:p>
    <w:p w14:paraId="126B97BD" w14:textId="1CAEE8E3" w:rsidR="003A2D1C" w:rsidRDefault="003A2D1C" w:rsidP="003A2D1C">
      <w:pPr>
        <w:rPr>
          <w:rFonts w:ascii="Times New Roman" w:hAnsi="Times New Roman" w:cs="Times New Roman"/>
          <w:noProof/>
          <w:sz w:val="24"/>
          <w:szCs w:val="24"/>
        </w:rPr>
      </w:pPr>
    </w:p>
    <w:p w14:paraId="75791B95" w14:textId="586B08CF" w:rsidR="003A2D1C" w:rsidRPr="009B6028" w:rsidRDefault="003A2D1C" w:rsidP="003A2D1C">
      <w:pPr>
        <w:pStyle w:val="TOCHeading"/>
        <w:rPr>
          <w:rFonts w:ascii="Times New Roman" w:hAnsi="Times New Roman" w:cs="Times New Roman"/>
          <w:sz w:val="40"/>
          <w:szCs w:val="40"/>
        </w:rPr>
      </w:pPr>
      <w:r w:rsidRPr="00C6241B">
        <w:rPr>
          <w:sz w:val="40"/>
          <w:szCs w:val="40"/>
        </w:rPr>
        <w:t>Procedurally Generated Game Board</w:t>
      </w:r>
    </w:p>
    <w:p w14:paraId="1C75FD0A" w14:textId="2FC9751B" w:rsidR="003A2D1C" w:rsidRDefault="003A2D1C" w:rsidP="003A2D1C">
      <w:pPr>
        <w:rPr>
          <w:rFonts w:ascii="Times New Roman" w:hAnsi="Times New Roman" w:cs="Times New Roman"/>
          <w:sz w:val="24"/>
          <w:szCs w:val="24"/>
        </w:rPr>
      </w:pPr>
      <w:r>
        <w:rPr>
          <w:noProof/>
        </w:rPr>
        <w:drawing>
          <wp:inline distT="0" distB="0" distL="0" distR="0" wp14:anchorId="281D488E" wp14:editId="79F50C97">
            <wp:extent cx="5943600" cy="3156585"/>
            <wp:effectExtent l="0" t="0" r="0" b="5715"/>
            <wp:docPr id="545593577" name="Picture 54559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033E4FA5" w14:textId="48DA457E" w:rsidR="003A2D1C" w:rsidRDefault="002036F0" w:rsidP="003A2D1C">
      <w:pPr>
        <w:rPr>
          <w:rFonts w:ascii="Times New Roman" w:hAnsi="Times New Roman" w:cs="Times New Roman"/>
          <w:sz w:val="24"/>
          <w:szCs w:val="24"/>
        </w:rPr>
      </w:pPr>
      <w:ins w:id="2762" w:author="David Gravett" w:date="2019-12-01T10:21:00Z">
        <w:r>
          <w:rPr>
            <w:noProof/>
          </w:rPr>
          <mc:AlternateContent>
            <mc:Choice Requires="wps">
              <w:drawing>
                <wp:anchor distT="0" distB="0" distL="114300" distR="114300" simplePos="0" relativeHeight="251765248" behindDoc="0" locked="0" layoutInCell="1" allowOverlap="1" wp14:anchorId="729E26D1" wp14:editId="4135F701">
                  <wp:simplePos x="0" y="0"/>
                  <wp:positionH relativeFrom="margin">
                    <wp:align>center</wp:align>
                  </wp:positionH>
                  <wp:positionV relativeFrom="paragraph">
                    <wp:posOffset>11430</wp:posOffset>
                  </wp:positionV>
                  <wp:extent cx="3381375" cy="152400"/>
                  <wp:effectExtent l="0" t="0" r="9525" b="0"/>
                  <wp:wrapNone/>
                  <wp:docPr id="1976059849" name="Text Box 19760598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24083E5" w14:textId="53B4DC47" w:rsidR="002036F0" w:rsidRPr="00D103E4" w:rsidRDefault="002036F0" w:rsidP="002036F0">
                              <w:pPr>
                                <w:pStyle w:val="Caption"/>
                                <w:jc w:val="center"/>
                                <w:rPr>
                                  <w:ins w:id="2763" w:author="David Gravett" w:date="2019-12-01T10:21:00Z"/>
                                  <w:rFonts w:ascii="Arial" w:eastAsia="Arial" w:hAnsi="Arial" w:cs="Arial"/>
                                  <w:noProof/>
                                  <w:lang w:val="en"/>
                                </w:rPr>
                              </w:pPr>
                              <w:ins w:id="2764" w:author="David Gravett" w:date="2019-12-01T10:21:00Z">
                                <w:r>
                                  <w:t xml:space="preserve">Figure </w:t>
                                </w:r>
                              </w:ins>
                              <w:r>
                                <w:t>42</w:t>
                              </w:r>
                              <w:ins w:id="2765" w:author="David Gravett" w:date="2019-12-01T10:21:00Z">
                                <w:r>
                                  <w:t xml:space="preserve">: </w:t>
                                </w:r>
                              </w:ins>
                              <w:r>
                                <w:t>Random Map Editor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E26D1" id="Text Box 1976059849" o:spid="_x0000_s1086" type="#_x0000_t202" style="position:absolute;margin-left:0;margin-top:.9pt;width:266.25pt;height:12pt;z-index:251765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" stroked="f">
                  <v:textbox inset="0,0,0,0">
                    <w:txbxContent>
                      <w:p w14:paraId="424083E5" w14:textId="53B4DC47" w:rsidR="002036F0" w:rsidRPr="00D103E4" w:rsidRDefault="002036F0" w:rsidP="002036F0">
                        <w:pPr>
                          <w:pStyle w:val="Caption"/>
                          <w:jc w:val="center"/>
                          <w:rPr>
                            <w:ins w:id="2766" w:author="David Gravett" w:date="2019-12-01T10:21:00Z"/>
                            <w:rFonts w:ascii="Arial" w:eastAsia="Arial" w:hAnsi="Arial" w:cs="Arial"/>
                            <w:noProof/>
                            <w:lang w:val="en"/>
                          </w:rPr>
                        </w:pPr>
                        <w:ins w:id="2767" w:author="David Gravett" w:date="2019-12-01T10:21:00Z">
                          <w:r>
                            <w:t xml:space="preserve">Figure </w:t>
                          </w:r>
                        </w:ins>
                        <w:r>
                          <w:t>42</w:t>
                        </w:r>
                        <w:ins w:id="2768" w:author="David Gravett" w:date="2019-12-01T10:21:00Z">
                          <w:r>
                            <w:t xml:space="preserve">: </w:t>
                          </w:r>
                        </w:ins>
                        <w:r>
                          <w:t>Random Map Editor View</w:t>
                        </w:r>
                      </w:p>
                    </w:txbxContent>
                  </v:textbox>
                  <w10:wrap anchorx="margin"/>
                </v:shape>
              </w:pict>
            </mc:Fallback>
          </mc:AlternateContent>
        </w:r>
      </w:ins>
    </w:p>
    <w:p w14:paraId="47422BA2" w14:textId="27FAFBF6" w:rsidR="003A2D1C" w:rsidRDefault="003A2D1C" w:rsidP="007D70D9">
      <w:pPr>
        <w:jc w:val="both"/>
        <w:rPr>
          <w:rFonts w:ascii="Times New Roman" w:hAnsi="Times New Roman" w:cs="Times New Roman"/>
          <w:sz w:val="24"/>
          <w:szCs w:val="24"/>
        </w:rPr>
      </w:pPr>
      <w:r>
        <w:rPr>
          <w:rFonts w:ascii="Times New Roman" w:hAnsi="Times New Roman" w:cs="Times New Roman"/>
          <w:sz w:val="24"/>
          <w:szCs w:val="24"/>
        </w:rPr>
        <w:t>To properly load the correct level</w:t>
      </w:r>
      <w:r w:rsidR="007D70D9">
        <w:rPr>
          <w:rFonts w:ascii="Times New Roman" w:hAnsi="Times New Roman" w:cs="Times New Roman"/>
          <w:sz w:val="24"/>
          <w:szCs w:val="24"/>
        </w:rPr>
        <w:t xml:space="preserve">, </w:t>
      </w:r>
      <w:r>
        <w:rPr>
          <w:rFonts w:ascii="Times New Roman" w:hAnsi="Times New Roman" w:cs="Times New Roman"/>
          <w:sz w:val="24"/>
          <w:szCs w:val="24"/>
        </w:rPr>
        <w:t xml:space="preserve">a new process had to be created for the startup of the game. The </w:t>
      </w:r>
      <w:r w:rsidR="007D70D9">
        <w:rPr>
          <w:rFonts w:ascii="Times New Roman" w:hAnsi="Times New Roman" w:cs="Times New Roman"/>
          <w:sz w:val="24"/>
          <w:szCs w:val="24"/>
        </w:rPr>
        <w:t>m</w:t>
      </w:r>
      <w:r>
        <w:rPr>
          <w:rFonts w:ascii="Times New Roman" w:hAnsi="Times New Roman" w:cs="Times New Roman"/>
          <w:sz w:val="24"/>
          <w:szCs w:val="24"/>
        </w:rPr>
        <w:t xml:space="preserve">ain </w:t>
      </w:r>
      <w:r w:rsidR="007D70D9">
        <w:rPr>
          <w:rFonts w:ascii="Times New Roman" w:hAnsi="Times New Roman" w:cs="Times New Roman"/>
          <w:sz w:val="24"/>
          <w:szCs w:val="24"/>
        </w:rPr>
        <w:t>m</w:t>
      </w:r>
      <w:r>
        <w:rPr>
          <w:rFonts w:ascii="Times New Roman" w:hAnsi="Times New Roman" w:cs="Times New Roman"/>
          <w:sz w:val="24"/>
          <w:szCs w:val="24"/>
        </w:rPr>
        <w:t xml:space="preserve">enu for this game is set to show on any level load, which was fine when there was only one level that would ever be loaded. </w:t>
      </w:r>
      <w:r w:rsidR="007D70D9">
        <w:rPr>
          <w:rFonts w:ascii="Times New Roman" w:hAnsi="Times New Roman" w:cs="Times New Roman"/>
          <w:sz w:val="24"/>
          <w:szCs w:val="24"/>
        </w:rPr>
        <w:t>If</w:t>
      </w:r>
      <w:r>
        <w:rPr>
          <w:rFonts w:ascii="Times New Roman" w:hAnsi="Times New Roman" w:cs="Times New Roman"/>
          <w:sz w:val="24"/>
          <w:szCs w:val="24"/>
        </w:rPr>
        <w:t xml:space="preserve"> a match run with a random game board is selected</w:t>
      </w:r>
      <w:r w:rsidR="007D70D9">
        <w:rPr>
          <w:rFonts w:ascii="Times New Roman" w:hAnsi="Times New Roman" w:cs="Times New Roman"/>
          <w:sz w:val="24"/>
          <w:szCs w:val="24"/>
        </w:rPr>
        <w:t>,</w:t>
      </w:r>
      <w:r>
        <w:rPr>
          <w:rFonts w:ascii="Times New Roman" w:hAnsi="Times New Roman" w:cs="Times New Roman"/>
          <w:sz w:val="24"/>
          <w:szCs w:val="24"/>
        </w:rPr>
        <w:t xml:space="preserve"> loading the random level would trigger the </w:t>
      </w:r>
      <w:r w:rsidR="007D70D9">
        <w:rPr>
          <w:rFonts w:ascii="Times New Roman" w:hAnsi="Times New Roman" w:cs="Times New Roman"/>
          <w:sz w:val="24"/>
          <w:szCs w:val="24"/>
        </w:rPr>
        <w:t>m</w:t>
      </w:r>
      <w:r>
        <w:rPr>
          <w:rFonts w:ascii="Times New Roman" w:hAnsi="Times New Roman" w:cs="Times New Roman"/>
          <w:sz w:val="24"/>
          <w:szCs w:val="24"/>
        </w:rPr>
        <w:t xml:space="preserve">ain </w:t>
      </w:r>
      <w:r w:rsidR="007D70D9">
        <w:rPr>
          <w:rFonts w:ascii="Times New Roman" w:hAnsi="Times New Roman" w:cs="Times New Roman"/>
          <w:sz w:val="24"/>
          <w:szCs w:val="24"/>
        </w:rPr>
        <w:t>m</w:t>
      </w:r>
      <w:r>
        <w:rPr>
          <w:rFonts w:ascii="Times New Roman" w:hAnsi="Times New Roman" w:cs="Times New Roman"/>
          <w:sz w:val="24"/>
          <w:szCs w:val="24"/>
        </w:rPr>
        <w:t xml:space="preserve">enu to be displayed again. To prevent this from happening, a new global variable was added to store the folder name for the selected telemetry data. This global variable is set after a </w:t>
      </w:r>
      <w:r w:rsidR="007D70D9">
        <w:rPr>
          <w:rFonts w:ascii="Times New Roman" w:hAnsi="Times New Roman" w:cs="Times New Roman"/>
          <w:sz w:val="24"/>
          <w:szCs w:val="24"/>
        </w:rPr>
        <w:t>telemetry folder is selected from the menu. On all level loads, this variable is checked to see if it already has a value. If it does, that means a telemetry folder has already been selected but a different level had to be loaded. The main menu is then not shown, and the game will go ahead to simulate the selected folder. After the completion of a match simulation, clicking the Return to Main Menu button will clear out this global variable so that another match can be shown.</w:t>
      </w:r>
    </w:p>
    <w:p w14:paraId="21D8018A" w14:textId="76BFCA85" w:rsidR="007D70D9" w:rsidRDefault="007D70D9" w:rsidP="007D70D9">
      <w:pPr>
        <w:jc w:val="both"/>
        <w:rPr>
          <w:rFonts w:ascii="Times New Roman" w:hAnsi="Times New Roman" w:cs="Times New Roman"/>
          <w:sz w:val="24"/>
          <w:szCs w:val="24"/>
        </w:rPr>
      </w:pPr>
    </w:p>
    <w:p w14:paraId="36C943C8" w14:textId="29EABB25" w:rsidR="007D70D9" w:rsidRDefault="007D70D9" w:rsidP="007D70D9">
      <w:pPr>
        <w:jc w:val="both"/>
        <w:rPr>
          <w:rFonts w:ascii="Times New Roman" w:hAnsi="Times New Roman" w:cs="Times New Roman"/>
          <w:sz w:val="24"/>
          <w:szCs w:val="24"/>
        </w:rPr>
      </w:pPr>
      <w:r>
        <w:rPr>
          <w:rFonts w:ascii="Times New Roman" w:hAnsi="Times New Roman" w:cs="Times New Roman"/>
          <w:sz w:val="24"/>
          <w:szCs w:val="24"/>
        </w:rPr>
        <w:t>Now that the game board can change with each match, new telemetry data is needed for the Unreal game client to know the layout of the board. A new telemetry folder was added to the main match data folder that stores the IDs of the nodes used in that match’s board. After a folder is selected from the main menu in the game client, the game will first loop through each node of the loaded level. Each node ID will be compared to the list of nodes in the telemetry data to check if that node was included in the random board. If a node was not included, it will be hidden on the level.</w:t>
      </w:r>
    </w:p>
    <w:p w14:paraId="2D1A4659" w14:textId="64098EE2" w:rsidR="007D70D9" w:rsidRDefault="007D70D9" w:rsidP="007D70D9">
      <w:pPr>
        <w:jc w:val="both"/>
        <w:rPr>
          <w:rFonts w:ascii="Times New Roman" w:hAnsi="Times New Roman" w:cs="Times New Roman"/>
          <w:sz w:val="24"/>
          <w:szCs w:val="24"/>
        </w:rPr>
      </w:pPr>
    </w:p>
    <w:p w14:paraId="5DBB6A0A" w14:textId="79DFD7B9" w:rsidR="007D70D9" w:rsidRDefault="007D70D9" w:rsidP="007D70D9">
      <w:pPr>
        <w:jc w:val="both"/>
        <w:rPr>
          <w:rFonts w:ascii="Times New Roman" w:hAnsi="Times New Roman" w:cs="Times New Roman"/>
          <w:sz w:val="24"/>
          <w:szCs w:val="24"/>
        </w:rPr>
      </w:pPr>
    </w:p>
    <w:p w14:paraId="5E268558" w14:textId="5C44E28C" w:rsidR="007D70D9" w:rsidRPr="009B6028" w:rsidRDefault="007D70D9" w:rsidP="007D70D9">
      <w:pPr>
        <w:pStyle w:val="TOCHeading"/>
        <w:rPr>
          <w:rFonts w:ascii="Times New Roman" w:hAnsi="Times New Roman" w:cs="Times New Roman"/>
          <w:sz w:val="40"/>
          <w:szCs w:val="40"/>
        </w:rPr>
      </w:pPr>
      <w:r w:rsidRPr="00C6241B">
        <w:rPr>
          <w:sz w:val="40"/>
          <w:szCs w:val="40"/>
        </w:rPr>
        <w:lastRenderedPageBreak/>
        <w:t>Procedurally Generated Game Board</w:t>
      </w:r>
    </w:p>
    <w:p w14:paraId="1B63C919" w14:textId="576BC172" w:rsidR="007D70D9" w:rsidRDefault="007D70D9" w:rsidP="007D70D9">
      <w:pPr>
        <w:jc w:val="both"/>
        <w:rPr>
          <w:rFonts w:ascii="Times New Roman" w:hAnsi="Times New Roman" w:cs="Times New Roman"/>
          <w:sz w:val="24"/>
          <w:szCs w:val="24"/>
        </w:rPr>
      </w:pPr>
      <w:r>
        <w:rPr>
          <w:noProof/>
        </w:rPr>
        <w:drawing>
          <wp:inline distT="0" distB="0" distL="0" distR="0" wp14:anchorId="13C166FE" wp14:editId="71D6FBBF">
            <wp:extent cx="5943600" cy="3342005"/>
            <wp:effectExtent l="0" t="0" r="0" b="0"/>
            <wp:docPr id="545593578" name="Picture 54559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BE91731" w14:textId="378D8823" w:rsidR="00CF0BC6" w:rsidRDefault="002036F0" w:rsidP="007D70D9">
      <w:pPr>
        <w:jc w:val="both"/>
        <w:rPr>
          <w:rFonts w:ascii="Times New Roman" w:hAnsi="Times New Roman" w:cs="Times New Roman"/>
          <w:sz w:val="24"/>
          <w:szCs w:val="24"/>
        </w:rPr>
      </w:pPr>
      <w:ins w:id="2769" w:author="David Gravett" w:date="2019-12-01T10:21:00Z">
        <w:r>
          <w:rPr>
            <w:noProof/>
          </w:rPr>
          <mc:AlternateContent>
            <mc:Choice Requires="wps">
              <w:drawing>
                <wp:anchor distT="0" distB="0" distL="114300" distR="114300" simplePos="0" relativeHeight="251767296" behindDoc="0" locked="0" layoutInCell="1" allowOverlap="1" wp14:anchorId="4F8F9EAA" wp14:editId="0AC7DE03">
                  <wp:simplePos x="0" y="0"/>
                  <wp:positionH relativeFrom="margin">
                    <wp:align>center</wp:align>
                  </wp:positionH>
                  <wp:positionV relativeFrom="paragraph">
                    <wp:posOffset>13970</wp:posOffset>
                  </wp:positionV>
                  <wp:extent cx="3381375" cy="152400"/>
                  <wp:effectExtent l="0" t="0" r="9525" b="0"/>
                  <wp:wrapNone/>
                  <wp:docPr id="1976059850" name="Text Box 19760598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8C7D165" w14:textId="41FC6287" w:rsidR="002036F0" w:rsidRPr="00D103E4" w:rsidRDefault="002036F0" w:rsidP="002036F0">
                              <w:pPr>
                                <w:pStyle w:val="Caption"/>
                                <w:jc w:val="center"/>
                                <w:rPr>
                                  <w:ins w:id="2770" w:author="David Gravett" w:date="2019-12-01T10:21:00Z"/>
                                  <w:rFonts w:ascii="Arial" w:eastAsia="Arial" w:hAnsi="Arial" w:cs="Arial"/>
                                  <w:noProof/>
                                  <w:lang w:val="en"/>
                                </w:rPr>
                              </w:pPr>
                              <w:ins w:id="2771" w:author="David Gravett" w:date="2019-12-01T10:21:00Z">
                                <w:r>
                                  <w:t xml:space="preserve">Figure </w:t>
                                </w:r>
                              </w:ins>
                              <w:r>
                                <w:t>43</w:t>
                              </w:r>
                              <w:ins w:id="2772" w:author="David Gravett" w:date="2019-12-01T10:21:00Z">
                                <w:r>
                                  <w:t xml:space="preserve">: </w:t>
                                </w:r>
                              </w:ins>
                              <w:r>
                                <w:t>Random Map In-Game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8F9EAA" id="Text Box 1976059850" o:spid="_x0000_s1087" type="#_x0000_t202" style="position:absolute;left:0;text-align:left;margin-left:0;margin-top:1.1pt;width:266.25pt;height:12pt;z-index:251767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" stroked="f">
                  <v:textbox inset="0,0,0,0">
                    <w:txbxContent>
                      <w:p w14:paraId="48C7D165" w14:textId="41FC6287" w:rsidR="002036F0" w:rsidRPr="00D103E4" w:rsidRDefault="002036F0" w:rsidP="002036F0">
                        <w:pPr>
                          <w:pStyle w:val="Caption"/>
                          <w:jc w:val="center"/>
                          <w:rPr>
                            <w:ins w:id="2773" w:author="David Gravett" w:date="2019-12-01T10:21:00Z"/>
                            <w:rFonts w:ascii="Arial" w:eastAsia="Arial" w:hAnsi="Arial" w:cs="Arial"/>
                            <w:noProof/>
                            <w:lang w:val="en"/>
                          </w:rPr>
                        </w:pPr>
                        <w:ins w:id="2774" w:author="David Gravett" w:date="2019-12-01T10:21:00Z">
                          <w:r>
                            <w:t xml:space="preserve">Figure </w:t>
                          </w:r>
                        </w:ins>
                        <w:r>
                          <w:t>43</w:t>
                        </w:r>
                        <w:ins w:id="2775" w:author="David Gravett" w:date="2019-12-01T10:21:00Z">
                          <w:r>
                            <w:t xml:space="preserve">: </w:t>
                          </w:r>
                        </w:ins>
                        <w:r>
                          <w:t>Random Map In-Game</w:t>
                        </w:r>
                      </w:p>
                    </w:txbxContent>
                  </v:textbox>
                  <w10:wrap anchorx="margin"/>
                </v:shape>
              </w:pict>
            </mc:Fallback>
          </mc:AlternateContent>
        </w:r>
      </w:ins>
    </w:p>
    <w:p w14:paraId="16785BA2" w14:textId="7C2A01EA" w:rsidR="007D70D9" w:rsidRDefault="00CF0BC6" w:rsidP="007D70D9">
      <w:pPr>
        <w:jc w:val="both"/>
        <w:rPr>
          <w:rFonts w:ascii="Times New Roman" w:hAnsi="Times New Roman" w:cs="Times New Roman"/>
          <w:sz w:val="24"/>
          <w:szCs w:val="24"/>
        </w:rPr>
      </w:pPr>
      <w:r>
        <w:rPr>
          <w:rFonts w:ascii="Times New Roman" w:hAnsi="Times New Roman" w:cs="Times New Roman"/>
          <w:sz w:val="24"/>
          <w:szCs w:val="24"/>
        </w:rPr>
        <w:t>In addition to the default game board being hardcoded, the map and mini map were also hardcoded for the default layout. Each node in the map and mini map was manually placed and linked to the corresponding node. To create a map and mini map for any random game board, new user interface objects for each had to be created. For both, every possible node had to be placed and linked to the corresponding node in the main level.</w:t>
      </w:r>
    </w:p>
    <w:p w14:paraId="060D1BFD" w14:textId="543153C4" w:rsidR="00CF0BC6" w:rsidRDefault="00CF0BC6" w:rsidP="007D70D9">
      <w:pPr>
        <w:jc w:val="both"/>
        <w:rPr>
          <w:rFonts w:ascii="Times New Roman" w:hAnsi="Times New Roman" w:cs="Times New Roman"/>
          <w:sz w:val="24"/>
          <w:szCs w:val="24"/>
        </w:rPr>
      </w:pPr>
    </w:p>
    <w:p w14:paraId="036774BA" w14:textId="32F5B3FA" w:rsidR="00CF0BC6" w:rsidRDefault="00CF0BC6" w:rsidP="007D70D9">
      <w:pPr>
        <w:jc w:val="both"/>
        <w:rPr>
          <w:rFonts w:ascii="Times New Roman" w:hAnsi="Times New Roman" w:cs="Times New Roman"/>
          <w:sz w:val="24"/>
          <w:szCs w:val="24"/>
        </w:rPr>
      </w:pPr>
    </w:p>
    <w:p w14:paraId="17063E56" w14:textId="27906D20" w:rsidR="00CF0BC6" w:rsidRDefault="00CF0BC6" w:rsidP="007D70D9">
      <w:pPr>
        <w:jc w:val="both"/>
        <w:rPr>
          <w:rFonts w:ascii="Times New Roman" w:hAnsi="Times New Roman" w:cs="Times New Roman"/>
          <w:sz w:val="24"/>
          <w:szCs w:val="24"/>
        </w:rPr>
      </w:pPr>
    </w:p>
    <w:p w14:paraId="33A65686" w14:textId="0F52155F" w:rsidR="00CF0BC6" w:rsidRDefault="00CF0BC6" w:rsidP="007D70D9">
      <w:pPr>
        <w:jc w:val="both"/>
        <w:rPr>
          <w:rFonts w:ascii="Times New Roman" w:hAnsi="Times New Roman" w:cs="Times New Roman"/>
          <w:sz w:val="24"/>
          <w:szCs w:val="24"/>
        </w:rPr>
      </w:pPr>
    </w:p>
    <w:p w14:paraId="5B0A83F3" w14:textId="2EE0ADC2" w:rsidR="00CF0BC6" w:rsidRDefault="00CF0BC6" w:rsidP="007D70D9">
      <w:pPr>
        <w:jc w:val="both"/>
        <w:rPr>
          <w:rFonts w:ascii="Times New Roman" w:hAnsi="Times New Roman" w:cs="Times New Roman"/>
          <w:sz w:val="24"/>
          <w:szCs w:val="24"/>
        </w:rPr>
      </w:pPr>
    </w:p>
    <w:p w14:paraId="4812338B" w14:textId="7D503542" w:rsidR="00CF0BC6" w:rsidRDefault="00CF0BC6" w:rsidP="007D70D9">
      <w:pPr>
        <w:jc w:val="both"/>
        <w:rPr>
          <w:rFonts w:ascii="Times New Roman" w:hAnsi="Times New Roman" w:cs="Times New Roman"/>
          <w:sz w:val="24"/>
          <w:szCs w:val="24"/>
        </w:rPr>
      </w:pPr>
    </w:p>
    <w:p w14:paraId="0918160C" w14:textId="21B2EDDD" w:rsidR="00CF0BC6" w:rsidRDefault="00CF0BC6" w:rsidP="007D70D9">
      <w:pPr>
        <w:jc w:val="both"/>
        <w:rPr>
          <w:rFonts w:ascii="Times New Roman" w:hAnsi="Times New Roman" w:cs="Times New Roman"/>
          <w:sz w:val="24"/>
          <w:szCs w:val="24"/>
        </w:rPr>
      </w:pPr>
    </w:p>
    <w:p w14:paraId="6D0205F2" w14:textId="01AB066F" w:rsidR="00CF0BC6" w:rsidRDefault="00CF0BC6" w:rsidP="007D70D9">
      <w:pPr>
        <w:jc w:val="both"/>
        <w:rPr>
          <w:rFonts w:ascii="Times New Roman" w:hAnsi="Times New Roman" w:cs="Times New Roman"/>
          <w:sz w:val="24"/>
          <w:szCs w:val="24"/>
        </w:rPr>
      </w:pPr>
    </w:p>
    <w:p w14:paraId="19228AFF" w14:textId="7BFA9659" w:rsidR="00CF0BC6" w:rsidRDefault="00CF0BC6" w:rsidP="007D70D9">
      <w:pPr>
        <w:jc w:val="both"/>
        <w:rPr>
          <w:rFonts w:ascii="Times New Roman" w:hAnsi="Times New Roman" w:cs="Times New Roman"/>
          <w:sz w:val="24"/>
          <w:szCs w:val="24"/>
        </w:rPr>
      </w:pPr>
    </w:p>
    <w:p w14:paraId="3E972E57" w14:textId="48D9825E" w:rsidR="00CF0BC6" w:rsidRDefault="00CF0BC6" w:rsidP="007D70D9">
      <w:pPr>
        <w:jc w:val="both"/>
        <w:rPr>
          <w:rFonts w:ascii="Times New Roman" w:hAnsi="Times New Roman" w:cs="Times New Roman"/>
          <w:sz w:val="24"/>
          <w:szCs w:val="24"/>
        </w:rPr>
      </w:pPr>
    </w:p>
    <w:p w14:paraId="5B6B23EB" w14:textId="0AE91D1A" w:rsidR="00CF0BC6" w:rsidRDefault="00CF0BC6" w:rsidP="007D70D9">
      <w:pPr>
        <w:jc w:val="both"/>
        <w:rPr>
          <w:rFonts w:ascii="Times New Roman" w:hAnsi="Times New Roman" w:cs="Times New Roman"/>
          <w:sz w:val="24"/>
          <w:szCs w:val="24"/>
        </w:rPr>
      </w:pPr>
    </w:p>
    <w:p w14:paraId="1B73CC61" w14:textId="4474551E" w:rsidR="00CF0BC6" w:rsidRDefault="00CF0BC6" w:rsidP="007D70D9">
      <w:pPr>
        <w:jc w:val="both"/>
        <w:rPr>
          <w:rFonts w:ascii="Times New Roman" w:hAnsi="Times New Roman" w:cs="Times New Roman"/>
          <w:sz w:val="24"/>
          <w:szCs w:val="24"/>
        </w:rPr>
      </w:pPr>
    </w:p>
    <w:p w14:paraId="3DF23C5C" w14:textId="34B70A59" w:rsidR="00CF0BC6" w:rsidRDefault="00CF0BC6" w:rsidP="007D70D9">
      <w:pPr>
        <w:jc w:val="both"/>
        <w:rPr>
          <w:rFonts w:ascii="Times New Roman" w:hAnsi="Times New Roman" w:cs="Times New Roman"/>
          <w:sz w:val="24"/>
          <w:szCs w:val="24"/>
        </w:rPr>
      </w:pPr>
    </w:p>
    <w:p w14:paraId="2647E572" w14:textId="2F39FB64" w:rsidR="00CF0BC6" w:rsidRDefault="00CF0BC6" w:rsidP="007D70D9">
      <w:pPr>
        <w:jc w:val="both"/>
        <w:rPr>
          <w:rFonts w:ascii="Times New Roman" w:hAnsi="Times New Roman" w:cs="Times New Roman"/>
          <w:sz w:val="24"/>
          <w:szCs w:val="24"/>
        </w:rPr>
      </w:pPr>
    </w:p>
    <w:p w14:paraId="5E6DEEE9" w14:textId="3A735AB4" w:rsidR="00CF0BC6" w:rsidRDefault="00CF0BC6" w:rsidP="007D70D9">
      <w:pPr>
        <w:jc w:val="both"/>
        <w:rPr>
          <w:rFonts w:ascii="Times New Roman" w:hAnsi="Times New Roman" w:cs="Times New Roman"/>
          <w:sz w:val="24"/>
          <w:szCs w:val="24"/>
        </w:rPr>
      </w:pPr>
    </w:p>
    <w:p w14:paraId="766B811B" w14:textId="0D7FAA74" w:rsidR="00CF0BC6" w:rsidRDefault="00CF0BC6" w:rsidP="007D70D9">
      <w:pPr>
        <w:jc w:val="both"/>
        <w:rPr>
          <w:rFonts w:ascii="Times New Roman" w:hAnsi="Times New Roman" w:cs="Times New Roman"/>
          <w:sz w:val="24"/>
          <w:szCs w:val="24"/>
        </w:rPr>
      </w:pPr>
    </w:p>
    <w:p w14:paraId="0E80F74A" w14:textId="6830FB61" w:rsidR="00CF0BC6" w:rsidRPr="00CF0BC6" w:rsidRDefault="00CF0BC6" w:rsidP="00CF0BC6">
      <w:pPr>
        <w:pStyle w:val="TOCHeading"/>
        <w:rPr>
          <w:rFonts w:ascii="Times New Roman" w:hAnsi="Times New Roman" w:cs="Times New Roman"/>
          <w:sz w:val="40"/>
          <w:szCs w:val="40"/>
        </w:rPr>
      </w:pPr>
      <w:r w:rsidRPr="00C6241B">
        <w:rPr>
          <w:sz w:val="40"/>
          <w:szCs w:val="40"/>
        </w:rPr>
        <w:lastRenderedPageBreak/>
        <w:t>Procedurally Generated Game Board</w:t>
      </w:r>
    </w:p>
    <w:p w14:paraId="5C8E87F1" w14:textId="0355BFCE" w:rsidR="007D70D9" w:rsidRDefault="00CF0BC6" w:rsidP="007D70D9">
      <w:pPr>
        <w:jc w:val="both"/>
        <w:rPr>
          <w:rFonts w:ascii="Times New Roman" w:hAnsi="Times New Roman" w:cs="Times New Roman"/>
          <w:sz w:val="24"/>
          <w:szCs w:val="24"/>
        </w:rPr>
      </w:pPr>
      <w:r>
        <w:rPr>
          <w:noProof/>
        </w:rPr>
        <w:drawing>
          <wp:inline distT="0" distB="0" distL="0" distR="0" wp14:anchorId="3C9731D5" wp14:editId="5ECF3128">
            <wp:extent cx="5943600" cy="3178810"/>
            <wp:effectExtent l="0" t="0" r="0" b="2540"/>
            <wp:docPr id="545593579" name="Picture 54559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78810"/>
                    </a:xfrm>
                    <a:prstGeom prst="rect">
                      <a:avLst/>
                    </a:prstGeom>
                  </pic:spPr>
                </pic:pic>
              </a:graphicData>
            </a:graphic>
          </wp:inline>
        </w:drawing>
      </w:r>
    </w:p>
    <w:p w14:paraId="696589E1" w14:textId="42BC6720" w:rsidR="00CF0BC6" w:rsidRDefault="002036F0" w:rsidP="007D70D9">
      <w:pPr>
        <w:jc w:val="both"/>
        <w:rPr>
          <w:rFonts w:ascii="Times New Roman" w:hAnsi="Times New Roman" w:cs="Times New Roman"/>
          <w:sz w:val="24"/>
          <w:szCs w:val="24"/>
        </w:rPr>
      </w:pPr>
      <w:ins w:id="2776" w:author="David Gravett" w:date="2019-12-01T10:21:00Z">
        <w:r>
          <w:rPr>
            <w:noProof/>
          </w:rPr>
          <mc:AlternateContent>
            <mc:Choice Requires="wps">
              <w:drawing>
                <wp:anchor distT="0" distB="0" distL="114300" distR="114300" simplePos="0" relativeHeight="251769344" behindDoc="0" locked="0" layoutInCell="1" allowOverlap="1" wp14:anchorId="3C6FF8A4" wp14:editId="77096115">
                  <wp:simplePos x="0" y="0"/>
                  <wp:positionH relativeFrom="margin">
                    <wp:align>center</wp:align>
                  </wp:positionH>
                  <wp:positionV relativeFrom="paragraph">
                    <wp:posOffset>12700</wp:posOffset>
                  </wp:positionV>
                  <wp:extent cx="3381375" cy="152400"/>
                  <wp:effectExtent l="0" t="0" r="9525" b="0"/>
                  <wp:wrapNone/>
                  <wp:docPr id="79468160" name="Text Box 7946816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3F9C07B5" w14:textId="12F7FA59" w:rsidR="002036F0" w:rsidRPr="00D103E4" w:rsidRDefault="002036F0" w:rsidP="002036F0">
                              <w:pPr>
                                <w:pStyle w:val="Caption"/>
                                <w:jc w:val="center"/>
                                <w:rPr>
                                  <w:ins w:id="2777" w:author="David Gravett" w:date="2019-12-01T10:21:00Z"/>
                                  <w:rFonts w:ascii="Arial" w:eastAsia="Arial" w:hAnsi="Arial" w:cs="Arial"/>
                                  <w:noProof/>
                                  <w:lang w:val="en"/>
                                </w:rPr>
                              </w:pPr>
                              <w:ins w:id="2778" w:author="David Gravett" w:date="2019-12-01T10:21:00Z">
                                <w:r>
                                  <w:t xml:space="preserve">Figure </w:t>
                                </w:r>
                              </w:ins>
                              <w:r>
                                <w:t>44</w:t>
                              </w:r>
                              <w:ins w:id="2779" w:author="David Gravett" w:date="2019-12-01T10:21:00Z">
                                <w:r>
                                  <w:t xml:space="preserve">: </w:t>
                                </w:r>
                              </w:ins>
                              <w:r>
                                <w:t>UI Map Design for Random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FF8A4" id="Text Box 79468160" o:spid="_x0000_s1088" type="#_x0000_t202" style="position:absolute;left:0;text-align:left;margin-left:0;margin-top:1pt;width:266.25pt;height:12pt;z-index:2517693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" stroked="f">
                  <v:textbox inset="0,0,0,0">
                    <w:txbxContent>
                      <w:p w14:paraId="3F9C07B5" w14:textId="12F7FA59" w:rsidR="002036F0" w:rsidRPr="00D103E4" w:rsidRDefault="002036F0" w:rsidP="002036F0">
                        <w:pPr>
                          <w:pStyle w:val="Caption"/>
                          <w:jc w:val="center"/>
                          <w:rPr>
                            <w:ins w:id="2780" w:author="David Gravett" w:date="2019-12-01T10:21:00Z"/>
                            <w:rFonts w:ascii="Arial" w:eastAsia="Arial" w:hAnsi="Arial" w:cs="Arial"/>
                            <w:noProof/>
                            <w:lang w:val="en"/>
                          </w:rPr>
                        </w:pPr>
                        <w:ins w:id="2781" w:author="David Gravett" w:date="2019-12-01T10:21:00Z">
                          <w:r>
                            <w:t xml:space="preserve">Figure </w:t>
                          </w:r>
                        </w:ins>
                        <w:r>
                          <w:t>44</w:t>
                        </w:r>
                        <w:ins w:id="2782" w:author="David Gravett" w:date="2019-12-01T10:21:00Z">
                          <w:r>
                            <w:t xml:space="preserve">: </w:t>
                          </w:r>
                        </w:ins>
                        <w:r>
                          <w:t>UI Map Design for Random Board</w:t>
                        </w:r>
                      </w:p>
                    </w:txbxContent>
                  </v:textbox>
                  <w10:wrap anchorx="margin"/>
                </v:shape>
              </w:pict>
            </mc:Fallback>
          </mc:AlternateContent>
        </w:r>
      </w:ins>
    </w:p>
    <w:p w14:paraId="75E8B7A0" w14:textId="1B9618EB" w:rsidR="00CF0BC6" w:rsidRDefault="00CF0BC6" w:rsidP="007D70D9">
      <w:pPr>
        <w:jc w:val="both"/>
        <w:rPr>
          <w:rFonts w:ascii="Times New Roman" w:hAnsi="Times New Roman" w:cs="Times New Roman"/>
          <w:sz w:val="24"/>
          <w:szCs w:val="24"/>
        </w:rPr>
      </w:pPr>
      <w:r>
        <w:rPr>
          <w:rFonts w:ascii="Times New Roman" w:hAnsi="Times New Roman" w:cs="Times New Roman"/>
          <w:sz w:val="24"/>
          <w:szCs w:val="24"/>
        </w:rPr>
        <w:t>The mini map is a part of the overall heads up display for the spectator so a second version of that had to be created to accommodate the random game board.</w:t>
      </w:r>
    </w:p>
    <w:p w14:paraId="5D15B043" w14:textId="77777777" w:rsidR="00CF0BC6" w:rsidRDefault="00CF0BC6" w:rsidP="007D70D9">
      <w:pPr>
        <w:jc w:val="both"/>
        <w:rPr>
          <w:rFonts w:ascii="Times New Roman" w:hAnsi="Times New Roman" w:cs="Times New Roman"/>
          <w:sz w:val="24"/>
          <w:szCs w:val="24"/>
        </w:rPr>
      </w:pPr>
    </w:p>
    <w:p w14:paraId="55B897AC" w14:textId="69847AEB" w:rsidR="00CF0BC6" w:rsidRDefault="00CF0BC6" w:rsidP="007D70D9">
      <w:pPr>
        <w:jc w:val="both"/>
        <w:rPr>
          <w:rFonts w:ascii="Times New Roman" w:hAnsi="Times New Roman" w:cs="Times New Roman"/>
          <w:sz w:val="24"/>
          <w:szCs w:val="24"/>
        </w:rPr>
      </w:pPr>
      <w:r>
        <w:rPr>
          <w:noProof/>
        </w:rPr>
        <w:drawing>
          <wp:inline distT="0" distB="0" distL="0" distR="0" wp14:anchorId="0D2DA865" wp14:editId="4F850DFB">
            <wp:extent cx="5943600" cy="3176905"/>
            <wp:effectExtent l="0" t="0" r="0" b="4445"/>
            <wp:docPr id="545593580" name="Picture 54559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76905"/>
                    </a:xfrm>
                    <a:prstGeom prst="rect">
                      <a:avLst/>
                    </a:prstGeom>
                  </pic:spPr>
                </pic:pic>
              </a:graphicData>
            </a:graphic>
          </wp:inline>
        </w:drawing>
      </w:r>
    </w:p>
    <w:p w14:paraId="4F661523" w14:textId="7F924C7A" w:rsidR="00CF0BC6" w:rsidRDefault="002036F0" w:rsidP="007D70D9">
      <w:pPr>
        <w:jc w:val="both"/>
        <w:rPr>
          <w:rFonts w:ascii="Times New Roman" w:hAnsi="Times New Roman" w:cs="Times New Roman"/>
          <w:sz w:val="24"/>
          <w:szCs w:val="24"/>
        </w:rPr>
      </w:pPr>
      <w:ins w:id="2783" w:author="David Gravett" w:date="2019-12-01T10:21:00Z">
        <w:r>
          <w:rPr>
            <w:noProof/>
          </w:rPr>
          <mc:AlternateContent>
            <mc:Choice Requires="wps">
              <w:drawing>
                <wp:anchor distT="0" distB="0" distL="114300" distR="114300" simplePos="0" relativeHeight="251771392" behindDoc="0" locked="0" layoutInCell="1" allowOverlap="1" wp14:anchorId="2096E390" wp14:editId="20606BBC">
                  <wp:simplePos x="0" y="0"/>
                  <wp:positionH relativeFrom="margin">
                    <wp:align>center</wp:align>
                  </wp:positionH>
                  <wp:positionV relativeFrom="paragraph">
                    <wp:posOffset>30480</wp:posOffset>
                  </wp:positionV>
                  <wp:extent cx="3381375" cy="152400"/>
                  <wp:effectExtent l="0" t="0" r="9525" b="0"/>
                  <wp:wrapNone/>
                  <wp:docPr id="79468161" name="Text Box 7946816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3D839C25" w14:textId="0B9306A4" w:rsidR="002036F0" w:rsidRPr="00D103E4" w:rsidRDefault="002036F0" w:rsidP="002036F0">
                              <w:pPr>
                                <w:pStyle w:val="Caption"/>
                                <w:jc w:val="center"/>
                                <w:rPr>
                                  <w:ins w:id="2784" w:author="David Gravett" w:date="2019-12-01T10:21:00Z"/>
                                  <w:rFonts w:ascii="Arial" w:eastAsia="Arial" w:hAnsi="Arial" w:cs="Arial"/>
                                  <w:noProof/>
                                  <w:lang w:val="en"/>
                                </w:rPr>
                              </w:pPr>
                              <w:ins w:id="2785" w:author="David Gravett" w:date="2019-12-01T10:21:00Z">
                                <w:r>
                                  <w:t xml:space="preserve">Figure </w:t>
                                </w:r>
                              </w:ins>
                              <w:r>
                                <w:t>45</w:t>
                              </w:r>
                              <w:ins w:id="2786" w:author="David Gravett" w:date="2019-12-01T10:21:00Z">
                                <w:r>
                                  <w:t xml:space="preserve">: </w:t>
                                </w:r>
                              </w:ins>
                              <w:r>
                                <w:t>UI Mini Map Design for Random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6E390" id="Text Box 79468161" o:spid="_x0000_s1089" type="#_x0000_t202" style="position:absolute;left:0;text-align:left;margin-left:0;margin-top:2.4pt;width:266.25pt;height:12pt;z-index:251771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" stroked="f">
                  <v:textbox inset="0,0,0,0">
                    <w:txbxContent>
                      <w:p w14:paraId="3D839C25" w14:textId="0B9306A4" w:rsidR="002036F0" w:rsidRPr="00D103E4" w:rsidRDefault="002036F0" w:rsidP="002036F0">
                        <w:pPr>
                          <w:pStyle w:val="Caption"/>
                          <w:jc w:val="center"/>
                          <w:rPr>
                            <w:ins w:id="2787" w:author="David Gravett" w:date="2019-12-01T10:21:00Z"/>
                            <w:rFonts w:ascii="Arial" w:eastAsia="Arial" w:hAnsi="Arial" w:cs="Arial"/>
                            <w:noProof/>
                            <w:lang w:val="en"/>
                          </w:rPr>
                        </w:pPr>
                        <w:ins w:id="2788" w:author="David Gravett" w:date="2019-12-01T10:21:00Z">
                          <w:r>
                            <w:t xml:space="preserve">Figure </w:t>
                          </w:r>
                        </w:ins>
                        <w:r>
                          <w:t>45</w:t>
                        </w:r>
                        <w:ins w:id="2789" w:author="David Gravett" w:date="2019-12-01T10:21:00Z">
                          <w:r>
                            <w:t xml:space="preserve">: </w:t>
                          </w:r>
                        </w:ins>
                        <w:r>
                          <w:t>UI Mini Map Design for Random Board</w:t>
                        </w:r>
                      </w:p>
                    </w:txbxContent>
                  </v:textbox>
                  <w10:wrap anchorx="margin"/>
                </v:shape>
              </w:pict>
            </mc:Fallback>
          </mc:AlternateContent>
        </w:r>
      </w:ins>
    </w:p>
    <w:p w14:paraId="4819AD1F" w14:textId="76FF2716" w:rsidR="00CF0BC6" w:rsidRDefault="00CF0BC6" w:rsidP="007D70D9">
      <w:pPr>
        <w:jc w:val="both"/>
        <w:rPr>
          <w:rFonts w:ascii="Times New Roman" w:hAnsi="Times New Roman" w:cs="Times New Roman"/>
          <w:sz w:val="24"/>
          <w:szCs w:val="24"/>
        </w:rPr>
      </w:pPr>
    </w:p>
    <w:p w14:paraId="2EA8DDCA" w14:textId="1F5158A4" w:rsidR="00CF0BC6" w:rsidRDefault="00CF0BC6" w:rsidP="007D70D9">
      <w:pPr>
        <w:jc w:val="both"/>
        <w:rPr>
          <w:rFonts w:ascii="Times New Roman" w:hAnsi="Times New Roman" w:cs="Times New Roman"/>
          <w:sz w:val="24"/>
          <w:szCs w:val="24"/>
        </w:rPr>
      </w:pPr>
    </w:p>
    <w:p w14:paraId="4D026D5F" w14:textId="032BD6A3" w:rsidR="00CF0BC6" w:rsidRPr="00CF0BC6" w:rsidRDefault="00CF0BC6" w:rsidP="00CF0BC6">
      <w:pPr>
        <w:pStyle w:val="TOCHeading"/>
        <w:rPr>
          <w:rFonts w:ascii="Times New Roman" w:hAnsi="Times New Roman" w:cs="Times New Roman"/>
          <w:sz w:val="40"/>
          <w:szCs w:val="40"/>
        </w:rPr>
      </w:pPr>
      <w:r w:rsidRPr="00C6241B">
        <w:rPr>
          <w:sz w:val="40"/>
          <w:szCs w:val="40"/>
        </w:rPr>
        <w:lastRenderedPageBreak/>
        <w:t>Procedurally Generated Game Board</w:t>
      </w:r>
    </w:p>
    <w:p w14:paraId="0EC23F48" w14:textId="2709C820" w:rsidR="00CF0BC6" w:rsidRDefault="00E20114" w:rsidP="007D70D9">
      <w:pPr>
        <w:jc w:val="both"/>
        <w:rPr>
          <w:rFonts w:ascii="Times New Roman" w:hAnsi="Times New Roman" w:cs="Times New Roman"/>
          <w:sz w:val="24"/>
          <w:szCs w:val="24"/>
        </w:rPr>
      </w:pPr>
      <w:r>
        <w:rPr>
          <w:rFonts w:ascii="Times New Roman" w:hAnsi="Times New Roman" w:cs="Times New Roman"/>
          <w:sz w:val="24"/>
          <w:szCs w:val="24"/>
        </w:rPr>
        <w:t>To properly display only the nodes included in the random game board for that match, a similar process to the node hiding for the main level is done. The game will loop through each node object on the two maps and compare the corresponding ID to the selected telemetry data.</w:t>
      </w:r>
    </w:p>
    <w:p w14:paraId="3D4F4BAB" w14:textId="2A4D8F7E" w:rsidR="00E20114" w:rsidRDefault="00E20114" w:rsidP="007D70D9">
      <w:pPr>
        <w:jc w:val="both"/>
        <w:rPr>
          <w:rFonts w:ascii="Times New Roman" w:hAnsi="Times New Roman" w:cs="Times New Roman"/>
          <w:sz w:val="24"/>
          <w:szCs w:val="24"/>
        </w:rPr>
      </w:pPr>
      <w:r>
        <w:rPr>
          <w:noProof/>
        </w:rPr>
        <w:drawing>
          <wp:inline distT="0" distB="0" distL="0" distR="0" wp14:anchorId="31DE0E43" wp14:editId="52D4D203">
            <wp:extent cx="5943600" cy="3343275"/>
            <wp:effectExtent l="0" t="0" r="0" b="9525"/>
            <wp:docPr id="545593581" name="Picture 54559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0D4F9E8F" w14:textId="3C26B4C4" w:rsidR="00E20114" w:rsidRDefault="002036F0" w:rsidP="007D70D9">
      <w:pPr>
        <w:jc w:val="both"/>
        <w:rPr>
          <w:rFonts w:ascii="Times New Roman" w:hAnsi="Times New Roman" w:cs="Times New Roman"/>
          <w:sz w:val="24"/>
          <w:szCs w:val="24"/>
        </w:rPr>
      </w:pPr>
      <w:ins w:id="2790" w:author="David Gravett" w:date="2019-12-01T10:21:00Z">
        <w:r>
          <w:rPr>
            <w:noProof/>
          </w:rPr>
          <mc:AlternateContent>
            <mc:Choice Requires="wps">
              <w:drawing>
                <wp:anchor distT="0" distB="0" distL="114300" distR="114300" simplePos="0" relativeHeight="251773440" behindDoc="0" locked="0" layoutInCell="1" allowOverlap="1" wp14:anchorId="16F11F08" wp14:editId="24053B89">
                  <wp:simplePos x="0" y="0"/>
                  <wp:positionH relativeFrom="margin">
                    <wp:align>center</wp:align>
                  </wp:positionH>
                  <wp:positionV relativeFrom="paragraph">
                    <wp:posOffset>8255</wp:posOffset>
                  </wp:positionV>
                  <wp:extent cx="3381375" cy="152400"/>
                  <wp:effectExtent l="0" t="0" r="9525" b="0"/>
                  <wp:wrapNone/>
                  <wp:docPr id="79468162" name="Text Box 794681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7371D4B" w14:textId="7FFD5C25" w:rsidR="002036F0" w:rsidRPr="00D103E4" w:rsidRDefault="002036F0" w:rsidP="002036F0">
                              <w:pPr>
                                <w:pStyle w:val="Caption"/>
                                <w:jc w:val="center"/>
                                <w:rPr>
                                  <w:ins w:id="2791" w:author="David Gravett" w:date="2019-12-01T10:21:00Z"/>
                                  <w:rFonts w:ascii="Arial" w:eastAsia="Arial" w:hAnsi="Arial" w:cs="Arial"/>
                                  <w:noProof/>
                                  <w:lang w:val="en"/>
                                </w:rPr>
                              </w:pPr>
                              <w:ins w:id="2792" w:author="David Gravett" w:date="2019-12-01T10:21:00Z">
                                <w:r>
                                  <w:t xml:space="preserve">Figure </w:t>
                                </w:r>
                              </w:ins>
                              <w:r>
                                <w:t>46</w:t>
                              </w:r>
                              <w:ins w:id="2793" w:author="David Gravett" w:date="2019-12-01T10:21:00Z">
                                <w:r>
                                  <w:t xml:space="preserve">: </w:t>
                                </w:r>
                              </w:ins>
                              <w:r>
                                <w:t>UI Map for Random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F11F08" id="Text Box 79468162" o:spid="_x0000_s1090" type="#_x0000_t202" style="position:absolute;left:0;text-align:left;margin-left:0;margin-top:.65pt;width:266.25pt;height:12pt;z-index:251773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" stroked="f">
                  <v:textbox inset="0,0,0,0">
                    <w:txbxContent>
                      <w:p w14:paraId="47371D4B" w14:textId="7FFD5C25" w:rsidR="002036F0" w:rsidRPr="00D103E4" w:rsidRDefault="002036F0" w:rsidP="002036F0">
                        <w:pPr>
                          <w:pStyle w:val="Caption"/>
                          <w:jc w:val="center"/>
                          <w:rPr>
                            <w:ins w:id="2794" w:author="David Gravett" w:date="2019-12-01T10:21:00Z"/>
                            <w:rFonts w:ascii="Arial" w:eastAsia="Arial" w:hAnsi="Arial" w:cs="Arial"/>
                            <w:noProof/>
                            <w:lang w:val="en"/>
                          </w:rPr>
                        </w:pPr>
                        <w:ins w:id="2795" w:author="David Gravett" w:date="2019-12-01T10:21:00Z">
                          <w:r>
                            <w:t xml:space="preserve">Figure </w:t>
                          </w:r>
                        </w:ins>
                        <w:r>
                          <w:t>46</w:t>
                        </w:r>
                        <w:ins w:id="2796" w:author="David Gravett" w:date="2019-12-01T10:21:00Z">
                          <w:r>
                            <w:t xml:space="preserve">: </w:t>
                          </w:r>
                        </w:ins>
                        <w:r>
                          <w:t>UI Map for Random Board</w:t>
                        </w:r>
                      </w:p>
                    </w:txbxContent>
                  </v:textbox>
                  <w10:wrap anchorx="margin"/>
                </v:shape>
              </w:pict>
            </mc:Fallback>
          </mc:AlternateContent>
        </w:r>
      </w:ins>
    </w:p>
    <w:p w14:paraId="65A83CCA" w14:textId="77777777" w:rsidR="00E20114" w:rsidRDefault="00E20114" w:rsidP="007D70D9">
      <w:pPr>
        <w:jc w:val="both"/>
        <w:rPr>
          <w:rFonts w:ascii="Times New Roman" w:hAnsi="Times New Roman" w:cs="Times New Roman"/>
          <w:sz w:val="24"/>
          <w:szCs w:val="24"/>
        </w:rPr>
      </w:pPr>
    </w:p>
    <w:p w14:paraId="41A2517D" w14:textId="33F195A0" w:rsidR="00E20114" w:rsidRPr="003A2D1C" w:rsidRDefault="002036F0" w:rsidP="00E20114">
      <w:pPr>
        <w:jc w:val="center"/>
        <w:rPr>
          <w:rFonts w:ascii="Times New Roman" w:hAnsi="Times New Roman" w:cs="Times New Roman"/>
          <w:sz w:val="24"/>
          <w:szCs w:val="24"/>
        </w:rPr>
      </w:pPr>
      <w:ins w:id="2797" w:author="David Gravett" w:date="2019-12-01T10:21:00Z">
        <w:r>
          <w:rPr>
            <w:noProof/>
          </w:rPr>
          <mc:AlternateContent>
            <mc:Choice Requires="wps">
              <w:drawing>
                <wp:anchor distT="0" distB="0" distL="114300" distR="114300" simplePos="0" relativeHeight="251775488" behindDoc="0" locked="0" layoutInCell="1" allowOverlap="1" wp14:anchorId="174AF4CC" wp14:editId="5605ED78">
                  <wp:simplePos x="0" y="0"/>
                  <wp:positionH relativeFrom="margin">
                    <wp:align>center</wp:align>
                  </wp:positionH>
                  <wp:positionV relativeFrom="paragraph">
                    <wp:posOffset>2881630</wp:posOffset>
                  </wp:positionV>
                  <wp:extent cx="3381375" cy="152400"/>
                  <wp:effectExtent l="0" t="0" r="9525" b="0"/>
                  <wp:wrapNone/>
                  <wp:docPr id="79468163" name="Text Box 794681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77445647" w14:textId="799C4BE9" w:rsidR="002036F0" w:rsidRPr="00D103E4" w:rsidRDefault="002036F0" w:rsidP="002036F0">
                              <w:pPr>
                                <w:pStyle w:val="Caption"/>
                                <w:jc w:val="center"/>
                                <w:rPr>
                                  <w:ins w:id="2798" w:author="David Gravett" w:date="2019-12-01T10:21:00Z"/>
                                  <w:rFonts w:ascii="Arial" w:eastAsia="Arial" w:hAnsi="Arial" w:cs="Arial"/>
                                  <w:noProof/>
                                  <w:lang w:val="en"/>
                                </w:rPr>
                              </w:pPr>
                              <w:ins w:id="2799" w:author="David Gravett" w:date="2019-12-01T10:21:00Z">
                                <w:r>
                                  <w:t xml:space="preserve">Figure </w:t>
                                </w:r>
                              </w:ins>
                              <w:r>
                                <w:t>47</w:t>
                              </w:r>
                              <w:ins w:id="2800" w:author="David Gravett" w:date="2019-12-01T10:21:00Z">
                                <w:r>
                                  <w:t xml:space="preserve">: </w:t>
                                </w:r>
                              </w:ins>
                              <w:r>
                                <w:t>UI Mini Map for Random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4AF4CC" id="Text Box 79468163" o:spid="_x0000_s1091" type="#_x0000_t202" style="position:absolute;left:0;text-align:left;margin-left:0;margin-top:226.9pt;width:266.25pt;height:12pt;z-index:251775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" stroked="f">
                  <v:textbox inset="0,0,0,0">
                    <w:txbxContent>
                      <w:p w14:paraId="77445647" w14:textId="799C4BE9" w:rsidR="002036F0" w:rsidRPr="00D103E4" w:rsidRDefault="002036F0" w:rsidP="002036F0">
                        <w:pPr>
                          <w:pStyle w:val="Caption"/>
                          <w:jc w:val="center"/>
                          <w:rPr>
                            <w:ins w:id="2801" w:author="David Gravett" w:date="2019-12-01T10:21:00Z"/>
                            <w:rFonts w:ascii="Arial" w:eastAsia="Arial" w:hAnsi="Arial" w:cs="Arial"/>
                            <w:noProof/>
                            <w:lang w:val="en"/>
                          </w:rPr>
                        </w:pPr>
                        <w:ins w:id="2802" w:author="David Gravett" w:date="2019-12-01T10:21:00Z">
                          <w:r>
                            <w:t xml:space="preserve">Figure </w:t>
                          </w:r>
                        </w:ins>
                        <w:r>
                          <w:t>47</w:t>
                        </w:r>
                        <w:ins w:id="2803" w:author="David Gravett" w:date="2019-12-01T10:21:00Z">
                          <w:r>
                            <w:t xml:space="preserve">: </w:t>
                          </w:r>
                        </w:ins>
                        <w:r>
                          <w:t>UI Mini Map for Random Board</w:t>
                        </w:r>
                      </w:p>
                    </w:txbxContent>
                  </v:textbox>
                  <w10:wrap anchorx="margin"/>
                </v:shape>
              </w:pict>
            </mc:Fallback>
          </mc:AlternateContent>
        </w:r>
      </w:ins>
      <w:r w:rsidR="00E20114">
        <w:rPr>
          <w:noProof/>
        </w:rPr>
        <w:drawing>
          <wp:inline distT="0" distB="0" distL="0" distR="0" wp14:anchorId="5F9BDF18" wp14:editId="79CA8ECE">
            <wp:extent cx="2819400" cy="2819400"/>
            <wp:effectExtent l="0" t="0" r="0" b="0"/>
            <wp:docPr id="545593582" name="Picture 54559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9400" cy="2819400"/>
                    </a:xfrm>
                    <a:prstGeom prst="rect">
                      <a:avLst/>
                    </a:prstGeom>
                  </pic:spPr>
                </pic:pic>
              </a:graphicData>
            </a:graphic>
          </wp:inline>
        </w:drawing>
      </w:r>
    </w:p>
    <w:p w14:paraId="67A12489" w14:textId="330772BB" w:rsidR="7C8C8381" w:rsidRDefault="7C8C8381" w:rsidP="7C8C8381">
      <w:pPr>
        <w:pStyle w:val="TOCHeading"/>
      </w:pPr>
      <w:r w:rsidRPr="7C8C8381">
        <w:rPr>
          <w:sz w:val="40"/>
          <w:szCs w:val="40"/>
        </w:rPr>
        <w:lastRenderedPageBreak/>
        <w:t>Wind Effects with Seeded Stochasticity</w:t>
      </w:r>
    </w:p>
    <w:p w14:paraId="6769D986" w14:textId="7B4124F7" w:rsidR="7C8C8381" w:rsidRPr="00EE54B8" w:rsidRDefault="00EE54B8" w:rsidP="00EE54B8">
      <w:pPr>
        <w:pStyle w:val="TOCHeading"/>
        <w:rPr>
          <w:sz w:val="40"/>
        </w:rPr>
      </w:pPr>
      <w:bookmarkStart w:id="2804" w:name="_Hlk26358319"/>
      <w:r>
        <w:t>Wind Physics Overview</w:t>
      </w:r>
      <w:bookmarkEnd w:id="2804"/>
      <w:r>
        <w:rPr>
          <w:rFonts w:ascii="Times New Roman" w:hAnsi="Times New Roman" w:cs="Times New Roman"/>
          <w:sz w:val="24"/>
          <w:szCs w:val="24"/>
        </w:rPr>
        <w:tab/>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&lt;x,y&gt;</w:t>
      </w:r>
    </w:p>
    <w:p w14:paraId="65930576" w14:textId="77777777" w:rsidR="005D0038" w:rsidRDefault="005D0038">
      <w:pPr>
        <w:rPr>
          <w:rFonts w:ascii="Times New Roman" w:eastAsia="Times New Roman" w:hAnsi="Times New Roman" w:cs="Times New Roman"/>
          <w:sz w:val="24"/>
          <w:szCs w:val="24"/>
        </w:rPr>
      </w:pPr>
    </w:p>
    <w:p w14:paraId="127E090B" w14:textId="7E0C0F57"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w:t>
      </w:r>
      <w:r w:rsidR="003478C4">
        <w:rPr>
          <w:rFonts w:ascii="Times New Roman" w:eastAsia="Times New Roman" w:hAnsi="Times New Roman" w:cs="Times New Roman"/>
          <w:sz w:val="24"/>
          <w:szCs w:val="24"/>
        </w:rPr>
        <w:t xml:space="preserve"> vector, in this case it is the unit vector</w:t>
      </w:r>
      <w:r w:rsidRPr="7C8C8381">
        <w:rPr>
          <w:rFonts w:ascii="Times New Roman" w:eastAsia="Times New Roman" w:hAnsi="Times New Roman" w:cs="Times New Roman"/>
          <w:sz w:val="24"/>
          <w:szCs w:val="24"/>
        </w:rPr>
        <w:t>,</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2B8CAA94" w:rsidR="7C8C8381" w:rsidRDefault="003478C4" w:rsidP="7C8C8381">
      <w:pPr>
        <w:jc w:val="center"/>
      </w:pPr>
      <w:r>
        <w:rPr>
          <w:noProof/>
        </w:rPr>
        <w:drawing>
          <wp:inline distT="0" distB="0" distL="0" distR="0" wp14:anchorId="4E78A809" wp14:editId="03F645D8">
            <wp:extent cx="5368507" cy="3200400"/>
            <wp:effectExtent l="0" t="0" r="3810" b="0"/>
            <wp:docPr id="28" name="Picture 28" descr="C:\Users\Michael\AppData\Local\Microsoft\Windows\INetCache\Content.MSO\5DE83817.tmp"/>
            <wp:cNvGraphicFramePr/>
            <a:graphic xmlns:a="http://schemas.openxmlformats.org/drawingml/2006/main">
              <a:graphicData uri="http://schemas.openxmlformats.org/drawingml/2006/picture">
                <pic:pic xmlns:pic="http://schemas.openxmlformats.org/drawingml/2006/picture">
                  <pic:nvPicPr>
                    <pic:cNvPr id="5" name="Picture 5" descr="C:\Users\Michael\AppData\Local\Microsoft\Windows\INetCache\Content.MSO\5DE83817.tmp"/>
                    <pic:cNvPicPr/>
                  </pic:nvPicPr>
                  <pic:blipFill>
                    <a:blip r:embed="rId57" cstate="print">
                      <a:extLst>
                        <a:ext uri="{BEBA8EAE-BF5A-486C-A8C5-ECC9F3942E4B}">
                          <a14:imgProps xmlns:a14="http://schemas.microsoft.com/office/drawing/2010/main">
                            <a14:imgLayer r:embed="rId58">
                              <a14:imgEffect>
                                <a14:saturation sat="105000"/>
                              </a14:imgEffect>
                            </a14:imgLayer>
                          </a14:imgProps>
                        </a:ext>
                        <a:ext uri="{28A0092B-C50C-407E-A947-70E740481C1C}">
                          <a14:useLocalDpi xmlns:a14="http://schemas.microsoft.com/office/drawing/2010/main" val="0"/>
                        </a:ext>
                      </a:extLst>
                    </a:blip>
                    <a:srcRect/>
                    <a:stretch>
                      <a:fillRect/>
                    </a:stretch>
                  </pic:blipFill>
                  <pic:spPr bwMode="auto">
                    <a:xfrm>
                      <a:off x="0" y="0"/>
                      <a:ext cx="5499219" cy="3278323"/>
                    </a:xfrm>
                    <a:prstGeom prst="rect">
                      <a:avLst/>
                    </a:prstGeom>
                    <a:noFill/>
                    <a:ln>
                      <a:noFill/>
                    </a:ln>
                  </pic:spPr>
                </pic:pic>
              </a:graphicData>
            </a:graphic>
          </wp:inline>
        </w:drawing>
      </w:r>
    </w:p>
    <w:p w14:paraId="17F32EB8" w14:textId="7D15CC60" w:rsidR="7C8C8381" w:rsidRDefault="00E20695" w:rsidP="39802142">
      <w:pPr>
        <w:pStyle w:val="Caption"/>
        <w:jc w:val="center"/>
      </w:pPr>
      <w:r>
        <w:t xml:space="preserve">Figure </w:t>
      </w:r>
      <w:r w:rsidR="002036F0">
        <w:t>48</w:t>
      </w:r>
      <w:r>
        <w:t xml:space="preserve">: </w:t>
      </w:r>
      <w:r w:rsidR="514A926F">
        <w:t xml:space="preserve">Representation of wind force vector </w:t>
      </w:r>
      <w:r w:rsidR="00963353">
        <w:t>on a connection</w:t>
      </w:r>
      <w:r w:rsidR="39802142">
        <w:br/>
      </w:r>
      <w:r w:rsidR="39802142">
        <w:br/>
      </w:r>
    </w:p>
    <w:p w14:paraId="155E69A8" w14:textId="6A5AE0AA" w:rsidR="00B669D3" w:rsidRPr="00B669D3" w:rsidRDefault="00B669D3" w:rsidP="00EE54B8">
      <w:pPr>
        <w:pStyle w:val="TOCHeading"/>
      </w:pPr>
    </w:p>
    <w:p w14:paraId="700E6C8E" w14:textId="1302F553" w:rsidR="00B669D3" w:rsidRPr="00B669D3" w:rsidRDefault="7C8C8381" w:rsidP="00B669D3">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 xml:space="preserve">In a </w:t>
      </w:r>
      <w:r w:rsidR="003478C4">
        <w:rPr>
          <w:rFonts w:ascii="Times New Roman" w:eastAsia="Times New Roman" w:hAnsi="Times New Roman" w:cs="Times New Roman"/>
          <w:sz w:val="24"/>
          <w:szCs w:val="24"/>
        </w:rPr>
        <w:t>system with one dimensional movement</w:t>
      </w:r>
      <w:r w:rsidRPr="7C8C8381">
        <w:rPr>
          <w:rFonts w:ascii="Times New Roman" w:eastAsia="Times New Roman" w:hAnsi="Times New Roman" w:cs="Times New Roman"/>
          <w:sz w:val="24"/>
          <w:szCs w:val="24"/>
        </w:rPr>
        <w:t xml:space="preserve">, </w:t>
      </w:r>
      <w:r w:rsidR="003478C4">
        <w:rPr>
          <w:rFonts w:ascii="Times New Roman" w:eastAsia="Times New Roman" w:hAnsi="Times New Roman" w:cs="Times New Roman"/>
          <w:sz w:val="24"/>
          <w:szCs w:val="24"/>
        </w:rPr>
        <w:t>only the force one the direction of the connection needs to be accounted for</w:t>
      </w:r>
      <w:r w:rsidRPr="7C8C8381">
        <w:rPr>
          <w:rFonts w:ascii="Times New Roman" w:eastAsia="Times New Roman" w:hAnsi="Times New Roman" w:cs="Times New Roman"/>
          <w:sz w:val="24"/>
          <w:szCs w:val="24"/>
        </w:rPr>
        <w:t>.</w:t>
      </w:r>
      <w:r w:rsidR="003478C4">
        <w:rPr>
          <w:rFonts w:ascii="Times New Roman" w:eastAsia="Times New Roman" w:hAnsi="Times New Roman" w:cs="Times New Roman"/>
          <w:sz w:val="24"/>
          <w:szCs w:val="24"/>
        </w:rPr>
        <w:t xml:space="preserve"> Therefore</w:t>
      </w:r>
      <w:r w:rsidR="00B669D3">
        <w:rPr>
          <w:rFonts w:ascii="Times New Roman" w:eastAsia="Times New Roman" w:hAnsi="Times New Roman" w:cs="Times New Roman"/>
          <w:sz w:val="24"/>
          <w:szCs w:val="24"/>
        </w:rPr>
        <w:t>,</w:t>
      </w:r>
      <w:r w:rsidR="003478C4">
        <w:rPr>
          <w:rFonts w:ascii="Times New Roman" w:eastAsia="Times New Roman" w:hAnsi="Times New Roman" w:cs="Times New Roman"/>
          <w:sz w:val="24"/>
          <w:szCs w:val="24"/>
        </w:rPr>
        <w:t xml:space="preserve"> the wind value between any two nodes can be represented </w:t>
      </w:r>
    </w:p>
    <w:p w14:paraId="24F542BF" w14:textId="77777777" w:rsidR="00B669D3" w:rsidRDefault="00B669D3" w:rsidP="005D0038">
      <w:pPr>
        <w:jc w:val="both"/>
        <w:rPr>
          <w:rFonts w:ascii="Times New Roman" w:eastAsia="Times New Roman" w:hAnsi="Times New Roman" w:cs="Times New Roman"/>
          <w:sz w:val="24"/>
          <w:szCs w:val="24"/>
        </w:rPr>
      </w:pPr>
    </w:p>
    <w:p w14:paraId="3DBFD5A3" w14:textId="77777777" w:rsidR="009751AD" w:rsidRDefault="009751AD" w:rsidP="009751AD">
      <w:pPr>
        <w:pStyle w:val="TOCHeading"/>
      </w:pPr>
      <w:r w:rsidRPr="7C8C8381">
        <w:rPr>
          <w:sz w:val="40"/>
          <w:szCs w:val="40"/>
        </w:rPr>
        <w:lastRenderedPageBreak/>
        <w:t>Wind Effects with Seeded Stochasticity</w:t>
      </w:r>
    </w:p>
    <w:p w14:paraId="7E0916E2" w14:textId="77777777" w:rsidR="009751AD" w:rsidRDefault="009751AD" w:rsidP="005D0038">
      <w:pPr>
        <w:jc w:val="both"/>
        <w:rPr>
          <w:rFonts w:ascii="Times New Roman" w:eastAsia="Times New Roman" w:hAnsi="Times New Roman" w:cs="Times New Roman"/>
          <w:sz w:val="24"/>
          <w:szCs w:val="24"/>
        </w:rPr>
      </w:pPr>
    </w:p>
    <w:p w14:paraId="5AC03EDA" w14:textId="23E685F8" w:rsidR="7C8C8381" w:rsidRDefault="003478C4" w:rsidP="005D0038">
      <w:pPr>
        <w:jc w:val="both"/>
      </w:pPr>
      <w:r>
        <w:rPr>
          <w:rFonts w:ascii="Times New Roman" w:eastAsia="Times New Roman" w:hAnsi="Times New Roman" w:cs="Times New Roman"/>
          <w:sz w:val="24"/>
          <w:szCs w:val="24"/>
        </w:rPr>
        <w:t xml:space="preserve">as the scalar </w:t>
      </w:r>
      <w:r w:rsidR="00963353">
        <w:rPr>
          <w:rFonts w:ascii="Times New Roman" w:eastAsia="Times New Roman" w:hAnsi="Times New Roman" w:cs="Times New Roman"/>
          <w:sz w:val="24"/>
          <w:szCs w:val="24"/>
        </w:rPr>
        <w:t>projection</w:t>
      </w:r>
      <w:r>
        <w:rPr>
          <w:rFonts w:ascii="Times New Roman" w:eastAsia="Times New Roman" w:hAnsi="Times New Roman" w:cs="Times New Roman"/>
          <w:sz w:val="24"/>
          <w:szCs w:val="24"/>
        </w:rPr>
        <w:t xml:space="preserve"> between them.</w:t>
      </w:r>
      <w:r w:rsidR="7C8C8381" w:rsidRPr="7C8C8381">
        <w:rPr>
          <w:rFonts w:ascii="Times New Roman" w:eastAsia="Times New Roman" w:hAnsi="Times New Roman" w:cs="Times New Roman"/>
          <w:sz w:val="24"/>
          <w:szCs w:val="24"/>
        </w:rPr>
        <w:t xml:space="preserve"> For any orientation of</w:t>
      </w:r>
      <w:r>
        <w:rPr>
          <w:rFonts w:ascii="Times New Roman" w:eastAsia="Times New Roman" w:hAnsi="Times New Roman" w:cs="Times New Roman"/>
          <w:sz w:val="24"/>
          <w:szCs w:val="24"/>
        </w:rPr>
        <w:t xml:space="preserve"> F</w:t>
      </w:r>
      <w:r w:rsidR="7C8C8381" w:rsidRPr="7C8C8381">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U</w:t>
      </w:r>
      <w:r w:rsidR="7C8C8381" w:rsidRPr="7C8C83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scalar </w:t>
      </w:r>
      <w:r w:rsidR="00963353">
        <w:rPr>
          <w:rFonts w:ascii="Times New Roman" w:eastAsia="Times New Roman" w:hAnsi="Times New Roman" w:cs="Times New Roman"/>
          <w:sz w:val="24"/>
          <w:szCs w:val="24"/>
        </w:rPr>
        <w:t>projection</w:t>
      </w:r>
      <w:r>
        <w:rPr>
          <w:rFonts w:ascii="Times New Roman" w:eastAsia="Times New Roman" w:hAnsi="Times New Roman" w:cs="Times New Roman"/>
          <w:sz w:val="24"/>
          <w:szCs w:val="24"/>
        </w:rPr>
        <w:t>, or the magnitude of A</w:t>
      </w:r>
      <w:r w:rsidR="00B669D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can be found using the following formula</w:t>
      </w:r>
      <w:r w:rsidR="00694729">
        <w:rPr>
          <w:rFonts w:ascii="Times New Roman" w:eastAsia="Times New Roman" w:hAnsi="Times New Roman" w:cs="Times New Roman"/>
          <w:sz w:val="24"/>
          <w:szCs w:val="24"/>
        </w:rPr>
        <w:t xml:space="preserve"> where V is a unit vector</w:t>
      </w:r>
      <w:r>
        <w:rPr>
          <w:rFonts w:ascii="Times New Roman" w:eastAsia="Times New Roman" w:hAnsi="Times New Roman" w:cs="Times New Roman"/>
          <w:sz w:val="24"/>
          <w:szCs w:val="24"/>
        </w:rPr>
        <w:t>,</w:t>
      </w:r>
    </w:p>
    <w:p w14:paraId="3158678A" w14:textId="58B472B5" w:rsidR="7C8C8381" w:rsidRDefault="7C8C8381">
      <w:r>
        <w:br/>
      </w:r>
    </w:p>
    <w:p w14:paraId="374245E0" w14:textId="127EE7F8" w:rsidR="003478C4" w:rsidRDefault="00694729" w:rsidP="003478C4">
      <w:pPr>
        <w:jc w:val="center"/>
        <w:rPr>
          <w:rFonts w:ascii="Times New Roman" w:eastAsia="Times New Roman" w:hAnsi="Times New Roman" w:cs="Times New Roman"/>
          <w:sz w:val="48"/>
          <w:szCs w:val="48"/>
        </w:rPr>
      </w:pPr>
      <w:r>
        <w:rPr>
          <w:rFonts w:ascii="Times New Roman" w:eastAsia="Times New Roman" w:hAnsi="Times New Roman" w:cs="Times New Roman"/>
          <w:sz w:val="40"/>
          <w:szCs w:val="40"/>
        </w:rPr>
        <w:t>Scalar</w:t>
      </w:r>
      <w:r w:rsidR="7C8C8381" w:rsidRPr="7C8C8381">
        <w:rPr>
          <w:rFonts w:ascii="Times New Roman" w:eastAsia="Times New Roman" w:hAnsi="Times New Roman" w:cs="Times New Roman"/>
          <w:sz w:val="40"/>
          <w:szCs w:val="40"/>
        </w:rPr>
        <w:t xml:space="preserve"> = </w:t>
      </w:r>
      <w:r w:rsidR="00B669D3">
        <w:rPr>
          <w:rFonts w:ascii="Times New Roman" w:eastAsia="Times New Roman" w:hAnsi="Times New Roman" w:cs="Times New Roman"/>
          <w:sz w:val="40"/>
          <w:szCs w:val="40"/>
        </w:rPr>
        <w:t>F</w:t>
      </w:r>
      <w:r w:rsidR="7C8C8381" w:rsidRPr="7C8C8381">
        <w:rPr>
          <w:rFonts w:ascii="Times New Roman" w:eastAsia="Times New Roman" w:hAnsi="Times New Roman" w:cs="Times New Roman"/>
          <w:sz w:val="40"/>
          <w:szCs w:val="40"/>
        </w:rPr>
        <w:t>•</w:t>
      </w:r>
      <w:r>
        <w:rPr>
          <w:rFonts w:ascii="Times New Roman" w:eastAsia="Times New Roman" w:hAnsi="Times New Roman" w:cs="Times New Roman"/>
          <w:sz w:val="44"/>
          <w:szCs w:val="44"/>
        </w:rPr>
        <w:t>V</w:t>
      </w:r>
      <w:r w:rsidR="7C8C8381" w:rsidRPr="7C8C8381">
        <w:rPr>
          <w:rFonts w:ascii="Times New Roman" w:eastAsia="Times New Roman" w:hAnsi="Times New Roman" w:cs="Times New Roman"/>
          <w:sz w:val="40"/>
          <w:szCs w:val="40"/>
        </w:rPr>
        <w:t xml:space="preserve"> </w:t>
      </w:r>
    </w:p>
    <w:p w14:paraId="20C740F8" w14:textId="3AE326E2" w:rsidR="00EE54B8" w:rsidRPr="003478C4" w:rsidRDefault="7C8C8381" w:rsidP="003478C4">
      <w:pPr>
        <w:jc w:val="both"/>
        <w:rPr>
          <w:rFonts w:ascii="Times New Roman" w:eastAsia="Times New Roman" w:hAnsi="Times New Roman" w:cs="Times New Roman"/>
          <w:sz w:val="48"/>
          <w:szCs w:val="48"/>
        </w:rPr>
      </w:pPr>
      <w:r>
        <w:br/>
      </w:r>
      <w:r w:rsidRPr="7C8C8381">
        <w:rPr>
          <w:rFonts w:ascii="Times New Roman" w:eastAsia="Times New Roman" w:hAnsi="Times New Roman" w:cs="Times New Roman"/>
          <w:sz w:val="24"/>
          <w:szCs w:val="24"/>
        </w:rPr>
        <w:t>Wind</w:t>
      </w:r>
      <w:r w:rsidR="00694729">
        <w:rPr>
          <w:rFonts w:ascii="Times New Roman" w:eastAsia="Times New Roman" w:hAnsi="Times New Roman" w:cs="Times New Roman"/>
          <w:sz w:val="24"/>
          <w:szCs w:val="24"/>
        </w:rPr>
        <w:t xml:space="preserve"> </w:t>
      </w:r>
      <w:r w:rsidR="003478C4">
        <w:rPr>
          <w:rFonts w:ascii="Times New Roman" w:eastAsia="Times New Roman" w:hAnsi="Times New Roman" w:cs="Times New Roman"/>
          <w:sz w:val="24"/>
          <w:szCs w:val="24"/>
        </w:rPr>
        <w:t>affect</w:t>
      </w:r>
      <w:r w:rsidR="00694729">
        <w:rPr>
          <w:rFonts w:ascii="Times New Roman" w:eastAsia="Times New Roman" w:hAnsi="Times New Roman" w:cs="Times New Roman"/>
          <w:sz w:val="24"/>
          <w:szCs w:val="24"/>
        </w:rPr>
        <w:t>s</w:t>
      </w:r>
      <w:r w:rsidR="003478C4">
        <w:rPr>
          <w:rFonts w:ascii="Times New Roman" w:eastAsia="Times New Roman" w:hAnsi="Times New Roman" w:cs="Times New Roman"/>
          <w:sz w:val="24"/>
          <w:szCs w:val="24"/>
        </w:rPr>
        <w:t xml:space="preserve"> the </w:t>
      </w:r>
      <w:r w:rsidRPr="7C8C8381">
        <w:rPr>
          <w:rFonts w:ascii="Times New Roman" w:eastAsia="Times New Roman" w:hAnsi="Times New Roman" w:cs="Times New Roman"/>
          <w:sz w:val="24"/>
          <w:szCs w:val="24"/>
        </w:rPr>
        <w:t xml:space="preserve">game board </w:t>
      </w:r>
      <w:r w:rsidR="003478C4">
        <w:rPr>
          <w:rFonts w:ascii="Times New Roman" w:eastAsia="Times New Roman" w:hAnsi="Times New Roman" w:cs="Times New Roman"/>
          <w:sz w:val="24"/>
          <w:szCs w:val="24"/>
        </w:rPr>
        <w:t xml:space="preserve">through a scalar multiplier </w:t>
      </w:r>
      <w:r w:rsidRPr="7C8C8381">
        <w:rPr>
          <w:rFonts w:ascii="Times New Roman" w:eastAsia="Times New Roman" w:hAnsi="Times New Roman" w:cs="Times New Roman"/>
          <w:sz w:val="24"/>
          <w:szCs w:val="24"/>
        </w:rPr>
        <w:t xml:space="preserve">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w:t>
      </w:r>
      <w:r w:rsidR="00117DE8" w:rsidRPr="7C8C8381">
        <w:rPr>
          <w:rFonts w:ascii="Times New Roman" w:eastAsia="Times New Roman" w:hAnsi="Times New Roman" w:cs="Times New Roman"/>
          <w:sz w:val="24"/>
          <w:szCs w:val="24"/>
        </w:rPr>
        <w:t>unit traveling</w:t>
      </w:r>
      <w:r w:rsidRPr="7C8C8381">
        <w:rPr>
          <w:rFonts w:ascii="Times New Roman" w:eastAsia="Times New Roman" w:hAnsi="Times New Roman" w:cs="Times New Roman"/>
          <w:sz w:val="24"/>
          <w:szCs w:val="24"/>
        </w:rPr>
        <w:t xml:space="preserve"> in the opposite direction; they will receive a movement decrease.</w:t>
      </w:r>
      <w:r w:rsidR="00BA4DC2">
        <w:rPr>
          <w:rFonts w:ascii="Times New Roman" w:eastAsia="Times New Roman" w:hAnsi="Times New Roman" w:cs="Times New Roman"/>
          <w:sz w:val="24"/>
          <w:szCs w:val="24"/>
        </w:rPr>
        <w:t xml:space="preserve"> </w:t>
      </w:r>
      <w:r w:rsidRPr="7C8C8381">
        <w:rPr>
          <w:rFonts w:ascii="Times New Roman" w:eastAsia="Times New Roman" w:hAnsi="Times New Roman" w:cs="Times New Roman"/>
          <w:sz w:val="24"/>
          <w:szCs w:val="24"/>
        </w:rPr>
        <w:t xml:space="preserve">These modifiers </w:t>
      </w:r>
      <w:r w:rsidR="00117DE8">
        <w:rPr>
          <w:rFonts w:ascii="Times New Roman" w:eastAsia="Times New Roman" w:hAnsi="Times New Roman" w:cs="Times New Roman"/>
          <w:sz w:val="24"/>
          <w:szCs w:val="24"/>
        </w:rPr>
        <w:t xml:space="preserve">are </w:t>
      </w:r>
      <w:r w:rsidR="00117DE8" w:rsidRPr="7C8C8381">
        <w:rPr>
          <w:rFonts w:ascii="Times New Roman" w:eastAsia="Times New Roman" w:hAnsi="Times New Roman" w:cs="Times New Roman"/>
          <w:sz w:val="24"/>
          <w:szCs w:val="24"/>
        </w:rPr>
        <w:t>represented</w:t>
      </w:r>
      <w:r w:rsidRPr="7C8C8381">
        <w:rPr>
          <w:rFonts w:ascii="Times New Roman" w:eastAsia="Times New Roman" w:hAnsi="Times New Roman" w:cs="Times New Roman"/>
          <w:sz w:val="24"/>
          <w:szCs w:val="24"/>
        </w:rPr>
        <w:t xml:space="preserve"> by a percentage that is derived from dividing the force by the maximum force that can be achieved by a wind vector. This percentage </w:t>
      </w:r>
      <w:r w:rsidR="00BA4DC2">
        <w:rPr>
          <w:rFonts w:ascii="Times New Roman" w:eastAsia="Times New Roman" w:hAnsi="Times New Roman" w:cs="Times New Roman"/>
          <w:sz w:val="24"/>
          <w:szCs w:val="24"/>
        </w:rPr>
        <w:t>is</w:t>
      </w:r>
      <w:r w:rsidRPr="7C8C8381">
        <w:rPr>
          <w:rFonts w:ascii="Times New Roman" w:eastAsia="Times New Roman" w:hAnsi="Times New Roman" w:cs="Times New Roman"/>
          <w:sz w:val="24"/>
          <w:szCs w:val="24"/>
        </w:rPr>
        <w:t xml:space="preserve"> then be applied to any units moving over that vector. For example, if a unit can move say 8 units in one turn and there is a -50% movement speed modifier when moving over a given vertex, then that unit will only be able to travel 4 units when going over that vertex.</w:t>
      </w:r>
    </w:p>
    <w:p w14:paraId="7CCD1888" w14:textId="1A9B4A6E" w:rsidR="00EE54B8" w:rsidRPr="00EE54B8" w:rsidRDefault="00CC1C7E" w:rsidP="00EE54B8">
      <w:pPr>
        <w:pStyle w:val="TOCHeading"/>
      </w:pPr>
      <w:r>
        <w:t>Stochastic Seeding</w:t>
      </w:r>
    </w:p>
    <w:p w14:paraId="56CD6150" w14:textId="050CE38A" w:rsidR="00891673" w:rsidRDefault="7C8C8381" w:rsidP="00891673">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 xml:space="preserve">Stochastically seeding in </w:t>
      </w:r>
      <w:r w:rsidR="007202F9">
        <w:rPr>
          <w:rFonts w:ascii="Times New Roman" w:eastAsia="Times New Roman" w:hAnsi="Times New Roman" w:cs="Times New Roman"/>
          <w:sz w:val="24"/>
          <w:szCs w:val="24"/>
        </w:rPr>
        <w:t xml:space="preserve">Python is done by changing executing the seed() function found in the random library. When the seed value is </w:t>
      </w:r>
      <w:r w:rsidR="00891673">
        <w:rPr>
          <w:rFonts w:ascii="Times New Roman" w:eastAsia="Times New Roman" w:hAnsi="Times New Roman" w:cs="Times New Roman"/>
          <w:sz w:val="24"/>
          <w:szCs w:val="24"/>
        </w:rPr>
        <w:t>set, it ensures that the random numbers generated in a program are the same sequence of numbers. When the seed is not set, Python uses the time of the system to determine the seed, which means that the seed used by a program will be completely random.</w:t>
      </w:r>
      <w:r w:rsidR="009D6BF1">
        <w:rPr>
          <w:rFonts w:ascii="Times New Roman" w:eastAsia="Times New Roman" w:hAnsi="Times New Roman" w:cs="Times New Roman"/>
          <w:sz w:val="24"/>
          <w:szCs w:val="24"/>
        </w:rPr>
        <w:t xml:space="preserve"> Another quick note about the seed value is that if the seed function is called again, that will become the new seed used for generation. If the same seed is used again, it will simply start number generation from the first number generated. </w:t>
      </w:r>
      <w:r w:rsidR="00891673">
        <w:rPr>
          <w:rFonts w:ascii="Times New Roman" w:eastAsia="Times New Roman" w:hAnsi="Times New Roman" w:cs="Times New Roman"/>
          <w:sz w:val="24"/>
          <w:szCs w:val="24"/>
        </w:rPr>
        <w:t xml:space="preserve"> Below is a short example how a seed functions </w:t>
      </w:r>
      <w:r w:rsidR="009D6BF1">
        <w:rPr>
          <w:rFonts w:ascii="Times New Roman" w:eastAsia="Times New Roman" w:hAnsi="Times New Roman" w:cs="Times New Roman"/>
          <w:sz w:val="24"/>
          <w:szCs w:val="24"/>
        </w:rPr>
        <w:t>in Python,</w:t>
      </w:r>
    </w:p>
    <w:p w14:paraId="1EDA7B39" w14:textId="38564C16" w:rsidR="7C8C8381" w:rsidRDefault="7C8C8381" w:rsidP="00891673">
      <w:pPr>
        <w:jc w:val="both"/>
        <w:rPr>
          <w:rFonts w:ascii="Times New Roman" w:eastAsia="Times New Roman" w:hAnsi="Times New Roman" w:cs="Times New Roman"/>
          <w:sz w:val="24"/>
          <w:szCs w:val="24"/>
        </w:rPr>
      </w:pPr>
      <w:r>
        <w:br/>
      </w:r>
    </w:p>
    <w:p w14:paraId="61B1B64A" w14:textId="79AB2DF7" w:rsidR="009751AD" w:rsidRDefault="009751AD" w:rsidP="00891673">
      <w:pPr>
        <w:jc w:val="both"/>
        <w:rPr>
          <w:rFonts w:ascii="Times New Roman" w:eastAsia="Times New Roman" w:hAnsi="Times New Roman" w:cs="Times New Roman"/>
          <w:sz w:val="24"/>
          <w:szCs w:val="24"/>
        </w:rPr>
      </w:pPr>
    </w:p>
    <w:p w14:paraId="370F4AF3" w14:textId="77777777" w:rsidR="009751AD" w:rsidRPr="00891673" w:rsidRDefault="009751AD" w:rsidP="00891673">
      <w:pPr>
        <w:jc w:val="both"/>
        <w:rPr>
          <w:rFonts w:ascii="Times New Roman" w:eastAsia="Times New Roman" w:hAnsi="Times New Roman" w:cs="Times New Roman"/>
          <w:sz w:val="24"/>
          <w:szCs w:val="24"/>
        </w:rPr>
      </w:pPr>
    </w:p>
    <w:p w14:paraId="037399AC" w14:textId="77777777" w:rsidR="009751AD" w:rsidRDefault="009751AD" w:rsidP="009751AD">
      <w:pPr>
        <w:pStyle w:val="TOCHeading"/>
      </w:pPr>
      <w:r w:rsidRPr="7C8C8381">
        <w:rPr>
          <w:sz w:val="40"/>
          <w:szCs w:val="40"/>
        </w:rPr>
        <w:lastRenderedPageBreak/>
        <w:t>Wind Effects with Seeded Stochasticity</w:t>
      </w:r>
    </w:p>
    <w:p w14:paraId="40B06BC2" w14:textId="06540AC5" w:rsidR="7C8C8381" w:rsidRDefault="00331A3D" w:rsidP="7C8C8381">
      <w:pPr>
        <w:jc w:val="center"/>
      </w:pPr>
      <w:r>
        <w:rPr>
          <w:noProof/>
        </w:rPr>
        <w:drawing>
          <wp:inline distT="0" distB="0" distL="0" distR="0" wp14:anchorId="612DE202" wp14:editId="3C92A808">
            <wp:extent cx="3209925" cy="2997111"/>
            <wp:effectExtent l="0" t="0" r="0" b="0"/>
            <wp:docPr id="545593542" name="Picture 54559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9304" cy="3099239"/>
                    </a:xfrm>
                    <a:prstGeom prst="rect">
                      <a:avLst/>
                    </a:prstGeom>
                  </pic:spPr>
                </pic:pic>
              </a:graphicData>
            </a:graphic>
          </wp:inline>
        </w:drawing>
      </w:r>
    </w:p>
    <w:p w14:paraId="7EEEF9EA" w14:textId="496C0A9B" w:rsidR="7C8C8381" w:rsidRDefault="00E57E74" w:rsidP="7C8C8381">
      <w:pPr>
        <w:jc w:val="center"/>
      </w:pPr>
      <w:r>
        <w:rPr>
          <w:noProof/>
        </w:rPr>
        <w:drawing>
          <wp:inline distT="0" distB="0" distL="0" distR="0" wp14:anchorId="50DFB1E0" wp14:editId="7F2E4507">
            <wp:extent cx="3762375" cy="1300573"/>
            <wp:effectExtent l="0" t="0" r="0" b="0"/>
            <wp:docPr id="545593543" name="Picture 54559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9835" cy="1382658"/>
                    </a:xfrm>
                    <a:prstGeom prst="rect">
                      <a:avLst/>
                    </a:prstGeom>
                  </pic:spPr>
                </pic:pic>
              </a:graphicData>
            </a:graphic>
          </wp:inline>
        </w:drawing>
      </w:r>
    </w:p>
    <w:p w14:paraId="10053F08" w14:textId="5B248E0C" w:rsidR="7C8C8381" w:rsidRDefault="00E20695" w:rsidP="00793607">
      <w:pPr>
        <w:pStyle w:val="Caption"/>
        <w:jc w:val="center"/>
      </w:pPr>
      <w:r>
        <w:t xml:space="preserve">Figure </w:t>
      </w:r>
      <w:r w:rsidR="002036F0">
        <w:t>49</w:t>
      </w:r>
      <w:r>
        <w:t xml:space="preserve">: </w:t>
      </w:r>
      <w:r w:rsidR="514A926F">
        <w:t>Simple randomization function and related output</w:t>
      </w:r>
    </w:p>
    <w:p w14:paraId="0A358431" w14:textId="4899F0AD" w:rsidR="00CC1C7E" w:rsidRPr="00CC1C7E" w:rsidRDefault="34B19DB5" w:rsidP="34B19DB5">
      <w:pPr>
        <w:jc w:val="both"/>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rPr>
        <w:t xml:space="preserve">As shown from the output, when </w:t>
      </w:r>
      <w:r w:rsidR="009D6BF1">
        <w:rPr>
          <w:rFonts w:ascii="Times New Roman" w:eastAsia="Times New Roman" w:hAnsi="Times New Roman" w:cs="Times New Roman"/>
          <w:i/>
          <w:iCs/>
          <w:sz w:val="24"/>
          <w:szCs w:val="24"/>
        </w:rPr>
        <w:t>random()</w:t>
      </w:r>
      <w:r w:rsidRPr="34B19DB5">
        <w:rPr>
          <w:rFonts w:ascii="Times New Roman" w:eastAsia="Times New Roman" w:hAnsi="Times New Roman" w:cs="Times New Roman"/>
          <w:i/>
          <w:iCs/>
          <w:sz w:val="24"/>
          <w:szCs w:val="24"/>
        </w:rPr>
        <w:t xml:space="preserve"> </w:t>
      </w:r>
      <w:r w:rsidRPr="34B19DB5">
        <w:rPr>
          <w:rFonts w:ascii="Times New Roman" w:eastAsia="Times New Roman" w:hAnsi="Times New Roman" w:cs="Times New Roman"/>
          <w:sz w:val="24"/>
          <w:szCs w:val="24"/>
        </w:rPr>
        <w:t>is run using 1 as its input, it returns the first number again.</w:t>
      </w:r>
      <w:r w:rsidR="004B20AC">
        <w:rPr>
          <w:rFonts w:ascii="Times New Roman" w:eastAsia="Times New Roman" w:hAnsi="Times New Roman" w:cs="Times New Roman"/>
          <w:sz w:val="24"/>
          <w:szCs w:val="24"/>
        </w:rPr>
        <w:t xml:space="preserve"> The seed is used in the Everglades project to ensure that a repeated arrangement of wind can be generated for a given </w:t>
      </w:r>
    </w:p>
    <w:p w14:paraId="0259B009" w14:textId="35C5D41B" w:rsidR="78B370DA" w:rsidRDefault="00793607" w:rsidP="00793607">
      <w:pPr>
        <w:pStyle w:val="TOCHeading"/>
      </w:pPr>
      <w:r>
        <w:t>Relevant Existing Code</w:t>
      </w:r>
    </w:p>
    <w:p w14:paraId="4C75A2B0" w14:textId="193C0555" w:rsidR="00793607" w:rsidRPr="009D6BF1" w:rsidRDefault="34B19DB5" w:rsidP="009D6BF1">
      <w:pPr>
        <w:spacing w:after="160" w:line="259" w:lineRule="auto"/>
        <w:rPr>
          <w:rFonts w:ascii="Times New Roman" w:eastAsia="Times New Roman" w:hAnsi="Times New Roman" w:cs="Times New Roman"/>
          <w:sz w:val="24"/>
          <w:szCs w:val="24"/>
          <w:lang w:val="en-US"/>
        </w:rPr>
      </w:pPr>
      <w:r w:rsidRPr="34B19DB5">
        <w:rPr>
          <w:rFonts w:ascii="Times New Roman" w:eastAsia="Times New Roman" w:hAnsi="Times New Roman" w:cs="Times New Roman"/>
          <w:sz w:val="24"/>
          <w:szCs w:val="24"/>
          <w:lang w:val="en-US"/>
        </w:rPr>
        <w:t>In the current Everglades code, there is a placeholder value for stochasticity stored in the file “GameSetup.json”. While the value currently has no use in the Everglades game. It is perfect for storing the current seed to use for stochastic number generation. Storing the seed in a JSON is the best method of implementation, as it is easily accessible.</w:t>
      </w:r>
      <w:r w:rsidR="003478C4">
        <w:rPr>
          <w:rFonts w:ascii="Times New Roman" w:eastAsia="Times New Roman" w:hAnsi="Times New Roman" w:cs="Times New Roman"/>
          <w:sz w:val="24"/>
          <w:szCs w:val="24"/>
          <w:lang w:val="en-US"/>
        </w:rPr>
        <w:t xml:space="preserve"> T</w:t>
      </w:r>
      <w:r w:rsidRPr="34B19DB5">
        <w:rPr>
          <w:rFonts w:ascii="Times New Roman" w:eastAsia="Times New Roman" w:hAnsi="Times New Roman" w:cs="Times New Roman"/>
          <w:sz w:val="24"/>
          <w:szCs w:val="24"/>
          <w:lang w:val="en-US"/>
        </w:rPr>
        <w:t xml:space="preserve">he stochasticity value </w:t>
      </w:r>
      <w:r w:rsidR="003478C4">
        <w:rPr>
          <w:rFonts w:ascii="Times New Roman" w:eastAsia="Times New Roman" w:hAnsi="Times New Roman" w:cs="Times New Roman"/>
          <w:sz w:val="24"/>
          <w:szCs w:val="24"/>
          <w:lang w:val="en-US"/>
        </w:rPr>
        <w:t>is</w:t>
      </w:r>
      <w:r w:rsidRPr="34B19DB5">
        <w:rPr>
          <w:rFonts w:ascii="Times New Roman" w:eastAsia="Times New Roman" w:hAnsi="Times New Roman" w:cs="Times New Roman"/>
          <w:sz w:val="24"/>
          <w:szCs w:val="24"/>
          <w:lang w:val="en-US"/>
        </w:rPr>
        <w:t xml:space="preserve"> read in during a game’s initialization and </w:t>
      </w:r>
      <w:r w:rsidR="00331A3D">
        <w:rPr>
          <w:rFonts w:ascii="Times New Roman" w:eastAsia="Times New Roman" w:hAnsi="Times New Roman" w:cs="Times New Roman"/>
          <w:sz w:val="24"/>
          <w:szCs w:val="24"/>
          <w:lang w:val="en-US"/>
        </w:rPr>
        <w:t>is</w:t>
      </w:r>
      <w:r w:rsidRPr="34B19DB5">
        <w:rPr>
          <w:rFonts w:ascii="Times New Roman" w:eastAsia="Times New Roman" w:hAnsi="Times New Roman" w:cs="Times New Roman"/>
          <w:sz w:val="24"/>
          <w:szCs w:val="24"/>
          <w:lang w:val="en-US"/>
        </w:rPr>
        <w:t xml:space="preserve"> used to generate t</w:t>
      </w:r>
      <w:r w:rsidR="00331A3D">
        <w:rPr>
          <w:rFonts w:ascii="Times New Roman" w:eastAsia="Times New Roman" w:hAnsi="Times New Roman" w:cs="Times New Roman"/>
          <w:sz w:val="24"/>
          <w:szCs w:val="24"/>
          <w:lang w:val="en-US"/>
        </w:rPr>
        <w:t>he seed used for randomization.</w:t>
      </w:r>
    </w:p>
    <w:p w14:paraId="3ACE015C" w14:textId="3846865D" w:rsidR="009751AD" w:rsidRDefault="009751AD" w:rsidP="009751AD">
      <w:pPr>
        <w:rPr>
          <w:lang w:val="en-US"/>
        </w:rPr>
      </w:pPr>
    </w:p>
    <w:p w14:paraId="049D815E" w14:textId="77777777" w:rsidR="009751AD" w:rsidRPr="009751AD" w:rsidRDefault="009751AD" w:rsidP="009751AD">
      <w:pPr>
        <w:rPr>
          <w:lang w:val="en-US"/>
        </w:rPr>
      </w:pPr>
    </w:p>
    <w:p w14:paraId="16EA5F4A" w14:textId="77777777" w:rsidR="009751AD" w:rsidRDefault="009751AD" w:rsidP="78B370DA">
      <w:pPr>
        <w:spacing w:after="160" w:line="259" w:lineRule="auto"/>
        <w:jc w:val="center"/>
        <w:rPr>
          <w:rFonts w:ascii="Times New Roman" w:eastAsia="Times New Roman" w:hAnsi="Times New Roman" w:cs="Times New Roman"/>
          <w:sz w:val="24"/>
          <w:szCs w:val="24"/>
        </w:rPr>
      </w:pPr>
    </w:p>
    <w:p w14:paraId="392D1C2E" w14:textId="77777777" w:rsidR="009751AD" w:rsidRDefault="009751AD" w:rsidP="009751AD">
      <w:pPr>
        <w:pStyle w:val="TOCHeading"/>
      </w:pPr>
      <w:r w:rsidRPr="7C8C8381">
        <w:rPr>
          <w:sz w:val="40"/>
          <w:szCs w:val="40"/>
        </w:rPr>
        <w:lastRenderedPageBreak/>
        <w:t>Wind Effects with Seeded Stochasticity</w:t>
      </w:r>
    </w:p>
    <w:p w14:paraId="09CA1841" w14:textId="2978B5FC" w:rsidR="34B19DB5" w:rsidRDefault="34B19DB5" w:rsidP="78B370DA">
      <w:pPr>
        <w:spacing w:after="160" w:line="259" w:lineRule="auto"/>
        <w:jc w:val="center"/>
        <w:rPr>
          <w:rFonts w:ascii="Times New Roman" w:eastAsia="Times New Roman" w:hAnsi="Times New Roman" w:cs="Times New Roman"/>
          <w:sz w:val="24"/>
          <w:szCs w:val="24"/>
        </w:rPr>
      </w:pPr>
      <w:r>
        <w:rPr>
          <w:noProof/>
        </w:rPr>
        <w:drawing>
          <wp:inline distT="0" distB="0" distL="0" distR="0" wp14:anchorId="5BE7E4F3" wp14:editId="1C04BADA">
            <wp:extent cx="4086225" cy="5489485"/>
            <wp:effectExtent l="0" t="0" r="0" b="0"/>
            <wp:docPr id="1771572605" name="Picture 177157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153935" cy="5580448"/>
                    </a:xfrm>
                    <a:prstGeom prst="rect">
                      <a:avLst/>
                    </a:prstGeom>
                  </pic:spPr>
                </pic:pic>
              </a:graphicData>
            </a:graphic>
          </wp:inline>
        </w:drawing>
      </w:r>
    </w:p>
    <w:p w14:paraId="70F3F161" w14:textId="2F15FC93" w:rsidR="39802142" w:rsidRDefault="00E20695" w:rsidP="39802142">
      <w:pPr>
        <w:pStyle w:val="Caption"/>
        <w:jc w:val="center"/>
      </w:pPr>
      <w:r>
        <w:t xml:space="preserve">Figure </w:t>
      </w:r>
      <w:r w:rsidR="002036F0">
        <w:t>50</w:t>
      </w:r>
      <w:r>
        <w:t xml:space="preserve">: </w:t>
      </w:r>
      <w:r w:rsidR="39802142">
        <w:t>GameSetup initialization file</w:t>
      </w:r>
    </w:p>
    <w:p w14:paraId="4A99D468" w14:textId="7853CCEC" w:rsidR="39802142" w:rsidRDefault="39802142" w:rsidP="39802142">
      <w:pPr>
        <w:spacing w:after="160" w:line="259" w:lineRule="auto"/>
        <w:jc w:val="center"/>
      </w:pPr>
    </w:p>
    <w:p w14:paraId="15495943" w14:textId="77777777" w:rsidR="00C12FBE" w:rsidRDefault="00C12FBE" w:rsidP="00C12FBE">
      <w:pPr>
        <w:pStyle w:val="TOCHeading"/>
        <w:rPr>
          <w:rFonts w:eastAsia="Times New Roman"/>
        </w:rPr>
      </w:pPr>
      <w:r>
        <w:rPr>
          <w:rFonts w:eastAsia="Times New Roman"/>
        </w:rPr>
        <w:t>Recreating the Game Board</w:t>
      </w:r>
    </w:p>
    <w:p w14:paraId="39F20B19" w14:textId="3B0DF893" w:rsidR="00C12FBE" w:rsidRDefault="00C12FBE"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When the game board is passed to server, it needs to be recreated so that it can passed to the wind library.</w:t>
      </w:r>
      <w:r w:rsidR="00F42D8E">
        <w:rPr>
          <w:rFonts w:ascii="Times New Roman" w:eastAsia="Times New Roman" w:hAnsi="Times New Roman" w:cs="Times New Roman"/>
          <w:sz w:val="24"/>
          <w:szCs w:val="24"/>
          <w:lang w:val="en-US"/>
        </w:rPr>
        <w:t xml:space="preserve"> This needs to be done in order to determines the direction of  every connection, which is important for  calculating the wind modifier.</w:t>
      </w:r>
      <w:r>
        <w:rPr>
          <w:rFonts w:ascii="Times New Roman" w:eastAsia="Times New Roman" w:hAnsi="Times New Roman" w:cs="Times New Roman"/>
          <w:sz w:val="24"/>
          <w:szCs w:val="24"/>
          <w:lang w:val="en-US"/>
        </w:rPr>
        <w:t xml:space="preserve"> The board is represented as a two-dimensional array where each position in the array corresponds to a possible node number. The possible numbers are incrementally generated going first top to bottom then left to right. Below is an example of all the possible node numbers for a 3x3 board,</w:t>
      </w:r>
    </w:p>
    <w:p w14:paraId="15A09AEC" w14:textId="3BCA8539" w:rsidR="00C12FBE" w:rsidRDefault="00C12FBE" w:rsidP="00C12FBE">
      <w:pPr>
        <w:spacing w:after="160" w:line="259" w:lineRule="auto"/>
        <w:rPr>
          <w:rFonts w:ascii="Times New Roman" w:eastAsia="Times New Roman" w:hAnsi="Times New Roman" w:cs="Times New Roman"/>
          <w:sz w:val="24"/>
          <w:szCs w:val="24"/>
          <w:lang w:val="en-US"/>
        </w:rPr>
      </w:pPr>
    </w:p>
    <w:p w14:paraId="129ED114" w14:textId="77777777" w:rsidR="009751AD" w:rsidRDefault="009751AD" w:rsidP="009751AD">
      <w:pPr>
        <w:pStyle w:val="TOCHeading"/>
      </w:pPr>
      <w:r w:rsidRPr="7C8C8381">
        <w:rPr>
          <w:sz w:val="40"/>
          <w:szCs w:val="40"/>
        </w:rPr>
        <w:lastRenderedPageBreak/>
        <w:t>Wind Effects with Seeded Stochasticity</w:t>
      </w:r>
    </w:p>
    <w:p w14:paraId="6365A18A" w14:textId="77777777" w:rsidR="00C12FBE" w:rsidRDefault="00C12FBE" w:rsidP="00C12FBE">
      <w:pPr>
        <w:spacing w:after="160" w:line="259" w:lineRule="auto"/>
        <w:rPr>
          <w:rFonts w:ascii="Times New Roman" w:eastAsia="Times New Roman" w:hAnsi="Times New Roman" w:cs="Times New Roman"/>
          <w:sz w:val="24"/>
          <w:szCs w:val="24"/>
          <w:lang w:val="en-US"/>
        </w:rPr>
      </w:pPr>
    </w:p>
    <w:tbl>
      <w:tblPr>
        <w:tblStyle w:val="TableGrid"/>
        <w:tblW w:w="0" w:type="auto"/>
        <w:tblInd w:w="4045" w:type="dxa"/>
        <w:tblLook w:val="04A0" w:firstRow="1" w:lastRow="0" w:firstColumn="1" w:lastColumn="0" w:noHBand="0" w:noVBand="1"/>
      </w:tblPr>
      <w:tblGrid>
        <w:gridCol w:w="421"/>
        <w:gridCol w:w="389"/>
        <w:gridCol w:w="456"/>
      </w:tblGrid>
      <w:tr w:rsidR="00C12FBE" w14:paraId="0231F122" w14:textId="77777777" w:rsidTr="0077468C">
        <w:trPr>
          <w:trHeight w:val="557"/>
        </w:trPr>
        <w:tc>
          <w:tcPr>
            <w:tcW w:w="421" w:type="dxa"/>
          </w:tcPr>
          <w:p w14:paraId="4D64053C" w14:textId="77777777" w:rsidR="00C12FBE" w:rsidRDefault="00C12FBE" w:rsidP="0077468C">
            <w:pPr>
              <w:spacing w:after="160" w:line="259"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w:t>
            </w:r>
          </w:p>
        </w:tc>
        <w:tc>
          <w:tcPr>
            <w:tcW w:w="389" w:type="dxa"/>
          </w:tcPr>
          <w:p w14:paraId="11299CCD"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w:t>
            </w:r>
          </w:p>
        </w:tc>
        <w:tc>
          <w:tcPr>
            <w:tcW w:w="456" w:type="dxa"/>
          </w:tcPr>
          <w:p w14:paraId="04711B53"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8</w:t>
            </w:r>
          </w:p>
        </w:tc>
      </w:tr>
      <w:tr w:rsidR="00C12FBE" w14:paraId="3F3BD022" w14:textId="77777777" w:rsidTr="0077468C">
        <w:tc>
          <w:tcPr>
            <w:tcW w:w="421" w:type="dxa"/>
          </w:tcPr>
          <w:p w14:paraId="50FC5EBF"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w:t>
            </w:r>
          </w:p>
        </w:tc>
        <w:tc>
          <w:tcPr>
            <w:tcW w:w="389" w:type="dxa"/>
          </w:tcPr>
          <w:p w14:paraId="7CCBA478"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w:t>
            </w:r>
          </w:p>
        </w:tc>
        <w:tc>
          <w:tcPr>
            <w:tcW w:w="456" w:type="dxa"/>
          </w:tcPr>
          <w:p w14:paraId="2B7193B2"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9</w:t>
            </w:r>
          </w:p>
        </w:tc>
      </w:tr>
      <w:tr w:rsidR="00C12FBE" w14:paraId="3F29333D" w14:textId="77777777" w:rsidTr="0077468C">
        <w:tc>
          <w:tcPr>
            <w:tcW w:w="421" w:type="dxa"/>
          </w:tcPr>
          <w:p w14:paraId="74AC723A"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4</w:t>
            </w:r>
          </w:p>
        </w:tc>
        <w:tc>
          <w:tcPr>
            <w:tcW w:w="389" w:type="dxa"/>
          </w:tcPr>
          <w:p w14:paraId="16A71F06"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7</w:t>
            </w:r>
          </w:p>
        </w:tc>
        <w:tc>
          <w:tcPr>
            <w:tcW w:w="456" w:type="dxa"/>
          </w:tcPr>
          <w:p w14:paraId="245DD7B6"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r>
    </w:tbl>
    <w:p w14:paraId="2A9F87FF" w14:textId="77777777" w:rsidR="00C12FBE" w:rsidRDefault="00C12FBE" w:rsidP="00C12FBE">
      <w:pPr>
        <w:spacing w:after="160" w:line="259" w:lineRule="auto"/>
        <w:rPr>
          <w:rFonts w:ascii="Times New Roman" w:eastAsia="Times New Roman" w:hAnsi="Times New Roman" w:cs="Times New Roman"/>
          <w:sz w:val="24"/>
          <w:szCs w:val="24"/>
          <w:lang w:val="en-US"/>
        </w:rPr>
      </w:pPr>
    </w:p>
    <w:p w14:paraId="45311D80" w14:textId="77777777" w:rsidR="00C12FBE" w:rsidRDefault="00C12FBE"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This is considered the “middle” of the game board. Nodes number 1 and 11 for a 3x3 board are reserved as the base nodes for each team. The position of a node in the 2D array can be calculated using the following formula, </w:t>
      </w:r>
    </w:p>
    <w:p w14:paraId="08458581" w14:textId="77777777" w:rsidR="00C12FBE" w:rsidRDefault="00C12FBE" w:rsidP="00C12FBE">
      <w:pPr>
        <w:spacing w:after="160" w:line="259" w:lineRule="auto"/>
        <w:jc w:val="center"/>
        <w:rPr>
          <w:rFonts w:ascii="Helvetica" w:hAnsi="Helvetica"/>
        </w:rPr>
      </w:pPr>
    </w:p>
    <w:p w14:paraId="6E1F5CB5" w14:textId="2E186193" w:rsidR="00C12FBE" w:rsidRPr="00C12FBE" w:rsidRDefault="00C12FBE" w:rsidP="00C12FBE">
      <w:pPr>
        <w:spacing w:after="160" w:line="259" w:lineRule="auto"/>
        <w:jc w:val="center"/>
        <w:rPr>
          <w:rFonts w:ascii="Helvetica" w:hAnsi="Helvetica"/>
          <w:b/>
          <w:bCs/>
        </w:rPr>
      </w:pPr>
      <w:r>
        <w:rPr>
          <w:rFonts w:ascii="Helvetica" w:hAnsi="Helvetica"/>
          <w:b/>
          <w:bCs/>
        </w:rPr>
        <w:t xml:space="preserve">(row </w:t>
      </w:r>
      <w:r w:rsidRPr="00C12FBE">
        <w:rPr>
          <w:rFonts w:ascii="Helvetica" w:hAnsi="Helvetica"/>
          <w:b/>
          <w:bCs/>
        </w:rPr>
        <w:t xml:space="preserve"> + </w:t>
      </w:r>
      <w:r>
        <w:rPr>
          <w:rFonts w:ascii="Helvetica" w:hAnsi="Helvetica"/>
          <w:b/>
          <w:bCs/>
        </w:rPr>
        <w:t>1</w:t>
      </w:r>
      <w:r w:rsidRPr="00C12FBE">
        <w:rPr>
          <w:rFonts w:ascii="Helvetica" w:hAnsi="Helvetica"/>
          <w:b/>
          <w:bCs/>
        </w:rPr>
        <w:t xml:space="preserve">) + (Ysize * </w:t>
      </w:r>
      <w:r>
        <w:rPr>
          <w:rFonts w:ascii="Helvetica" w:hAnsi="Helvetica"/>
          <w:b/>
          <w:bCs/>
        </w:rPr>
        <w:t>(col – 1)</w:t>
      </w:r>
      <w:r w:rsidRPr="00C12FBE">
        <w:rPr>
          <w:rFonts w:ascii="Helvetica" w:hAnsi="Helvetica"/>
          <w:b/>
          <w:bCs/>
        </w:rPr>
        <w:t>) = (row, col)</w:t>
      </w:r>
    </w:p>
    <w:p w14:paraId="0F367F3E" w14:textId="77777777" w:rsidR="004B20AC" w:rsidRDefault="00C12FBE"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left side of the equation denotes the number of the node and the right is the location of the node being looked at. An example is if you are looking at the first column and second row of the “middle” of a 3x3 board, then the equation would be (2 + 1) + (3 * 0) = (2, 1) </w:t>
      </w:r>
      <w:r w:rsidR="004B20AC">
        <w:rPr>
          <w:rFonts w:ascii="Times New Roman" w:eastAsia="Times New Roman" w:hAnsi="Times New Roman" w:cs="Times New Roman"/>
          <w:sz w:val="24"/>
          <w:szCs w:val="24"/>
          <w:lang w:val="en-US"/>
        </w:rPr>
        <w:t xml:space="preserve"> -&gt; 3 = (2,1). A dictionary is created where each key is the node number, and each value is its position. This dictionary is then used on every node number existing in the game to generate its representation. Spaces where a node isn’t present is filled with a -1 flag. The nodes are then numbered sequentially starting at 0 using the same numbering schema. Below is an example of a generated game board that will be passed to the wind library,</w:t>
      </w:r>
    </w:p>
    <w:p w14:paraId="60F69D9F" w14:textId="10044778" w:rsidR="004B20AC" w:rsidRDefault="004B20AC"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p w14:paraId="4C346976" w14:textId="0A034BF2" w:rsidR="004B20AC" w:rsidRDefault="004B20AC" w:rsidP="00C12FBE">
      <w:pPr>
        <w:spacing w:after="160" w:line="259" w:lineRule="auto"/>
        <w:rPr>
          <w:rFonts w:ascii="Times New Roman" w:eastAsia="Times New Roman" w:hAnsi="Times New Roman" w:cs="Times New Roman"/>
          <w:sz w:val="24"/>
          <w:szCs w:val="24"/>
          <w:lang w:val="en-US"/>
        </w:rPr>
      </w:pPr>
      <w:r>
        <w:rPr>
          <w:noProof/>
        </w:rPr>
        <w:drawing>
          <wp:inline distT="0" distB="0" distL="0" distR="0" wp14:anchorId="6B70E041" wp14:editId="407B14CD">
            <wp:extent cx="6015355" cy="1466850"/>
            <wp:effectExtent l="0" t="0" r="4445" b="0"/>
            <wp:docPr id="545593544" name="Picture 54559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41307" cy="1473178"/>
                    </a:xfrm>
                    <a:prstGeom prst="rect">
                      <a:avLst/>
                    </a:prstGeom>
                    <a:noFill/>
                    <a:ln>
                      <a:noFill/>
                    </a:ln>
                  </pic:spPr>
                </pic:pic>
              </a:graphicData>
            </a:graphic>
          </wp:inline>
        </w:drawing>
      </w:r>
    </w:p>
    <w:p w14:paraId="3B8541DB" w14:textId="432F92DB" w:rsidR="004B20AC" w:rsidRDefault="004B20AC" w:rsidP="004B20AC">
      <w:pPr>
        <w:pStyle w:val="Caption"/>
        <w:jc w:val="center"/>
      </w:pPr>
      <w:r>
        <w:t xml:space="preserve">Figure </w:t>
      </w:r>
      <w:r w:rsidR="002036F0">
        <w:t>51</w:t>
      </w:r>
      <w:r w:rsidR="00743E5B">
        <w:t>:</w:t>
      </w:r>
      <w:r>
        <w:t xml:space="preserve"> Image </w:t>
      </w:r>
      <w:r w:rsidR="00963353">
        <w:t>g</w:t>
      </w:r>
      <w:r>
        <w:t xml:space="preserve">enerated </w:t>
      </w:r>
      <w:r w:rsidR="00963353">
        <w:t>u</w:t>
      </w:r>
      <w:r>
        <w:t xml:space="preserve">sing </w:t>
      </w:r>
      <w:r w:rsidR="00963353">
        <w:t>c</w:t>
      </w:r>
      <w:r>
        <w:t xml:space="preserve">ompletely </w:t>
      </w:r>
      <w:r w:rsidR="00963353">
        <w:t>r</w:t>
      </w:r>
      <w:r>
        <w:t xml:space="preserve">andom </w:t>
      </w:r>
      <w:r w:rsidR="00963353">
        <w:t>n</w:t>
      </w:r>
      <w:r>
        <w:t xml:space="preserve">umber </w:t>
      </w:r>
      <w:r w:rsidR="00963353">
        <w:t>g</w:t>
      </w:r>
      <w:r>
        <w:t>eneration</w:t>
      </w:r>
    </w:p>
    <w:p w14:paraId="27F780E5" w14:textId="5D1888B6" w:rsidR="00F42D8E" w:rsidRDefault="00F42D8E" w:rsidP="00F42D8E">
      <w:pPr>
        <w:rPr>
          <w:lang w:val="en-US"/>
        </w:rPr>
      </w:pPr>
    </w:p>
    <w:p w14:paraId="0CE187EC" w14:textId="0EE01443" w:rsidR="00793607" w:rsidRPr="00F42D8E" w:rsidRDefault="00F42D8E" w:rsidP="34B19DB5">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wind program then finds every node (a space that isn’t a -1) and determines all of its neighboring nodes. Each node has eight possible neighbors. </w:t>
      </w:r>
    </w:p>
    <w:p w14:paraId="0C211C9B" w14:textId="21EDAAE1" w:rsidR="00CC1C7E" w:rsidRDefault="00D3702A" w:rsidP="00CC1C7E">
      <w:pPr>
        <w:pStyle w:val="TOCHeading"/>
      </w:pPr>
      <w:r>
        <w:t>Perlin Noise</w:t>
      </w:r>
    </w:p>
    <w:p w14:paraId="1CAA1B7D" w14:textId="77777777" w:rsidR="009751AD" w:rsidRDefault="00CC1C7E" w:rsidP="00CC1C7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Everglades wind effect does not simply use a completely random number generation. Instead, it uses Perlin noise to generate the random numbers. Perlin noise is extremely effective </w:t>
      </w:r>
    </w:p>
    <w:p w14:paraId="5EF2C209" w14:textId="135446A9" w:rsidR="009751AD" w:rsidRPr="009751AD" w:rsidRDefault="009751AD" w:rsidP="009751AD">
      <w:pPr>
        <w:pStyle w:val="TOCHeading"/>
      </w:pPr>
      <w:r w:rsidRPr="7C8C8381">
        <w:rPr>
          <w:sz w:val="40"/>
          <w:szCs w:val="40"/>
        </w:rPr>
        <w:lastRenderedPageBreak/>
        <w:t>Wind Effects with Seeded Stochasticity</w:t>
      </w:r>
    </w:p>
    <w:p w14:paraId="29A093B7" w14:textId="44ED4EBF" w:rsidR="00CC1C7E" w:rsidRPr="00793607" w:rsidRDefault="00CC1C7E" w:rsidP="00CC1C7E">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at creating numbers that are </w:t>
      </w:r>
      <w:r w:rsidR="004545CA">
        <w:rPr>
          <w:rFonts w:ascii="Times New Roman" w:eastAsia="Times New Roman" w:hAnsi="Times New Roman" w:cs="Times New Roman"/>
          <w:sz w:val="24"/>
          <w:szCs w:val="24"/>
          <w:lang w:val="en-US"/>
        </w:rPr>
        <w:t xml:space="preserve">more natural and holistic. These kinds of numbers are beneficial in the application of wind because wind is a natural </w:t>
      </w:r>
      <w:r w:rsidR="00715775">
        <w:rPr>
          <w:rFonts w:ascii="Times New Roman" w:eastAsia="Times New Roman" w:hAnsi="Times New Roman" w:cs="Times New Roman"/>
          <w:sz w:val="24"/>
          <w:szCs w:val="24"/>
          <w:lang w:val="en-US"/>
        </w:rPr>
        <w:t>P</w:t>
      </w:r>
      <w:r w:rsidR="004545CA">
        <w:rPr>
          <w:rFonts w:ascii="Times New Roman" w:eastAsia="Times New Roman" w:hAnsi="Times New Roman" w:cs="Times New Roman"/>
          <w:sz w:val="24"/>
          <w:szCs w:val="24"/>
          <w:lang w:val="en-US"/>
        </w:rPr>
        <w:t xml:space="preserve">henomenon that abides by natural laws and moves holistically. Below </w:t>
      </w:r>
      <w:r w:rsidR="00715775">
        <w:rPr>
          <w:rFonts w:ascii="Times New Roman" w:eastAsia="Times New Roman" w:hAnsi="Times New Roman" w:cs="Times New Roman"/>
          <w:sz w:val="24"/>
          <w:szCs w:val="24"/>
          <w:lang w:val="en-US"/>
        </w:rPr>
        <w:t>are two</w:t>
      </w:r>
      <w:r w:rsidR="004545CA">
        <w:rPr>
          <w:rFonts w:ascii="Times New Roman" w:eastAsia="Times New Roman" w:hAnsi="Times New Roman" w:cs="Times New Roman"/>
          <w:sz w:val="24"/>
          <w:szCs w:val="24"/>
          <w:lang w:val="en-US"/>
        </w:rPr>
        <w:t xml:space="preserve"> imag</w:t>
      </w:r>
      <w:r w:rsidR="00715775">
        <w:rPr>
          <w:rFonts w:ascii="Times New Roman" w:eastAsia="Times New Roman" w:hAnsi="Times New Roman" w:cs="Times New Roman"/>
          <w:sz w:val="24"/>
          <w:szCs w:val="24"/>
          <w:lang w:val="en-US"/>
        </w:rPr>
        <w:t>es</w:t>
      </w:r>
      <w:r w:rsidR="004545CA">
        <w:rPr>
          <w:rFonts w:ascii="Times New Roman" w:eastAsia="Times New Roman" w:hAnsi="Times New Roman" w:cs="Times New Roman"/>
          <w:sz w:val="24"/>
          <w:szCs w:val="24"/>
          <w:lang w:val="en-US"/>
        </w:rPr>
        <w:t xml:space="preserve"> that use</w:t>
      </w:r>
      <w:r w:rsidR="00715775">
        <w:rPr>
          <w:rFonts w:ascii="Times New Roman" w:eastAsia="Times New Roman" w:hAnsi="Times New Roman" w:cs="Times New Roman"/>
          <w:sz w:val="24"/>
          <w:szCs w:val="24"/>
          <w:lang w:val="en-US"/>
        </w:rPr>
        <w:t xml:space="preserve"> Perlin noise and completely random number generation </w:t>
      </w:r>
      <w:r w:rsidR="006027F2">
        <w:rPr>
          <w:rFonts w:ascii="Times New Roman" w:eastAsia="Times New Roman" w:hAnsi="Times New Roman" w:cs="Times New Roman"/>
          <w:sz w:val="24"/>
          <w:szCs w:val="24"/>
          <w:lang w:val="en-US"/>
        </w:rPr>
        <w:t xml:space="preserve">to calculate the grayscale values for each pixel. The Perlin noise values are much more holistic than the completely random number generation which resembles static noise. </w:t>
      </w:r>
    </w:p>
    <w:p w14:paraId="1801A31A" w14:textId="749F3D90" w:rsidR="00715775" w:rsidRPr="00715775" w:rsidRDefault="00CC1C7E" w:rsidP="00715775">
      <w:pPr>
        <w:pStyle w:val="TOCHeading"/>
        <w:jc w:val="center"/>
        <w:rPr>
          <w:sz w:val="40"/>
          <w:szCs w:val="40"/>
        </w:rPr>
      </w:pPr>
      <w:r>
        <w:rPr>
          <w:noProof/>
        </w:rPr>
        <w:drawing>
          <wp:inline distT="0" distB="0" distL="0" distR="0" wp14:anchorId="1CA154C1" wp14:editId="42554E0A">
            <wp:extent cx="3448050" cy="3448050"/>
            <wp:effectExtent l="0" t="0" r="0" b="0"/>
            <wp:docPr id="30" name="Picture 30" descr="Playing with Perlin Noise: Generating Realistic Archipela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ying with Perlin Noise: Generating Realistic Archipelago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48050" cy="3448050"/>
                    </a:xfrm>
                    <a:prstGeom prst="rect">
                      <a:avLst/>
                    </a:prstGeom>
                    <a:noFill/>
                    <a:ln>
                      <a:noFill/>
                    </a:ln>
                  </pic:spPr>
                </pic:pic>
              </a:graphicData>
            </a:graphic>
          </wp:inline>
        </w:drawing>
      </w:r>
    </w:p>
    <w:p w14:paraId="0ED0E83C" w14:textId="037F95EB" w:rsidR="00715775" w:rsidRPr="00715775" w:rsidRDefault="00715775" w:rsidP="00715775">
      <w:pPr>
        <w:pStyle w:val="Caption"/>
        <w:jc w:val="center"/>
      </w:pPr>
      <w:r>
        <w:t xml:space="preserve">Figure </w:t>
      </w:r>
      <w:r w:rsidR="002036F0">
        <w:t>52</w:t>
      </w:r>
      <w:r w:rsidR="00743E5B">
        <w:t>:</w:t>
      </w:r>
      <w:r>
        <w:t xml:space="preserve"> Image </w:t>
      </w:r>
      <w:r w:rsidR="00963353">
        <w:t>g</w:t>
      </w:r>
      <w:r>
        <w:t xml:space="preserve">enerated </w:t>
      </w:r>
      <w:r w:rsidR="00963353">
        <w:t>u</w:t>
      </w:r>
      <w:r>
        <w:t xml:space="preserve">sing Perlin </w:t>
      </w:r>
      <w:r w:rsidR="00963353">
        <w:t>n</w:t>
      </w:r>
      <w:r>
        <w:t>oise</w:t>
      </w:r>
      <w:r w:rsidR="00A8329A">
        <w:t xml:space="preserve"> [1</w:t>
      </w:r>
      <w:r w:rsidR="00743E5B">
        <w:t>0</w:t>
      </w:r>
      <w:r w:rsidR="00A8329A">
        <w:t>]</w:t>
      </w:r>
    </w:p>
    <w:p w14:paraId="58A54656" w14:textId="43797139" w:rsidR="00D3702A" w:rsidRDefault="00715775" w:rsidP="00715775">
      <w:pPr>
        <w:pStyle w:val="TOCHeading"/>
        <w:jc w:val="center"/>
        <w:rPr>
          <w:sz w:val="40"/>
          <w:szCs w:val="40"/>
        </w:rPr>
      </w:pPr>
      <w:r>
        <w:rPr>
          <w:noProof/>
        </w:rPr>
        <w:drawing>
          <wp:inline distT="0" distB="0" distL="0" distR="0" wp14:anchorId="04FD73B6" wp14:editId="07C37016">
            <wp:extent cx="3843867" cy="2162175"/>
            <wp:effectExtent l="0" t="0" r="4445" b="0"/>
            <wp:docPr id="545593538" name="Picture 545593538" descr="White Noise | TV Static Sound | White Noise For Sleep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ite Noise | TV Static Sound | White Noise For Sleeping - YouTub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07046" cy="2197713"/>
                    </a:xfrm>
                    <a:prstGeom prst="rect">
                      <a:avLst/>
                    </a:prstGeom>
                    <a:noFill/>
                    <a:ln>
                      <a:noFill/>
                    </a:ln>
                  </pic:spPr>
                </pic:pic>
              </a:graphicData>
            </a:graphic>
          </wp:inline>
        </w:drawing>
      </w:r>
    </w:p>
    <w:p w14:paraId="10635B16" w14:textId="7CE377F8" w:rsidR="00715775" w:rsidRDefault="00715775" w:rsidP="00715775">
      <w:pPr>
        <w:pStyle w:val="Caption"/>
        <w:jc w:val="center"/>
      </w:pPr>
      <w:r>
        <w:t xml:space="preserve">Figure </w:t>
      </w:r>
      <w:r w:rsidR="002036F0">
        <w:t>53</w:t>
      </w:r>
      <w:r w:rsidR="00743E5B">
        <w:t>:</w:t>
      </w:r>
      <w:r>
        <w:t xml:space="preserve"> Image </w:t>
      </w:r>
      <w:r w:rsidR="00963353">
        <w:t>g</w:t>
      </w:r>
      <w:r>
        <w:t xml:space="preserve">enerated </w:t>
      </w:r>
      <w:r w:rsidR="00963353">
        <w:t>u</w:t>
      </w:r>
      <w:r>
        <w:t xml:space="preserve">sing </w:t>
      </w:r>
      <w:r w:rsidR="00963353">
        <w:t>c</w:t>
      </w:r>
      <w:r>
        <w:t xml:space="preserve">ompletely </w:t>
      </w:r>
      <w:r w:rsidR="00963353">
        <w:t>r</w:t>
      </w:r>
      <w:r>
        <w:t xml:space="preserve">andom </w:t>
      </w:r>
      <w:r w:rsidR="00963353">
        <w:t>n</w:t>
      </w:r>
      <w:r>
        <w:t xml:space="preserve">umber </w:t>
      </w:r>
      <w:r w:rsidR="00963353">
        <w:t>g</w:t>
      </w:r>
      <w:r>
        <w:t>eneratio</w:t>
      </w:r>
      <w:r w:rsidR="00A8329A">
        <w:t>n [1</w:t>
      </w:r>
      <w:r w:rsidR="00743E5B">
        <w:t>0</w:t>
      </w:r>
      <w:r w:rsidR="00A8329A">
        <w:t>]</w:t>
      </w:r>
    </w:p>
    <w:p w14:paraId="24F970A6" w14:textId="77777777" w:rsidR="00715775" w:rsidRPr="00715775" w:rsidRDefault="00715775" w:rsidP="00715775">
      <w:pPr>
        <w:rPr>
          <w:lang w:val="en-US"/>
        </w:rPr>
      </w:pPr>
    </w:p>
    <w:p w14:paraId="5E0730B2" w14:textId="4B996053" w:rsidR="009751AD" w:rsidRDefault="009751AD" w:rsidP="00D3702A">
      <w:pPr>
        <w:pStyle w:val="TOCHeading"/>
      </w:pPr>
      <w:r w:rsidRPr="7C8C8381">
        <w:rPr>
          <w:sz w:val="40"/>
          <w:szCs w:val="40"/>
        </w:rPr>
        <w:lastRenderedPageBreak/>
        <w:t>Wind Effects with Seeded Stochasticity</w:t>
      </w:r>
    </w:p>
    <w:p w14:paraId="0EBCC08A" w14:textId="7CC649B9" w:rsidR="00D3702A" w:rsidRPr="00D3702A" w:rsidRDefault="00D3702A" w:rsidP="00D3702A">
      <w:pPr>
        <w:pStyle w:val="TOCHeading"/>
      </w:pPr>
      <w:r>
        <w:t>Vector Field</w:t>
      </w:r>
    </w:p>
    <w:p w14:paraId="1603DF66" w14:textId="62E02BE7" w:rsidR="0016765B" w:rsidRDefault="00694729" w:rsidP="00694729">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wind is represented as a 2D field containing a collection of vectors, where each vector’s position indicates its associate node in the game board. The wind values are</w:t>
      </w:r>
      <w:r w:rsidR="00CC1C7E">
        <w:rPr>
          <w:rFonts w:ascii="Times New Roman" w:eastAsia="Times New Roman" w:hAnsi="Times New Roman" w:cs="Times New Roman"/>
          <w:sz w:val="24"/>
          <w:szCs w:val="24"/>
          <w:lang w:val="en-US"/>
        </w:rPr>
        <w:t xml:space="preserve"> generated using Perlin noise </w:t>
      </w:r>
      <w:r w:rsidR="00D3702A">
        <w:rPr>
          <w:rFonts w:ascii="Times New Roman" w:eastAsia="Times New Roman" w:hAnsi="Times New Roman" w:cs="Times New Roman"/>
          <w:sz w:val="24"/>
          <w:szCs w:val="24"/>
          <w:lang w:val="en-US"/>
        </w:rPr>
        <w:t xml:space="preserve">numbers as the angle of the vector in radians and then generating the x and y-components of using the angle. The x-component is calculated using the cosine of the angle and the y-component is calculated using sine of the angle. </w:t>
      </w:r>
      <w:r w:rsidR="007202F9">
        <w:rPr>
          <w:rFonts w:ascii="Times New Roman" w:eastAsia="Times New Roman" w:hAnsi="Times New Roman" w:cs="Times New Roman"/>
          <w:sz w:val="24"/>
          <w:szCs w:val="24"/>
          <w:lang w:val="en-US"/>
        </w:rPr>
        <w:t>Below is a diagram that shows how the vectors are generated,</w:t>
      </w:r>
    </w:p>
    <w:p w14:paraId="66BCA442" w14:textId="6DF6752E" w:rsidR="0016765B" w:rsidRDefault="0016765B" w:rsidP="00694729">
      <w:pPr>
        <w:spacing w:after="160" w:line="259" w:lineRule="auto"/>
        <w:rPr>
          <w:rFonts w:ascii="Times New Roman" w:eastAsia="Times New Roman" w:hAnsi="Times New Roman" w:cs="Times New Roman"/>
          <w:sz w:val="24"/>
          <w:szCs w:val="24"/>
          <w:lang w:val="en-US"/>
        </w:rPr>
      </w:pPr>
    </w:p>
    <w:p w14:paraId="22FA538F" w14:textId="6545D6F5" w:rsidR="0016765B" w:rsidRDefault="0016765B" w:rsidP="007202F9">
      <w:pPr>
        <w:spacing w:after="160" w:line="259" w:lineRule="auto"/>
        <w:jc w:val="center"/>
        <w:rPr>
          <w:rFonts w:ascii="Times New Roman" w:eastAsia="Times New Roman" w:hAnsi="Times New Roman" w:cs="Times New Roman"/>
          <w:sz w:val="24"/>
          <w:szCs w:val="24"/>
          <w:lang w:val="en-US"/>
        </w:rPr>
      </w:pPr>
      <w:r>
        <w:rPr>
          <w:noProof/>
        </w:rPr>
        <w:drawing>
          <wp:inline distT="0" distB="0" distL="0" distR="0" wp14:anchorId="3EB2EB7B" wp14:editId="0BE29B35">
            <wp:extent cx="5578473" cy="4133850"/>
            <wp:effectExtent l="0" t="0" r="3810" b="0"/>
            <wp:docPr id="545593541" name="Picture 54559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6769" cy="4251153"/>
                    </a:xfrm>
                    <a:prstGeom prst="rect">
                      <a:avLst/>
                    </a:prstGeom>
                    <a:noFill/>
                    <a:ln>
                      <a:noFill/>
                    </a:ln>
                  </pic:spPr>
                </pic:pic>
              </a:graphicData>
            </a:graphic>
          </wp:inline>
        </w:drawing>
      </w:r>
    </w:p>
    <w:p w14:paraId="24A55072" w14:textId="5734DFD5" w:rsidR="0016765B" w:rsidRDefault="007202F9" w:rsidP="007202F9">
      <w:pPr>
        <w:pStyle w:val="Caption"/>
        <w:jc w:val="center"/>
      </w:pPr>
      <w:r>
        <w:t xml:space="preserve">Figure </w:t>
      </w:r>
      <w:r w:rsidR="002036F0">
        <w:t>54</w:t>
      </w:r>
      <w:r w:rsidR="00743E5B">
        <w:t>:</w:t>
      </w:r>
      <w:r>
        <w:t xml:space="preserve"> Representation of </w:t>
      </w:r>
      <w:r w:rsidR="00963353">
        <w:t>v</w:t>
      </w:r>
      <w:r>
        <w:t xml:space="preserve">ector </w:t>
      </w:r>
      <w:r w:rsidR="00963353">
        <w:t>g</w:t>
      </w:r>
      <w:r>
        <w:t>eneration</w:t>
      </w:r>
    </w:p>
    <w:p w14:paraId="3868D4C5" w14:textId="77777777" w:rsidR="007202F9" w:rsidRPr="007202F9" w:rsidRDefault="007202F9" w:rsidP="007202F9">
      <w:pPr>
        <w:rPr>
          <w:lang w:val="en-US"/>
        </w:rPr>
      </w:pPr>
    </w:p>
    <w:p w14:paraId="6B008CE4" w14:textId="2B050457" w:rsidR="009751AD" w:rsidRDefault="00D3702A" w:rsidP="007202F9">
      <w:pPr>
        <w:spacing w:after="160" w:line="259"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Wind maps can also be mirrored to ensure that the playing field is fair for both agents participating in the game. In order to ensure complete fairness, the middle wind vectors are generated as </w:t>
      </w:r>
      <w:r w:rsidR="004545CA">
        <w:rPr>
          <w:rFonts w:ascii="Times New Roman" w:eastAsia="Times New Roman" w:hAnsi="Times New Roman" w:cs="Times New Roman"/>
          <w:sz w:val="24"/>
          <w:szCs w:val="24"/>
          <w:lang w:val="en-US"/>
        </w:rPr>
        <w:t xml:space="preserve">a &lt;0,0&gt; vector to ensure that neither actor gets an unfair advantage. While a 2D vector field cannot be used to its full potential in a game with one dimensional movement, it is </w:t>
      </w:r>
      <w:r w:rsidR="00B669D3">
        <w:rPr>
          <w:rFonts w:ascii="Times New Roman" w:eastAsia="Times New Roman" w:hAnsi="Times New Roman" w:cs="Times New Roman"/>
          <w:sz w:val="24"/>
          <w:szCs w:val="24"/>
          <w:lang w:val="en-US"/>
        </w:rPr>
        <w:t>scalable</w:t>
      </w:r>
      <w:r w:rsidR="004545CA">
        <w:rPr>
          <w:rFonts w:ascii="Times New Roman" w:eastAsia="Times New Roman" w:hAnsi="Times New Roman" w:cs="Times New Roman"/>
          <w:sz w:val="24"/>
          <w:szCs w:val="24"/>
          <w:lang w:val="en-US"/>
        </w:rPr>
        <w:t xml:space="preserve">. This means that, if the Everglades game ever decides </w:t>
      </w:r>
      <w:r w:rsidR="006027F2">
        <w:rPr>
          <w:rFonts w:ascii="Times New Roman" w:eastAsia="Times New Roman" w:hAnsi="Times New Roman" w:cs="Times New Roman"/>
          <w:sz w:val="24"/>
          <w:szCs w:val="24"/>
          <w:lang w:val="en-US"/>
        </w:rPr>
        <w:t xml:space="preserve">to take </w:t>
      </w:r>
      <w:r w:rsidR="004545CA">
        <w:rPr>
          <w:rFonts w:ascii="Times New Roman" w:eastAsia="Times New Roman" w:hAnsi="Times New Roman" w:cs="Times New Roman"/>
          <w:sz w:val="24"/>
          <w:szCs w:val="24"/>
          <w:lang w:val="en-US"/>
        </w:rPr>
        <w:t>advantage of two-dimensional movement</w:t>
      </w:r>
      <w:r w:rsidR="006027F2">
        <w:rPr>
          <w:rFonts w:ascii="Times New Roman" w:eastAsia="Times New Roman" w:hAnsi="Times New Roman" w:cs="Times New Roman"/>
          <w:sz w:val="24"/>
          <w:szCs w:val="24"/>
          <w:lang w:val="en-US"/>
        </w:rPr>
        <w:t>,</w:t>
      </w:r>
      <w:r w:rsidR="004545CA">
        <w:rPr>
          <w:rFonts w:ascii="Times New Roman" w:eastAsia="Times New Roman" w:hAnsi="Times New Roman" w:cs="Times New Roman"/>
          <w:sz w:val="24"/>
          <w:szCs w:val="24"/>
          <w:lang w:val="en-US"/>
        </w:rPr>
        <w:t xml:space="preserve"> this representatio</w:t>
      </w:r>
      <w:r w:rsidR="009751AD">
        <w:rPr>
          <w:rFonts w:ascii="Times New Roman" w:eastAsia="Times New Roman" w:hAnsi="Times New Roman" w:cs="Times New Roman"/>
          <w:sz w:val="24"/>
          <w:szCs w:val="24"/>
          <w:lang w:val="en-US"/>
        </w:rPr>
        <w:t xml:space="preserve">n </w:t>
      </w:r>
      <w:r w:rsidR="004545CA">
        <w:rPr>
          <w:rFonts w:ascii="Times New Roman" w:eastAsia="Times New Roman" w:hAnsi="Times New Roman" w:cs="Times New Roman"/>
          <w:sz w:val="24"/>
          <w:szCs w:val="24"/>
          <w:lang w:val="en-US"/>
        </w:rPr>
        <w:t>of wind can easily be implemented with it.</w:t>
      </w:r>
      <w:r w:rsidR="007202F9">
        <w:rPr>
          <w:rFonts w:ascii="Times New Roman" w:eastAsia="Times New Roman" w:hAnsi="Times New Roman" w:cs="Times New Roman"/>
          <w:sz w:val="24"/>
          <w:szCs w:val="24"/>
          <w:lang w:val="en-US"/>
        </w:rPr>
        <w:t xml:space="preserve"> Below are two images of wind vector </w:t>
      </w:r>
    </w:p>
    <w:p w14:paraId="59F5144F" w14:textId="1AA0C15A" w:rsidR="009751AD" w:rsidRPr="009751AD" w:rsidRDefault="009751AD" w:rsidP="009751AD">
      <w:pPr>
        <w:pStyle w:val="TOCHeading"/>
      </w:pPr>
      <w:r w:rsidRPr="7C8C8381">
        <w:rPr>
          <w:sz w:val="40"/>
          <w:szCs w:val="40"/>
        </w:rPr>
        <w:lastRenderedPageBreak/>
        <w:t>Wind Effects with Seeded Stochasticity</w:t>
      </w:r>
    </w:p>
    <w:p w14:paraId="48D384F1" w14:textId="1D7E08E6" w:rsidR="00694729" w:rsidRDefault="007202F9" w:rsidP="007202F9">
      <w:pPr>
        <w:spacing w:after="160" w:line="259"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maps, a non-mirrored and mirrored example. Stochasticity influences the vector field by altering the offset of where the Perlin noise values are generated. </w:t>
      </w:r>
      <w:r w:rsidR="00331A3D">
        <w:rPr>
          <w:rFonts w:ascii="Times New Roman" w:eastAsia="Times New Roman" w:hAnsi="Times New Roman" w:cs="Times New Roman"/>
          <w:sz w:val="24"/>
          <w:szCs w:val="24"/>
          <w:lang w:val="en-US"/>
        </w:rPr>
        <w:t xml:space="preserve">The offset is a random value generated between 0 and 10000, assuring a wide arrange of possible values. </w:t>
      </w:r>
    </w:p>
    <w:p w14:paraId="07281043" w14:textId="77777777" w:rsidR="009751AD" w:rsidRDefault="009751AD" w:rsidP="007202F9">
      <w:pPr>
        <w:spacing w:after="160" w:line="259" w:lineRule="auto"/>
        <w:jc w:val="both"/>
        <w:rPr>
          <w:rFonts w:ascii="Times New Roman" w:eastAsia="Times New Roman" w:hAnsi="Times New Roman" w:cs="Times New Roman"/>
          <w:sz w:val="24"/>
          <w:szCs w:val="24"/>
          <w:lang w:val="en-US"/>
        </w:rPr>
      </w:pPr>
    </w:p>
    <w:p w14:paraId="0036BC1C" w14:textId="025F58D4" w:rsidR="00694729" w:rsidRDefault="00CC1C7E" w:rsidP="004545CA">
      <w:pPr>
        <w:spacing w:after="160" w:line="259" w:lineRule="auto"/>
        <w:jc w:val="center"/>
        <w:rPr>
          <w:rFonts w:ascii="Times New Roman" w:eastAsia="Times New Roman" w:hAnsi="Times New Roman" w:cs="Times New Roman"/>
          <w:sz w:val="24"/>
          <w:szCs w:val="24"/>
        </w:rPr>
      </w:pPr>
      <w:r>
        <w:rPr>
          <w:noProof/>
        </w:rPr>
        <w:drawing>
          <wp:inline distT="0" distB="0" distL="0" distR="0" wp14:anchorId="33B6A09A" wp14:editId="54623699">
            <wp:extent cx="5657264" cy="439102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4082" cy="4466173"/>
                    </a:xfrm>
                    <a:prstGeom prst="rect">
                      <a:avLst/>
                    </a:prstGeom>
                    <a:noFill/>
                    <a:ln>
                      <a:noFill/>
                    </a:ln>
                  </pic:spPr>
                </pic:pic>
              </a:graphicData>
            </a:graphic>
          </wp:inline>
        </w:drawing>
      </w:r>
    </w:p>
    <w:p w14:paraId="7D6F9D7F" w14:textId="66ADEC91" w:rsidR="004545CA" w:rsidRDefault="004545CA" w:rsidP="004545CA">
      <w:pPr>
        <w:pStyle w:val="Caption"/>
        <w:jc w:val="center"/>
      </w:pPr>
      <w:r>
        <w:t xml:space="preserve">Figure </w:t>
      </w:r>
      <w:r w:rsidR="002036F0">
        <w:t>55</w:t>
      </w:r>
      <w:r>
        <w:t xml:space="preserve">: Wind </w:t>
      </w:r>
      <w:r w:rsidR="00963353">
        <w:t>v</w:t>
      </w:r>
      <w:r>
        <w:t xml:space="preserve">ector </w:t>
      </w:r>
      <w:r w:rsidR="00963353">
        <w:t>f</w:t>
      </w:r>
      <w:r>
        <w:t xml:space="preserve">ield </w:t>
      </w:r>
      <w:r w:rsidR="00963353">
        <w:t>e</w:t>
      </w:r>
      <w:r>
        <w:t>xample</w:t>
      </w:r>
    </w:p>
    <w:p w14:paraId="1EDF73F1" w14:textId="77777777" w:rsidR="004545CA" w:rsidRDefault="004545CA" w:rsidP="004545CA">
      <w:pPr>
        <w:spacing w:after="160" w:line="259" w:lineRule="auto"/>
        <w:jc w:val="center"/>
        <w:rPr>
          <w:rFonts w:ascii="Times New Roman" w:eastAsia="Times New Roman" w:hAnsi="Times New Roman" w:cs="Times New Roman"/>
          <w:sz w:val="24"/>
          <w:szCs w:val="24"/>
        </w:rPr>
      </w:pPr>
    </w:p>
    <w:p w14:paraId="228AB65F"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456EAC90"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21AC961E"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688BB412"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52880AFA" w14:textId="77777777" w:rsidR="009751AD" w:rsidRDefault="009751AD" w:rsidP="009751AD">
      <w:pPr>
        <w:pStyle w:val="TOCHeading"/>
      </w:pPr>
      <w:r w:rsidRPr="7C8C8381">
        <w:rPr>
          <w:sz w:val="40"/>
          <w:szCs w:val="40"/>
        </w:rPr>
        <w:lastRenderedPageBreak/>
        <w:t>Wind Effects with Seeded Stochasticity</w:t>
      </w:r>
    </w:p>
    <w:p w14:paraId="0F749B22" w14:textId="57AB7A9D" w:rsidR="004545CA" w:rsidRDefault="004545CA" w:rsidP="004545CA">
      <w:pPr>
        <w:spacing w:after="160" w:line="259" w:lineRule="auto"/>
        <w:jc w:val="center"/>
        <w:rPr>
          <w:rFonts w:ascii="Times New Roman" w:eastAsia="Times New Roman" w:hAnsi="Times New Roman" w:cs="Times New Roman"/>
          <w:sz w:val="24"/>
          <w:szCs w:val="24"/>
        </w:rPr>
      </w:pPr>
      <w:r>
        <w:rPr>
          <w:noProof/>
        </w:rPr>
        <w:drawing>
          <wp:inline distT="0" distB="0" distL="0" distR="0" wp14:anchorId="69B4D6F8" wp14:editId="440E8AD9">
            <wp:extent cx="5316414" cy="4133850"/>
            <wp:effectExtent l="0" t="0" r="0" b="0"/>
            <wp:docPr id="545593536" name="Picture 54559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27204" cy="4297752"/>
                    </a:xfrm>
                    <a:prstGeom prst="rect">
                      <a:avLst/>
                    </a:prstGeom>
                    <a:noFill/>
                    <a:ln>
                      <a:noFill/>
                    </a:ln>
                  </pic:spPr>
                </pic:pic>
              </a:graphicData>
            </a:graphic>
          </wp:inline>
        </w:drawing>
      </w:r>
    </w:p>
    <w:p w14:paraId="3C28285D" w14:textId="47BB7614" w:rsidR="004545CA" w:rsidRDefault="004545CA" w:rsidP="004545CA">
      <w:pPr>
        <w:pStyle w:val="Caption"/>
        <w:jc w:val="center"/>
      </w:pPr>
      <w:r>
        <w:t xml:space="preserve">Figure </w:t>
      </w:r>
      <w:r w:rsidR="002036F0">
        <w:t>56</w:t>
      </w:r>
      <w:r>
        <w:t xml:space="preserve">: Mirrored </w:t>
      </w:r>
      <w:r w:rsidR="00963353">
        <w:t>v</w:t>
      </w:r>
      <w:r>
        <w:t xml:space="preserve">ector </w:t>
      </w:r>
      <w:r w:rsidR="00963353">
        <w:t>f</w:t>
      </w:r>
      <w:r>
        <w:t xml:space="preserve">ield </w:t>
      </w:r>
      <w:r w:rsidR="00963353">
        <w:t>e</w:t>
      </w:r>
      <w:r>
        <w:t>xample</w:t>
      </w:r>
    </w:p>
    <w:p w14:paraId="7CB65AA6" w14:textId="24111D55" w:rsidR="39802142" w:rsidRPr="00793607" w:rsidRDefault="34B19DB5" w:rsidP="39802142">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 xml:space="preserve">Movement logic for the Everglades project lies in the server.py file in the movement() function. This function executes the movement of every group of drones for each player in a session. It iterates through every group of drones belonging to a player, checks if that drone is not destroyed, and then declares that the group is moving. </w:t>
      </w:r>
      <w:r w:rsidR="00387B28">
        <w:rPr>
          <w:rFonts w:ascii="Times New Roman" w:eastAsia="Times New Roman" w:hAnsi="Times New Roman" w:cs="Times New Roman"/>
          <w:sz w:val="24"/>
          <w:szCs w:val="24"/>
          <w:lang w:val="en-US"/>
        </w:rPr>
        <w:t xml:space="preserve">The code has been changed to affect </w:t>
      </w:r>
      <w:r w:rsidR="00694729">
        <w:rPr>
          <w:rFonts w:ascii="Times New Roman" w:eastAsia="Times New Roman" w:hAnsi="Times New Roman" w:cs="Times New Roman"/>
          <w:sz w:val="24"/>
          <w:szCs w:val="24"/>
          <w:lang w:val="en-US"/>
        </w:rPr>
        <w:t xml:space="preserve">a drone in the process </w:t>
      </w:r>
      <w:r w:rsidR="00CC1C7E">
        <w:rPr>
          <w:rFonts w:ascii="Times New Roman" w:eastAsia="Times New Roman" w:hAnsi="Times New Roman" w:cs="Times New Roman"/>
          <w:sz w:val="24"/>
          <w:szCs w:val="24"/>
          <w:lang w:val="en-US"/>
        </w:rPr>
        <w:t xml:space="preserve">of moving so that it </w:t>
      </w:r>
      <w:r w:rsidR="00B669D3">
        <w:rPr>
          <w:rFonts w:ascii="Times New Roman" w:eastAsia="Times New Roman" w:hAnsi="Times New Roman" w:cs="Times New Roman"/>
          <w:sz w:val="24"/>
          <w:szCs w:val="24"/>
          <w:lang w:val="en-US"/>
        </w:rPr>
        <w:t xml:space="preserve">is influenced </w:t>
      </w:r>
      <w:r w:rsidR="00CC1C7E">
        <w:rPr>
          <w:rFonts w:ascii="Times New Roman" w:eastAsia="Times New Roman" w:hAnsi="Times New Roman" w:cs="Times New Roman"/>
          <w:sz w:val="24"/>
          <w:szCs w:val="24"/>
          <w:lang w:val="en-US"/>
        </w:rPr>
        <w:t>by the scalar wind value</w:t>
      </w:r>
      <w:r w:rsidR="00B669D3">
        <w:rPr>
          <w:rFonts w:ascii="Times New Roman" w:eastAsia="Times New Roman" w:hAnsi="Times New Roman" w:cs="Times New Roman"/>
          <w:sz w:val="24"/>
          <w:szCs w:val="24"/>
          <w:lang w:val="en-US"/>
        </w:rPr>
        <w:t xml:space="preserve">. It should be noted that the function checks if a group has travelled half the distance to its destination. The reasoning behind this is that a group is experiencing the force of its destination node more than its departure node. This means that the scalar value calculated using the destination node instead. </w:t>
      </w:r>
    </w:p>
    <w:p w14:paraId="4819FD00" w14:textId="77777777" w:rsidR="009751AD" w:rsidRDefault="009751AD" w:rsidP="009751AD">
      <w:pPr>
        <w:pStyle w:val="TOCHeading"/>
      </w:pPr>
      <w:r w:rsidRPr="7C8C8381">
        <w:rPr>
          <w:sz w:val="40"/>
          <w:szCs w:val="40"/>
        </w:rPr>
        <w:lastRenderedPageBreak/>
        <w:t>Wind Effects with Seeded Stochasticity</w:t>
      </w:r>
    </w:p>
    <w:p w14:paraId="24ABBE16" w14:textId="0DF3154E" w:rsidR="39802142" w:rsidRDefault="006027F2" w:rsidP="006027F2">
      <w:pPr>
        <w:spacing w:after="160" w:line="259" w:lineRule="auto"/>
        <w:jc w:val="center"/>
      </w:pPr>
      <w:r>
        <w:rPr>
          <w:noProof/>
        </w:rPr>
        <w:drawing>
          <wp:inline distT="0" distB="0" distL="0" distR="0" wp14:anchorId="4185142C" wp14:editId="340EA34D">
            <wp:extent cx="6008673" cy="4514850"/>
            <wp:effectExtent l="0" t="0" r="0" b="0"/>
            <wp:docPr id="545593539" name="Picture 54559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32885" cy="4533043"/>
                    </a:xfrm>
                    <a:prstGeom prst="rect">
                      <a:avLst/>
                    </a:prstGeom>
                  </pic:spPr>
                </pic:pic>
              </a:graphicData>
            </a:graphic>
          </wp:inline>
        </w:drawing>
      </w:r>
    </w:p>
    <w:p w14:paraId="21867FEE" w14:textId="12DA36EA" w:rsidR="00793607" w:rsidRPr="00B669D3" w:rsidRDefault="00E20695" w:rsidP="00B669D3">
      <w:pPr>
        <w:pStyle w:val="Caption"/>
        <w:jc w:val="center"/>
      </w:pPr>
      <w:r>
        <w:t xml:space="preserve">Figure </w:t>
      </w:r>
      <w:r w:rsidR="002036F0">
        <w:t>57</w:t>
      </w:r>
      <w:r>
        <w:t xml:space="preserve">: </w:t>
      </w:r>
      <w:r w:rsidR="39802142">
        <w:t>Movement function code snippet</w:t>
      </w:r>
    </w:p>
    <w:p w14:paraId="63634C00" w14:textId="77777777" w:rsidR="00191AB1" w:rsidRDefault="00191AB1" w:rsidP="00793607">
      <w:pPr>
        <w:pStyle w:val="TOCHeading"/>
        <w:rPr>
          <w:sz w:val="40"/>
          <w:szCs w:val="40"/>
        </w:rPr>
      </w:pPr>
    </w:p>
    <w:p w14:paraId="7E7251BB" w14:textId="3B69C2CF" w:rsidR="78B370DA" w:rsidRPr="00793607" w:rsidRDefault="78B370DA" w:rsidP="00793607">
      <w:pPr>
        <w:pStyle w:val="TOCHeading"/>
        <w:rPr>
          <w:rFonts w:eastAsia="Times New Roman"/>
        </w:rPr>
      </w:pPr>
      <w:r w:rsidRPr="78B370DA">
        <w:rPr>
          <w:rFonts w:eastAsia="Times New Roman"/>
        </w:rPr>
        <w:t>High-Level Implementation</w:t>
      </w:r>
    </w:p>
    <w:p w14:paraId="59E18BA6" w14:textId="384AE5B9" w:rsidR="34B19DB5" w:rsidRPr="0016765B" w:rsidRDefault="34B19DB5" w:rsidP="00715775">
      <w:pPr>
        <w:spacing w:after="160" w:line="259" w:lineRule="auto"/>
        <w:rPr>
          <w:rFonts w:ascii="Times New Roman" w:eastAsia="Times New Roman" w:hAnsi="Times New Roman" w:cs="Times New Roman"/>
          <w:iCs/>
          <w:sz w:val="24"/>
          <w:szCs w:val="24"/>
          <w:lang w:val="en-US"/>
        </w:rPr>
      </w:pPr>
      <w:r w:rsidRPr="34B19DB5">
        <w:rPr>
          <w:rFonts w:ascii="Times New Roman" w:eastAsia="Times New Roman" w:hAnsi="Times New Roman" w:cs="Times New Roman"/>
          <w:sz w:val="24"/>
          <w:szCs w:val="24"/>
          <w:lang w:val="en-US"/>
        </w:rPr>
        <w:t>Below is a diagram displaying how the wind will be implemented on a game board. Each of the vertices in the game board has a corresponding wind value. As stated before, this is determined by</w:t>
      </w:r>
      <w:r w:rsidR="002E7E11">
        <w:rPr>
          <w:rFonts w:ascii="Times New Roman" w:eastAsia="Times New Roman" w:hAnsi="Times New Roman" w:cs="Times New Roman"/>
          <w:sz w:val="24"/>
          <w:szCs w:val="24"/>
          <w:lang w:val="en-US"/>
        </w:rPr>
        <w:t xml:space="preserve"> generating the scalar projection of a wind vector onto the unit vector of a connection’s direction</w:t>
      </w:r>
      <w:r w:rsidRPr="34B19DB5">
        <w:rPr>
          <w:rFonts w:ascii="Times New Roman" w:eastAsia="Times New Roman" w:hAnsi="Times New Roman" w:cs="Times New Roman"/>
          <w:sz w:val="24"/>
          <w:szCs w:val="24"/>
          <w:lang w:val="en-US"/>
        </w:rPr>
        <w:t>.</w:t>
      </w:r>
      <w:r w:rsidR="0016765B">
        <w:rPr>
          <w:rFonts w:ascii="Times New Roman" w:eastAsia="Times New Roman" w:hAnsi="Times New Roman" w:cs="Times New Roman"/>
          <w:sz w:val="24"/>
          <w:szCs w:val="24"/>
          <w:lang w:val="en-US"/>
        </w:rPr>
        <w:t xml:space="preserve"> </w:t>
      </w:r>
      <w:r w:rsidR="0016765B">
        <w:rPr>
          <w:rFonts w:ascii="Times New Roman" w:eastAsia="Times New Roman" w:hAnsi="Times New Roman" w:cs="Times New Roman"/>
          <w:iCs/>
          <w:sz w:val="24"/>
          <w:szCs w:val="24"/>
          <w:lang w:val="en-US"/>
        </w:rPr>
        <w:t>In this example, only the scalar values for a node</w:t>
      </w:r>
      <w:r w:rsidR="00AB7A35">
        <w:rPr>
          <w:rFonts w:ascii="Times New Roman" w:eastAsia="Times New Roman" w:hAnsi="Times New Roman" w:cs="Times New Roman"/>
          <w:iCs/>
          <w:sz w:val="24"/>
          <w:szCs w:val="24"/>
          <w:lang w:val="en-US"/>
        </w:rPr>
        <w:t xml:space="preserve"> travelling from 1 outward are displayed.</w:t>
      </w:r>
    </w:p>
    <w:p w14:paraId="280BBD39" w14:textId="77777777" w:rsidR="009751AD" w:rsidRDefault="009751AD" w:rsidP="009751AD">
      <w:pPr>
        <w:pStyle w:val="TOCHeading"/>
      </w:pPr>
      <w:r w:rsidRPr="7C8C8381">
        <w:rPr>
          <w:sz w:val="40"/>
          <w:szCs w:val="40"/>
        </w:rPr>
        <w:lastRenderedPageBreak/>
        <w:t>Wind Effects with Seeded Stochasticity</w:t>
      </w:r>
    </w:p>
    <w:p w14:paraId="3A83386F" w14:textId="3F2E747A" w:rsidR="002E7E11" w:rsidRDefault="002E7E11" w:rsidP="002E7E11">
      <w:pPr>
        <w:spacing w:after="160" w:line="259" w:lineRule="auto"/>
        <w:jc w:val="center"/>
        <w:rPr>
          <w:rFonts w:ascii="Times New Roman" w:eastAsia="Times New Roman" w:hAnsi="Times New Roman" w:cs="Times New Roman"/>
          <w:sz w:val="24"/>
          <w:szCs w:val="24"/>
        </w:rPr>
      </w:pPr>
      <w:r>
        <w:rPr>
          <w:noProof/>
        </w:rPr>
        <w:drawing>
          <wp:inline distT="0" distB="0" distL="0" distR="0" wp14:anchorId="2E390916" wp14:editId="0F3AD935">
            <wp:extent cx="2969212" cy="4533900"/>
            <wp:effectExtent l="0" t="0" r="3175" b="0"/>
            <wp:docPr id="545593540" name="Picture 54559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96936" cy="4576234"/>
                    </a:xfrm>
                    <a:prstGeom prst="rect">
                      <a:avLst/>
                    </a:prstGeom>
                    <a:noFill/>
                    <a:ln>
                      <a:noFill/>
                    </a:ln>
                  </pic:spPr>
                </pic:pic>
              </a:graphicData>
            </a:graphic>
          </wp:inline>
        </w:drawing>
      </w:r>
    </w:p>
    <w:p w14:paraId="4588C44D" w14:textId="0464104A" w:rsidR="39802142" w:rsidRDefault="00E20695" w:rsidP="39802142">
      <w:pPr>
        <w:pStyle w:val="Caption"/>
        <w:jc w:val="center"/>
      </w:pPr>
      <w:r>
        <w:t xml:space="preserve">Figure </w:t>
      </w:r>
      <w:r w:rsidR="002036F0">
        <w:t>58</w:t>
      </w:r>
      <w:r>
        <w:t xml:space="preserve">: </w:t>
      </w:r>
      <w:r w:rsidR="002E7E11">
        <w:t xml:space="preserve">High </w:t>
      </w:r>
      <w:r w:rsidR="00963353">
        <w:t>l</w:t>
      </w:r>
      <w:r w:rsidR="002E7E11">
        <w:t xml:space="preserve">evel </w:t>
      </w:r>
      <w:r w:rsidR="00963353">
        <w:t>r</w:t>
      </w:r>
      <w:r w:rsidR="002E7E11">
        <w:t xml:space="preserve">epresentation of </w:t>
      </w:r>
      <w:r w:rsidR="00963353">
        <w:t>w</w:t>
      </w:r>
      <w:r w:rsidR="002E7E11">
        <w:t xml:space="preserve">ind </w:t>
      </w:r>
      <w:r w:rsidR="00963353">
        <w:t>v</w:t>
      </w:r>
      <w:r w:rsidR="002E7E11">
        <w:t xml:space="preserve">ectors and </w:t>
      </w:r>
      <w:r w:rsidR="00963353">
        <w:t>s</w:t>
      </w:r>
      <w:r w:rsidR="002E7E11">
        <w:t>calars</w:t>
      </w:r>
    </w:p>
    <w:p w14:paraId="5A3DAC03" w14:textId="0BDFE382" w:rsidR="34B19DB5" w:rsidRDefault="34B19DB5" w:rsidP="34B19DB5">
      <w:pPr>
        <w:spacing w:after="160" w:line="259" w:lineRule="auto"/>
        <w:jc w:val="center"/>
        <w:rPr>
          <w:rFonts w:ascii="Times New Roman" w:eastAsia="Times New Roman" w:hAnsi="Times New Roman" w:cs="Times New Roman"/>
          <w:sz w:val="24"/>
          <w:szCs w:val="24"/>
        </w:rPr>
      </w:pPr>
    </w:p>
    <w:p w14:paraId="24F03BC5" w14:textId="30017909" w:rsidR="00715775" w:rsidRPr="00715775" w:rsidRDefault="00715775" w:rsidP="00715775">
      <w:pPr>
        <w:pStyle w:val="TOCHeading"/>
        <w:rPr>
          <w:rFonts w:eastAsia="Times New Roman"/>
        </w:rPr>
      </w:pPr>
      <w:r>
        <w:rPr>
          <w:rFonts w:eastAsia="Times New Roman"/>
        </w:rPr>
        <w:t>Data Structure Implementation</w:t>
      </w:r>
    </w:p>
    <w:p w14:paraId="13672D81" w14:textId="702669CA" w:rsidR="34B19DB5" w:rsidRDefault="00387B28" w:rsidP="00387B2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The wind </w:t>
      </w:r>
      <w:r w:rsidR="00B669D3">
        <w:rPr>
          <w:rFonts w:ascii="Times New Roman" w:eastAsia="Times New Roman" w:hAnsi="Times New Roman" w:cs="Times New Roman"/>
          <w:sz w:val="24"/>
          <w:szCs w:val="24"/>
          <w:lang w:val="en-US"/>
        </w:rPr>
        <w:t xml:space="preserve">scalar values </w:t>
      </w:r>
      <w:r w:rsidR="00BA4DC2">
        <w:rPr>
          <w:rFonts w:ascii="Times New Roman" w:eastAsia="Times New Roman" w:hAnsi="Times New Roman" w:cs="Times New Roman"/>
          <w:sz w:val="24"/>
          <w:szCs w:val="24"/>
          <w:lang w:val="en-US"/>
        </w:rPr>
        <w:t xml:space="preserve">are stored in a HashMap, or dictionary, where the key value is a tuple value containing the node values of the departing and destination nodes for a group’s movement over a given connection. </w:t>
      </w:r>
      <w:r w:rsidR="00117DE8">
        <w:rPr>
          <w:rFonts w:ascii="Times New Roman" w:eastAsia="Times New Roman" w:hAnsi="Times New Roman" w:cs="Times New Roman"/>
          <w:sz w:val="24"/>
          <w:szCs w:val="24"/>
          <w:lang w:val="en-US"/>
        </w:rPr>
        <w:t>Every</w:t>
      </w:r>
      <w:r w:rsidR="00BA4DC2">
        <w:rPr>
          <w:rFonts w:ascii="Times New Roman" w:eastAsia="Times New Roman" w:hAnsi="Times New Roman" w:cs="Times New Roman"/>
          <w:sz w:val="24"/>
          <w:szCs w:val="24"/>
          <w:lang w:val="en-US"/>
        </w:rPr>
        <w:t xml:space="preserve"> connection is accounted for twice in </w:t>
      </w:r>
      <w:r w:rsidR="00117DE8">
        <w:rPr>
          <w:rFonts w:ascii="Times New Roman" w:eastAsia="Times New Roman" w:hAnsi="Times New Roman" w:cs="Times New Roman"/>
          <w:sz w:val="24"/>
          <w:szCs w:val="24"/>
          <w:lang w:val="en-US"/>
        </w:rPr>
        <w:t xml:space="preserve">the HashMap, one in each direction that a node can possibly travel. The value for each key are the scalar multiplier values that will be applied to a group when it is travelling over that connection There are two values because the other connections wind vector is used to generate the scalar when a unit has travelled more than halfway between a connection. The maximum value for a scalar is 20%, meaning that the range of values that a node can be </w:t>
      </w:r>
      <w:r w:rsidR="002E7E11">
        <w:rPr>
          <w:rFonts w:ascii="Times New Roman" w:eastAsia="Times New Roman" w:hAnsi="Times New Roman" w:cs="Times New Roman"/>
          <w:sz w:val="24"/>
          <w:szCs w:val="24"/>
          <w:lang w:val="en-US"/>
        </w:rPr>
        <w:t>affected</w:t>
      </w:r>
      <w:r w:rsidR="00117DE8">
        <w:rPr>
          <w:rFonts w:ascii="Times New Roman" w:eastAsia="Times New Roman" w:hAnsi="Times New Roman" w:cs="Times New Roman"/>
          <w:sz w:val="24"/>
          <w:szCs w:val="24"/>
          <w:lang w:val="en-US"/>
        </w:rPr>
        <w:t xml:space="preserve"> in their movement is a -20% to 20% difference from their original movement.</w:t>
      </w:r>
    </w:p>
    <w:p w14:paraId="6566ED7A" w14:textId="77777777" w:rsidR="009751AD" w:rsidRDefault="009751AD" w:rsidP="009751AD">
      <w:pPr>
        <w:pStyle w:val="TOCHeading"/>
      </w:pPr>
      <w:r w:rsidRPr="7C8C8381">
        <w:rPr>
          <w:sz w:val="40"/>
          <w:szCs w:val="40"/>
        </w:rPr>
        <w:lastRenderedPageBreak/>
        <w:t>Wind Effects with Seeded Stochasticity</w:t>
      </w:r>
    </w:p>
    <w:p w14:paraId="60DB3111" w14:textId="27DDA924" w:rsidR="34B19DB5" w:rsidRDefault="00715775" w:rsidP="00117DE8">
      <w:pPr>
        <w:spacing w:after="160" w:line="259" w:lineRule="auto"/>
        <w:jc w:val="center"/>
        <w:rPr>
          <w:rFonts w:ascii="Times New Roman" w:eastAsia="Times New Roman" w:hAnsi="Times New Roman" w:cs="Times New Roman"/>
          <w:sz w:val="24"/>
          <w:szCs w:val="24"/>
        </w:rPr>
      </w:pPr>
      <w:r>
        <w:rPr>
          <w:noProof/>
        </w:rPr>
        <w:drawing>
          <wp:inline distT="0" distB="0" distL="0" distR="0" wp14:anchorId="7DAE9381" wp14:editId="750B9215">
            <wp:extent cx="4048581" cy="6038850"/>
            <wp:effectExtent l="0" t="0" r="9525" b="0"/>
            <wp:docPr id="545593537" name="Picture 54559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5295" cy="6093613"/>
                    </a:xfrm>
                    <a:prstGeom prst="rect">
                      <a:avLst/>
                    </a:prstGeom>
                    <a:noFill/>
                    <a:ln>
                      <a:noFill/>
                    </a:ln>
                  </pic:spPr>
                </pic:pic>
              </a:graphicData>
            </a:graphic>
          </wp:inline>
        </w:drawing>
      </w:r>
    </w:p>
    <w:p w14:paraId="1C7C25FF" w14:textId="12B0FA4A" w:rsidR="39802142" w:rsidRDefault="00E20695" w:rsidP="39802142">
      <w:pPr>
        <w:pStyle w:val="Caption"/>
        <w:jc w:val="center"/>
      </w:pPr>
      <w:r>
        <w:t xml:space="preserve">Figure </w:t>
      </w:r>
      <w:r w:rsidR="002036F0">
        <w:t>59</w:t>
      </w:r>
      <w:r>
        <w:t xml:space="preserve">: </w:t>
      </w:r>
      <w:r w:rsidR="00715775">
        <w:t xml:space="preserve">Wind </w:t>
      </w:r>
      <w:r w:rsidR="00963353">
        <w:t>s</w:t>
      </w:r>
      <w:r w:rsidR="00715775">
        <w:t xml:space="preserve">calar HashMap </w:t>
      </w:r>
      <w:r w:rsidR="00963353">
        <w:t>e</w:t>
      </w:r>
      <w:r w:rsidR="00715775">
        <w:t>xample</w:t>
      </w:r>
    </w:p>
    <w:p w14:paraId="6F43C476" w14:textId="15D4D1FD" w:rsidR="00B0293B" w:rsidRDefault="00B0293B" w:rsidP="00793607">
      <w:pPr>
        <w:pStyle w:val="TOCHeading"/>
        <w:rPr>
          <w:rFonts w:eastAsia="Times New Roman"/>
        </w:rPr>
      </w:pPr>
    </w:p>
    <w:p w14:paraId="208898C6" w14:textId="77777777" w:rsidR="00B0293B" w:rsidRPr="00B0293B" w:rsidRDefault="00B0293B" w:rsidP="00B0293B">
      <w:pPr>
        <w:rPr>
          <w:lang w:val="en-US"/>
        </w:rPr>
      </w:pPr>
    </w:p>
    <w:p w14:paraId="15753068" w14:textId="3F3BAC0A" w:rsidR="00B0293B" w:rsidRPr="00B0293B" w:rsidRDefault="00B0293B" w:rsidP="00793607">
      <w:pPr>
        <w:pStyle w:val="TOCHeading"/>
      </w:pPr>
      <w:r w:rsidRPr="7C8C8381">
        <w:rPr>
          <w:sz w:val="40"/>
          <w:szCs w:val="40"/>
        </w:rPr>
        <w:lastRenderedPageBreak/>
        <w:t>Wind Effects with Seeded Stochasticity</w:t>
      </w:r>
    </w:p>
    <w:p w14:paraId="2AA4E2F7" w14:textId="0279CB34" w:rsidR="34B19DB5" w:rsidRDefault="009D6BF1" w:rsidP="00793607">
      <w:pPr>
        <w:pStyle w:val="TOCHeading"/>
        <w:rPr>
          <w:rFonts w:ascii="Times New Roman" w:eastAsia="Times New Roman" w:hAnsi="Times New Roman"/>
          <w:sz w:val="24"/>
          <w:szCs w:val="24"/>
        </w:rPr>
      </w:pPr>
      <w:r>
        <w:rPr>
          <w:rFonts w:eastAsia="Times New Roman"/>
        </w:rPr>
        <w:t xml:space="preserve">Entire </w:t>
      </w:r>
      <w:r w:rsidR="78B370DA" w:rsidRPr="78B370DA">
        <w:rPr>
          <w:rFonts w:eastAsia="Times New Roman"/>
        </w:rPr>
        <w:t>Process of Wind Data Structure Generation</w:t>
      </w:r>
    </w:p>
    <w:p w14:paraId="5482B910" w14:textId="77777777" w:rsidR="009D6BF1" w:rsidRDefault="009D6BF1" w:rsidP="001D7FE0">
      <w:pPr>
        <w:pStyle w:val="Caption"/>
        <w:spacing w:after="0"/>
        <w:jc w:val="both"/>
        <w:rPr>
          <w:rFonts w:ascii="Times New Roman" w:eastAsia="Times New Roman" w:hAnsi="Times New Roman"/>
          <w:i w:val="0"/>
          <w:iCs w:val="0"/>
          <w:sz w:val="24"/>
          <w:szCs w:val="24"/>
        </w:rPr>
      </w:pPr>
    </w:p>
    <w:p w14:paraId="57D36AEF" w14:textId="38B13CE2" w:rsidR="00F42D8E" w:rsidRDefault="00F42D8E" w:rsidP="00F42D8E">
      <w:pPr>
        <w:rPr>
          <w:rFonts w:ascii="Times New Roman" w:hAnsi="Times New Roman" w:cs="Times New Roman"/>
          <w:sz w:val="24"/>
          <w:szCs w:val="24"/>
        </w:rPr>
      </w:pPr>
      <w:r w:rsidRPr="00F42D8E">
        <w:rPr>
          <w:rFonts w:ascii="Times New Roman" w:hAnsi="Times New Roman" w:cs="Times New Roman"/>
          <w:sz w:val="24"/>
          <w:szCs w:val="24"/>
        </w:rPr>
        <w:t xml:space="preserve">Below is a step by step walkthrough of the every step in the wind generation: </w:t>
      </w:r>
    </w:p>
    <w:p w14:paraId="113A80EA" w14:textId="707B77A9" w:rsidR="00F42D8E" w:rsidRDefault="00F42D8E"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Game board is recreated and passed to the wind library</w:t>
      </w:r>
    </w:p>
    <w:p w14:paraId="2BAB1133" w14:textId="152526CE" w:rsidR="009751AD" w:rsidRDefault="00F42D8E"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Wind library generated wind vector field that is the same size as the game board</w:t>
      </w:r>
    </w:p>
    <w:p w14:paraId="733A66D0" w14:textId="77777777" w:rsidR="009751AD" w:rsidRDefault="009751AD"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Generated game board is parsed </w:t>
      </w:r>
    </w:p>
    <w:p w14:paraId="228740E3" w14:textId="77777777" w:rsid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Connection direction is calculated</w:t>
      </w:r>
    </w:p>
    <w:p w14:paraId="39D0F9BD" w14:textId="77777777" w:rsid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Wind value associated with node position is obtained</w:t>
      </w:r>
    </w:p>
    <w:p w14:paraId="2109A71F" w14:textId="77777777" w:rsid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Scalar projection is calculated and added to the dictionary</w:t>
      </w:r>
    </w:p>
    <w:p w14:paraId="4D4E79A3" w14:textId="3CF13087" w:rsidR="009751AD" w:rsidRP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Connection heading in other direction is added as well</w:t>
      </w:r>
    </w:p>
    <w:p w14:paraId="589B0F58" w14:textId="6C60C8AA" w:rsidR="009D6BF1" w:rsidRPr="009751AD" w:rsidRDefault="009751AD"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When group is moving, wind HashMap lookup is performed to find the appropriate scalar value</w:t>
      </w:r>
    </w:p>
    <w:p w14:paraId="1229F070" w14:textId="77777777" w:rsidR="009D6BF1" w:rsidRDefault="009D6BF1" w:rsidP="001D7FE0">
      <w:pPr>
        <w:pStyle w:val="Caption"/>
        <w:spacing w:after="0"/>
        <w:jc w:val="both"/>
        <w:rPr>
          <w:rFonts w:ascii="Times New Roman" w:eastAsia="Times New Roman" w:hAnsi="Times New Roman"/>
          <w:i w:val="0"/>
          <w:iCs w:val="0"/>
          <w:sz w:val="24"/>
          <w:szCs w:val="24"/>
        </w:rPr>
      </w:pPr>
    </w:p>
    <w:p w14:paraId="4B4FF43E"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730ECAEF"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3077BD58"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4960D6EA"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5BB97120"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4DACF2A4"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3E7CFF5F"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13827906"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61D73A94"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295F8DD8"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65B931A3"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26FD2BA8"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340414BE"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5E0D13B8"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27345AB6"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7EAF9AEB"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03DFABFB" w14:textId="1E88BC61" w:rsidR="001D7FE0" w:rsidRPr="001E7053" w:rsidRDefault="001D7FE0" w:rsidP="001D7FE0">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36D5622C" w14:textId="77777777" w:rsidR="001D7FE0" w:rsidRPr="00AF0554" w:rsidRDefault="001D7FE0" w:rsidP="00793607">
      <w:pPr>
        <w:pStyle w:val="TOCHeading"/>
        <w:rPr>
          <w:rFonts w:eastAsia="Times New Roman"/>
        </w:rPr>
      </w:pPr>
      <w:r w:rsidRPr="00AF0554">
        <w:rPr>
          <w:rFonts w:eastAsia="Times New Roman"/>
        </w:rPr>
        <w:t>Purpose</w:t>
      </w:r>
    </w:p>
    <w:p w14:paraId="33240F5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096D8940" w14:textId="77777777" w:rsidR="001D7FE0" w:rsidRDefault="001D7FE0" w:rsidP="001D7FE0">
      <w:pPr>
        <w:spacing w:line="254" w:lineRule="auto"/>
        <w:jc w:val="both"/>
        <w:rPr>
          <w:rFonts w:ascii="Times New Roman" w:eastAsia="Calibri" w:hAnsi="Times New Roman" w:cs="Times New Roman"/>
          <w:sz w:val="24"/>
          <w:szCs w:val="24"/>
        </w:rPr>
      </w:pPr>
    </w:p>
    <w:p w14:paraId="3D0A0840" w14:textId="4F8BEB11"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sensor will be designed </w:t>
      </w:r>
      <w:r w:rsidR="006B6777">
        <w:rPr>
          <w:rFonts w:ascii="Times New Roman" w:eastAsia="Calibri" w:hAnsi="Times New Roman" w:cs="Times New Roman"/>
          <w:sz w:val="24"/>
          <w:szCs w:val="24"/>
        </w:rPr>
        <w:t>to participate in the current version of Everglades as well as having future functionality. This means that the unit will have unique bonuses to enhance the game for agents. However, it will also be able to collect data based on visual elements in Unreal. Since this visual data is post-processed, it will not affect current gameplay but may be used in future iterations.</w:t>
      </w:r>
    </w:p>
    <w:p w14:paraId="44EB654D" w14:textId="77777777" w:rsidR="001D7FE0" w:rsidRPr="00AF0554" w:rsidRDefault="001D7FE0" w:rsidP="00793607">
      <w:pPr>
        <w:pStyle w:val="TOCHeading"/>
        <w:rPr>
          <w:rFonts w:eastAsia="Times New Roman"/>
        </w:rPr>
      </w:pPr>
      <w:r w:rsidRPr="00AF0554">
        <w:rPr>
          <w:rFonts w:eastAsia="Times New Roman"/>
        </w:rPr>
        <w:t>Sensor Background Research</w:t>
      </w:r>
    </w:p>
    <w:p w14:paraId="5561E71C" w14:textId="5436CB39"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sponsor gave the team three options for sensors to implement: infrared (IR), electro-optical (EO), and synthetic aperture radar (SAR). Only one of these will be selected, implemented, and used within the game. Each sensor has unique advantages and disadvantages. No matter which is chosen, it must be configurable via input file.</w:t>
      </w:r>
    </w:p>
    <w:p w14:paraId="27EC021A" w14:textId="77777777" w:rsidR="001D7FE0" w:rsidRDefault="001D7FE0" w:rsidP="00B80E11">
      <w:pPr>
        <w:pStyle w:val="TOCHeading"/>
        <w:rPr>
          <w:rFonts w:eastAsia="Calibri"/>
        </w:rPr>
      </w:pPr>
      <w:r>
        <w:rPr>
          <w:rFonts w:eastAsia="Calibri"/>
        </w:rPr>
        <w:t>Infrared</w:t>
      </w:r>
    </w:p>
    <w:p w14:paraId="24196CA0"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Preeti Jain explains that 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 [1].</w:t>
      </w:r>
    </w:p>
    <w:p w14:paraId="0B07EAB7" w14:textId="77777777" w:rsidR="00B0293B" w:rsidRDefault="00B0293B" w:rsidP="00B80E11">
      <w:pPr>
        <w:spacing w:line="254" w:lineRule="auto"/>
        <w:jc w:val="both"/>
        <w:rPr>
          <w:rFonts w:ascii="Times New Roman" w:eastAsia="Calibri" w:hAnsi="Times New Roman" w:cs="Times New Roman"/>
          <w:sz w:val="24"/>
          <w:szCs w:val="24"/>
        </w:rPr>
      </w:pPr>
    </w:p>
    <w:p w14:paraId="628AB53D"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07559407"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589C677C"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042D267C"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11613355"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2D2CE409"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4286F88B"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5F7CBFF0"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50BE7FF1"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0DE3BD79"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6015129B" w14:textId="373F2E66" w:rsidR="00B0293B" w:rsidRPr="009751AD"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32C9321" w14:textId="77777777" w:rsidR="00B0293B" w:rsidRDefault="00B0293B" w:rsidP="00B80E11">
      <w:pPr>
        <w:spacing w:line="254" w:lineRule="auto"/>
        <w:jc w:val="both"/>
        <w:rPr>
          <w:rFonts w:ascii="Times New Roman" w:eastAsia="Calibri" w:hAnsi="Times New Roman" w:cs="Times New Roman"/>
          <w:sz w:val="24"/>
          <w:szCs w:val="24"/>
        </w:rPr>
      </w:pPr>
    </w:p>
    <w:p w14:paraId="78D6C3D7" w14:textId="49C41A2A" w:rsidR="009751AD"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Jain continues to describe that this energy passes through a medium, which in most cases would be air but could also be a vacuum or a liquid. The sensor collects and focuses this energy with lenses and mirrors composed of different materials depending on the specific needs of the sensor. </w:t>
      </w:r>
    </w:p>
    <w:p w14:paraId="1CCAF71B" w14:textId="77777777" w:rsidR="009751AD" w:rsidRDefault="009751AD" w:rsidP="00B80E11">
      <w:pPr>
        <w:spacing w:line="254" w:lineRule="auto"/>
        <w:jc w:val="both"/>
        <w:rPr>
          <w:rFonts w:ascii="Times New Roman" w:eastAsia="Calibri" w:hAnsi="Times New Roman" w:cs="Times New Roman"/>
          <w:sz w:val="24"/>
          <w:szCs w:val="24"/>
        </w:rPr>
      </w:pPr>
    </w:p>
    <w:p w14:paraId="2737AFC3" w14:textId="451CA9A0"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w:t>
      </w:r>
      <w:r w:rsidR="009970FA">
        <w:rPr>
          <w:rFonts w:ascii="Times New Roman" w:eastAsia="Calibri" w:hAnsi="Times New Roman" w:cs="Times New Roman"/>
          <w:sz w:val="24"/>
          <w:szCs w:val="24"/>
        </w:rPr>
        <w:t>60</w:t>
      </w:r>
      <w:r>
        <w:rPr>
          <w:rFonts w:ascii="Times New Roman" w:eastAsia="Calibri" w:hAnsi="Times New Roman" w:cs="Times New Roman"/>
          <w:sz w:val="24"/>
          <w:szCs w:val="24"/>
        </w:rPr>
        <w:t>.</w:t>
      </w:r>
    </w:p>
    <w:p w14:paraId="1E5E84F0" w14:textId="77777777" w:rsidR="001D7FE0" w:rsidRDefault="001D7FE0" w:rsidP="001D7FE0">
      <w:pPr>
        <w:keepNext/>
        <w:spacing w:line="254" w:lineRule="auto"/>
        <w:jc w:val="center"/>
        <w:rPr>
          <w:rFonts w:ascii="Calibri" w:eastAsia="Calibri" w:hAnsi="Calibri" w:cs="Times New Roman"/>
        </w:rPr>
      </w:pPr>
      <w:r>
        <w:rPr>
          <w:rFonts w:eastAsia="Calibri"/>
          <w:noProof/>
        </w:rPr>
        <w:drawing>
          <wp:inline distT="0" distB="0" distL="0" distR="0" wp14:anchorId="1B85AF2D" wp14:editId="729E23B1">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53155645" w14:textId="6BC90741" w:rsidR="001D7FE0" w:rsidRPr="00616748" w:rsidRDefault="001D7FE0" w:rsidP="0014155B">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60</w:t>
      </w:r>
      <w:r>
        <w:rPr>
          <w:rFonts w:ascii="Calibri" w:eastAsia="Calibri" w:hAnsi="Calibri" w:cs="Times New Roman"/>
          <w:i/>
          <w:iCs/>
          <w:color w:val="44546A" w:themeColor="text2"/>
          <w:sz w:val="18"/>
          <w:szCs w:val="18"/>
        </w:rPr>
        <w:t>: An infrared image. “Ir girl” by Cody.pope from Wikimedia Commons.</w:t>
      </w:r>
      <w:r w:rsidR="0014155B">
        <w:rPr>
          <w:rFonts w:ascii="Calibri" w:eastAsia="Calibri" w:hAnsi="Calibri" w:cs="Times New Roman"/>
          <w:i/>
          <w:iCs/>
          <w:color w:val="44546A" w:themeColor="text2"/>
          <w:sz w:val="18"/>
          <w:szCs w:val="18"/>
        </w:rPr>
        <w:t xml:space="preserve"> </w:t>
      </w:r>
      <w:r>
        <w:rPr>
          <w:rFonts w:ascii="Calibri" w:eastAsia="Calibri" w:hAnsi="Calibri" w:cs="Times New Roman"/>
          <w:i/>
          <w:iCs/>
          <w:color w:val="44546A" w:themeColor="text2"/>
          <w:sz w:val="18"/>
          <w:szCs w:val="18"/>
        </w:rPr>
        <w:t>Reprinted with permission. [5]</w:t>
      </w:r>
    </w:p>
    <w:p w14:paraId="749B7F63" w14:textId="77777777" w:rsidR="001D7FE0" w:rsidRDefault="001D7FE0" w:rsidP="001D7FE0">
      <w:pPr>
        <w:spacing w:line="254" w:lineRule="auto"/>
        <w:rPr>
          <w:rFonts w:ascii="Times New Roman" w:eastAsia="Calibri" w:hAnsi="Times New Roman" w:cs="Times New Roman"/>
          <w:sz w:val="24"/>
          <w:szCs w:val="24"/>
        </w:rPr>
      </w:pPr>
    </w:p>
    <w:p w14:paraId="0C72EF81" w14:textId="2A60B878"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 [1].</w:t>
      </w:r>
    </w:p>
    <w:p w14:paraId="305AE921" w14:textId="77777777" w:rsidR="001D7FE0" w:rsidRDefault="001D7FE0" w:rsidP="001D7FE0">
      <w:pPr>
        <w:spacing w:line="254" w:lineRule="auto"/>
        <w:jc w:val="both"/>
        <w:rPr>
          <w:rFonts w:ascii="Times New Roman" w:eastAsia="Calibri" w:hAnsi="Times New Roman" w:cs="Times New Roman"/>
          <w:sz w:val="24"/>
          <w:szCs w:val="24"/>
        </w:rPr>
      </w:pPr>
    </w:p>
    <w:p w14:paraId="2AAE527C" w14:textId="06D2F23D"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Passive sensors do not produce their own infrared signal but detect IR from objects in the field of view (see figure </w:t>
      </w:r>
      <w:r w:rsidR="009970FA">
        <w:rPr>
          <w:rFonts w:ascii="Times New Roman" w:eastAsia="Calibri" w:hAnsi="Times New Roman" w:cs="Times New Roman"/>
          <w:sz w:val="24"/>
          <w:szCs w:val="24"/>
        </w:rPr>
        <w:t>61</w:t>
      </w:r>
      <w:r>
        <w:rPr>
          <w:rFonts w:ascii="Times New Roman" w:eastAsia="Calibri" w:hAnsi="Times New Roman" w:cs="Times New Roman"/>
          <w:sz w:val="24"/>
          <w:szCs w:val="24"/>
        </w:rPr>
        <w:t>).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7C9F1B10" w14:textId="77777777" w:rsidR="001D7FE0" w:rsidRDefault="001D7FE0" w:rsidP="001D7FE0">
      <w:pPr>
        <w:spacing w:line="254" w:lineRule="auto"/>
        <w:jc w:val="both"/>
        <w:rPr>
          <w:rFonts w:ascii="Times New Roman" w:eastAsia="Calibri" w:hAnsi="Times New Roman" w:cs="Times New Roman"/>
          <w:sz w:val="24"/>
          <w:szCs w:val="24"/>
        </w:rPr>
      </w:pPr>
    </w:p>
    <w:p w14:paraId="7EDE219B"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2ABC2D9F" w14:textId="77777777" w:rsidR="001D7FE0" w:rsidRDefault="001D7FE0" w:rsidP="001D7FE0">
      <w:pPr>
        <w:spacing w:line="254" w:lineRule="auto"/>
        <w:jc w:val="both"/>
        <w:rPr>
          <w:rFonts w:ascii="Times New Roman" w:eastAsia="Calibri" w:hAnsi="Times New Roman" w:cs="Times New Roman"/>
          <w:sz w:val="24"/>
          <w:szCs w:val="24"/>
        </w:rPr>
      </w:pPr>
    </w:p>
    <w:p w14:paraId="102EFF69" w14:textId="7269D35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More appropriate for this project’s “drones” would be an active reflective sensor. Here, the emitting source and sensor are near each other and facing the same direction [1]. The emitted signal is projected towards a target which reflects the energy back toward the sensor’s detector (see figure </w:t>
      </w:r>
      <w:r w:rsidR="009970FA">
        <w:rPr>
          <w:rFonts w:ascii="Times New Roman" w:eastAsia="Calibri" w:hAnsi="Times New Roman" w:cs="Times New Roman"/>
          <w:sz w:val="24"/>
          <w:szCs w:val="24"/>
        </w:rPr>
        <w:t>61</w:t>
      </w:r>
      <w:r>
        <w:rPr>
          <w:rFonts w:ascii="Times New Roman" w:eastAsia="Calibri" w:hAnsi="Times New Roman" w:cs="Times New Roman"/>
          <w:sz w:val="24"/>
          <w:szCs w:val="24"/>
        </w:rPr>
        <w:t>). The signal is processed to produce the desired data.</w:t>
      </w:r>
    </w:p>
    <w:p w14:paraId="76092008" w14:textId="77777777" w:rsidR="001D7FE0" w:rsidRDefault="001D7FE0" w:rsidP="001D7FE0">
      <w:pPr>
        <w:spacing w:line="254" w:lineRule="auto"/>
        <w:jc w:val="both"/>
        <w:rPr>
          <w:rFonts w:ascii="Times New Roman" w:eastAsia="Calibri" w:hAnsi="Times New Roman" w:cs="Times New Roman"/>
          <w:sz w:val="24"/>
          <w:szCs w:val="24"/>
        </w:rPr>
      </w:pPr>
    </w:p>
    <w:p w14:paraId="795CF128" w14:textId="77777777" w:rsidR="00B0293B"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can be used to detect objects, find distance to an object, detect movement, and detect surface features [1]. Interpreting how different wavelengths of a signal are reflected by a </w:t>
      </w:r>
    </w:p>
    <w:p w14:paraId="75F7C7AA" w14:textId="77777777" w:rsidR="00B0293B" w:rsidRDefault="00B0293B" w:rsidP="001D7FE0">
      <w:pPr>
        <w:spacing w:line="254" w:lineRule="auto"/>
        <w:jc w:val="both"/>
        <w:rPr>
          <w:rFonts w:ascii="Times New Roman" w:eastAsia="Calibri" w:hAnsi="Times New Roman" w:cs="Times New Roman"/>
          <w:sz w:val="24"/>
          <w:szCs w:val="24"/>
        </w:rPr>
      </w:pPr>
    </w:p>
    <w:p w14:paraId="0F0828F4"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32D7774A" w14:textId="77777777" w:rsidR="00B0293B" w:rsidRDefault="00B0293B" w:rsidP="001D7FE0">
      <w:pPr>
        <w:spacing w:line="254" w:lineRule="auto"/>
        <w:jc w:val="both"/>
        <w:rPr>
          <w:rFonts w:ascii="Times New Roman" w:eastAsia="Calibri" w:hAnsi="Times New Roman" w:cs="Times New Roman"/>
          <w:sz w:val="24"/>
          <w:szCs w:val="24"/>
        </w:rPr>
      </w:pPr>
    </w:p>
    <w:p w14:paraId="571EB848" w14:textId="3DB3B946"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target can even be used to infer a target’s material. Despite these useful features, an active sensor can easily be located due to its emitted IR signal.</w:t>
      </w:r>
    </w:p>
    <w:p w14:paraId="1B196C2E" w14:textId="77777777" w:rsidR="009751AD" w:rsidRDefault="009751AD" w:rsidP="001D7FE0">
      <w:pPr>
        <w:spacing w:line="254" w:lineRule="auto"/>
        <w:jc w:val="both"/>
        <w:rPr>
          <w:rFonts w:eastAsia="Calibri"/>
        </w:rPr>
      </w:pPr>
    </w:p>
    <w:p w14:paraId="7C14BFD9" w14:textId="77777777" w:rsidR="009751AD" w:rsidRDefault="009751AD" w:rsidP="001D7FE0">
      <w:pPr>
        <w:spacing w:line="254" w:lineRule="auto"/>
        <w:jc w:val="both"/>
        <w:rPr>
          <w:rFonts w:eastAsia="Calibri"/>
        </w:rPr>
      </w:pPr>
    </w:p>
    <w:p w14:paraId="786C2C91" w14:textId="77777777" w:rsidR="009751AD" w:rsidRDefault="009751AD" w:rsidP="001D7FE0">
      <w:pPr>
        <w:spacing w:line="254" w:lineRule="auto"/>
        <w:jc w:val="both"/>
        <w:rPr>
          <w:rFonts w:eastAsia="Calibri"/>
        </w:rPr>
      </w:pPr>
    </w:p>
    <w:p w14:paraId="78F6017F"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50909937" w14:textId="4310D946" w:rsidR="001D7FE0" w:rsidRDefault="001D7FE0" w:rsidP="001D7FE0">
      <w:pPr>
        <w:spacing w:line="254" w:lineRule="auto"/>
        <w:jc w:val="both"/>
        <w:rPr>
          <w:rFonts w:eastAsia="Calibri"/>
        </w:rPr>
      </w:pPr>
      <w:r>
        <w:rPr>
          <w:noProof/>
        </w:rPr>
        <mc:AlternateContent>
          <mc:Choice Requires="wps">
            <w:drawing>
              <wp:anchor distT="0" distB="0" distL="114300" distR="114300" simplePos="0" relativeHeight="251744768" behindDoc="0" locked="0" layoutInCell="1" allowOverlap="1" wp14:anchorId="37CC2F0B" wp14:editId="2F3588A5">
                <wp:simplePos x="0" y="0"/>
                <wp:positionH relativeFrom="margin">
                  <wp:align>center</wp:align>
                </wp:positionH>
                <wp:positionV relativeFrom="paragraph">
                  <wp:posOffset>3597275</wp:posOffset>
                </wp:positionV>
                <wp:extent cx="3438525" cy="171450"/>
                <wp:effectExtent l="0" t="0" r="9525" b="0"/>
                <wp:wrapTopAndBottom/>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7CB58E4A" w14:textId="713E1923" w:rsidR="0077468C" w:rsidRDefault="0077468C" w:rsidP="001D7FE0">
                            <w:pPr>
                              <w:pStyle w:val="Caption"/>
                              <w:rPr>
                                <w:rFonts w:ascii="Arial" w:hAnsi="Arial" w:cs="Arial"/>
                                <w:noProof/>
                              </w:rPr>
                            </w:pPr>
                            <w:r>
                              <w:t xml:space="preserve">Figure </w:t>
                            </w:r>
                            <w:r w:rsidR="002036F0">
                              <w:t>61</w:t>
                            </w:r>
                            <w:r>
                              <w:t>: Active and Passive sensors</w:t>
                            </w:r>
                          </w:p>
                          <w:p w14:paraId="5C209794" w14:textId="77777777" w:rsidR="0077468C" w:rsidRDefault="0077468C"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7CC2F0B" id="Text Box 193" o:spid="_x0000_s1092" type="#_x0000_t202" style="position:absolute;left:0;text-align:left;margin-left:0;margin-top:283.25pt;width:270.75pt;height:13.5pt;z-index:25174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" stroked="f">
                <v:textbox inset="0,0,0,0">
                  <w:txbxContent>
                    <w:p w14:paraId="7CB58E4A" w14:textId="713E1923" w:rsidR="0077468C" w:rsidRDefault="0077468C" w:rsidP="001D7FE0">
                      <w:pPr>
                        <w:pStyle w:val="Caption"/>
                        <w:rPr>
                          <w:rFonts w:ascii="Arial" w:hAnsi="Arial" w:cs="Arial"/>
                          <w:noProof/>
                        </w:rPr>
                      </w:pPr>
                      <w:r>
                        <w:t xml:space="preserve">Figure </w:t>
                      </w:r>
                      <w:r w:rsidR="002036F0">
                        <w:t>61</w:t>
                      </w:r>
                      <w:r>
                        <w:t>: Active and Passive sensors</w:t>
                      </w:r>
                    </w:p>
                    <w:p w14:paraId="5C209794" w14:textId="77777777" w:rsidR="0077468C" w:rsidRDefault="0077468C" w:rsidP="001D7FE0">
                      <w:pPr>
                        <w:rPr>
                          <w:noProof/>
                        </w:rPr>
                      </w:pPr>
                    </w:p>
                  </w:txbxContent>
                </v:textbox>
                <w10:wrap type="topAndBottom" anchorx="margin"/>
              </v:shape>
            </w:pict>
          </mc:Fallback>
        </mc:AlternateContent>
      </w:r>
      <w:r>
        <w:rPr>
          <w:noProof/>
        </w:rPr>
        <w:drawing>
          <wp:anchor distT="0" distB="0" distL="114300" distR="114300" simplePos="0" relativeHeight="251743744" behindDoc="0" locked="0" layoutInCell="1" allowOverlap="1" wp14:anchorId="33C7FF01" wp14:editId="1A8E93C5">
            <wp:simplePos x="0" y="0"/>
            <wp:positionH relativeFrom="margin">
              <wp:posOffset>1019175</wp:posOffset>
            </wp:positionH>
            <wp:positionV relativeFrom="paragraph">
              <wp:posOffset>254000</wp:posOffset>
            </wp:positionV>
            <wp:extent cx="3600450" cy="32308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08953CCB" w14:textId="6A793459" w:rsidR="001D7FE0" w:rsidRDefault="001D7FE0" w:rsidP="00B80E11">
      <w:pPr>
        <w:pStyle w:val="TOCHeading"/>
        <w:rPr>
          <w:rFonts w:eastAsia="Calibri"/>
        </w:rPr>
      </w:pPr>
      <w:r>
        <w:rPr>
          <w:rFonts w:eastAsia="Calibri"/>
        </w:rPr>
        <w:t>Electro-Optical</w:t>
      </w:r>
    </w:p>
    <w:p w14:paraId="0FC8F043" w14:textId="08AA2AB6"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2AB5E43A" w14:textId="77777777" w:rsidR="001D7FE0" w:rsidRDefault="001D7FE0" w:rsidP="00B80E11">
      <w:pPr>
        <w:pStyle w:val="TOCHeading"/>
        <w:rPr>
          <w:rFonts w:eastAsia="Calibri"/>
        </w:rPr>
      </w:pPr>
      <w:bookmarkStart w:id="2805" w:name="_Hlk26366066"/>
      <w:r>
        <w:rPr>
          <w:rFonts w:eastAsia="Calibri"/>
        </w:rPr>
        <w:t>Synthetic Aperture Radar</w:t>
      </w:r>
    </w:p>
    <w:bookmarkEnd w:id="2805"/>
    <w:p w14:paraId="1F014D27" w14:textId="474E6D4A"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Synthetic aperture radar is used to create detailed images of objects and terrain. It can accomplish this independent of weather conditions and time of day (see figure </w:t>
      </w:r>
      <w:r w:rsidR="009970FA">
        <w:rPr>
          <w:rFonts w:ascii="Times New Roman" w:eastAsia="Calibri" w:hAnsi="Times New Roman" w:cs="Times New Roman"/>
          <w:sz w:val="24"/>
          <w:szCs w:val="24"/>
        </w:rPr>
        <w:t>62</w:t>
      </w:r>
      <w:r>
        <w:rPr>
          <w:rFonts w:ascii="Times New Roman" w:eastAsia="Calibri" w:hAnsi="Times New Roman" w:cs="Times New Roman"/>
          <w:sz w:val="24"/>
          <w:szCs w:val="24"/>
        </w:rPr>
        <w:t>). It also has a much larger range than the other sensors.</w:t>
      </w:r>
    </w:p>
    <w:p w14:paraId="0FF9A0F8"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555CC2D0" w14:textId="77777777" w:rsidR="00B0293B" w:rsidRPr="00B0293B" w:rsidRDefault="00B0293B" w:rsidP="00B0293B">
      <w:pPr>
        <w:rPr>
          <w:lang w:val="en-US"/>
        </w:rPr>
      </w:pPr>
    </w:p>
    <w:p w14:paraId="10A4674A" w14:textId="00C919A5"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3DE9705C" w14:textId="77777777" w:rsidR="009751AD" w:rsidRPr="009751AD" w:rsidRDefault="009751AD" w:rsidP="009751AD">
      <w:pPr>
        <w:rPr>
          <w:lang w:val="en-US"/>
        </w:rPr>
      </w:pPr>
    </w:p>
    <w:p w14:paraId="76A10EBA" w14:textId="77777777" w:rsidR="001D7FE0" w:rsidRDefault="001D7FE0" w:rsidP="001D7FE0">
      <w:pPr>
        <w:keepNext/>
        <w:spacing w:line="254" w:lineRule="auto"/>
        <w:jc w:val="center"/>
        <w:rPr>
          <w:rFonts w:ascii="Calibri" w:eastAsia="Calibri" w:hAnsi="Calibri" w:cs="Times New Roman"/>
        </w:rPr>
      </w:pPr>
      <w:r>
        <w:rPr>
          <w:rFonts w:eastAsia="Calibri"/>
          <w:noProof/>
        </w:rPr>
        <w:drawing>
          <wp:inline distT="0" distB="0" distL="0" distR="0" wp14:anchorId="6AC7AE34" wp14:editId="0972DF3B">
            <wp:extent cx="548640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BBEDE19" w14:textId="41A312DB"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62</w:t>
      </w:r>
      <w:r>
        <w:rPr>
          <w:rFonts w:ascii="Calibri" w:eastAsia="Calibri" w:hAnsi="Calibri" w:cs="Times New Roman"/>
          <w:i/>
          <w:iCs/>
          <w:color w:val="44546A" w:themeColor="text2"/>
          <w:sz w:val="18"/>
          <w:szCs w:val="18"/>
        </w:rPr>
        <w:t>: 1976 Synthetic Aperture Radar image of Willow Run Airport and vicinity. “15ftSARimage” by Oldteched from Wikimedia Commons. Reprinted with permission. [6]</w:t>
      </w:r>
    </w:p>
    <w:p w14:paraId="045B278C" w14:textId="77777777" w:rsidR="001D7FE0" w:rsidRDefault="001D7FE0" w:rsidP="001D7FE0">
      <w:pPr>
        <w:spacing w:line="254" w:lineRule="auto"/>
        <w:jc w:val="center"/>
        <w:rPr>
          <w:rFonts w:eastAsia="Calibri"/>
        </w:rPr>
      </w:pPr>
    </w:p>
    <w:p w14:paraId="2F49E4B7" w14:textId="77777777" w:rsidR="00B80E11"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Sandia National Laboratories explains SAR is an active sensor that operates by emitting a microwave pulse toward a target which is reflected to the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w:t>
      </w:r>
    </w:p>
    <w:p w14:paraId="3C2373BA" w14:textId="77777777" w:rsidR="00B80E11" w:rsidRDefault="00B80E11" w:rsidP="001D7FE0">
      <w:pPr>
        <w:spacing w:line="254" w:lineRule="auto"/>
        <w:jc w:val="both"/>
        <w:rPr>
          <w:rFonts w:ascii="Times New Roman" w:eastAsia="Calibri" w:hAnsi="Times New Roman" w:cs="Times New Roman"/>
          <w:sz w:val="24"/>
          <w:szCs w:val="24"/>
        </w:rPr>
      </w:pPr>
    </w:p>
    <w:p w14:paraId="3808DDC2" w14:textId="1984879A"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used. “The distance the aircraft flies in synthesizing the antenna is known as the synthetic aperture.” [2] (see figure </w:t>
      </w:r>
      <w:r w:rsidR="009970FA">
        <w:rPr>
          <w:rFonts w:ascii="Times New Roman" w:eastAsia="Calibri" w:hAnsi="Times New Roman" w:cs="Times New Roman"/>
          <w:sz w:val="24"/>
          <w:szCs w:val="24"/>
        </w:rPr>
        <w:t>63</w:t>
      </w:r>
      <w:r>
        <w:rPr>
          <w:rFonts w:ascii="Times New Roman" w:eastAsia="Calibri" w:hAnsi="Times New Roman" w:cs="Times New Roman"/>
          <w:sz w:val="24"/>
          <w:szCs w:val="24"/>
        </w:rPr>
        <w:t>)</w:t>
      </w:r>
    </w:p>
    <w:p w14:paraId="62B1AB09"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4A6138A2"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71331766"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66DE65A8"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7760282C" w14:textId="77777777" w:rsidR="00B0293B" w:rsidRDefault="00B0293B" w:rsidP="009751AD">
      <w:pPr>
        <w:pStyle w:val="Caption"/>
        <w:spacing w:after="0"/>
        <w:jc w:val="both"/>
        <w:rPr>
          <w:rFonts w:ascii="Calibri Light" w:eastAsia="Times New Roman" w:hAnsi="Calibri Light"/>
          <w:i w:val="0"/>
          <w:color w:val="2F5496" w:themeColor="accent1" w:themeShade="BF"/>
          <w:sz w:val="40"/>
          <w:szCs w:val="40"/>
        </w:rPr>
      </w:pPr>
    </w:p>
    <w:p w14:paraId="3F8853B6" w14:textId="4717CEAA" w:rsidR="009751AD" w:rsidRPr="00B80E11" w:rsidRDefault="009751AD" w:rsidP="009751AD">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47302249" w14:textId="77777777" w:rsidR="001D7FE0" w:rsidRDefault="001D7FE0" w:rsidP="001D7FE0">
      <w:pPr>
        <w:spacing w:line="254" w:lineRule="auto"/>
        <w:jc w:val="both"/>
        <w:rPr>
          <w:rFonts w:eastAsia="Calibri"/>
        </w:rPr>
      </w:pPr>
      <w:r>
        <w:rPr>
          <w:noProof/>
        </w:rPr>
        <w:drawing>
          <wp:anchor distT="0" distB="0" distL="114300" distR="114300" simplePos="0" relativeHeight="251741696" behindDoc="0" locked="0" layoutInCell="1" allowOverlap="1" wp14:anchorId="16EA81EC" wp14:editId="3D870A02">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p>
    <w:p w14:paraId="1CA016F3" w14:textId="77777777" w:rsidR="001D7FE0" w:rsidRDefault="001D7FE0" w:rsidP="001D7FE0">
      <w:pPr>
        <w:spacing w:line="254" w:lineRule="auto"/>
        <w:jc w:val="both"/>
        <w:rPr>
          <w:rFonts w:eastAsia="Calibri"/>
        </w:rPr>
      </w:pPr>
      <w:r>
        <w:rPr>
          <w:noProof/>
        </w:rPr>
        <mc:AlternateContent>
          <mc:Choice Requires="wps">
            <w:drawing>
              <wp:anchor distT="0" distB="0" distL="114300" distR="114300" simplePos="0" relativeHeight="251742720" behindDoc="0" locked="0" layoutInCell="1" allowOverlap="1" wp14:anchorId="0097CF50" wp14:editId="5AF8E8B5">
                <wp:simplePos x="0" y="0"/>
                <wp:positionH relativeFrom="column">
                  <wp:posOffset>942975</wp:posOffset>
                </wp:positionH>
                <wp:positionV relativeFrom="paragraph">
                  <wp:posOffset>3277870</wp:posOffset>
                </wp:positionV>
                <wp:extent cx="3552825" cy="295275"/>
                <wp:effectExtent l="0" t="0" r="9525" b="9525"/>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2825" cy="295275"/>
                        </a:xfrm>
                        <a:prstGeom prst="rect">
                          <a:avLst/>
                        </a:prstGeom>
                        <a:solidFill>
                          <a:prstClr val="white"/>
                        </a:solidFill>
                        <a:ln>
                          <a:noFill/>
                        </a:ln>
                      </wps:spPr>
                      <wps:txbx>
                        <w:txbxContent>
                          <w:p w14:paraId="6963FBC7" w14:textId="7F84211F" w:rsidR="0077468C" w:rsidRDefault="0077468C" w:rsidP="001D7FE0">
                            <w:pPr>
                              <w:pStyle w:val="Caption"/>
                              <w:rPr>
                                <w:rFonts w:ascii="Arial" w:hAnsi="Arial" w:cs="Arial"/>
                                <w:noProof/>
                              </w:rPr>
                            </w:pPr>
                            <w:r>
                              <w:t>Figure 63: Synthetic Aperture Radar. “Sarresrp” by Dantor from Wikimedia Commons. Reprinted with permission. [7]</w:t>
                            </w:r>
                          </w:p>
                          <w:p w14:paraId="3BBEFA87" w14:textId="77777777" w:rsidR="0077468C" w:rsidRDefault="0077468C"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97CF50" id="Text Box 31" o:spid="_x0000_s1093" type="#_x0000_t202" style="position:absolute;left:0;text-align:left;margin-left:74.25pt;margin-top:258.1pt;width:279.75pt;height:23.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" stroked="f">
                <v:textbox inset="0,0,0,0">
                  <w:txbxContent>
                    <w:p w14:paraId="6963FBC7" w14:textId="7F84211F" w:rsidR="0077468C" w:rsidRDefault="0077468C" w:rsidP="001D7FE0">
                      <w:pPr>
                        <w:pStyle w:val="Caption"/>
                        <w:rPr>
                          <w:rFonts w:ascii="Arial" w:hAnsi="Arial" w:cs="Arial"/>
                          <w:noProof/>
                        </w:rPr>
                      </w:pPr>
                      <w:r>
                        <w:t>Figure 63: Synthetic Aperture Radar. “Sarresrp” by Dantor from Wikimedia Commons. Reprinted with permission. [7]</w:t>
                      </w:r>
                    </w:p>
                    <w:p w14:paraId="3BBEFA87" w14:textId="77777777" w:rsidR="0077468C" w:rsidRDefault="0077468C" w:rsidP="001D7FE0">
                      <w:pPr>
                        <w:rPr>
                          <w:noProof/>
                        </w:rPr>
                      </w:pPr>
                    </w:p>
                  </w:txbxContent>
                </v:textbox>
                <w10:wrap type="topAndBottom"/>
              </v:shape>
            </w:pict>
          </mc:Fallback>
        </mc:AlternateContent>
      </w:r>
    </w:p>
    <w:p w14:paraId="449D263E" w14:textId="77777777" w:rsidR="001D7FE0" w:rsidRDefault="001D7FE0" w:rsidP="001D7FE0">
      <w:pPr>
        <w:spacing w:line="254" w:lineRule="auto"/>
        <w:jc w:val="both"/>
        <w:rPr>
          <w:rFonts w:ascii="Times New Roman" w:eastAsia="Calibri" w:hAnsi="Times New Roman" w:cs="Times New Roman"/>
          <w:sz w:val="24"/>
          <w:szCs w:val="24"/>
        </w:rPr>
      </w:pPr>
    </w:p>
    <w:p w14:paraId="7B2DBD19" w14:textId="31FBE44E"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Stefan Mühlbauer describes the issue of detecting moving objects. They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[3]</w:t>
      </w:r>
    </w:p>
    <w:p w14:paraId="24BC6AC2" w14:textId="77777777" w:rsidR="001D7FE0" w:rsidRPr="00AF0554" w:rsidRDefault="001D7FE0" w:rsidP="00B80E11">
      <w:pPr>
        <w:pStyle w:val="TOCHeading"/>
        <w:rPr>
          <w:rFonts w:eastAsia="Times New Roman"/>
        </w:rPr>
      </w:pPr>
      <w:r w:rsidRPr="00AF0554">
        <w:rPr>
          <w:rFonts w:eastAsia="Times New Roman"/>
        </w:rPr>
        <w:t>Sensor Choice</w:t>
      </w:r>
    </w:p>
    <w:p w14:paraId="6B5865E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that may not be visible due to low lighting. SAR is useful for terrain mapping but is not as useful as the tracking capability of the IR sensor. It is also more complex, especially if it is designed to detect moving targets.</w:t>
      </w:r>
    </w:p>
    <w:p w14:paraId="394AF995"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0C55A3DF"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4C7C5437"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75635DC3" w14:textId="77777777" w:rsidR="00B0293B" w:rsidRDefault="00B0293B" w:rsidP="009751AD">
      <w:pPr>
        <w:pStyle w:val="Caption"/>
        <w:spacing w:after="0"/>
        <w:jc w:val="both"/>
        <w:rPr>
          <w:rFonts w:ascii="Calibri Light" w:eastAsia="Times New Roman" w:hAnsi="Calibri Light"/>
          <w:i w:val="0"/>
          <w:color w:val="2F5496" w:themeColor="accent1" w:themeShade="BF"/>
          <w:sz w:val="40"/>
          <w:szCs w:val="40"/>
        </w:rPr>
      </w:pPr>
    </w:p>
    <w:p w14:paraId="5C121BFC" w14:textId="6B03370A" w:rsidR="009751AD" w:rsidRPr="00B80E11" w:rsidRDefault="009751AD" w:rsidP="009751AD">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15A3B99" w14:textId="5EDD1E12" w:rsidR="001D7FE0" w:rsidRPr="0020116B" w:rsidRDefault="001D7FE0" w:rsidP="00B80E11">
      <w:pPr>
        <w:pStyle w:val="TOCHeading"/>
        <w:rPr>
          <w:rFonts w:eastAsia="Times New Roman"/>
        </w:rPr>
      </w:pPr>
      <w:r w:rsidRPr="0020116B">
        <w:rPr>
          <w:rFonts w:eastAsia="Times New Roman"/>
        </w:rPr>
        <w:t>New Unit Class</w:t>
      </w:r>
      <w:r>
        <w:rPr>
          <w:rFonts w:eastAsia="Times New Roman"/>
        </w:rPr>
        <w:t xml:space="preserve"> Implementation</w:t>
      </w:r>
    </w:p>
    <w:p w14:paraId="4DAD177A" w14:textId="2D4A7D58" w:rsidR="001D7FE0" w:rsidRDefault="001D7FE0" w:rsidP="001D7FE0">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two major areas of focus: back-end and front-end functionalities. The back-end is the python code that runs the game and generates the telemetry files. The front-end consists of the Unreal Engine </w:t>
      </w:r>
      <w:r w:rsidR="00FE0204">
        <w:rPr>
          <w:rFonts w:ascii="Times New Roman" w:eastAsia="Calibri" w:hAnsi="Times New Roman" w:cs="Times New Roman"/>
          <w:sz w:val="24"/>
          <w:szCs w:val="24"/>
        </w:rPr>
        <w:t>blueprints and C++ code</w:t>
      </w:r>
      <w:r>
        <w:rPr>
          <w:rFonts w:ascii="Times New Roman" w:eastAsia="Calibri" w:hAnsi="Times New Roman" w:cs="Times New Roman"/>
          <w:sz w:val="24"/>
          <w:szCs w:val="24"/>
        </w:rPr>
        <w:t>.</w:t>
      </w:r>
    </w:p>
    <w:p w14:paraId="046A7452" w14:textId="77777777" w:rsidR="001D7FE0" w:rsidRDefault="001D7FE0" w:rsidP="001D7FE0">
      <w:pPr>
        <w:spacing w:line="254" w:lineRule="auto"/>
        <w:jc w:val="both"/>
        <w:rPr>
          <w:rFonts w:ascii="Times New Roman" w:eastAsia="Calibri" w:hAnsi="Times New Roman" w:cs="Times New Roman"/>
          <w:sz w:val="24"/>
          <w:szCs w:val="24"/>
        </w:rPr>
      </w:pPr>
    </w:p>
    <w:p w14:paraId="02FD2ED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Due to the post-processed graphics, methods must be used in the back-end of the project to ensure the recon unit can participate in the game. This means it will operate similarly to the other units, but with its own unique attributes.</w:t>
      </w:r>
    </w:p>
    <w:p w14:paraId="45FA47F8" w14:textId="77777777" w:rsidR="001D7FE0" w:rsidRDefault="001D7FE0" w:rsidP="001D7FE0">
      <w:pPr>
        <w:spacing w:line="254" w:lineRule="auto"/>
        <w:jc w:val="both"/>
        <w:rPr>
          <w:rFonts w:ascii="Times New Roman" w:eastAsia="Calibri" w:hAnsi="Times New Roman" w:cs="Times New Roman"/>
          <w:sz w:val="24"/>
          <w:szCs w:val="24"/>
        </w:rPr>
      </w:pPr>
    </w:p>
    <w:p w14:paraId="171CCDA3" w14:textId="157CDE0D"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However, the sponsor has noted that future functionality must also be considered. As gameplay extends beyond the scope of the current project, the Everglades game and graphics will be integrated and operate in real-time, meaning the recon unit will have access to game objects and graphical information in Unreal Engine. Thus, the recon unit should have methods for gathering data within the front-end code. </w:t>
      </w:r>
      <w:r w:rsidR="00FE0204">
        <w:rPr>
          <w:rFonts w:ascii="Times New Roman" w:eastAsia="Calibri" w:hAnsi="Times New Roman" w:cs="Times New Roman"/>
          <w:sz w:val="24"/>
          <w:szCs w:val="24"/>
        </w:rPr>
        <w:t>A files will be generated to demonstrate the collection of this data.</w:t>
      </w:r>
    </w:p>
    <w:p w14:paraId="4709914C" w14:textId="77777777" w:rsidR="001D7FE0" w:rsidRDefault="001D7FE0" w:rsidP="00B80E11">
      <w:pPr>
        <w:pStyle w:val="TOCHeading"/>
        <w:rPr>
          <w:rFonts w:eastAsia="Times New Roman"/>
        </w:rPr>
      </w:pPr>
      <w:r>
        <w:rPr>
          <w:rFonts w:eastAsia="Times New Roman"/>
        </w:rPr>
        <w:t>Back-end Functionality</w:t>
      </w:r>
    </w:p>
    <w:p w14:paraId="5517FB7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14169218" w14:textId="77777777" w:rsidR="001D7FE0" w:rsidRDefault="001D7FE0" w:rsidP="001D7FE0">
      <w:pPr>
        <w:spacing w:line="254" w:lineRule="auto"/>
        <w:jc w:val="both"/>
        <w:rPr>
          <w:rFonts w:ascii="Times New Roman" w:eastAsia="Calibri" w:hAnsi="Times New Roman" w:cs="Times New Roman"/>
          <w:sz w:val="24"/>
          <w:szCs w:val="24"/>
        </w:rPr>
      </w:pPr>
    </w:p>
    <w:p w14:paraId="40EF6D5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3C42C5E0" w14:textId="77777777" w:rsidR="001D7FE0" w:rsidRDefault="001D7FE0" w:rsidP="001D7FE0">
      <w:pPr>
        <w:spacing w:line="254" w:lineRule="auto"/>
        <w:jc w:val="both"/>
        <w:rPr>
          <w:rFonts w:ascii="Times New Roman" w:eastAsia="Calibri" w:hAnsi="Times New Roman" w:cs="Times New Roman"/>
          <w:sz w:val="24"/>
          <w:szCs w:val="24"/>
        </w:rPr>
      </w:pPr>
    </w:p>
    <w:p w14:paraId="68ADF45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along the same path between nodes.</w:t>
      </w:r>
    </w:p>
    <w:p w14:paraId="7483C93B" w14:textId="77777777" w:rsidR="001D7FE0" w:rsidRDefault="001D7FE0" w:rsidP="001D7FE0">
      <w:pPr>
        <w:spacing w:line="254" w:lineRule="auto"/>
        <w:jc w:val="both"/>
        <w:rPr>
          <w:rFonts w:ascii="Times New Roman" w:eastAsia="Calibri" w:hAnsi="Times New Roman" w:cs="Times New Roman"/>
          <w:sz w:val="24"/>
          <w:szCs w:val="24"/>
        </w:rPr>
      </w:pPr>
    </w:p>
    <w:p w14:paraId="7ECBC089" w14:textId="4E41575C"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unit’s basic properties will be defined in “UnitDefinitions.json” just as the other units (see figure 6</w:t>
      </w:r>
      <w:r w:rsidR="009970FA">
        <w:rPr>
          <w:rFonts w:ascii="Times New Roman" w:eastAsia="Calibri" w:hAnsi="Times New Roman" w:cs="Times New Roman"/>
          <w:sz w:val="24"/>
          <w:szCs w:val="24"/>
        </w:rPr>
        <w:t>4</w:t>
      </w:r>
      <w:r>
        <w:rPr>
          <w:rFonts w:ascii="Times New Roman" w:eastAsia="Calibri" w:hAnsi="Times New Roman" w:cs="Times New Roman"/>
          <w:sz w:val="24"/>
          <w:szCs w:val="24"/>
        </w:rPr>
        <w:t xml:space="preserve">). Since the recon unit should primarily serve as a scout unit, it should be at least as fast as a striker, but not have health, control, or damage bonuses. The sum of each unit’s statistics is seven, so it would make sense to give recon units a speed of three. The unit’s possible stats can be seen in figure </w:t>
      </w:r>
      <w:r w:rsidR="009970FA">
        <w:rPr>
          <w:rFonts w:ascii="Times New Roman" w:eastAsia="Calibri" w:hAnsi="Times New Roman" w:cs="Times New Roman"/>
          <w:sz w:val="24"/>
          <w:szCs w:val="24"/>
        </w:rPr>
        <w:t>65</w:t>
      </w:r>
      <w:r>
        <w:rPr>
          <w:rFonts w:ascii="Times New Roman" w:eastAsia="Calibri" w:hAnsi="Times New Roman" w:cs="Times New Roman"/>
          <w:sz w:val="24"/>
          <w:szCs w:val="24"/>
        </w:rPr>
        <w:t>.</w:t>
      </w:r>
    </w:p>
    <w:p w14:paraId="69A63B62" w14:textId="147C58CE" w:rsidR="001D7FE0" w:rsidRDefault="001D7FE0" w:rsidP="001D7FE0">
      <w:pPr>
        <w:spacing w:line="254" w:lineRule="auto"/>
        <w:jc w:val="both"/>
        <w:rPr>
          <w:rFonts w:eastAsia="Calibri"/>
        </w:rPr>
      </w:pPr>
    </w:p>
    <w:p w14:paraId="016781D9" w14:textId="7AED1F58" w:rsidR="00B80E11" w:rsidRDefault="00B80E11" w:rsidP="001D7FE0">
      <w:pPr>
        <w:spacing w:line="254" w:lineRule="auto"/>
        <w:jc w:val="both"/>
        <w:rPr>
          <w:rFonts w:eastAsia="Calibri"/>
        </w:rPr>
      </w:pPr>
    </w:p>
    <w:p w14:paraId="75D8780A" w14:textId="0C8213CB" w:rsidR="00B80E11" w:rsidRDefault="00B80E11" w:rsidP="001D7FE0">
      <w:pPr>
        <w:spacing w:line="254" w:lineRule="auto"/>
        <w:jc w:val="both"/>
        <w:rPr>
          <w:rFonts w:eastAsia="Calibri"/>
        </w:rPr>
      </w:pPr>
    </w:p>
    <w:p w14:paraId="753E0578" w14:textId="6764CBAC" w:rsidR="00B80E11" w:rsidRDefault="00B80E11" w:rsidP="001D7FE0">
      <w:pPr>
        <w:spacing w:line="254" w:lineRule="auto"/>
        <w:jc w:val="both"/>
        <w:rPr>
          <w:rFonts w:eastAsia="Calibri"/>
        </w:rPr>
      </w:pPr>
    </w:p>
    <w:p w14:paraId="25F3E58B" w14:textId="77777777" w:rsidR="00743E5B" w:rsidRDefault="00743E5B" w:rsidP="00B0293B">
      <w:pPr>
        <w:pStyle w:val="Caption"/>
        <w:spacing w:after="0"/>
        <w:jc w:val="both"/>
        <w:rPr>
          <w:rFonts w:ascii="Calibri Light" w:eastAsia="Times New Roman" w:hAnsi="Calibri Light"/>
          <w:i w:val="0"/>
          <w:color w:val="2F5496" w:themeColor="accent1" w:themeShade="BF"/>
          <w:sz w:val="40"/>
          <w:szCs w:val="40"/>
        </w:rPr>
      </w:pPr>
    </w:p>
    <w:p w14:paraId="0010E7AC" w14:textId="78E28ACD"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bookmarkStart w:id="2806" w:name="_MON_1636442456"/>
    <w:bookmarkEnd w:id="2806"/>
    <w:p w14:paraId="294102EF" w14:textId="77777777" w:rsidR="001D7FE0" w:rsidRPr="00643319" w:rsidRDefault="001D7FE0" w:rsidP="001D7FE0">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22540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75pt;height:330.75pt" o:ole="">
            <v:imagedata r:id="rId75" o:title="" cropbottom="148f" cropright="35865f"/>
          </v:shape>
          <o:OLEObject Type="Embed" ProgID="Word.OpenDocumentText.12" ShapeID="_x0000_i1025" DrawAspect="Content" ObjectID="_1648835601" r:id="rId76"/>
        </w:object>
      </w:r>
    </w:p>
    <w:p w14:paraId="3E1A469E" w14:textId="3F6F3F38" w:rsidR="001D7FE0" w:rsidRDefault="001D7FE0" w:rsidP="001D7FE0">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64</w:t>
      </w:r>
      <w:r>
        <w:rPr>
          <w:rFonts w:ascii="Calibri" w:eastAsia="Calibri" w:hAnsi="Calibri" w:cs="Times New Roman"/>
          <w:i/>
          <w:iCs/>
          <w:color w:val="44546A" w:themeColor="text2"/>
          <w:sz w:val="18"/>
          <w:szCs w:val="18"/>
        </w:rPr>
        <w:t>: UnitDefinitions.json showing unit class  properties</w:t>
      </w:r>
    </w:p>
    <w:p w14:paraId="1113F34B" w14:textId="77777777" w:rsidR="001D7FE0" w:rsidRDefault="001D7FE0" w:rsidP="001D7FE0">
      <w:pPr>
        <w:spacing w:line="254" w:lineRule="auto"/>
        <w:rPr>
          <w:rFonts w:ascii="Times New Roman" w:eastAsia="Calibri" w:hAnsi="Times New Roman" w:cs="Times New Roman"/>
          <w:sz w:val="24"/>
          <w:szCs w:val="24"/>
        </w:rPr>
      </w:pPr>
    </w:p>
    <w:p w14:paraId="45693A32" w14:textId="77777777" w:rsidR="001D7FE0" w:rsidRDefault="001D7FE0" w:rsidP="001D7FE0">
      <w:pPr>
        <w:spacing w:line="254" w:lineRule="auto"/>
        <w:rPr>
          <w:rFonts w:ascii="Times New Roman" w:eastAsia="Calibri" w:hAnsi="Times New Roman" w:cs="Times New Roman"/>
          <w:sz w:val="24"/>
          <w:szCs w:val="24"/>
        </w:rPr>
      </w:pPr>
    </w:p>
    <w:bookmarkStart w:id="2807" w:name="_MON_1636872363"/>
    <w:bookmarkEnd w:id="2807"/>
    <w:p w14:paraId="70EA619C" w14:textId="77777777" w:rsidR="001D7FE0" w:rsidRDefault="001D7FE0" w:rsidP="001D7FE0">
      <w:pPr>
        <w:keepNext/>
        <w:spacing w:line="254" w:lineRule="auto"/>
        <w:jc w:val="center"/>
      </w:pPr>
      <w:r>
        <w:rPr>
          <w:rFonts w:ascii="Consolas" w:eastAsia="Calibri" w:hAnsi="Consolas" w:cs="Consolas"/>
          <w:color w:val="000000"/>
          <w:sz w:val="19"/>
          <w:szCs w:val="19"/>
        </w:rPr>
        <w:object w:dxaOrig="9360" w:dyaOrig="1773" w14:anchorId="0C315E9C">
          <v:shape id="_x0000_i1026" type="#_x0000_t75" style="width:204.75pt;height:88.5pt" o:ole="">
            <v:imagedata r:id="rId77" o:title="" cropbottom="148f" cropright="35865f"/>
          </v:shape>
          <o:OLEObject Type="Embed" ProgID="Word.OpenDocumentText.12" ShapeID="_x0000_i1026" DrawAspect="Content" ObjectID="_1648835602" r:id="rId78"/>
        </w:object>
      </w:r>
    </w:p>
    <w:p w14:paraId="6AAF8884" w14:textId="1F2A13DF" w:rsidR="001D7FE0" w:rsidRDefault="001D7FE0" w:rsidP="001D7FE0">
      <w:pPr>
        <w:pStyle w:val="Caption"/>
        <w:jc w:val="center"/>
        <w:rPr>
          <w:rFonts w:ascii="Times New Roman" w:hAnsi="Times New Roman"/>
          <w:sz w:val="24"/>
          <w:szCs w:val="24"/>
        </w:rPr>
      </w:pPr>
      <w:r>
        <w:t xml:space="preserve">Figure </w:t>
      </w:r>
      <w:r w:rsidR="005B3193">
        <w:t>65</w:t>
      </w:r>
      <w:r>
        <w:t>: Recon unit stats</w:t>
      </w:r>
    </w:p>
    <w:p w14:paraId="6B15310D" w14:textId="43E81AC2" w:rsidR="001D7FE0" w:rsidRPr="005F7FC0" w:rsidRDefault="001D7FE0" w:rsidP="00FE0204">
      <w:pPr>
        <w:spacing w:line="254" w:lineRule="auto"/>
        <w:jc w:val="both"/>
        <w:rPr>
          <w:rFonts w:ascii="Times New Roman" w:eastAsia="Calibri" w:hAnsi="Times New Roman" w:cs="Times New Roman"/>
          <w:sz w:val="24"/>
          <w:szCs w:val="24"/>
        </w:rPr>
      </w:pPr>
      <w:bookmarkStart w:id="2808" w:name="_Hlk26300808"/>
      <w:r>
        <w:rPr>
          <w:rFonts w:ascii="Times New Roman" w:eastAsia="Calibri" w:hAnsi="Times New Roman" w:cs="Times New Roman"/>
          <w:sz w:val="24"/>
          <w:szCs w:val="24"/>
        </w:rPr>
        <w:t xml:space="preserve">There is no visual data for the recon unit’s IR sensor to use in the back-end, just unit locations. The unit will have the ability to sense enemy units that are travelling between nodes. The </w:t>
      </w:r>
      <w:r w:rsidR="00FE0204">
        <w:rPr>
          <w:rFonts w:ascii="Times New Roman" w:eastAsia="Calibri" w:hAnsi="Times New Roman" w:cs="Times New Roman"/>
          <w:sz w:val="24"/>
          <w:szCs w:val="24"/>
        </w:rPr>
        <w:t>function</w:t>
      </w:r>
      <w:r>
        <w:rPr>
          <w:rFonts w:ascii="Times New Roman" w:eastAsia="Calibri" w:hAnsi="Times New Roman" w:cs="Times New Roman"/>
          <w:sz w:val="24"/>
          <w:szCs w:val="24"/>
        </w:rPr>
        <w:t xml:space="preserve"> </w:t>
      </w:r>
      <w:r w:rsidR="00FE0204">
        <w:rPr>
          <w:rFonts w:ascii="Times New Roman" w:eastAsia="Calibri" w:hAnsi="Times New Roman" w:cs="Times New Roman"/>
          <w:sz w:val="24"/>
          <w:szCs w:val="24"/>
        </w:rPr>
        <w:t>is call</w:t>
      </w:r>
      <w:r>
        <w:rPr>
          <w:rFonts w:ascii="Times New Roman" w:eastAsia="Calibri" w:hAnsi="Times New Roman" w:cs="Times New Roman"/>
          <w:sz w:val="24"/>
          <w:szCs w:val="24"/>
        </w:rPr>
        <w:t xml:space="preserve">ed at the </w:t>
      </w:r>
      <w:r w:rsidR="00FE0204">
        <w:rPr>
          <w:rFonts w:ascii="Times New Roman" w:eastAsia="Calibri" w:hAnsi="Times New Roman" w:cs="Times New Roman"/>
          <w:sz w:val="24"/>
          <w:szCs w:val="24"/>
        </w:rPr>
        <w:t>end</w:t>
      </w:r>
      <w:r>
        <w:rPr>
          <w:rFonts w:ascii="Times New Roman" w:eastAsia="Calibri" w:hAnsi="Times New Roman" w:cs="Times New Roman"/>
          <w:sz w:val="24"/>
          <w:szCs w:val="24"/>
        </w:rPr>
        <w:t xml:space="preserve"> of a turn</w:t>
      </w:r>
      <w:r w:rsidR="00FE0204">
        <w:rPr>
          <w:rFonts w:ascii="Times New Roman" w:eastAsia="Calibri" w:hAnsi="Times New Roman" w:cs="Times New Roman"/>
          <w:sz w:val="24"/>
          <w:szCs w:val="24"/>
        </w:rPr>
        <w:t>, when observations are gathered and reported to the AI agent</w:t>
      </w:r>
      <w:r>
        <w:rPr>
          <w:rFonts w:ascii="Times New Roman" w:eastAsia="Calibri" w:hAnsi="Times New Roman" w:cs="Times New Roman"/>
          <w:sz w:val="24"/>
          <w:szCs w:val="24"/>
        </w:rPr>
        <w:t xml:space="preserve">. When a group containing a recon unit is in transit, it can check whether enemy units are also in transit. </w:t>
      </w:r>
    </w:p>
    <w:p w14:paraId="2707BEA7" w14:textId="5418F6B5" w:rsidR="001D7FE0" w:rsidRDefault="001D7FE0" w:rsidP="001D7FE0">
      <w:pPr>
        <w:spacing w:line="254" w:lineRule="auto"/>
        <w:rPr>
          <w:rFonts w:ascii="Times New Roman" w:eastAsia="Calibri" w:hAnsi="Times New Roman" w:cs="Times New Roman"/>
          <w:sz w:val="24"/>
          <w:szCs w:val="24"/>
        </w:rPr>
      </w:pPr>
    </w:p>
    <w:p w14:paraId="5CBD7244" w14:textId="6AD585D9" w:rsidR="00B80E11" w:rsidRDefault="00B80E11" w:rsidP="001D7FE0">
      <w:pPr>
        <w:spacing w:line="254" w:lineRule="auto"/>
        <w:rPr>
          <w:rFonts w:ascii="Times New Roman" w:eastAsia="Calibri" w:hAnsi="Times New Roman" w:cs="Times New Roman"/>
          <w:sz w:val="24"/>
          <w:szCs w:val="24"/>
        </w:rPr>
      </w:pPr>
    </w:p>
    <w:bookmarkEnd w:id="2808"/>
    <w:p w14:paraId="5DF06D0F" w14:textId="77777777" w:rsidR="001D7FE0" w:rsidRDefault="001D7FE0" w:rsidP="001D7FE0">
      <w:pPr>
        <w:spacing w:line="254" w:lineRule="auto"/>
        <w:rPr>
          <w:rFonts w:ascii="Times New Roman" w:eastAsia="Calibri" w:hAnsi="Times New Roman" w:cs="Times New Roman"/>
          <w:sz w:val="24"/>
          <w:szCs w:val="24"/>
        </w:rPr>
      </w:pPr>
    </w:p>
    <w:p w14:paraId="5F56D5B0" w14:textId="77777777" w:rsidR="00B0293B" w:rsidRDefault="00B0293B" w:rsidP="001D7FE0">
      <w:pPr>
        <w:spacing w:line="254" w:lineRule="auto"/>
        <w:rPr>
          <w:rFonts w:ascii="Times New Roman" w:eastAsia="Calibri" w:hAnsi="Times New Roman" w:cs="Times New Roman"/>
          <w:sz w:val="24"/>
          <w:szCs w:val="24"/>
        </w:rPr>
      </w:pPr>
    </w:p>
    <w:p w14:paraId="04A48752"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67BECAB" w14:textId="4B332879"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2C40369D" w14:textId="77777777" w:rsidR="00B0293B" w:rsidRDefault="00B0293B" w:rsidP="001D7FE0">
      <w:pPr>
        <w:spacing w:line="254" w:lineRule="auto"/>
        <w:rPr>
          <w:rFonts w:ascii="Times New Roman" w:eastAsia="Calibri" w:hAnsi="Times New Roman" w:cs="Times New Roman"/>
          <w:sz w:val="24"/>
          <w:szCs w:val="24"/>
        </w:rPr>
      </w:pPr>
    </w:p>
    <w:p w14:paraId="6B94C086" w14:textId="21509A6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The recon unit will scan for enemy units both in front and behind along the node connection. The range parameter will be an integer from 1 to 3 that will specify the maximum distance the sensor can search. This distance includes zero, should the enemy group be at the same point along the path. </w:t>
      </w:r>
      <w:r w:rsidR="008F2BAC">
        <w:rPr>
          <w:rFonts w:ascii="Times New Roman" w:eastAsia="Calibri" w:hAnsi="Times New Roman" w:cs="Times New Roman"/>
          <w:sz w:val="24"/>
          <w:szCs w:val="24"/>
        </w:rPr>
        <w:t>Determining whether enemy units are in range has two possibilities. If the enemy is travelling the same direction, c</w:t>
      </w:r>
      <w:r>
        <w:rPr>
          <w:rFonts w:ascii="Times New Roman" w:eastAsia="Calibri" w:hAnsi="Times New Roman" w:cs="Times New Roman"/>
          <w:sz w:val="24"/>
          <w:szCs w:val="24"/>
        </w:rPr>
        <w:t>alculating the</w:t>
      </w:r>
      <w:r w:rsidR="008F2BAC">
        <w:rPr>
          <w:rFonts w:ascii="Times New Roman" w:eastAsia="Calibri" w:hAnsi="Times New Roman" w:cs="Times New Roman"/>
          <w:sz w:val="24"/>
          <w:szCs w:val="24"/>
        </w:rPr>
        <w:t xml:space="preserve"> distance is simply the difference of the enemy group’s and player group’s remaining distance</w:t>
      </w:r>
      <w:r>
        <w:rPr>
          <w:rFonts w:ascii="Times New Roman" w:eastAsia="Calibri" w:hAnsi="Times New Roman" w:cs="Times New Roman"/>
          <w:sz w:val="24"/>
          <w:szCs w:val="24"/>
        </w:rPr>
        <w:t xml:space="preserve">. </w:t>
      </w:r>
      <w:r w:rsidR="00843F15">
        <w:rPr>
          <w:rFonts w:ascii="Times New Roman" w:eastAsia="Calibri" w:hAnsi="Times New Roman" w:cs="Times New Roman"/>
          <w:sz w:val="24"/>
          <w:szCs w:val="24"/>
        </w:rPr>
        <w:t>Otherwise,</w:t>
      </w:r>
      <w:r w:rsidR="008F2BAC">
        <w:rPr>
          <w:rFonts w:ascii="Times New Roman" w:eastAsia="Calibri" w:hAnsi="Times New Roman" w:cs="Times New Roman"/>
          <w:sz w:val="24"/>
          <w:szCs w:val="24"/>
        </w:rPr>
        <w:t xml:space="preserve"> they are travelling the opposite direction</w:t>
      </w:r>
      <w:r w:rsidR="00843F15">
        <w:rPr>
          <w:rFonts w:ascii="Times New Roman" w:eastAsia="Calibri" w:hAnsi="Times New Roman" w:cs="Times New Roman"/>
          <w:sz w:val="24"/>
          <w:szCs w:val="24"/>
        </w:rPr>
        <w:t xml:space="preserve"> and </w:t>
      </w:r>
      <w:r w:rsidR="008F2BAC">
        <w:rPr>
          <w:rFonts w:ascii="Times New Roman" w:eastAsia="Calibri" w:hAnsi="Times New Roman" w:cs="Times New Roman"/>
          <w:sz w:val="24"/>
          <w:szCs w:val="24"/>
        </w:rPr>
        <w:t>calculations are a little more complicated. In Everglades, the ‘to’ and ‘from’ distances are not necessarily the same. Therefore, a mean of the ‘to’ and ‘from’ distances is used. From this mean value, the sum of both player’s group’s remaining distances is subtracted. This is the approximate distance between the two groups. From this distance value, it can be determined whether the enemy group is in range of the sensor.</w:t>
      </w:r>
    </w:p>
    <w:p w14:paraId="44AAB9FC" w14:textId="73F8C88B" w:rsidR="001D7FE0" w:rsidRDefault="001D7FE0" w:rsidP="001D7FE0">
      <w:pPr>
        <w:spacing w:line="254" w:lineRule="auto"/>
        <w:rPr>
          <w:rFonts w:ascii="Times New Roman" w:eastAsia="Calibri" w:hAnsi="Times New Roman" w:cs="Times New Roman"/>
          <w:sz w:val="24"/>
          <w:szCs w:val="24"/>
        </w:rPr>
      </w:pPr>
    </w:p>
    <w:p w14:paraId="64ADC233" w14:textId="280BD88B" w:rsidR="001D7FE0" w:rsidRDefault="008F2BAC"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It is required that the sensor have configurable parameters. The range will be adjustable and the choice of active or passive sensor can be specified. This will allow somewhat of a customization for the player but there must be some negative consequences to make the game more interesting. </w:t>
      </w:r>
      <w:r w:rsidR="001D7FE0">
        <w:rPr>
          <w:rFonts w:ascii="Times New Roman" w:eastAsia="Calibri" w:hAnsi="Times New Roman" w:cs="Times New Roman"/>
          <w:sz w:val="24"/>
          <w:szCs w:val="24"/>
        </w:rPr>
        <w:t>The trade-off is movement speed, which will be inversely proportional to range. Since recon units should move quickly from node to node, the more range the sensor has, the slower the unit will travel. Explicitly, a range of 1 has a speed of 3, a range of 2 has a speed of 2, and a range of 3 has a speed of 1.</w:t>
      </w:r>
    </w:p>
    <w:p w14:paraId="79000D91" w14:textId="77777777" w:rsidR="001D7FE0" w:rsidRDefault="001D7FE0" w:rsidP="001D7FE0">
      <w:pPr>
        <w:spacing w:line="254" w:lineRule="auto"/>
        <w:rPr>
          <w:rFonts w:ascii="Times New Roman" w:eastAsia="Calibri" w:hAnsi="Times New Roman" w:cs="Times New Roman"/>
          <w:sz w:val="24"/>
          <w:szCs w:val="24"/>
        </w:rPr>
      </w:pPr>
    </w:p>
    <w:p w14:paraId="12157B39" w14:textId="13CB04AB"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choice of an active or passive sensor will present the player with different advantages and disadvantages. A passive sensor will have no negative consequence for use but will only sense enemy striker and controller units. An active sensor will allow the player to sense all enemy unit types within range on the path but will make the player’s recon unit visible to enemy recon units located any distance along the path as well as the two end nodes. This mimics real-world active sensor</w:t>
      </w:r>
      <w:r w:rsidR="002E57B1">
        <w:rPr>
          <w:rFonts w:ascii="Times New Roman" w:eastAsia="Calibri" w:hAnsi="Times New Roman" w:cs="Times New Roman"/>
          <w:sz w:val="24"/>
          <w:szCs w:val="24"/>
        </w:rPr>
        <w:t>s which emit their own infrared light source, making them more easily detected than passive sensors</w:t>
      </w:r>
      <w:r>
        <w:rPr>
          <w:rFonts w:ascii="Times New Roman" w:eastAsia="Calibri" w:hAnsi="Times New Roman" w:cs="Times New Roman"/>
          <w:sz w:val="24"/>
          <w:szCs w:val="24"/>
        </w:rPr>
        <w:t>.</w:t>
      </w:r>
    </w:p>
    <w:p w14:paraId="70100EB0" w14:textId="30E89268" w:rsidR="001D7FE0" w:rsidRDefault="001D7FE0" w:rsidP="00B80E11">
      <w:pPr>
        <w:pStyle w:val="TOCHeading"/>
        <w:rPr>
          <w:rFonts w:eastAsia="Calibri"/>
        </w:rPr>
      </w:pPr>
      <w:r>
        <w:rPr>
          <w:rFonts w:eastAsia="Calibri"/>
        </w:rPr>
        <w:t>Front-End Functionality</w:t>
      </w:r>
    </w:p>
    <w:p w14:paraId="331064C2" w14:textId="77777777" w:rsidR="001D7FE0" w:rsidRPr="00B80E11" w:rsidRDefault="001D7FE0" w:rsidP="001D7FE0">
      <w:pPr>
        <w:pStyle w:val="Heading2"/>
        <w:spacing w:before="0"/>
        <w:rPr>
          <w:rFonts w:asciiTheme="majorHAnsi" w:eastAsia="Times New Roman" w:hAnsiTheme="majorHAnsi" w:cstheme="majorHAnsi"/>
          <w:sz w:val="28"/>
          <w:szCs w:val="28"/>
        </w:rPr>
      </w:pPr>
      <w:r w:rsidRPr="00B80E11">
        <w:rPr>
          <w:rFonts w:asciiTheme="majorHAnsi" w:eastAsia="Times New Roman" w:hAnsiTheme="majorHAnsi" w:cstheme="majorHAnsi"/>
          <w:sz w:val="28"/>
          <w:szCs w:val="28"/>
        </w:rPr>
        <w:t>Line and Shape Trace</w:t>
      </w:r>
    </w:p>
    <w:p w14:paraId="16F632D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is important for the recon unit to sense the thermal properties of an object as well as sense the reflectance of the material.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7E08CC5F" w14:textId="77777777" w:rsidR="001D7FE0" w:rsidRDefault="001D7FE0" w:rsidP="001D7FE0">
      <w:pPr>
        <w:spacing w:line="254" w:lineRule="auto"/>
        <w:jc w:val="both"/>
        <w:rPr>
          <w:rFonts w:ascii="Times New Roman" w:eastAsia="Calibri" w:hAnsi="Times New Roman" w:cs="Times New Roman"/>
          <w:sz w:val="24"/>
          <w:szCs w:val="24"/>
        </w:rPr>
      </w:pPr>
    </w:p>
    <w:p w14:paraId="32956527" w14:textId="775022FA"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r>
        <w:rPr>
          <w:rFonts w:ascii="Times New Roman" w:eastAsia="Calibri" w:hAnsi="Times New Roman" w:cs="Times New Roman"/>
          <w:i/>
          <w:sz w:val="24"/>
          <w:szCs w:val="24"/>
        </w:rPr>
        <w:t>FHitResult</w:t>
      </w:r>
      <w:r>
        <w:rPr>
          <w:rFonts w:ascii="Times New Roman" w:eastAsia="Calibri" w:hAnsi="Times New Roman" w:cs="Times New Roman"/>
          <w:sz w:val="24"/>
          <w:szCs w:val="24"/>
        </w:rPr>
        <w:t xml:space="preserve"> object with information about the first object hit. This can be useful for finding the name of the object (see figure </w:t>
      </w:r>
      <w:r w:rsidR="009970FA">
        <w:rPr>
          <w:rFonts w:ascii="Times New Roman" w:eastAsia="Calibri" w:hAnsi="Times New Roman" w:cs="Times New Roman"/>
          <w:sz w:val="24"/>
          <w:szCs w:val="24"/>
        </w:rPr>
        <w:t>66</w:t>
      </w:r>
      <w:r>
        <w:rPr>
          <w:rFonts w:ascii="Times New Roman" w:eastAsia="Calibri" w:hAnsi="Times New Roman" w:cs="Times New Roman"/>
          <w:sz w:val="24"/>
          <w:szCs w:val="24"/>
        </w:rPr>
        <w:t>) but can also be used to find that object’s thermal property or reflectance.</w:t>
      </w:r>
    </w:p>
    <w:p w14:paraId="4210F9CC" w14:textId="204BE73F" w:rsidR="00B0293B" w:rsidRDefault="00B0293B" w:rsidP="001D7FE0">
      <w:pPr>
        <w:spacing w:line="254" w:lineRule="auto"/>
        <w:jc w:val="both"/>
        <w:rPr>
          <w:rFonts w:ascii="Times New Roman" w:eastAsia="Calibri" w:hAnsi="Times New Roman" w:cs="Times New Roman"/>
          <w:sz w:val="24"/>
          <w:szCs w:val="24"/>
        </w:rPr>
      </w:pPr>
    </w:p>
    <w:p w14:paraId="126F6515"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79E3517B" w14:textId="20B9C961"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AF31117" w14:textId="77777777" w:rsidR="00B0293B" w:rsidRDefault="00B0293B" w:rsidP="001D7FE0">
      <w:pPr>
        <w:spacing w:line="254" w:lineRule="auto"/>
        <w:jc w:val="both"/>
        <w:rPr>
          <w:rFonts w:ascii="Times New Roman" w:eastAsia="Calibri" w:hAnsi="Times New Roman" w:cs="Times New Roman"/>
          <w:sz w:val="24"/>
          <w:szCs w:val="24"/>
        </w:rPr>
      </w:pPr>
    </w:p>
    <w:p w14:paraId="285660C3"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4CAD94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1A044DE3" wp14:editId="322CAC25">
            <wp:extent cx="5486400" cy="2769870"/>
            <wp:effectExtent l="0" t="0" r="0" b="0"/>
            <wp:docPr id="1827570368" name="Picture 18275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44FE5AB9" w14:textId="77777777" w:rsidR="001D7FE0" w:rsidRDefault="001D7FE0" w:rsidP="001D7FE0">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745792" behindDoc="0" locked="0" layoutInCell="1" allowOverlap="1" wp14:anchorId="76D4E77F" wp14:editId="60C1EE18">
                <wp:simplePos x="0" y="0"/>
                <wp:positionH relativeFrom="margin">
                  <wp:align>left</wp:align>
                </wp:positionH>
                <wp:positionV relativeFrom="paragraph">
                  <wp:posOffset>277495</wp:posOffset>
                </wp:positionV>
                <wp:extent cx="5934075" cy="161925"/>
                <wp:effectExtent l="0" t="0" r="9525" b="9525"/>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289DE2D6" w14:textId="23C3446C" w:rsidR="0077468C" w:rsidRDefault="0077468C" w:rsidP="005B3193">
                            <w:pPr>
                              <w:pStyle w:val="Caption"/>
                              <w:jc w:val="center"/>
                              <w:rPr>
                                <w:rFonts w:ascii="Times New Roman" w:hAnsi="Times New Roman"/>
                                <w:noProof/>
                                <w:sz w:val="24"/>
                                <w:szCs w:val="24"/>
                              </w:rPr>
                            </w:pPr>
                            <w:r>
                              <w:t xml:space="preserve">Figure </w:t>
                            </w:r>
                            <w:r w:rsidR="002036F0">
                              <w:t>66</w:t>
                            </w:r>
                            <w:r>
                              <w:t>: Line trace showing the name and distance of first hit object.</w:t>
                            </w:r>
                          </w:p>
                          <w:p w14:paraId="4C1404C2" w14:textId="77777777" w:rsidR="0077468C" w:rsidRDefault="0077468C" w:rsidP="001D7FE0">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4E77F" id="Text Box 24" o:spid="_x0000_s1094" type="#_x0000_t202" style="position:absolute;left:0;text-align:left;margin-left:0;margin-top:21.85pt;width:467.25pt;height:12.75pt;z-index:25174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" stroked="f">
                <v:textbox inset="0,0,0,0">
                  <w:txbxContent>
                    <w:p w14:paraId="289DE2D6" w14:textId="23C3446C" w:rsidR="0077468C" w:rsidRDefault="0077468C" w:rsidP="005B3193">
                      <w:pPr>
                        <w:pStyle w:val="Caption"/>
                        <w:jc w:val="center"/>
                        <w:rPr>
                          <w:rFonts w:ascii="Times New Roman" w:hAnsi="Times New Roman"/>
                          <w:noProof/>
                          <w:sz w:val="24"/>
                          <w:szCs w:val="24"/>
                        </w:rPr>
                      </w:pPr>
                      <w:r>
                        <w:t xml:space="preserve">Figure </w:t>
                      </w:r>
                      <w:r w:rsidR="002036F0">
                        <w:t>66</w:t>
                      </w:r>
                      <w:r>
                        <w:t>: Line trace showing the name and distance of first hit object.</w:t>
                      </w:r>
                    </w:p>
                    <w:p w14:paraId="4C1404C2" w14:textId="77777777" w:rsidR="0077468C" w:rsidRDefault="0077468C" w:rsidP="001D7FE0">
                      <w:pPr>
                        <w:rPr>
                          <w:rFonts w:ascii="Times New Roman" w:hAnsi="Times New Roman"/>
                          <w:noProof/>
                          <w:sz w:val="24"/>
                          <w:szCs w:val="24"/>
                        </w:rPr>
                      </w:pPr>
                    </w:p>
                  </w:txbxContent>
                </v:textbox>
                <w10:wrap type="topAndBottom" anchorx="margin"/>
              </v:shape>
            </w:pict>
          </mc:Fallback>
        </mc:AlternateContent>
      </w:r>
    </w:p>
    <w:p w14:paraId="6CEB548E" w14:textId="77777777" w:rsidR="001D7FE0" w:rsidRDefault="001D7FE0" w:rsidP="001D7FE0">
      <w:pPr>
        <w:spacing w:line="254" w:lineRule="auto"/>
        <w:jc w:val="both"/>
        <w:rPr>
          <w:rFonts w:ascii="Times New Roman" w:eastAsia="Calibri" w:hAnsi="Times New Roman" w:cs="Times New Roman"/>
          <w:sz w:val="24"/>
          <w:szCs w:val="24"/>
        </w:rPr>
      </w:pPr>
    </w:p>
    <w:p w14:paraId="1B17B443" w14:textId="77777777" w:rsidR="001D7FE0" w:rsidRDefault="001D7FE0" w:rsidP="001D7FE0">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r>
        <w:rPr>
          <w:rFonts w:ascii="Times New Roman" w:eastAsia="Calibri" w:hAnsi="Times New Roman" w:cs="Times New Roman"/>
          <w:i/>
          <w:sz w:val="24"/>
          <w:szCs w:val="24"/>
        </w:rPr>
        <w:t>FHitResult</w:t>
      </w:r>
      <w:r>
        <w:rPr>
          <w:rFonts w:ascii="Times New Roman" w:eastAsia="Calibri" w:hAnsi="Times New Roman" w:cs="Times New Roman"/>
          <w:sz w:val="24"/>
          <w:szCs w:val="24"/>
        </w:rPr>
        <w:t xml:space="preserve"> object. This will be useful for determining distances to bases or enemies.</w:t>
      </w:r>
    </w:p>
    <w:p w14:paraId="776B3EBC" w14:textId="77777777" w:rsidR="001D7FE0" w:rsidRDefault="001D7FE0" w:rsidP="001D7FE0">
      <w:pPr>
        <w:spacing w:line="254" w:lineRule="auto"/>
        <w:jc w:val="both"/>
        <w:rPr>
          <w:rFonts w:ascii="Times New Roman" w:eastAsia="Calibri" w:hAnsi="Times New Roman" w:cs="Times New Roman"/>
          <w:sz w:val="24"/>
          <w:szCs w:val="24"/>
        </w:rPr>
      </w:pPr>
    </w:p>
    <w:p w14:paraId="6852AEAD" w14:textId="689773CC"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Shape trace is like line trace but operates in a field that matches a certain shape, such as spheres, capsules, and boxes (see figure </w:t>
      </w:r>
      <w:r w:rsidR="009970FA">
        <w:rPr>
          <w:rFonts w:ascii="Times New Roman" w:eastAsia="Calibri" w:hAnsi="Times New Roman" w:cs="Times New Roman"/>
          <w:sz w:val="24"/>
          <w:szCs w:val="24"/>
        </w:rPr>
        <w:t>67</w:t>
      </w:r>
      <w:r>
        <w:rPr>
          <w:rFonts w:ascii="Times New Roman" w:eastAsia="Calibri" w:hAnsi="Times New Roman" w:cs="Times New Roman"/>
          <w:sz w:val="24"/>
          <w:szCs w:val="24"/>
        </w:rPr>
        <w:t>).</w:t>
      </w:r>
    </w:p>
    <w:p w14:paraId="17E28F62" w14:textId="77777777" w:rsidR="00B80E11" w:rsidRPr="00B80E11" w:rsidRDefault="00B80E11" w:rsidP="00B80E11">
      <w:pPr>
        <w:rPr>
          <w:lang w:val="en-US"/>
        </w:rPr>
      </w:pPr>
    </w:p>
    <w:p w14:paraId="02041AF4"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0AD7EB69" wp14:editId="186EC2B6">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728ABDC2" w14:textId="6E14C900"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67</w:t>
      </w:r>
      <w:r>
        <w:rPr>
          <w:rFonts w:ascii="Calibri" w:eastAsia="Calibri" w:hAnsi="Calibri" w:cs="Times New Roman"/>
          <w:i/>
          <w:iCs/>
          <w:color w:val="44546A" w:themeColor="text2"/>
          <w:sz w:val="18"/>
          <w:szCs w:val="18"/>
        </w:rPr>
        <w:t>: Shape trace showing names of the three cubes it hit.</w:t>
      </w:r>
    </w:p>
    <w:p w14:paraId="56859E1C"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4F9EA161" w14:textId="77777777" w:rsidR="001D7FE0" w:rsidRDefault="001D7FE0" w:rsidP="001D7FE0">
      <w:pPr>
        <w:spacing w:line="254" w:lineRule="auto"/>
        <w:jc w:val="both"/>
        <w:rPr>
          <w:rFonts w:ascii="Times New Roman" w:eastAsia="Calibri" w:hAnsi="Times New Roman" w:cs="Times New Roman"/>
          <w:sz w:val="24"/>
          <w:szCs w:val="24"/>
        </w:rPr>
      </w:pPr>
    </w:p>
    <w:p w14:paraId="13A1F85B" w14:textId="43CE9B2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can be used to check a larger field for collisions.</w:t>
      </w:r>
      <w:r w:rsidR="00CD7498">
        <w:rPr>
          <w:rFonts w:ascii="Times New Roman" w:eastAsia="Calibri" w:hAnsi="Times New Roman" w:cs="Times New Roman"/>
          <w:sz w:val="24"/>
          <w:szCs w:val="24"/>
        </w:rPr>
        <w:t xml:space="preserve"> </w:t>
      </w:r>
      <w:r>
        <w:rPr>
          <w:rFonts w:ascii="Times New Roman" w:eastAsia="Calibri" w:hAnsi="Times New Roman" w:cs="Times New Roman"/>
          <w:sz w:val="24"/>
          <w:szCs w:val="24"/>
        </w:rPr>
        <w:t>The start and end values can be set like a line trace, elongating the shape and providing a range to the sensor.</w:t>
      </w:r>
    </w:p>
    <w:p w14:paraId="47C18709" w14:textId="77777777" w:rsidR="001D7FE0" w:rsidRDefault="001D7FE0" w:rsidP="001D7FE0">
      <w:pPr>
        <w:spacing w:line="254" w:lineRule="auto"/>
        <w:jc w:val="both"/>
        <w:rPr>
          <w:rFonts w:ascii="Times New Roman" w:eastAsia="Calibri" w:hAnsi="Times New Roman" w:cs="Times New Roman"/>
          <w:sz w:val="24"/>
          <w:szCs w:val="24"/>
        </w:rPr>
      </w:pPr>
    </w:p>
    <w:p w14:paraId="66664526" w14:textId="09AE9BF4"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single object detected by </w:t>
      </w:r>
      <w:r w:rsidR="00CD7498">
        <w:rPr>
          <w:rFonts w:ascii="Times New Roman" w:eastAsia="Calibri" w:hAnsi="Times New Roman" w:cs="Times New Roman"/>
          <w:sz w:val="24"/>
          <w:szCs w:val="24"/>
        </w:rPr>
        <w:t xml:space="preserve">a </w:t>
      </w:r>
      <w:r>
        <w:rPr>
          <w:rFonts w:ascii="Times New Roman" w:eastAsia="Calibri" w:hAnsi="Times New Roman" w:cs="Times New Roman"/>
          <w:sz w:val="24"/>
          <w:szCs w:val="24"/>
        </w:rPr>
        <w:t xml:space="preserve">trace would not be very useful. Instead, </w:t>
      </w:r>
      <w:r w:rsidR="00CD7498">
        <w:rPr>
          <w:rFonts w:ascii="Times New Roman" w:eastAsia="Calibri" w:hAnsi="Times New Roman" w:cs="Times New Roman"/>
          <w:sz w:val="24"/>
          <w:szCs w:val="24"/>
        </w:rPr>
        <w:t>trac</w:t>
      </w:r>
      <w:r>
        <w:rPr>
          <w:rFonts w:ascii="Times New Roman" w:eastAsia="Calibri" w:hAnsi="Times New Roman" w:cs="Times New Roman"/>
          <w:sz w:val="24"/>
          <w:szCs w:val="24"/>
        </w:rPr>
        <w:t>e</w:t>
      </w:r>
      <w:r w:rsidR="00CD7498">
        <w:rPr>
          <w:rFonts w:ascii="Times New Roman" w:eastAsia="Calibri" w:hAnsi="Times New Roman" w:cs="Times New Roman"/>
          <w:sz w:val="24"/>
          <w:szCs w:val="24"/>
        </w:rPr>
        <w:t>s</w:t>
      </w:r>
      <w:r>
        <w:rPr>
          <w:rFonts w:ascii="Times New Roman" w:eastAsia="Calibri" w:hAnsi="Times New Roman" w:cs="Times New Roman"/>
          <w:sz w:val="24"/>
          <w:szCs w:val="24"/>
        </w:rPr>
        <w:t xml:space="preserve"> can be used to detect multiple objects in its field. For example, Unreal offers MultiSphereTraceByChannel to use a sphere and </w:t>
      </w:r>
      <w:r w:rsidR="00CD7498">
        <w:rPr>
          <w:rFonts w:ascii="Times New Roman" w:eastAsia="Calibri" w:hAnsi="Times New Roman" w:cs="Times New Roman"/>
          <w:sz w:val="24"/>
          <w:szCs w:val="24"/>
        </w:rPr>
        <w:t>return</w:t>
      </w:r>
      <w:r>
        <w:rPr>
          <w:rFonts w:ascii="Times New Roman" w:eastAsia="Calibri" w:hAnsi="Times New Roman" w:cs="Times New Roman"/>
          <w:sz w:val="24"/>
          <w:szCs w:val="24"/>
        </w:rPr>
        <w:t xml:space="preserve"> all the objects it hits.</w:t>
      </w:r>
    </w:p>
    <w:p w14:paraId="0AA19DE9" w14:textId="7533A4F2" w:rsidR="00CD7498" w:rsidRDefault="00CD7498" w:rsidP="001D7FE0">
      <w:pPr>
        <w:spacing w:line="254" w:lineRule="auto"/>
        <w:jc w:val="both"/>
        <w:rPr>
          <w:rFonts w:ascii="Times New Roman" w:eastAsia="Calibri" w:hAnsi="Times New Roman" w:cs="Times New Roman"/>
          <w:sz w:val="24"/>
          <w:szCs w:val="24"/>
        </w:rPr>
      </w:pPr>
    </w:p>
    <w:p w14:paraId="594BC5AF" w14:textId="0B3C9AB1" w:rsidR="00CD7498" w:rsidRDefault="00CD7498"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was decided that MultiSphereTraceByChannel would be used to detect multiple objects. This required the creation of a custom channel, called “”. For each object in the game, this value is set to either “overlap”, for objects such as enemy units or the node dome, or “block” for solid objects such as rocks. </w:t>
      </w:r>
      <w:r w:rsidR="003E5213">
        <w:rPr>
          <w:rFonts w:ascii="Times New Roman" w:eastAsia="Calibri" w:hAnsi="Times New Roman" w:cs="Times New Roman"/>
          <w:sz w:val="24"/>
          <w:szCs w:val="24"/>
        </w:rPr>
        <w:t>The trace ends when it collides with a  “blocking” object.</w:t>
      </w:r>
    </w:p>
    <w:p w14:paraId="4A6D13A0" w14:textId="77777777" w:rsidR="001D7FE0" w:rsidRDefault="001D7FE0" w:rsidP="00B80E11">
      <w:pPr>
        <w:pStyle w:val="TOCHeading"/>
        <w:rPr>
          <w:rFonts w:eastAsia="Times New Roman"/>
        </w:rPr>
      </w:pPr>
      <w:r>
        <w:rPr>
          <w:rFonts w:eastAsia="Times New Roman"/>
        </w:rPr>
        <w:t>Simulating Thermal Data</w:t>
      </w:r>
    </w:p>
    <w:p w14:paraId="5596B857" w14:textId="57F69F95"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To simulate the thermal properties of objects that exist in the real world, each object in the game will be assigned </w:t>
      </w:r>
      <w:r w:rsidR="003E5213">
        <w:rPr>
          <w:rFonts w:ascii="Times New Roman" w:eastAsia="Calibri" w:hAnsi="Times New Roman" w:cs="Times New Roman"/>
          <w:sz w:val="24"/>
          <w:szCs w:val="24"/>
        </w:rPr>
        <w:t>a temperature</w:t>
      </w:r>
      <w:r>
        <w:rPr>
          <w:rFonts w:ascii="Times New Roman" w:eastAsia="Calibri" w:hAnsi="Times New Roman" w:cs="Times New Roman"/>
          <w:sz w:val="24"/>
          <w:szCs w:val="24"/>
        </w:rPr>
        <w:t xml:space="preserve">. These values </w:t>
      </w:r>
      <w:r w:rsidR="003E5213">
        <w:rPr>
          <w:rFonts w:ascii="Times New Roman" w:eastAsia="Calibri" w:hAnsi="Times New Roman" w:cs="Times New Roman"/>
          <w:sz w:val="24"/>
          <w:szCs w:val="24"/>
        </w:rPr>
        <w:t xml:space="preserve">are somewhat arbitrary, but attempt to </w:t>
      </w:r>
      <w:r>
        <w:rPr>
          <w:rFonts w:ascii="Times New Roman" w:eastAsia="Calibri" w:hAnsi="Times New Roman" w:cs="Times New Roman"/>
          <w:sz w:val="24"/>
          <w:szCs w:val="24"/>
        </w:rPr>
        <w:t xml:space="preserve">mimic </w:t>
      </w:r>
      <w:r w:rsidR="003E5213">
        <w:rPr>
          <w:rFonts w:ascii="Times New Roman" w:eastAsia="Calibri" w:hAnsi="Times New Roman" w:cs="Times New Roman"/>
          <w:sz w:val="24"/>
          <w:szCs w:val="24"/>
        </w:rPr>
        <w:t>temperatures of objects</w:t>
      </w:r>
      <w:r>
        <w:rPr>
          <w:rFonts w:ascii="Times New Roman" w:eastAsia="Calibri" w:hAnsi="Times New Roman" w:cs="Times New Roman"/>
          <w:sz w:val="24"/>
          <w:szCs w:val="24"/>
        </w:rPr>
        <w:t xml:space="preserve"> found in the real</w:t>
      </w:r>
      <w:r w:rsidR="003E5213">
        <w:rPr>
          <w:rFonts w:ascii="Times New Roman" w:eastAsia="Calibri" w:hAnsi="Times New Roman" w:cs="Times New Roman"/>
          <w:sz w:val="24"/>
          <w:szCs w:val="24"/>
        </w:rPr>
        <w:t xml:space="preserve"> </w:t>
      </w:r>
      <w:r>
        <w:rPr>
          <w:rFonts w:ascii="Times New Roman" w:eastAsia="Calibri" w:hAnsi="Times New Roman" w:cs="Times New Roman"/>
          <w:sz w:val="24"/>
          <w:szCs w:val="24"/>
        </w:rPr>
        <w:t>world.</w:t>
      </w:r>
    </w:p>
    <w:p w14:paraId="429143EE" w14:textId="77777777" w:rsidR="001D7FE0" w:rsidRDefault="001D7FE0" w:rsidP="001D7FE0">
      <w:pPr>
        <w:spacing w:line="254" w:lineRule="auto"/>
        <w:jc w:val="both"/>
        <w:rPr>
          <w:rFonts w:ascii="Times New Roman" w:eastAsia="Calibri" w:hAnsi="Times New Roman" w:cs="Times New Roman"/>
          <w:sz w:val="24"/>
          <w:szCs w:val="24"/>
        </w:rPr>
      </w:pPr>
    </w:p>
    <w:p w14:paraId="2F8722A1" w14:textId="1BDCFE6D"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is difficult for passive sensors to detect heat if the ambient air temperature is too high. Since the setting for Everglades is a desert environment, it can be assumed that ambient temperatures are too high for a passive sensor to detect units. Thus, to make this sensor viable, </w:t>
      </w:r>
      <w:r w:rsidR="003E5213">
        <w:rPr>
          <w:rFonts w:ascii="Times New Roman" w:eastAsia="Calibri" w:hAnsi="Times New Roman" w:cs="Times New Roman"/>
          <w:sz w:val="24"/>
          <w:szCs w:val="24"/>
        </w:rPr>
        <w:t xml:space="preserve">future iterations of the game should try to implement a </w:t>
      </w:r>
      <w:r>
        <w:rPr>
          <w:rFonts w:ascii="Times New Roman" w:eastAsia="Calibri" w:hAnsi="Times New Roman" w:cs="Times New Roman"/>
          <w:sz w:val="24"/>
          <w:szCs w:val="24"/>
        </w:rPr>
        <w:t>day/night cycle. At night, the environment will be cooler, allowing the passive sensor to detect enemy unit heat signatures. For daytime, an active IR sensor would be more useful, but this requires game objects to have a different property: reflectance.</w:t>
      </w:r>
    </w:p>
    <w:p w14:paraId="6E483A8D" w14:textId="77777777" w:rsidR="001D7FE0" w:rsidRPr="00CE290F" w:rsidRDefault="001D7FE0" w:rsidP="00B80E11">
      <w:pPr>
        <w:pStyle w:val="TOCHeading"/>
        <w:rPr>
          <w:rFonts w:eastAsia="Calibri"/>
        </w:rPr>
      </w:pPr>
      <w:bookmarkStart w:id="2809" w:name="_Hlk26184573"/>
      <w:r>
        <w:rPr>
          <w:rFonts w:eastAsia="Calibri"/>
        </w:rPr>
        <w:t>Simulating Reflectance</w:t>
      </w:r>
    </w:p>
    <w:p w14:paraId="63FB18AC" w14:textId="58B1C4CB"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An object’s</w:t>
      </w:r>
      <w:r w:rsidR="003E5213">
        <w:rPr>
          <w:rFonts w:ascii="Times New Roman" w:eastAsia="Calibri" w:hAnsi="Times New Roman" w:cs="Times New Roman"/>
          <w:sz w:val="24"/>
          <w:szCs w:val="24"/>
        </w:rPr>
        <w:t xml:space="preserve"> thermal </w:t>
      </w:r>
      <w:r>
        <w:rPr>
          <w:rFonts w:ascii="Times New Roman" w:eastAsia="Calibri" w:hAnsi="Times New Roman" w:cs="Times New Roman"/>
          <w:sz w:val="24"/>
          <w:szCs w:val="24"/>
        </w:rPr>
        <w:t xml:space="preserve">property will be useful for passive sensors, but not for active. In the interest of realism, it would be exciting to assign reflectance properties to each object. The wavelength of </w:t>
      </w:r>
      <w:r w:rsidR="003E5213">
        <w:rPr>
          <w:rFonts w:ascii="Times New Roman" w:eastAsia="Calibri" w:hAnsi="Times New Roman" w:cs="Times New Roman"/>
          <w:sz w:val="24"/>
          <w:szCs w:val="24"/>
        </w:rPr>
        <w:t>the drone’s active sensor</w:t>
      </w:r>
      <w:r>
        <w:rPr>
          <w:rFonts w:ascii="Times New Roman" w:eastAsia="Calibri" w:hAnsi="Times New Roman" w:cs="Times New Roman"/>
          <w:sz w:val="24"/>
          <w:szCs w:val="24"/>
        </w:rPr>
        <w:t xml:space="preserve"> would reflect on the material and a certain value would be detected. The reflectance data would be stored in an Unreal </w:t>
      </w:r>
      <w:r w:rsidR="003E5213" w:rsidRPr="003E5213">
        <w:rPr>
          <w:rFonts w:ascii="Times New Roman" w:eastAsia="Calibri" w:hAnsi="Times New Roman" w:cs="Times New Roman"/>
          <w:i/>
          <w:sz w:val="24"/>
          <w:szCs w:val="24"/>
        </w:rPr>
        <w:t>DataTable</w:t>
      </w:r>
      <w:r>
        <w:rPr>
          <w:rFonts w:ascii="Times New Roman" w:eastAsia="Calibri" w:hAnsi="Times New Roman" w:cs="Times New Roman"/>
          <w:sz w:val="24"/>
          <w:szCs w:val="24"/>
        </w:rPr>
        <w:t>, with the wavelength as t</w:t>
      </w:r>
      <w:r w:rsidR="003E5213">
        <w:rPr>
          <w:rFonts w:ascii="Times New Roman" w:eastAsia="Calibri" w:hAnsi="Times New Roman" w:cs="Times New Roman"/>
          <w:sz w:val="24"/>
          <w:szCs w:val="24"/>
        </w:rPr>
        <w:t>he row name</w:t>
      </w:r>
      <w:r>
        <w:rPr>
          <w:rFonts w:ascii="Times New Roman" w:eastAsia="Calibri" w:hAnsi="Times New Roman" w:cs="Times New Roman"/>
          <w:sz w:val="24"/>
          <w:szCs w:val="24"/>
        </w:rPr>
        <w:t xml:space="preserve"> and the reflectance as </w:t>
      </w:r>
      <w:r w:rsidR="003E5213">
        <w:rPr>
          <w:rFonts w:ascii="Times New Roman" w:eastAsia="Calibri" w:hAnsi="Times New Roman" w:cs="Times New Roman"/>
          <w:sz w:val="24"/>
          <w:szCs w:val="24"/>
        </w:rPr>
        <w:t>a column value</w:t>
      </w:r>
      <w:r>
        <w:rPr>
          <w:rFonts w:ascii="Times New Roman" w:eastAsia="Calibri" w:hAnsi="Times New Roman" w:cs="Times New Roman"/>
          <w:sz w:val="24"/>
          <w:szCs w:val="24"/>
        </w:rPr>
        <w:t>. A</w:t>
      </w:r>
      <w:r w:rsidR="003E5213">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trace would then return a float value showing a ratio of reflectance specific to that wavelength. </w:t>
      </w:r>
    </w:p>
    <w:p w14:paraId="32EE7C97" w14:textId="77777777" w:rsidR="001D7FE0" w:rsidRDefault="001D7FE0" w:rsidP="001D7FE0">
      <w:pPr>
        <w:spacing w:line="254" w:lineRule="auto"/>
        <w:jc w:val="both"/>
        <w:rPr>
          <w:rFonts w:ascii="Times New Roman" w:eastAsia="Calibri" w:hAnsi="Times New Roman" w:cs="Times New Roman"/>
          <w:sz w:val="24"/>
          <w:szCs w:val="24"/>
        </w:rPr>
      </w:pPr>
    </w:p>
    <w:p w14:paraId="022E7B3C" w14:textId="639EDC2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consideration to cost, a collection of free reflectance data needed to be acquired. Spectral Library 7 from the United States Geological Survey contained much data covering vegetation, soil, artificial materials, minerals, liquids, coatings, and organic compounds [9].</w:t>
      </w:r>
      <w:r w:rsidR="00D6753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Despite the trove of data that it contained, </w:t>
      </w:r>
      <w:r w:rsidR="00D6753E">
        <w:rPr>
          <w:rFonts w:ascii="Times New Roman" w:eastAsia="Calibri" w:hAnsi="Times New Roman" w:cs="Times New Roman"/>
          <w:sz w:val="24"/>
          <w:szCs w:val="24"/>
        </w:rPr>
        <w:t xml:space="preserve">assumptions had to be made regarding the composition of objects in Everglades. </w:t>
      </w:r>
      <w:r w:rsidR="009970FA">
        <w:rPr>
          <w:rFonts w:ascii="Times New Roman" w:eastAsia="Calibri" w:hAnsi="Times New Roman" w:cs="Times New Roman"/>
          <w:sz w:val="24"/>
          <w:szCs w:val="24"/>
        </w:rPr>
        <w:t>Table 15</w:t>
      </w:r>
      <w:r w:rsidR="00D6753E">
        <w:rPr>
          <w:rFonts w:ascii="Times New Roman" w:eastAsia="Calibri" w:hAnsi="Times New Roman" w:cs="Times New Roman"/>
          <w:sz w:val="24"/>
          <w:szCs w:val="24"/>
        </w:rPr>
        <w:t xml:space="preserve"> shows what values were assigned to different object components in the game.</w:t>
      </w:r>
    </w:p>
    <w:p w14:paraId="2F153EC2" w14:textId="4E53A639" w:rsidR="00D6753E" w:rsidRDefault="00D6753E" w:rsidP="001D7FE0">
      <w:pPr>
        <w:spacing w:line="254" w:lineRule="auto"/>
        <w:jc w:val="both"/>
        <w:rPr>
          <w:rFonts w:ascii="Times New Roman" w:eastAsia="Calibri" w:hAnsi="Times New Roman" w:cs="Times New Roman"/>
          <w:sz w:val="24"/>
          <w:szCs w:val="24"/>
        </w:rPr>
      </w:pPr>
    </w:p>
    <w:p w14:paraId="7A1CA6DB" w14:textId="383A0AB5" w:rsidR="00B0293B" w:rsidRDefault="00B0293B" w:rsidP="001D7FE0">
      <w:pPr>
        <w:spacing w:line="254" w:lineRule="auto"/>
        <w:jc w:val="both"/>
        <w:rPr>
          <w:rFonts w:ascii="Times New Roman" w:eastAsia="Calibri" w:hAnsi="Times New Roman" w:cs="Times New Roman"/>
          <w:sz w:val="24"/>
          <w:szCs w:val="24"/>
        </w:rPr>
      </w:pPr>
    </w:p>
    <w:p w14:paraId="25B99201" w14:textId="5B22F871" w:rsidR="00B0293B" w:rsidRDefault="00B0293B" w:rsidP="001D7FE0">
      <w:pPr>
        <w:spacing w:line="254" w:lineRule="auto"/>
        <w:jc w:val="both"/>
        <w:rPr>
          <w:rFonts w:ascii="Times New Roman" w:eastAsia="Calibri" w:hAnsi="Times New Roman" w:cs="Times New Roman"/>
          <w:sz w:val="24"/>
          <w:szCs w:val="24"/>
        </w:rPr>
      </w:pPr>
    </w:p>
    <w:p w14:paraId="4C7BEB9D"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67A1FD36" w14:textId="77777777" w:rsidR="00B0293B" w:rsidRDefault="00B0293B" w:rsidP="001D7FE0">
      <w:pPr>
        <w:spacing w:line="254" w:lineRule="auto"/>
        <w:jc w:val="both"/>
        <w:rPr>
          <w:rFonts w:ascii="Times New Roman" w:eastAsia="Calibri" w:hAnsi="Times New Roman" w:cs="Times New Roman"/>
          <w:sz w:val="24"/>
          <w:szCs w:val="24"/>
        </w:rPr>
      </w:pPr>
    </w:p>
    <w:tbl>
      <w:tblPr>
        <w:tblStyle w:val="TableGrid"/>
        <w:tblW w:w="0" w:type="auto"/>
        <w:jc w:val="center"/>
        <w:tblLook w:val="04A0" w:firstRow="1" w:lastRow="0" w:firstColumn="1" w:lastColumn="0" w:noHBand="0" w:noVBand="1"/>
      </w:tblPr>
      <w:tblGrid>
        <w:gridCol w:w="2335"/>
        <w:gridCol w:w="3960"/>
      </w:tblGrid>
      <w:tr w:rsidR="00D6753E" w14:paraId="2BF95262" w14:textId="77777777" w:rsidTr="00555F84">
        <w:trPr>
          <w:jc w:val="center"/>
        </w:trPr>
        <w:tc>
          <w:tcPr>
            <w:tcW w:w="2335" w:type="dxa"/>
          </w:tcPr>
          <w:p w14:paraId="47EFE6B8" w14:textId="6E8D72E8" w:rsidR="00D6753E" w:rsidRPr="00D6753E" w:rsidRDefault="00D6753E" w:rsidP="00D6753E">
            <w:pPr>
              <w:spacing w:line="254"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Component</w:t>
            </w:r>
          </w:p>
        </w:tc>
        <w:tc>
          <w:tcPr>
            <w:tcW w:w="3960" w:type="dxa"/>
          </w:tcPr>
          <w:p w14:paraId="597300FA" w14:textId="60B929EC" w:rsidR="00D6753E" w:rsidRPr="00D6753E" w:rsidRDefault="00D6753E" w:rsidP="001D7FE0">
            <w:pPr>
              <w:spacing w:line="254" w:lineRule="auto"/>
              <w:jc w:val="both"/>
              <w:rPr>
                <w:rFonts w:ascii="Times New Roman" w:eastAsia="Calibri" w:hAnsi="Times New Roman" w:cs="Times New Roman"/>
                <w:b/>
                <w:bCs/>
                <w:sz w:val="24"/>
                <w:szCs w:val="24"/>
              </w:rPr>
            </w:pPr>
            <w:r w:rsidRPr="00D6753E">
              <w:rPr>
                <w:rFonts w:ascii="Times New Roman" w:eastAsia="Calibri" w:hAnsi="Times New Roman" w:cs="Times New Roman"/>
                <w:b/>
                <w:bCs/>
                <w:sz w:val="24"/>
                <w:szCs w:val="24"/>
              </w:rPr>
              <w:t xml:space="preserve">Spectral Library </w:t>
            </w:r>
            <w:r>
              <w:rPr>
                <w:rFonts w:ascii="Times New Roman" w:eastAsia="Calibri" w:hAnsi="Times New Roman" w:cs="Times New Roman"/>
                <w:b/>
                <w:bCs/>
                <w:sz w:val="24"/>
                <w:szCs w:val="24"/>
              </w:rPr>
              <w:t>Material</w:t>
            </w:r>
          </w:p>
        </w:tc>
      </w:tr>
      <w:tr w:rsidR="00D6753E" w14:paraId="2C360B91" w14:textId="77777777" w:rsidTr="00555F84">
        <w:trPr>
          <w:jc w:val="center"/>
        </w:trPr>
        <w:tc>
          <w:tcPr>
            <w:tcW w:w="2335" w:type="dxa"/>
          </w:tcPr>
          <w:p w14:paraId="16DA5218" w14:textId="4CE0E22F"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ScoutDrone</w:t>
            </w:r>
          </w:p>
        </w:tc>
        <w:tc>
          <w:tcPr>
            <w:tcW w:w="3960" w:type="dxa"/>
          </w:tcPr>
          <w:p w14:paraId="508C2A0D" w14:textId="3D6AB4DE"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Aluminum, brushed</w:t>
            </w:r>
          </w:p>
        </w:tc>
      </w:tr>
      <w:tr w:rsidR="00D6753E" w14:paraId="2B5F7C4E" w14:textId="77777777" w:rsidTr="00555F84">
        <w:trPr>
          <w:jc w:val="center"/>
        </w:trPr>
        <w:tc>
          <w:tcPr>
            <w:tcW w:w="2335" w:type="dxa"/>
          </w:tcPr>
          <w:p w14:paraId="30668129" w14:textId="203CBB47"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LightDrone</w:t>
            </w:r>
          </w:p>
        </w:tc>
        <w:tc>
          <w:tcPr>
            <w:tcW w:w="3960" w:type="dxa"/>
          </w:tcPr>
          <w:p w14:paraId="6775C04F" w14:textId="77729E86"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HDPE plastic, white, opaque</w:t>
            </w:r>
          </w:p>
        </w:tc>
      </w:tr>
      <w:tr w:rsidR="00D6753E" w14:paraId="7E816E20" w14:textId="77777777" w:rsidTr="00555F84">
        <w:trPr>
          <w:jc w:val="center"/>
        </w:trPr>
        <w:tc>
          <w:tcPr>
            <w:tcW w:w="2335" w:type="dxa"/>
          </w:tcPr>
          <w:p w14:paraId="09307B81" w14:textId="53DE071A"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HeavyDrone</w:t>
            </w:r>
          </w:p>
        </w:tc>
        <w:tc>
          <w:tcPr>
            <w:tcW w:w="3960" w:type="dxa"/>
          </w:tcPr>
          <w:p w14:paraId="23FEBC10" w14:textId="2A3E724A"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Galvanized sheet metal</w:t>
            </w:r>
          </w:p>
        </w:tc>
      </w:tr>
      <w:tr w:rsidR="00D6753E" w14:paraId="5F00FDF8" w14:textId="77777777" w:rsidTr="00555F84">
        <w:trPr>
          <w:jc w:val="center"/>
        </w:trPr>
        <w:tc>
          <w:tcPr>
            <w:tcW w:w="2335" w:type="dxa"/>
          </w:tcPr>
          <w:p w14:paraId="466ACA4B" w14:textId="55CFD4AC"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ReconDrone</w:t>
            </w:r>
          </w:p>
        </w:tc>
        <w:tc>
          <w:tcPr>
            <w:tcW w:w="3960" w:type="dxa"/>
          </w:tcPr>
          <w:p w14:paraId="09DF8514" w14:textId="0A229A98"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PVC plastic</w:t>
            </w:r>
          </w:p>
        </w:tc>
      </w:tr>
      <w:tr w:rsidR="00D6753E" w14:paraId="7BC49EB2" w14:textId="77777777" w:rsidTr="00555F84">
        <w:trPr>
          <w:jc w:val="center"/>
        </w:trPr>
        <w:tc>
          <w:tcPr>
            <w:tcW w:w="2335" w:type="dxa"/>
          </w:tcPr>
          <w:p w14:paraId="441C0BA7" w14:textId="5837F617"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LightBeam1</w:t>
            </w:r>
          </w:p>
        </w:tc>
        <w:tc>
          <w:tcPr>
            <w:tcW w:w="3960" w:type="dxa"/>
          </w:tcPr>
          <w:p w14:paraId="02F7E97A" w14:textId="75862415"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1DE45214" w14:textId="77777777" w:rsidTr="00555F84">
        <w:trPr>
          <w:jc w:val="center"/>
        </w:trPr>
        <w:tc>
          <w:tcPr>
            <w:tcW w:w="2335" w:type="dxa"/>
          </w:tcPr>
          <w:p w14:paraId="41090768" w14:textId="65249E37"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Dome1_Object035</w:t>
            </w:r>
          </w:p>
        </w:tc>
        <w:tc>
          <w:tcPr>
            <w:tcW w:w="3960" w:type="dxa"/>
          </w:tcPr>
          <w:p w14:paraId="126DEB30" w14:textId="7377E8DF"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21E6957F" w14:textId="77777777" w:rsidTr="00555F84">
        <w:trPr>
          <w:jc w:val="center"/>
        </w:trPr>
        <w:tc>
          <w:tcPr>
            <w:tcW w:w="2335" w:type="dxa"/>
          </w:tcPr>
          <w:p w14:paraId="5B2D813C" w14:textId="62F6264F"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Dome1_Object028</w:t>
            </w:r>
          </w:p>
        </w:tc>
        <w:tc>
          <w:tcPr>
            <w:tcW w:w="3960" w:type="dxa"/>
          </w:tcPr>
          <w:p w14:paraId="7BC3CEEF" w14:textId="00B8132A"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1B76112F" w14:textId="77777777" w:rsidTr="00555F84">
        <w:trPr>
          <w:jc w:val="center"/>
        </w:trPr>
        <w:tc>
          <w:tcPr>
            <w:tcW w:w="2335" w:type="dxa"/>
          </w:tcPr>
          <w:p w14:paraId="2601E78E" w14:textId="010CBD91"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Dome1_Object036</w:t>
            </w:r>
          </w:p>
        </w:tc>
        <w:tc>
          <w:tcPr>
            <w:tcW w:w="3960" w:type="dxa"/>
          </w:tcPr>
          <w:p w14:paraId="321CF1D4" w14:textId="490D5076"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0520A6B2" w14:textId="77777777" w:rsidTr="00555F84">
        <w:trPr>
          <w:jc w:val="center"/>
        </w:trPr>
        <w:tc>
          <w:tcPr>
            <w:tcW w:w="2335" w:type="dxa"/>
          </w:tcPr>
          <w:p w14:paraId="1B7DF046" w14:textId="698E969E"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BeamPad</w:t>
            </w:r>
          </w:p>
        </w:tc>
        <w:tc>
          <w:tcPr>
            <w:tcW w:w="3960" w:type="dxa"/>
          </w:tcPr>
          <w:p w14:paraId="497769BF" w14:textId="3C9C0B57"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Concrete</w:t>
            </w:r>
          </w:p>
        </w:tc>
      </w:tr>
      <w:tr w:rsidR="00D6753E" w14:paraId="01EB09A6" w14:textId="77777777" w:rsidTr="00555F84">
        <w:trPr>
          <w:jc w:val="center"/>
        </w:trPr>
        <w:tc>
          <w:tcPr>
            <w:tcW w:w="2335" w:type="dxa"/>
          </w:tcPr>
          <w:p w14:paraId="50A7BA21" w14:textId="0D83C0F3"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BasePiece1</w:t>
            </w:r>
          </w:p>
        </w:tc>
        <w:tc>
          <w:tcPr>
            <w:tcW w:w="3960" w:type="dxa"/>
          </w:tcPr>
          <w:p w14:paraId="4D9C580F" w14:textId="67457F13"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Sheet metal (not galvanized)</w:t>
            </w:r>
          </w:p>
        </w:tc>
      </w:tr>
      <w:tr w:rsidR="00D6753E" w14:paraId="6CDC845D" w14:textId="77777777" w:rsidTr="00555F84">
        <w:trPr>
          <w:jc w:val="center"/>
        </w:trPr>
        <w:tc>
          <w:tcPr>
            <w:tcW w:w="2335" w:type="dxa"/>
          </w:tcPr>
          <w:p w14:paraId="30DDE2BF" w14:textId="0CC2C837"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BasePiece2</w:t>
            </w:r>
          </w:p>
        </w:tc>
        <w:tc>
          <w:tcPr>
            <w:tcW w:w="3960" w:type="dxa"/>
          </w:tcPr>
          <w:p w14:paraId="4B509121" w14:textId="2C42D729"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Sheet metal (not galvanized)</w:t>
            </w:r>
          </w:p>
        </w:tc>
      </w:tr>
      <w:tr w:rsidR="00D6753E" w14:paraId="378576F8" w14:textId="77777777" w:rsidTr="00555F84">
        <w:trPr>
          <w:jc w:val="center"/>
        </w:trPr>
        <w:tc>
          <w:tcPr>
            <w:tcW w:w="2335" w:type="dxa"/>
          </w:tcPr>
          <w:p w14:paraId="62CEDAC5" w14:textId="0CAC699B"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Plane</w:t>
            </w:r>
          </w:p>
        </w:tc>
        <w:tc>
          <w:tcPr>
            <w:tcW w:w="3960" w:type="dxa"/>
          </w:tcPr>
          <w:p w14:paraId="34ABA27D" w14:textId="0529D2DE"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Water + montmor 0.50g</w:t>
            </w:r>
          </w:p>
        </w:tc>
      </w:tr>
      <w:tr w:rsidR="00D6753E" w14:paraId="3026ACBD" w14:textId="77777777" w:rsidTr="00555F84">
        <w:trPr>
          <w:jc w:val="center"/>
        </w:trPr>
        <w:tc>
          <w:tcPr>
            <w:tcW w:w="2335" w:type="dxa"/>
          </w:tcPr>
          <w:p w14:paraId="1631CE9B" w14:textId="230BA8AA"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Landscape1</w:t>
            </w:r>
          </w:p>
        </w:tc>
        <w:tc>
          <w:tcPr>
            <w:tcW w:w="3960" w:type="dxa"/>
          </w:tcPr>
          <w:p w14:paraId="0FCFC0DE" w14:textId="0B0E2660"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Stonewall Playa dry mud</w:t>
            </w:r>
          </w:p>
        </w:tc>
      </w:tr>
      <w:tr w:rsidR="00D6753E" w14:paraId="53D83567" w14:textId="77777777" w:rsidTr="00555F84">
        <w:trPr>
          <w:jc w:val="center"/>
        </w:trPr>
        <w:tc>
          <w:tcPr>
            <w:tcW w:w="2335" w:type="dxa"/>
          </w:tcPr>
          <w:p w14:paraId="56BD88F4" w14:textId="445A2347"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Cliff</w:t>
            </w:r>
          </w:p>
        </w:tc>
        <w:tc>
          <w:tcPr>
            <w:tcW w:w="3960" w:type="dxa"/>
          </w:tcPr>
          <w:p w14:paraId="403BDE9E" w14:textId="4E096A3B"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Quartz</w:t>
            </w:r>
          </w:p>
        </w:tc>
      </w:tr>
      <w:tr w:rsidR="00D6753E" w14:paraId="6982EBE4" w14:textId="77777777" w:rsidTr="00555F84">
        <w:trPr>
          <w:jc w:val="center"/>
        </w:trPr>
        <w:tc>
          <w:tcPr>
            <w:tcW w:w="2335" w:type="dxa"/>
          </w:tcPr>
          <w:p w14:paraId="2885A0BD" w14:textId="431C383F"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Rock</w:t>
            </w:r>
          </w:p>
        </w:tc>
        <w:tc>
          <w:tcPr>
            <w:tcW w:w="3960" w:type="dxa"/>
          </w:tcPr>
          <w:p w14:paraId="297430DA" w14:textId="08E7A7C2"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Goethite</w:t>
            </w:r>
          </w:p>
        </w:tc>
      </w:tr>
      <w:tr w:rsidR="00D6753E" w14:paraId="0537D40B" w14:textId="77777777" w:rsidTr="00555F84">
        <w:trPr>
          <w:jc w:val="center"/>
        </w:trPr>
        <w:tc>
          <w:tcPr>
            <w:tcW w:w="2335" w:type="dxa"/>
          </w:tcPr>
          <w:p w14:paraId="5EA07BB8" w14:textId="0167D83F"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RoundStone</w:t>
            </w:r>
          </w:p>
        </w:tc>
        <w:tc>
          <w:tcPr>
            <w:tcW w:w="3960" w:type="dxa"/>
          </w:tcPr>
          <w:p w14:paraId="4DB71F47" w14:textId="5997BD9F" w:rsidR="00D6753E" w:rsidRDefault="00555F84" w:rsidP="004A7E3B">
            <w:pPr>
              <w:keepNext/>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Calcite </w:t>
            </w:r>
          </w:p>
        </w:tc>
      </w:tr>
    </w:tbl>
    <w:p w14:paraId="1AA1612B" w14:textId="2A9634BB" w:rsidR="00D6753E" w:rsidRDefault="004A7E3B" w:rsidP="004A7E3B">
      <w:pPr>
        <w:pStyle w:val="Caption"/>
        <w:rPr>
          <w:rFonts w:ascii="Times New Roman" w:hAnsi="Times New Roman"/>
          <w:sz w:val="24"/>
          <w:szCs w:val="24"/>
        </w:rPr>
      </w:pPr>
      <w:r>
        <w:t xml:space="preserve">Table </w:t>
      </w:r>
      <w:r w:rsidR="008F4F1D">
        <w:t>15</w:t>
      </w:r>
      <w:r>
        <w:t xml:space="preserve"> Materials assigned to game object components.</w:t>
      </w:r>
    </w:p>
    <w:p w14:paraId="4C3A601F" w14:textId="77777777" w:rsidR="001D7FE0" w:rsidRDefault="001D7FE0" w:rsidP="001D7FE0">
      <w:pPr>
        <w:spacing w:line="254" w:lineRule="auto"/>
        <w:jc w:val="both"/>
        <w:rPr>
          <w:rFonts w:ascii="Times New Roman" w:eastAsia="Calibri" w:hAnsi="Times New Roman" w:cs="Times New Roman"/>
          <w:sz w:val="24"/>
          <w:szCs w:val="24"/>
        </w:rPr>
      </w:pPr>
    </w:p>
    <w:p w14:paraId="76866F5C" w14:textId="2DDF933B"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Included in the spectral library were</w:t>
      </w:r>
      <w:r w:rsidR="00555F84">
        <w:rPr>
          <w:rFonts w:ascii="Times New Roman" w:eastAsia="Calibri" w:hAnsi="Times New Roman" w:cs="Times New Roman"/>
          <w:sz w:val="24"/>
          <w:szCs w:val="24"/>
        </w:rPr>
        <w:t xml:space="preserve"> </w:t>
      </w:r>
      <w:r>
        <w:rPr>
          <w:rFonts w:ascii="Times New Roman" w:eastAsia="Calibri" w:hAnsi="Times New Roman" w:cs="Times New Roman"/>
          <w:sz w:val="24"/>
          <w:szCs w:val="24"/>
        </w:rPr>
        <w:t>plots showing the reflectance curve for each object.</w:t>
      </w:r>
      <w:r w:rsidR="00555F84">
        <w:rPr>
          <w:rFonts w:ascii="Times New Roman" w:eastAsia="Calibri" w:hAnsi="Times New Roman" w:cs="Times New Roman"/>
          <w:sz w:val="24"/>
          <w:szCs w:val="24"/>
        </w:rPr>
        <w:t xml:space="preserve"> These present a unique curve for each object, showing that the type of object can be determined by collecting a range of reflectance values.</w:t>
      </w:r>
    </w:p>
    <w:p w14:paraId="1E6B150F" w14:textId="77777777" w:rsidR="001D7FE0" w:rsidRDefault="001D7FE0" w:rsidP="001D7FE0">
      <w:pPr>
        <w:spacing w:line="254" w:lineRule="auto"/>
        <w:jc w:val="both"/>
        <w:rPr>
          <w:rFonts w:ascii="Times New Roman" w:eastAsia="Calibri" w:hAnsi="Times New Roman" w:cs="Times New Roman"/>
          <w:sz w:val="24"/>
          <w:szCs w:val="24"/>
        </w:rPr>
      </w:pPr>
    </w:p>
    <w:p w14:paraId="7F9D43B6" w14:textId="39EAF260" w:rsidR="001D7FE0" w:rsidRDefault="00416632"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Landscape1 represents the ground surface and </w:t>
      </w:r>
      <w:r w:rsidR="001D7FE0" w:rsidRPr="00421EEB">
        <w:rPr>
          <w:rFonts w:ascii="Times New Roman" w:eastAsia="Calibri" w:hAnsi="Times New Roman" w:cs="Times New Roman"/>
          <w:sz w:val="24"/>
          <w:szCs w:val="24"/>
        </w:rPr>
        <w:t>appears sandy with rocks strewn about. With the mindset that the terrain would contain a variety of minerals, data from Stonewall Playa was chosen. This data is an average of several different datasets recorded over the same area</w:t>
      </w:r>
      <w:r w:rsidR="00B82D7C">
        <w:rPr>
          <w:rFonts w:ascii="Times New Roman" w:eastAsia="Calibri" w:hAnsi="Times New Roman" w:cs="Times New Roman"/>
          <w:sz w:val="24"/>
          <w:szCs w:val="24"/>
        </w:rPr>
        <w:t xml:space="preserve"> (Fig. </w:t>
      </w:r>
      <w:r w:rsidR="009970FA">
        <w:rPr>
          <w:rFonts w:ascii="Times New Roman" w:eastAsia="Calibri" w:hAnsi="Times New Roman" w:cs="Times New Roman"/>
          <w:sz w:val="24"/>
          <w:szCs w:val="24"/>
        </w:rPr>
        <w:t>68</w:t>
      </w:r>
      <w:r w:rsidR="00B82D7C">
        <w:rPr>
          <w:rFonts w:ascii="Times New Roman" w:eastAsia="Calibri" w:hAnsi="Times New Roman" w:cs="Times New Roman"/>
          <w:sz w:val="24"/>
          <w:szCs w:val="24"/>
        </w:rPr>
        <w:t>)</w:t>
      </w:r>
      <w:r w:rsidR="001D7FE0" w:rsidRPr="00421EEB">
        <w:rPr>
          <w:rFonts w:ascii="Times New Roman" w:eastAsia="Calibri" w:hAnsi="Times New Roman" w:cs="Times New Roman"/>
          <w:sz w:val="24"/>
          <w:szCs w:val="24"/>
        </w:rPr>
        <w:t>.</w:t>
      </w:r>
    </w:p>
    <w:p w14:paraId="683C6A89" w14:textId="77777777" w:rsidR="00555F84" w:rsidRPr="00B80E11" w:rsidRDefault="00555F84" w:rsidP="001D7FE0">
      <w:pPr>
        <w:spacing w:line="254" w:lineRule="auto"/>
        <w:jc w:val="both"/>
        <w:rPr>
          <w:rFonts w:ascii="Times New Roman" w:eastAsia="Calibri" w:hAnsi="Times New Roman" w:cs="Times New Roman"/>
          <w:sz w:val="24"/>
          <w:szCs w:val="24"/>
        </w:rPr>
      </w:pPr>
    </w:p>
    <w:p w14:paraId="4F3BABDB" w14:textId="4DD8BC62" w:rsidR="001D7FE0" w:rsidRDefault="005D5EE8" w:rsidP="005D5EE8">
      <w:pPr>
        <w:keepNext/>
        <w:spacing w:line="254" w:lineRule="auto"/>
      </w:pPr>
      <w:r>
        <w:rPr>
          <w:noProof/>
        </w:rPr>
        <w:drawing>
          <wp:inline distT="0" distB="0" distL="0" distR="0" wp14:anchorId="0EBFE3AE" wp14:editId="2F68B081">
            <wp:extent cx="2352026" cy="1562100"/>
            <wp:effectExtent l="0" t="0" r="0" b="0"/>
            <wp:docPr id="545593593" name="Picture 545593593" descr="A picture containing building, floor, man,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3" name="Landscape1.jpg"/>
                    <pic:cNvPicPr/>
                  </pic:nvPicPr>
                  <pic:blipFill>
                    <a:blip r:embed="rId81">
                      <a:extLst>
                        <a:ext uri="{28A0092B-C50C-407E-A947-70E740481C1C}">
                          <a14:useLocalDpi xmlns:a14="http://schemas.microsoft.com/office/drawing/2010/main" val="0"/>
                        </a:ext>
                      </a:extLst>
                    </a:blip>
                    <a:stretch>
                      <a:fillRect/>
                    </a:stretch>
                  </pic:blipFill>
                  <pic:spPr>
                    <a:xfrm>
                      <a:off x="0" y="0"/>
                      <a:ext cx="2357960" cy="1566041"/>
                    </a:xfrm>
                    <a:prstGeom prst="rect">
                      <a:avLst/>
                    </a:prstGeom>
                  </pic:spPr>
                </pic:pic>
              </a:graphicData>
            </a:graphic>
          </wp:inline>
        </w:drawing>
      </w:r>
      <w:r w:rsidR="00416632">
        <w:rPr>
          <w:noProof/>
        </w:rPr>
        <w:drawing>
          <wp:inline distT="0" distB="0" distL="0" distR="0" wp14:anchorId="6C375AEC" wp14:editId="31DD8529">
            <wp:extent cx="1981200" cy="1550460"/>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07_AV14_Stonewall_Playa_Dry_Mud_2001_ASDFRa_AREF.gi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14517" cy="1576533"/>
                    </a:xfrm>
                    <a:prstGeom prst="rect">
                      <a:avLst/>
                    </a:prstGeom>
                  </pic:spPr>
                </pic:pic>
              </a:graphicData>
            </a:graphic>
          </wp:inline>
        </w:drawing>
      </w:r>
    </w:p>
    <w:p w14:paraId="65F08F6D" w14:textId="63A9FF7C" w:rsidR="001D7FE0" w:rsidRDefault="001D7FE0" w:rsidP="00B80E11">
      <w:pPr>
        <w:pStyle w:val="Caption"/>
        <w:jc w:val="both"/>
      </w:pPr>
      <w:r>
        <w:t xml:space="preserve">Figure </w:t>
      </w:r>
      <w:r w:rsidR="002036F0">
        <w:t>68</w:t>
      </w:r>
      <w:r>
        <w:t xml:space="preserve">: </w:t>
      </w:r>
      <w:r w:rsidR="005D5EE8">
        <w:t xml:space="preserve">Landscape image and </w:t>
      </w:r>
      <w:r w:rsidR="00416632">
        <w:t>Stonewall Playa</w:t>
      </w:r>
      <w:r>
        <w:t xml:space="preserve"> reflectance plot from the spectral library. Gif plot from USGS Spectral Library 7. Reprinted with permission. [9]</w:t>
      </w:r>
    </w:p>
    <w:p w14:paraId="3EA32CB3" w14:textId="77777777" w:rsidR="00B0293B" w:rsidRDefault="00B0293B" w:rsidP="001D7FE0">
      <w:pPr>
        <w:spacing w:line="254" w:lineRule="auto"/>
        <w:jc w:val="both"/>
        <w:rPr>
          <w:rFonts w:ascii="Times New Roman" w:eastAsia="Calibri" w:hAnsi="Times New Roman" w:cs="Times New Roman"/>
          <w:sz w:val="24"/>
          <w:szCs w:val="24"/>
        </w:rPr>
      </w:pPr>
    </w:p>
    <w:p w14:paraId="555762B7" w14:textId="77777777" w:rsidR="00B0293B" w:rsidRDefault="00B0293B" w:rsidP="001D7FE0">
      <w:pPr>
        <w:spacing w:line="254" w:lineRule="auto"/>
        <w:jc w:val="both"/>
        <w:rPr>
          <w:rFonts w:ascii="Times New Roman" w:eastAsia="Calibri" w:hAnsi="Times New Roman" w:cs="Times New Roman"/>
          <w:sz w:val="24"/>
          <w:szCs w:val="24"/>
        </w:rPr>
      </w:pPr>
    </w:p>
    <w:p w14:paraId="71086FB5" w14:textId="4AAA2FC7" w:rsidR="00B0293B" w:rsidRDefault="00B0293B" w:rsidP="001D7FE0">
      <w:pPr>
        <w:spacing w:line="254" w:lineRule="auto"/>
        <w:jc w:val="both"/>
        <w:rPr>
          <w:rFonts w:ascii="Times New Roman" w:eastAsia="Calibri" w:hAnsi="Times New Roman" w:cs="Times New Roman"/>
          <w:sz w:val="24"/>
          <w:szCs w:val="24"/>
        </w:rPr>
      </w:pPr>
    </w:p>
    <w:p w14:paraId="6BB260AC" w14:textId="3533924F"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1680A2DD" w14:textId="77777777" w:rsidR="00B0293B" w:rsidRPr="00B0293B" w:rsidRDefault="00B0293B" w:rsidP="00B0293B">
      <w:pPr>
        <w:rPr>
          <w:lang w:val="en-US"/>
        </w:rPr>
      </w:pPr>
    </w:p>
    <w:p w14:paraId="22F05D24" w14:textId="5E3CC8F8" w:rsidR="001D7FE0" w:rsidRPr="00B80E11"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Throughout the Everglades landscape, there are large, rocky pillars</w:t>
      </w:r>
      <w:r w:rsidR="005D5EE8">
        <w:rPr>
          <w:rFonts w:ascii="Times New Roman" w:eastAsia="Calibri" w:hAnsi="Times New Roman" w:cs="Times New Roman"/>
          <w:sz w:val="24"/>
          <w:szCs w:val="24"/>
        </w:rPr>
        <w:t xml:space="preserve"> using one of </w:t>
      </w:r>
      <w:r w:rsidR="00A1467D">
        <w:rPr>
          <w:rFonts w:ascii="Times New Roman" w:eastAsia="Calibri" w:hAnsi="Times New Roman" w:cs="Times New Roman"/>
          <w:sz w:val="24"/>
          <w:szCs w:val="24"/>
        </w:rPr>
        <w:t>several</w:t>
      </w:r>
      <w:r w:rsidR="005D5EE8">
        <w:rPr>
          <w:rFonts w:ascii="Times New Roman" w:eastAsia="Calibri" w:hAnsi="Times New Roman" w:cs="Times New Roman"/>
          <w:sz w:val="24"/>
          <w:szCs w:val="24"/>
        </w:rPr>
        <w:t xml:space="preserve"> varieties of the </w:t>
      </w:r>
      <w:r w:rsidR="005D5EE8" w:rsidRPr="00A1467D">
        <w:rPr>
          <w:rFonts w:ascii="Times New Roman" w:eastAsia="Calibri" w:hAnsi="Times New Roman" w:cs="Times New Roman"/>
          <w:sz w:val="24"/>
          <w:szCs w:val="24"/>
        </w:rPr>
        <w:t>Cliff</w:t>
      </w:r>
      <w:r w:rsidR="005D5EE8">
        <w:rPr>
          <w:rFonts w:ascii="Times New Roman" w:eastAsia="Calibri" w:hAnsi="Times New Roman" w:cs="Times New Roman"/>
          <w:sz w:val="24"/>
          <w:szCs w:val="24"/>
        </w:rPr>
        <w:t xml:space="preserve"> mesh</w:t>
      </w:r>
      <w:r w:rsidRPr="00421EEB">
        <w:rPr>
          <w:rFonts w:ascii="Times New Roman" w:eastAsia="Calibri" w:hAnsi="Times New Roman" w:cs="Times New Roman"/>
          <w:sz w:val="24"/>
          <w:szCs w:val="24"/>
        </w:rPr>
        <w:t>. It is assumed that these are made of sandstone, but sandstone is not included in the mineral data from the spectral library. Since sandstone is primarily composed of quartz, this mineral was selected for the pillars</w:t>
      </w:r>
      <w:r w:rsidR="00B82D7C">
        <w:rPr>
          <w:rFonts w:ascii="Times New Roman" w:eastAsia="Calibri" w:hAnsi="Times New Roman" w:cs="Times New Roman"/>
          <w:sz w:val="24"/>
          <w:szCs w:val="24"/>
        </w:rPr>
        <w:t xml:space="preserve"> (Fig. </w:t>
      </w:r>
      <w:r w:rsidR="009970FA">
        <w:rPr>
          <w:rFonts w:ascii="Times New Roman" w:eastAsia="Calibri" w:hAnsi="Times New Roman" w:cs="Times New Roman"/>
          <w:sz w:val="24"/>
          <w:szCs w:val="24"/>
        </w:rPr>
        <w:t>69</w:t>
      </w:r>
      <w:r w:rsidR="00B82D7C">
        <w:rPr>
          <w:rFonts w:ascii="Times New Roman" w:eastAsia="Calibri" w:hAnsi="Times New Roman" w:cs="Times New Roman"/>
          <w:sz w:val="24"/>
          <w:szCs w:val="24"/>
        </w:rPr>
        <w:t>)</w:t>
      </w:r>
      <w:r w:rsidRPr="00421EEB">
        <w:rPr>
          <w:rFonts w:ascii="Times New Roman" w:eastAsia="Calibri" w:hAnsi="Times New Roman" w:cs="Times New Roman"/>
          <w:sz w:val="24"/>
          <w:szCs w:val="24"/>
        </w:rPr>
        <w:t>.</w:t>
      </w:r>
    </w:p>
    <w:p w14:paraId="7A31E61F" w14:textId="55423FE2" w:rsidR="001D7FE0" w:rsidRDefault="005D5EE8" w:rsidP="001D7FE0">
      <w:pPr>
        <w:keepNext/>
        <w:spacing w:line="254" w:lineRule="auto"/>
        <w:jc w:val="both"/>
      </w:pPr>
      <w:r>
        <w:rPr>
          <w:rFonts w:eastAsia="Calibri"/>
          <w:noProof/>
        </w:rPr>
        <w:drawing>
          <wp:inline distT="0" distB="0" distL="0" distR="0" wp14:anchorId="48D56409" wp14:editId="6E29403D">
            <wp:extent cx="1435302" cy="1999704"/>
            <wp:effectExtent l="0" t="0" r="0" b="635"/>
            <wp:docPr id="545593594" name="Picture 545593594" descr="A close up of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4" name="Cliff.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61207" cy="2035795"/>
                    </a:xfrm>
                    <a:prstGeom prst="rect">
                      <a:avLst/>
                    </a:prstGeom>
                  </pic:spPr>
                </pic:pic>
              </a:graphicData>
            </a:graphic>
          </wp:inline>
        </w:drawing>
      </w:r>
      <w:r>
        <w:rPr>
          <w:noProof/>
        </w:rPr>
        <w:drawing>
          <wp:inline distT="0" distB="0" distL="0" distR="0" wp14:anchorId="6999AB1F" wp14:editId="78BAD9F2">
            <wp:extent cx="2600325" cy="2034976"/>
            <wp:effectExtent l="0" t="0" r="0" b="3810"/>
            <wp:docPr id="545593595" name="Picture 545593595"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5" name="s07_AV14_Quartz_HS32.1B_ASDFRc_AREF.gi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21081" cy="2051219"/>
                    </a:xfrm>
                    <a:prstGeom prst="rect">
                      <a:avLst/>
                    </a:prstGeom>
                  </pic:spPr>
                </pic:pic>
              </a:graphicData>
            </a:graphic>
          </wp:inline>
        </w:drawing>
      </w:r>
    </w:p>
    <w:p w14:paraId="1B49464A" w14:textId="59243F55" w:rsidR="00B80E11" w:rsidRPr="00B82D7C" w:rsidRDefault="001D7FE0" w:rsidP="00B82D7C">
      <w:pPr>
        <w:pStyle w:val="Caption"/>
        <w:jc w:val="both"/>
      </w:pPr>
      <w:r>
        <w:t xml:space="preserve">Figure </w:t>
      </w:r>
      <w:r w:rsidR="002036F0">
        <w:t>69</w:t>
      </w:r>
      <w:r>
        <w:t xml:space="preserve">: </w:t>
      </w:r>
      <w:r w:rsidR="005D5EE8">
        <w:t>Cliff image</w:t>
      </w:r>
      <w:r>
        <w:t xml:space="preserve"> and </w:t>
      </w:r>
      <w:r w:rsidR="005D5EE8">
        <w:t xml:space="preserve">quartz </w:t>
      </w:r>
      <w:r>
        <w:t>reflectance plot from spectral library. Gif plot from USGS Spectral Library 7. Reprinted with permission. [9]</w:t>
      </w:r>
    </w:p>
    <w:p w14:paraId="0A998F9E" w14:textId="64A8E297" w:rsidR="001D7FE0" w:rsidRPr="00421EEB"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Flowing through the landscape is water that is assumed to be fresh</w:t>
      </w:r>
      <w:r w:rsidR="005D5EE8">
        <w:rPr>
          <w:rFonts w:ascii="Times New Roman" w:eastAsia="Calibri" w:hAnsi="Times New Roman" w:cs="Times New Roman"/>
          <w:sz w:val="24"/>
          <w:szCs w:val="24"/>
        </w:rPr>
        <w:t xml:space="preserve"> and is represented by the Plane mesh</w:t>
      </w:r>
      <w:r w:rsidRPr="00421EEB">
        <w:rPr>
          <w:rFonts w:ascii="Times New Roman" w:eastAsia="Calibri" w:hAnsi="Times New Roman" w:cs="Times New Roman"/>
          <w:sz w:val="24"/>
          <w:szCs w:val="24"/>
        </w:rPr>
        <w:t>. The spectral library does not contain data for pure water, but it does have data for water with</w:t>
      </w:r>
      <w:r w:rsidR="005D5EE8">
        <w:rPr>
          <w:rFonts w:ascii="Times New Roman" w:eastAsia="Calibri" w:hAnsi="Times New Roman" w:cs="Times New Roman"/>
          <w:sz w:val="24"/>
          <w:szCs w:val="24"/>
        </w:rPr>
        <w:t xml:space="preserve"> </w:t>
      </w:r>
      <w:r w:rsidRPr="00421EEB">
        <w:rPr>
          <w:rFonts w:ascii="Times New Roman" w:eastAsia="Calibri" w:hAnsi="Times New Roman" w:cs="Times New Roman"/>
          <w:sz w:val="24"/>
          <w:szCs w:val="24"/>
        </w:rPr>
        <w:t>dissolved montmorillonite, which is a clay. This would mimic dissolved sediments in the water</w:t>
      </w:r>
      <w:r w:rsidR="00B82D7C">
        <w:rPr>
          <w:rFonts w:ascii="Times New Roman" w:eastAsia="Calibri" w:hAnsi="Times New Roman" w:cs="Times New Roman"/>
          <w:sz w:val="24"/>
          <w:szCs w:val="24"/>
        </w:rPr>
        <w:t xml:space="preserve"> (Fig. </w:t>
      </w:r>
      <w:r w:rsidR="009970FA">
        <w:rPr>
          <w:rFonts w:ascii="Times New Roman" w:eastAsia="Calibri" w:hAnsi="Times New Roman" w:cs="Times New Roman"/>
          <w:sz w:val="24"/>
          <w:szCs w:val="24"/>
        </w:rPr>
        <w:t>70</w:t>
      </w:r>
      <w:r w:rsidR="00B82D7C">
        <w:rPr>
          <w:rFonts w:ascii="Times New Roman" w:eastAsia="Calibri" w:hAnsi="Times New Roman" w:cs="Times New Roman"/>
          <w:sz w:val="24"/>
          <w:szCs w:val="24"/>
        </w:rPr>
        <w:t>)</w:t>
      </w:r>
      <w:r w:rsidRPr="00421EEB">
        <w:rPr>
          <w:rFonts w:ascii="Times New Roman" w:eastAsia="Calibri" w:hAnsi="Times New Roman" w:cs="Times New Roman"/>
          <w:sz w:val="24"/>
          <w:szCs w:val="24"/>
        </w:rPr>
        <w:t>.</w:t>
      </w:r>
    </w:p>
    <w:p w14:paraId="4027512D" w14:textId="77777777" w:rsidR="001D7FE0" w:rsidRDefault="001D7FE0" w:rsidP="001D7FE0">
      <w:pPr>
        <w:spacing w:line="254" w:lineRule="auto"/>
        <w:jc w:val="both"/>
        <w:rPr>
          <w:rFonts w:eastAsia="Calibri"/>
        </w:rPr>
      </w:pPr>
    </w:p>
    <w:p w14:paraId="3F620EB4" w14:textId="104E6C62" w:rsidR="001D7FE0" w:rsidRDefault="005D5EE8" w:rsidP="001D7FE0">
      <w:pPr>
        <w:keepNext/>
        <w:spacing w:line="254" w:lineRule="auto"/>
        <w:jc w:val="both"/>
      </w:pPr>
      <w:r>
        <w:rPr>
          <w:rFonts w:eastAsia="Calibri"/>
          <w:noProof/>
        </w:rPr>
        <w:drawing>
          <wp:inline distT="0" distB="0" distL="0" distR="0" wp14:anchorId="221D2296" wp14:editId="2182E89D">
            <wp:extent cx="2266950" cy="1854777"/>
            <wp:effectExtent l="0" t="0" r="0" b="0"/>
            <wp:docPr id="545593591" name="Picture 545593591" descr="A picture containing nature, dune,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1" name="Plane.jpg"/>
                    <pic:cNvPicPr/>
                  </pic:nvPicPr>
                  <pic:blipFill>
                    <a:blip r:embed="rId85">
                      <a:extLst>
                        <a:ext uri="{28A0092B-C50C-407E-A947-70E740481C1C}">
                          <a14:useLocalDpi xmlns:a14="http://schemas.microsoft.com/office/drawing/2010/main" val="0"/>
                        </a:ext>
                      </a:extLst>
                    </a:blip>
                    <a:stretch>
                      <a:fillRect/>
                    </a:stretch>
                  </pic:blipFill>
                  <pic:spPr>
                    <a:xfrm>
                      <a:off x="0" y="0"/>
                      <a:ext cx="2277911" cy="1863745"/>
                    </a:xfrm>
                    <a:prstGeom prst="rect">
                      <a:avLst/>
                    </a:prstGeom>
                  </pic:spPr>
                </pic:pic>
              </a:graphicData>
            </a:graphic>
          </wp:inline>
        </w:drawing>
      </w:r>
      <w:r>
        <w:rPr>
          <w:noProof/>
        </w:rPr>
        <w:drawing>
          <wp:inline distT="0" distB="0" distL="0" distR="0" wp14:anchorId="2BA0A107" wp14:editId="5523F0C9">
            <wp:extent cx="2314961" cy="1811655"/>
            <wp:effectExtent l="0" t="0" r="9525" b="0"/>
            <wp:docPr id="545593592" name="Picture 54559359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2" name="s07_AV14_Water+Montmor_SWy-2+0.50g-l_ASDFRa_AREF.gi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37420" cy="1829231"/>
                    </a:xfrm>
                    <a:prstGeom prst="rect">
                      <a:avLst/>
                    </a:prstGeom>
                  </pic:spPr>
                </pic:pic>
              </a:graphicData>
            </a:graphic>
          </wp:inline>
        </w:drawing>
      </w:r>
    </w:p>
    <w:p w14:paraId="2FDAE3B0" w14:textId="3B6E9A65" w:rsidR="001D7FE0" w:rsidRDefault="001D7FE0" w:rsidP="001D7FE0">
      <w:pPr>
        <w:pStyle w:val="Caption"/>
        <w:jc w:val="both"/>
      </w:pPr>
      <w:r>
        <w:t xml:space="preserve">Figure </w:t>
      </w:r>
      <w:r w:rsidR="002036F0">
        <w:t>70</w:t>
      </w:r>
      <w:r>
        <w:t>:</w:t>
      </w:r>
      <w:r w:rsidR="006E0805">
        <w:t xml:space="preserve"> Plane (water) image</w:t>
      </w:r>
      <w:r>
        <w:t xml:space="preserve"> and </w:t>
      </w:r>
      <w:r w:rsidR="006E0805">
        <w:t>water + montmor 0.50</w:t>
      </w:r>
      <w:r>
        <w:t xml:space="preserve"> reflectance plot from spectral library. Gif plot from USGS Spectral Library 7. Reprinted with permission. [9]</w:t>
      </w:r>
    </w:p>
    <w:p w14:paraId="1560F67F" w14:textId="77777777" w:rsidR="00B82D7C" w:rsidRDefault="00B82D7C" w:rsidP="001D7FE0">
      <w:pPr>
        <w:spacing w:line="254" w:lineRule="auto"/>
        <w:jc w:val="both"/>
        <w:rPr>
          <w:rFonts w:ascii="Times New Roman" w:eastAsia="Calibri" w:hAnsi="Times New Roman" w:cs="Times New Roman"/>
          <w:sz w:val="24"/>
          <w:szCs w:val="24"/>
        </w:rPr>
      </w:pPr>
    </w:p>
    <w:p w14:paraId="137FF578" w14:textId="3C1677CA" w:rsidR="00B82D7C" w:rsidRDefault="00B82D7C"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Rocks are irregularly shaped</w:t>
      </w:r>
      <w:r w:rsidR="00A85E44">
        <w:rPr>
          <w:rFonts w:ascii="Times New Roman" w:eastAsia="Calibri" w:hAnsi="Times New Roman" w:cs="Times New Roman"/>
          <w:sz w:val="24"/>
          <w:szCs w:val="24"/>
        </w:rPr>
        <w:t xml:space="preserve">. To distinguish them from other stones, goethite was chosen assuming its oxidation results in a reddish-brown desert color (Fig. </w:t>
      </w:r>
      <w:r w:rsidR="009970FA">
        <w:rPr>
          <w:rFonts w:ascii="Times New Roman" w:eastAsia="Calibri" w:hAnsi="Times New Roman" w:cs="Times New Roman"/>
          <w:sz w:val="24"/>
          <w:szCs w:val="24"/>
        </w:rPr>
        <w:t>71</w:t>
      </w:r>
      <w:r w:rsidR="00A85E44">
        <w:rPr>
          <w:rFonts w:ascii="Times New Roman" w:eastAsia="Calibri" w:hAnsi="Times New Roman" w:cs="Times New Roman"/>
          <w:sz w:val="24"/>
          <w:szCs w:val="24"/>
        </w:rPr>
        <w:t>).</w:t>
      </w:r>
    </w:p>
    <w:p w14:paraId="19B38C0E" w14:textId="3EF206B6"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65F84F27" w14:textId="77777777" w:rsidR="00B0293B" w:rsidRPr="00B0293B" w:rsidRDefault="00B0293B" w:rsidP="00B0293B">
      <w:pPr>
        <w:rPr>
          <w:lang w:val="en-US"/>
        </w:rPr>
      </w:pPr>
    </w:p>
    <w:p w14:paraId="1889E64E" w14:textId="196D85D2"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0B20581" w14:textId="77777777" w:rsidR="00B0293B" w:rsidRDefault="00B0293B" w:rsidP="00A85E44">
      <w:pPr>
        <w:keepNext/>
        <w:spacing w:line="254" w:lineRule="auto"/>
        <w:jc w:val="both"/>
      </w:pPr>
    </w:p>
    <w:p w14:paraId="466F1426" w14:textId="148014FE" w:rsidR="00A85E44" w:rsidRDefault="00A85E44" w:rsidP="00A85E44">
      <w:pPr>
        <w:keepNext/>
        <w:spacing w:line="254" w:lineRule="auto"/>
        <w:jc w:val="both"/>
      </w:pPr>
      <w:r>
        <w:rPr>
          <w:rFonts w:ascii="Times New Roman" w:eastAsia="Calibri" w:hAnsi="Times New Roman" w:cs="Times New Roman"/>
          <w:noProof/>
          <w:sz w:val="24"/>
          <w:szCs w:val="24"/>
        </w:rPr>
        <w:drawing>
          <wp:inline distT="0" distB="0" distL="0" distR="0" wp14:anchorId="44574439" wp14:editId="2E711DB8">
            <wp:extent cx="1924202" cy="1695377"/>
            <wp:effectExtent l="0" t="0" r="0" b="635"/>
            <wp:docPr id="527587969" name="Picture 527587969" descr="A picture containing indoor, food,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69" name="Rock.jpg"/>
                    <pic:cNvPicPr/>
                  </pic:nvPicPr>
                  <pic:blipFill>
                    <a:blip r:embed="rId87">
                      <a:extLst>
                        <a:ext uri="{28A0092B-C50C-407E-A947-70E740481C1C}">
                          <a14:useLocalDpi xmlns:a14="http://schemas.microsoft.com/office/drawing/2010/main" val="0"/>
                        </a:ext>
                      </a:extLst>
                    </a:blip>
                    <a:stretch>
                      <a:fillRect/>
                    </a:stretch>
                  </pic:blipFill>
                  <pic:spPr>
                    <a:xfrm>
                      <a:off x="0" y="0"/>
                      <a:ext cx="1945921" cy="1714513"/>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06AF43C" wp14:editId="187D5354">
            <wp:extent cx="2168907" cy="1697355"/>
            <wp:effectExtent l="0" t="0" r="3175" b="0"/>
            <wp:docPr id="527587970" name="Picture 5275879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0" name="s07_AV14_Goethite_GDS134_ASDFRb_AREF.gi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89574" cy="1713528"/>
                    </a:xfrm>
                    <a:prstGeom prst="rect">
                      <a:avLst/>
                    </a:prstGeom>
                  </pic:spPr>
                </pic:pic>
              </a:graphicData>
            </a:graphic>
          </wp:inline>
        </w:drawing>
      </w:r>
    </w:p>
    <w:p w14:paraId="7811B674" w14:textId="0A520523" w:rsidR="00A85E44" w:rsidRDefault="00A85E44" w:rsidP="00A85E44">
      <w:pPr>
        <w:pStyle w:val="Caption"/>
        <w:jc w:val="both"/>
        <w:rPr>
          <w:rFonts w:ascii="Times New Roman" w:hAnsi="Times New Roman"/>
          <w:sz w:val="24"/>
          <w:szCs w:val="24"/>
        </w:rPr>
      </w:pPr>
      <w:r>
        <w:t xml:space="preserve">Figure </w:t>
      </w:r>
      <w:r w:rsidR="002036F0">
        <w:t>71</w:t>
      </w:r>
      <w:r>
        <w:t>: Rock image</w:t>
      </w:r>
      <w:r w:rsidRPr="00F262EA">
        <w:t xml:space="preserve"> and </w:t>
      </w:r>
      <w:r>
        <w:t>goethite</w:t>
      </w:r>
      <w:r w:rsidRPr="00F262EA">
        <w:t xml:space="preserve"> reflectance plot from spectral library. Gif plot from USGS Spectral Library 7. Reprinted with permission. [9]</w:t>
      </w:r>
    </w:p>
    <w:p w14:paraId="18059781" w14:textId="5477BF1A" w:rsidR="00B82D7C" w:rsidRDefault="00A85E44"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RoundStones are like rocks but are rounded in appearance. They are assigned the mineral calcite, which can be found in some sedimentary rocks.</w:t>
      </w:r>
    </w:p>
    <w:p w14:paraId="3C361F56" w14:textId="035CF898" w:rsidR="00A85E44" w:rsidRDefault="00A85E44" w:rsidP="001D7FE0">
      <w:pPr>
        <w:spacing w:line="254" w:lineRule="auto"/>
        <w:jc w:val="both"/>
        <w:rPr>
          <w:rFonts w:ascii="Times New Roman" w:eastAsia="Calibri" w:hAnsi="Times New Roman" w:cs="Times New Roman"/>
          <w:sz w:val="24"/>
          <w:szCs w:val="24"/>
        </w:rPr>
      </w:pPr>
    </w:p>
    <w:p w14:paraId="4BA4735D" w14:textId="77777777" w:rsidR="00A85E44" w:rsidRDefault="00A85E44" w:rsidP="00A85E44">
      <w:pPr>
        <w:keepNext/>
        <w:spacing w:line="254" w:lineRule="auto"/>
        <w:jc w:val="both"/>
      </w:pPr>
      <w:r>
        <w:rPr>
          <w:rFonts w:ascii="Times New Roman" w:eastAsia="Calibri" w:hAnsi="Times New Roman" w:cs="Times New Roman"/>
          <w:noProof/>
          <w:sz w:val="24"/>
          <w:szCs w:val="24"/>
        </w:rPr>
        <w:drawing>
          <wp:inline distT="0" distB="0" distL="0" distR="0" wp14:anchorId="3A204141" wp14:editId="423EECE1">
            <wp:extent cx="1819275" cy="1564283"/>
            <wp:effectExtent l="0" t="0" r="0" b="0"/>
            <wp:docPr id="527587971" name="Picture 527587971" descr="A picture containing indoor, white,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1" name="RoundStone.jpg"/>
                    <pic:cNvPicPr/>
                  </pic:nvPicPr>
                  <pic:blipFill>
                    <a:blip r:embed="rId89">
                      <a:extLst>
                        <a:ext uri="{28A0092B-C50C-407E-A947-70E740481C1C}">
                          <a14:useLocalDpi xmlns:a14="http://schemas.microsoft.com/office/drawing/2010/main" val="0"/>
                        </a:ext>
                      </a:extLst>
                    </a:blip>
                    <a:stretch>
                      <a:fillRect/>
                    </a:stretch>
                  </pic:blipFill>
                  <pic:spPr>
                    <a:xfrm>
                      <a:off x="0" y="0"/>
                      <a:ext cx="1875024" cy="1612219"/>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46D32AF1" wp14:editId="46078700">
            <wp:extent cx="1990725" cy="1557914"/>
            <wp:effectExtent l="0" t="0" r="0" b="4445"/>
            <wp:docPr id="527587972" name="Picture 5275879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2" name="s07_AV14_Calcite_GDS304_75-150um_ASDFRb_AREF.g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10269" cy="1573209"/>
                    </a:xfrm>
                    <a:prstGeom prst="rect">
                      <a:avLst/>
                    </a:prstGeom>
                  </pic:spPr>
                </pic:pic>
              </a:graphicData>
            </a:graphic>
          </wp:inline>
        </w:drawing>
      </w:r>
    </w:p>
    <w:p w14:paraId="20B9843C" w14:textId="5B488707" w:rsidR="00A85E44" w:rsidRDefault="00A85E44" w:rsidP="00A85E44">
      <w:pPr>
        <w:pStyle w:val="Caption"/>
        <w:jc w:val="both"/>
        <w:rPr>
          <w:rFonts w:ascii="Times New Roman" w:hAnsi="Times New Roman"/>
          <w:sz w:val="24"/>
          <w:szCs w:val="24"/>
        </w:rPr>
      </w:pPr>
      <w:r>
        <w:t xml:space="preserve">Figure </w:t>
      </w:r>
      <w:r w:rsidR="002036F0">
        <w:t>72</w:t>
      </w:r>
      <w:r>
        <w:t>: RoundStone image</w:t>
      </w:r>
      <w:r w:rsidRPr="00D21AC4">
        <w:t xml:space="preserve"> and </w:t>
      </w:r>
      <w:r>
        <w:t>calcite</w:t>
      </w:r>
      <w:r w:rsidRPr="00D21AC4">
        <w:t xml:space="preserve"> reflectance plot from spectral library. Gif plot from USGS Spectral Library 7. Reprinted with permission. [9]</w:t>
      </w:r>
    </w:p>
    <w:p w14:paraId="5D9A48F7" w14:textId="77777777" w:rsidR="00B82D7C" w:rsidRDefault="00B82D7C" w:rsidP="001D7FE0">
      <w:pPr>
        <w:spacing w:line="254" w:lineRule="auto"/>
        <w:jc w:val="both"/>
        <w:rPr>
          <w:rFonts w:ascii="Times New Roman" w:eastAsia="Calibri" w:hAnsi="Times New Roman" w:cs="Times New Roman"/>
          <w:sz w:val="24"/>
          <w:szCs w:val="24"/>
        </w:rPr>
      </w:pPr>
    </w:p>
    <w:p w14:paraId="7B5D97AC" w14:textId="72CC215C" w:rsidR="001D7FE0" w:rsidRPr="00421EEB" w:rsidRDefault="00A1467D"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BeamPad is the base of the center of a map node. They</w:t>
      </w:r>
      <w:r w:rsidR="001D7FE0" w:rsidRPr="00421EEB">
        <w:rPr>
          <w:rFonts w:ascii="Times New Roman" w:eastAsia="Calibri" w:hAnsi="Times New Roman" w:cs="Times New Roman"/>
          <w:sz w:val="24"/>
          <w:szCs w:val="24"/>
        </w:rPr>
        <w:t xml:space="preserve"> appear to be composed of concrete</w:t>
      </w:r>
      <w:r w:rsidR="00B82D7C">
        <w:rPr>
          <w:rFonts w:ascii="Times New Roman" w:eastAsia="Calibri" w:hAnsi="Times New Roman" w:cs="Times New Roman"/>
          <w:sz w:val="24"/>
          <w:szCs w:val="24"/>
        </w:rPr>
        <w:t xml:space="preserve"> (Fig. </w:t>
      </w:r>
      <w:r w:rsidR="009970FA">
        <w:rPr>
          <w:rFonts w:ascii="Times New Roman" w:eastAsia="Calibri" w:hAnsi="Times New Roman" w:cs="Times New Roman"/>
          <w:sz w:val="24"/>
          <w:szCs w:val="24"/>
        </w:rPr>
        <w:t>73</w:t>
      </w:r>
      <w:r w:rsidR="00B82D7C">
        <w:rPr>
          <w:rFonts w:ascii="Times New Roman" w:eastAsia="Calibri" w:hAnsi="Times New Roman" w:cs="Times New Roman"/>
          <w:sz w:val="24"/>
          <w:szCs w:val="24"/>
        </w:rPr>
        <w:t>)</w:t>
      </w:r>
      <w:r w:rsidR="001D7FE0" w:rsidRPr="00421EEB">
        <w:rPr>
          <w:rFonts w:ascii="Times New Roman" w:eastAsia="Calibri" w:hAnsi="Times New Roman" w:cs="Times New Roman"/>
          <w:sz w:val="24"/>
          <w:szCs w:val="24"/>
        </w:rPr>
        <w:t>.</w:t>
      </w:r>
    </w:p>
    <w:p w14:paraId="50909F4A" w14:textId="77777777" w:rsidR="001D7FE0" w:rsidRDefault="001D7FE0" w:rsidP="001D7FE0">
      <w:pPr>
        <w:spacing w:line="254" w:lineRule="auto"/>
        <w:jc w:val="both"/>
        <w:rPr>
          <w:rFonts w:eastAsia="Calibri"/>
        </w:rPr>
      </w:pPr>
    </w:p>
    <w:p w14:paraId="573BB2D2" w14:textId="1FE79E93" w:rsidR="001D7FE0" w:rsidRDefault="00A1467D" w:rsidP="001D7FE0">
      <w:pPr>
        <w:keepNext/>
        <w:spacing w:line="254" w:lineRule="auto"/>
        <w:jc w:val="both"/>
      </w:pPr>
      <w:r>
        <w:rPr>
          <w:rFonts w:eastAsia="Calibri"/>
          <w:noProof/>
        </w:rPr>
        <w:drawing>
          <wp:inline distT="0" distB="0" distL="0" distR="0" wp14:anchorId="2F4BFF1E" wp14:editId="6C83B0B8">
            <wp:extent cx="2100676" cy="1577975"/>
            <wp:effectExtent l="0" t="0" r="0" b="3175"/>
            <wp:docPr id="545593596" name="Picture 545593596" descr="A picture containing sitting, indoor, sm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6" name="BeamPad.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35376" cy="1604040"/>
                    </a:xfrm>
                    <a:prstGeom prst="rect">
                      <a:avLst/>
                    </a:prstGeom>
                  </pic:spPr>
                </pic:pic>
              </a:graphicData>
            </a:graphic>
          </wp:inline>
        </w:drawing>
      </w:r>
      <w:r>
        <w:rPr>
          <w:noProof/>
        </w:rPr>
        <w:drawing>
          <wp:inline distT="0" distB="0" distL="0" distR="0" wp14:anchorId="13BB2CB8" wp14:editId="62D3AE77">
            <wp:extent cx="1990725" cy="1557913"/>
            <wp:effectExtent l="0" t="0" r="0" b="4445"/>
            <wp:docPr id="545593597" name="Picture 54559359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7" name="s07_AV14_Concrete_WTC01-37A_ASDFRa_AREF.gi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07577" cy="1571101"/>
                    </a:xfrm>
                    <a:prstGeom prst="rect">
                      <a:avLst/>
                    </a:prstGeom>
                  </pic:spPr>
                </pic:pic>
              </a:graphicData>
            </a:graphic>
          </wp:inline>
        </w:drawing>
      </w:r>
    </w:p>
    <w:p w14:paraId="701E4770" w14:textId="6E950419" w:rsidR="001D7FE0" w:rsidRDefault="001D7FE0" w:rsidP="005B3193">
      <w:pPr>
        <w:pStyle w:val="Caption"/>
        <w:jc w:val="both"/>
      </w:pPr>
      <w:r>
        <w:t xml:space="preserve">Figure </w:t>
      </w:r>
      <w:r w:rsidR="002036F0">
        <w:t>73</w:t>
      </w:r>
      <w:r>
        <w:t xml:space="preserve">: </w:t>
      </w:r>
      <w:r w:rsidR="00A1467D">
        <w:t>BeamPad image</w:t>
      </w:r>
      <w:r>
        <w:t xml:space="preserve"> and </w:t>
      </w:r>
      <w:r w:rsidR="00A1467D">
        <w:t xml:space="preserve">concrete </w:t>
      </w:r>
      <w:r>
        <w:t>reflectance plot from spectral library. Gif plot from USGS Spectral Library 7. Reprinted with permission. [9]</w:t>
      </w:r>
    </w:p>
    <w:p w14:paraId="3683B4CB" w14:textId="77777777" w:rsidR="00B0293B" w:rsidRDefault="00B0293B" w:rsidP="001D7FE0">
      <w:pPr>
        <w:spacing w:line="254" w:lineRule="auto"/>
        <w:jc w:val="both"/>
        <w:rPr>
          <w:rFonts w:ascii="Times New Roman" w:eastAsia="Calibri" w:hAnsi="Times New Roman" w:cs="Times New Roman"/>
          <w:sz w:val="24"/>
          <w:szCs w:val="24"/>
        </w:rPr>
      </w:pPr>
    </w:p>
    <w:p w14:paraId="3ADBB75F" w14:textId="77777777" w:rsidR="00B0293B" w:rsidRDefault="00B0293B" w:rsidP="001D7FE0">
      <w:pPr>
        <w:spacing w:line="254" w:lineRule="auto"/>
        <w:jc w:val="both"/>
        <w:rPr>
          <w:rFonts w:ascii="Times New Roman" w:eastAsia="Calibri" w:hAnsi="Times New Roman" w:cs="Times New Roman"/>
          <w:sz w:val="24"/>
          <w:szCs w:val="24"/>
        </w:rPr>
      </w:pPr>
    </w:p>
    <w:p w14:paraId="413EFF2A"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7A0231D7" w14:textId="77777777" w:rsidR="00B0293B" w:rsidRDefault="00B0293B" w:rsidP="001D7FE0">
      <w:pPr>
        <w:spacing w:line="254" w:lineRule="auto"/>
        <w:jc w:val="both"/>
        <w:rPr>
          <w:rFonts w:ascii="Times New Roman" w:eastAsia="Calibri" w:hAnsi="Times New Roman" w:cs="Times New Roman"/>
          <w:sz w:val="24"/>
          <w:szCs w:val="24"/>
        </w:rPr>
      </w:pPr>
    </w:p>
    <w:p w14:paraId="31FCD05C" w14:textId="6BE98E3A" w:rsidR="00A1467D" w:rsidRDefault="00A1467D"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walls surrounding each node are BasePiece1 and BasePiece2. They appear to be constructed of the same metallic material. Sheetmetal (without “galvanized” in the title) was selected as a representative.</w:t>
      </w:r>
    </w:p>
    <w:p w14:paraId="071C2471" w14:textId="77777777" w:rsidR="00B0293B" w:rsidRDefault="00B0293B" w:rsidP="00B82D7C">
      <w:pPr>
        <w:keepNext/>
        <w:spacing w:line="254" w:lineRule="auto"/>
        <w:jc w:val="both"/>
      </w:pPr>
    </w:p>
    <w:p w14:paraId="38ED956C" w14:textId="55E32C02" w:rsidR="00B82D7C" w:rsidRDefault="00A1467D" w:rsidP="00B82D7C">
      <w:pPr>
        <w:keepNext/>
        <w:spacing w:line="254" w:lineRule="auto"/>
        <w:jc w:val="both"/>
      </w:pPr>
      <w:r>
        <w:rPr>
          <w:rFonts w:ascii="Times New Roman" w:eastAsia="Calibri" w:hAnsi="Times New Roman" w:cs="Times New Roman"/>
          <w:noProof/>
          <w:sz w:val="24"/>
          <w:szCs w:val="24"/>
        </w:rPr>
        <w:drawing>
          <wp:inline distT="0" distB="0" distL="0" distR="0" wp14:anchorId="39F7F987" wp14:editId="18C99BF2">
            <wp:extent cx="1798292" cy="1323198"/>
            <wp:effectExtent l="0" t="0" r="0" b="0"/>
            <wp:docPr id="545593598" name="Picture 545593598" descr="A picture containing building, brick, box,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8" name="BasePiece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44851" cy="1357457"/>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7B6DCCDE" wp14:editId="48C28058">
            <wp:extent cx="1295400" cy="1335258"/>
            <wp:effectExtent l="0" t="0" r="0" b="0"/>
            <wp:docPr id="545593599" name="Picture 545593599" descr="A picture containing build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9" name="BasePiece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34179" cy="1375231"/>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75769DEA" wp14:editId="6A1B269A">
            <wp:extent cx="1705187" cy="1334455"/>
            <wp:effectExtent l="0" t="0" r="0" b="0"/>
            <wp:docPr id="527587968" name="Picture 5275879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68" name="s07_AV14_Sheet_Metal_GDS352_crg_Galvn_ASDFRa_AREF.gif"/>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31142" cy="1354767"/>
                    </a:xfrm>
                    <a:prstGeom prst="rect">
                      <a:avLst/>
                    </a:prstGeom>
                  </pic:spPr>
                </pic:pic>
              </a:graphicData>
            </a:graphic>
          </wp:inline>
        </w:drawing>
      </w:r>
    </w:p>
    <w:p w14:paraId="7DF11867" w14:textId="0418D74E" w:rsidR="00A1467D" w:rsidRPr="00B82D7C" w:rsidRDefault="00B82D7C" w:rsidP="00B82D7C">
      <w:pPr>
        <w:pStyle w:val="Caption"/>
        <w:jc w:val="both"/>
        <w:rPr>
          <w:rFonts w:ascii="Arial" w:eastAsia="Arial" w:hAnsi="Arial" w:cs="Arial"/>
          <w:sz w:val="22"/>
          <w:szCs w:val="22"/>
        </w:rPr>
      </w:pPr>
      <w:r>
        <w:t xml:space="preserve">Figure </w:t>
      </w:r>
      <w:r w:rsidR="002036F0">
        <w:t>74</w:t>
      </w:r>
      <w:r>
        <w:t>: BasePiece1 and BasePiece2 images with</w:t>
      </w:r>
      <w:r w:rsidRPr="00B375C8">
        <w:t xml:space="preserve"> </w:t>
      </w:r>
      <w:r>
        <w:t xml:space="preserve">sheet metal </w:t>
      </w:r>
      <w:r w:rsidRPr="00B375C8">
        <w:t xml:space="preserve"> reflectance plot from spectral library. Gif plot from USGS Spectral Library 7. Reprinted with permission. [9]</w:t>
      </w:r>
    </w:p>
    <w:p w14:paraId="54A783C7" w14:textId="68758BF8"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three types of units need some way to be differentiated when detected. This would provide the AI agents more information about the compositions of enemy groups that they come across. So, assumptions are made regarding the material of each type.</w:t>
      </w:r>
    </w:p>
    <w:p w14:paraId="39775F4E" w14:textId="77777777" w:rsidR="001D7FE0" w:rsidRPr="001408D5" w:rsidRDefault="001D7FE0" w:rsidP="001D7FE0">
      <w:pPr>
        <w:spacing w:line="254" w:lineRule="auto"/>
        <w:jc w:val="both"/>
        <w:rPr>
          <w:rFonts w:ascii="Times New Roman" w:eastAsia="Calibri" w:hAnsi="Times New Roman" w:cs="Times New Roman"/>
          <w:sz w:val="24"/>
          <w:szCs w:val="24"/>
        </w:rPr>
      </w:pPr>
    </w:p>
    <w:p w14:paraId="33901066" w14:textId="479BFB5B" w:rsidR="001D7FE0"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Strikers are the fastest but also have the least health. It is assumed that they are composed of a light material, such as plastic. HDPE plastic from the spectral library is a strong, but flexible plastic used in construction.</w:t>
      </w:r>
    </w:p>
    <w:p w14:paraId="4606A7B4" w14:textId="085C6F79" w:rsidR="00B80E11" w:rsidRDefault="00B80E11" w:rsidP="001D7FE0">
      <w:pPr>
        <w:spacing w:line="254" w:lineRule="auto"/>
        <w:jc w:val="both"/>
        <w:rPr>
          <w:rFonts w:ascii="Times New Roman" w:eastAsia="Calibri" w:hAnsi="Times New Roman" w:cs="Times New Roman"/>
          <w:sz w:val="24"/>
          <w:szCs w:val="24"/>
        </w:rPr>
      </w:pPr>
    </w:p>
    <w:p w14:paraId="5D2D2895" w14:textId="287ABBBD" w:rsidR="00B80E11" w:rsidRDefault="00B80E11" w:rsidP="001D7FE0">
      <w:pPr>
        <w:spacing w:line="254" w:lineRule="auto"/>
        <w:jc w:val="both"/>
        <w:rPr>
          <w:rFonts w:ascii="Times New Roman" w:eastAsia="Calibri" w:hAnsi="Times New Roman" w:cs="Times New Roman"/>
          <w:sz w:val="24"/>
          <w:szCs w:val="24"/>
        </w:rPr>
      </w:pPr>
    </w:p>
    <w:p w14:paraId="670FE781" w14:textId="2EF9EFBB" w:rsidR="001D7FE0" w:rsidRDefault="00297FB5" w:rsidP="001D7FE0">
      <w:pPr>
        <w:keepNext/>
        <w:spacing w:line="254" w:lineRule="auto"/>
        <w:jc w:val="both"/>
      </w:pPr>
      <w:r>
        <w:rPr>
          <w:rFonts w:eastAsia="Calibri"/>
          <w:noProof/>
        </w:rPr>
        <w:drawing>
          <wp:inline distT="0" distB="0" distL="0" distR="0" wp14:anchorId="2B4D6D26" wp14:editId="225274B6">
            <wp:extent cx="2580690" cy="1685925"/>
            <wp:effectExtent l="0" t="0" r="0" b="0"/>
            <wp:docPr id="18" name="Picture 18" descr="A picture containing indoor, red, blac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ghtDrone.jpg"/>
                    <pic:cNvPicPr/>
                  </pic:nvPicPr>
                  <pic:blipFill>
                    <a:blip r:embed="rId96">
                      <a:extLst>
                        <a:ext uri="{28A0092B-C50C-407E-A947-70E740481C1C}">
                          <a14:useLocalDpi xmlns:a14="http://schemas.microsoft.com/office/drawing/2010/main" val="0"/>
                        </a:ext>
                      </a:extLst>
                    </a:blip>
                    <a:stretch>
                      <a:fillRect/>
                    </a:stretch>
                  </pic:blipFill>
                  <pic:spPr>
                    <a:xfrm>
                      <a:off x="0" y="0"/>
                      <a:ext cx="2602888" cy="1700427"/>
                    </a:xfrm>
                    <a:prstGeom prst="rect">
                      <a:avLst/>
                    </a:prstGeom>
                  </pic:spPr>
                </pic:pic>
              </a:graphicData>
            </a:graphic>
          </wp:inline>
        </w:drawing>
      </w:r>
      <w:r>
        <w:rPr>
          <w:noProof/>
        </w:rPr>
        <w:drawing>
          <wp:inline distT="0" distB="0" distL="0" distR="0" wp14:anchorId="456EB04D" wp14:editId="6B158DA9">
            <wp:extent cx="2171700" cy="1699541"/>
            <wp:effectExtent l="0" t="0" r="0" b="0"/>
            <wp:docPr id="545593585" name="Picture 5455935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5" name="s07_AV14_Plastic_HDPE_GDS384_Wht_Opaq_ASDFRa_AREF.gif"/>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87895" cy="1712215"/>
                    </a:xfrm>
                    <a:prstGeom prst="rect">
                      <a:avLst/>
                    </a:prstGeom>
                  </pic:spPr>
                </pic:pic>
              </a:graphicData>
            </a:graphic>
          </wp:inline>
        </w:drawing>
      </w:r>
    </w:p>
    <w:p w14:paraId="68311E32" w14:textId="45F36F66" w:rsidR="001D7FE0" w:rsidRDefault="001D7FE0" w:rsidP="001D7FE0">
      <w:pPr>
        <w:pStyle w:val="Caption"/>
        <w:jc w:val="both"/>
      </w:pPr>
      <w:r>
        <w:t xml:space="preserve">Figure </w:t>
      </w:r>
      <w:r w:rsidR="002036F0">
        <w:t>75</w:t>
      </w:r>
      <w:r>
        <w:t>: Striker unit</w:t>
      </w:r>
      <w:r w:rsidR="00B82D7C">
        <w:t xml:space="preserve"> image</w:t>
      </w:r>
      <w:r>
        <w:t xml:space="preserve"> and </w:t>
      </w:r>
      <w:r w:rsidR="00B82D7C">
        <w:t>HDPE plastic</w:t>
      </w:r>
      <w:r>
        <w:t xml:space="preserve"> reflectance plot from spectral library. Gif plot from USGS Spectral Library 7. Reprinted with permission. [9]</w:t>
      </w:r>
    </w:p>
    <w:p w14:paraId="3F60584E" w14:textId="77777777" w:rsidR="001D7FE0" w:rsidRDefault="001D7FE0" w:rsidP="001D7FE0">
      <w:pPr>
        <w:spacing w:line="254" w:lineRule="auto"/>
        <w:jc w:val="both"/>
        <w:rPr>
          <w:rFonts w:eastAsia="Calibri"/>
        </w:rPr>
      </w:pPr>
    </w:p>
    <w:p w14:paraId="6E2870A4"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Controllers have average health and are not as quick as strikers. A heavier, but robust material for them would be aluminum. The library only has data on brushed aluminum which is not ideal but can still be used.</w:t>
      </w:r>
    </w:p>
    <w:p w14:paraId="20762849" w14:textId="77777777" w:rsidR="001D7FE0" w:rsidRDefault="001D7FE0" w:rsidP="001D7FE0">
      <w:pPr>
        <w:spacing w:line="254" w:lineRule="auto"/>
        <w:jc w:val="both"/>
        <w:rPr>
          <w:rFonts w:eastAsia="Calibri"/>
        </w:rPr>
      </w:pPr>
    </w:p>
    <w:p w14:paraId="744C4F66"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C74EACB" w14:textId="23B510A5"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55A8814B" w14:textId="77777777" w:rsidR="00B0293B" w:rsidRDefault="00B0293B" w:rsidP="001D7FE0">
      <w:pPr>
        <w:keepNext/>
        <w:spacing w:line="254" w:lineRule="auto"/>
        <w:jc w:val="both"/>
      </w:pPr>
    </w:p>
    <w:p w14:paraId="6FF430CA" w14:textId="30054804" w:rsidR="001D7FE0" w:rsidRDefault="00297FB5" w:rsidP="001D7FE0">
      <w:pPr>
        <w:keepNext/>
        <w:spacing w:line="254" w:lineRule="auto"/>
        <w:jc w:val="both"/>
      </w:pPr>
      <w:r>
        <w:rPr>
          <w:rFonts w:eastAsia="Calibri"/>
          <w:noProof/>
        </w:rPr>
        <w:drawing>
          <wp:inline distT="0" distB="0" distL="0" distR="0" wp14:anchorId="0999C316" wp14:editId="74F4C1F7">
            <wp:extent cx="2286000" cy="1755719"/>
            <wp:effectExtent l="0" t="0" r="0" b="0"/>
            <wp:docPr id="545593572" name="Picture 545593572" descr="A picture containing red, indoor, sitt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72" name="ScoutDrone.jpg"/>
                    <pic:cNvPicPr/>
                  </pic:nvPicPr>
                  <pic:blipFill>
                    <a:blip r:embed="rId98">
                      <a:extLst>
                        <a:ext uri="{28A0092B-C50C-407E-A947-70E740481C1C}">
                          <a14:useLocalDpi xmlns:a14="http://schemas.microsoft.com/office/drawing/2010/main" val="0"/>
                        </a:ext>
                      </a:extLst>
                    </a:blip>
                    <a:stretch>
                      <a:fillRect/>
                    </a:stretch>
                  </pic:blipFill>
                  <pic:spPr>
                    <a:xfrm>
                      <a:off x="0" y="0"/>
                      <a:ext cx="2312780" cy="1776287"/>
                    </a:xfrm>
                    <a:prstGeom prst="rect">
                      <a:avLst/>
                    </a:prstGeom>
                  </pic:spPr>
                </pic:pic>
              </a:graphicData>
            </a:graphic>
          </wp:inline>
        </w:drawing>
      </w:r>
      <w:r w:rsidR="005D5EE8">
        <w:rPr>
          <w:noProof/>
        </w:rPr>
        <w:drawing>
          <wp:inline distT="0" distB="0" distL="0" distR="0" wp14:anchorId="00DDD82F" wp14:editId="3501C4CE">
            <wp:extent cx="2254104" cy="1764030"/>
            <wp:effectExtent l="0" t="0" r="0" b="7620"/>
            <wp:docPr id="545593587" name="Picture 54559358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7" name="s07_AV14_Aluminum_brushed_293K_ASDFRa_AREF.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79953" cy="1784259"/>
                    </a:xfrm>
                    <a:prstGeom prst="rect">
                      <a:avLst/>
                    </a:prstGeom>
                  </pic:spPr>
                </pic:pic>
              </a:graphicData>
            </a:graphic>
          </wp:inline>
        </w:drawing>
      </w:r>
    </w:p>
    <w:p w14:paraId="06009F09" w14:textId="6E3B67B7" w:rsidR="001D7FE0" w:rsidRDefault="001D7FE0" w:rsidP="001D7FE0">
      <w:pPr>
        <w:pStyle w:val="Caption"/>
        <w:jc w:val="both"/>
      </w:pPr>
      <w:r>
        <w:t xml:space="preserve">Figure </w:t>
      </w:r>
      <w:r w:rsidR="002036F0">
        <w:t>76</w:t>
      </w:r>
      <w:r>
        <w:t xml:space="preserve">: Controller unit </w:t>
      </w:r>
      <w:r w:rsidR="00B82D7C">
        <w:t xml:space="preserve">image </w:t>
      </w:r>
      <w:r>
        <w:t xml:space="preserve">and </w:t>
      </w:r>
      <w:r w:rsidR="00B82D7C">
        <w:t>aluminum</w:t>
      </w:r>
      <w:r>
        <w:t xml:space="preserve"> reflectance plot from spectral library. Gif plot from USGS Spectral Library 7. Reprinted with permission. [9]</w:t>
      </w:r>
    </w:p>
    <w:p w14:paraId="60E1D43D" w14:textId="77777777" w:rsidR="001D7FE0" w:rsidRDefault="001D7FE0" w:rsidP="001D7FE0">
      <w:pPr>
        <w:spacing w:line="254" w:lineRule="auto"/>
        <w:jc w:val="both"/>
        <w:rPr>
          <w:rFonts w:eastAsia="Calibri"/>
        </w:rPr>
      </w:pPr>
    </w:p>
    <w:p w14:paraId="52981C4C"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tank has the most health of any unit. Despite moving at the same speed as the controller, it can be assumed that it is made of a stronger material. The spectral library contains galvanized sheet metal from a rain gutter. This is not the ideal material, but it will be assumed that the metal used for the drone would be thicker to provide “armor” to the unit.</w:t>
      </w:r>
    </w:p>
    <w:p w14:paraId="30827E48" w14:textId="128A6B59" w:rsidR="001D7FE0" w:rsidRDefault="001D7FE0" w:rsidP="001D7FE0">
      <w:pPr>
        <w:spacing w:line="254" w:lineRule="auto"/>
        <w:jc w:val="both"/>
        <w:rPr>
          <w:rFonts w:eastAsia="Calibri"/>
        </w:rPr>
      </w:pPr>
    </w:p>
    <w:p w14:paraId="6344F206" w14:textId="6705AEF6" w:rsidR="00B80E11" w:rsidRDefault="00B80E11" w:rsidP="001D7FE0">
      <w:pPr>
        <w:spacing w:line="254" w:lineRule="auto"/>
        <w:jc w:val="both"/>
        <w:rPr>
          <w:rFonts w:eastAsia="Calibri"/>
        </w:rPr>
      </w:pPr>
    </w:p>
    <w:p w14:paraId="19334E80" w14:textId="5E3CC56A" w:rsidR="001D7FE0" w:rsidRDefault="00297FB5" w:rsidP="001D7FE0">
      <w:pPr>
        <w:keepNext/>
        <w:spacing w:line="254" w:lineRule="auto"/>
        <w:jc w:val="both"/>
      </w:pPr>
      <w:r>
        <w:rPr>
          <w:rFonts w:eastAsia="Calibri"/>
          <w:noProof/>
        </w:rPr>
        <w:drawing>
          <wp:inline distT="0" distB="0" distL="0" distR="0" wp14:anchorId="2C19259C" wp14:editId="04AF460D">
            <wp:extent cx="1820999" cy="1685925"/>
            <wp:effectExtent l="0" t="0" r="8255" b="0"/>
            <wp:docPr id="545593574" name="Picture 545593574" descr="A picture containing toy, red,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74" name="HeavyDrone.jpg"/>
                    <pic:cNvPicPr/>
                  </pic:nvPicPr>
                  <pic:blipFill>
                    <a:blip r:embed="rId100">
                      <a:extLst>
                        <a:ext uri="{28A0092B-C50C-407E-A947-70E740481C1C}">
                          <a14:useLocalDpi xmlns:a14="http://schemas.microsoft.com/office/drawing/2010/main" val="0"/>
                        </a:ext>
                      </a:extLst>
                    </a:blip>
                    <a:stretch>
                      <a:fillRect/>
                    </a:stretch>
                  </pic:blipFill>
                  <pic:spPr>
                    <a:xfrm>
                      <a:off x="0" y="0"/>
                      <a:ext cx="1848225" cy="1711131"/>
                    </a:xfrm>
                    <a:prstGeom prst="rect">
                      <a:avLst/>
                    </a:prstGeom>
                  </pic:spPr>
                </pic:pic>
              </a:graphicData>
            </a:graphic>
          </wp:inline>
        </w:drawing>
      </w:r>
      <w:r>
        <w:rPr>
          <w:noProof/>
        </w:rPr>
        <w:drawing>
          <wp:inline distT="0" distB="0" distL="0" distR="0" wp14:anchorId="5C6E63AD" wp14:editId="047D0070">
            <wp:extent cx="2180268" cy="1706245"/>
            <wp:effectExtent l="0" t="0" r="0" b="8255"/>
            <wp:docPr id="545593584" name="Picture 5455935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4" name="s07_AV14_GalvanizedSheetMetal_GDS334_ASDFRa_AREF.gif"/>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229262" cy="1744587"/>
                    </a:xfrm>
                    <a:prstGeom prst="rect">
                      <a:avLst/>
                    </a:prstGeom>
                  </pic:spPr>
                </pic:pic>
              </a:graphicData>
            </a:graphic>
          </wp:inline>
        </w:drawing>
      </w:r>
    </w:p>
    <w:p w14:paraId="60573CC5" w14:textId="364EC068" w:rsidR="001D7FE0" w:rsidRDefault="001D7FE0" w:rsidP="001D7FE0">
      <w:pPr>
        <w:pStyle w:val="Caption"/>
        <w:jc w:val="both"/>
      </w:pPr>
      <w:r>
        <w:t xml:space="preserve">Figure </w:t>
      </w:r>
      <w:r w:rsidR="002036F0">
        <w:t>77</w:t>
      </w:r>
      <w:r>
        <w:t xml:space="preserve">: Tank unit </w:t>
      </w:r>
      <w:r w:rsidR="00B82D7C">
        <w:t xml:space="preserve">image </w:t>
      </w:r>
      <w:r>
        <w:t xml:space="preserve">and </w:t>
      </w:r>
      <w:r w:rsidR="00B82D7C">
        <w:t>galvanized sheet metal</w:t>
      </w:r>
      <w:r>
        <w:t xml:space="preserve"> reflectance plot from spectral library. Gif plot from USGS Spectral Library 7. Reprinted with permission. [9]</w:t>
      </w:r>
    </w:p>
    <w:p w14:paraId="0DC33B3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Finally, the new recon unit is as fast as a striker and has the same amount of health. Thus, it will also be composed of plastic but PVC instead of HDPE to distinguish it.</w:t>
      </w:r>
    </w:p>
    <w:p w14:paraId="15C38B2B" w14:textId="77777777" w:rsidR="001D7FE0" w:rsidRDefault="001D7FE0" w:rsidP="001D7FE0">
      <w:pPr>
        <w:spacing w:line="254" w:lineRule="auto"/>
        <w:jc w:val="both"/>
        <w:rPr>
          <w:rFonts w:ascii="Times New Roman" w:eastAsia="Calibri" w:hAnsi="Times New Roman" w:cs="Times New Roman"/>
          <w:sz w:val="24"/>
          <w:szCs w:val="24"/>
        </w:rPr>
      </w:pPr>
    </w:p>
    <w:p w14:paraId="446D4BE4"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5A8D5FCF"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143924CE"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1F64A89"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654E5A58"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09DFE7B" w14:textId="51167333" w:rsidR="00B0293B" w:rsidRPr="00B0293B" w:rsidRDefault="00B0293B" w:rsidP="00B0293B">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70395BE1" w14:textId="77777777" w:rsidR="00B0293B" w:rsidRDefault="00B0293B" w:rsidP="005D5EE8">
      <w:pPr>
        <w:keepNext/>
        <w:spacing w:line="254" w:lineRule="auto"/>
      </w:pPr>
    </w:p>
    <w:p w14:paraId="09BEB077" w14:textId="5F0F7CF3" w:rsidR="001D7FE0" w:rsidRDefault="005D5EE8" w:rsidP="005D5EE8">
      <w:pPr>
        <w:keepNext/>
        <w:spacing w:line="254" w:lineRule="auto"/>
      </w:pPr>
      <w:r>
        <w:rPr>
          <w:rFonts w:ascii="Times New Roman" w:eastAsia="Calibri" w:hAnsi="Times New Roman" w:cs="Times New Roman"/>
          <w:noProof/>
          <w:sz w:val="24"/>
          <w:szCs w:val="24"/>
        </w:rPr>
        <w:drawing>
          <wp:inline distT="0" distB="0" distL="0" distR="0" wp14:anchorId="443A3103" wp14:editId="0CA96C01">
            <wp:extent cx="2019300" cy="1855699"/>
            <wp:effectExtent l="0" t="0" r="0" b="0"/>
            <wp:docPr id="545593589" name="Picture 545593589" descr="A picture containing indoor, red, blac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9" name="ReconDrone.jpg"/>
                    <pic:cNvPicPr/>
                  </pic:nvPicPr>
                  <pic:blipFill>
                    <a:blip r:embed="rId102">
                      <a:extLst>
                        <a:ext uri="{28A0092B-C50C-407E-A947-70E740481C1C}">
                          <a14:useLocalDpi xmlns:a14="http://schemas.microsoft.com/office/drawing/2010/main" val="0"/>
                        </a:ext>
                      </a:extLst>
                    </a:blip>
                    <a:stretch>
                      <a:fillRect/>
                    </a:stretch>
                  </pic:blipFill>
                  <pic:spPr>
                    <a:xfrm>
                      <a:off x="0" y="0"/>
                      <a:ext cx="2058619" cy="1891832"/>
                    </a:xfrm>
                    <a:prstGeom prst="rect">
                      <a:avLst/>
                    </a:prstGeom>
                  </pic:spPr>
                </pic:pic>
              </a:graphicData>
            </a:graphic>
          </wp:inline>
        </w:drawing>
      </w:r>
      <w:r>
        <w:rPr>
          <w:noProof/>
        </w:rPr>
        <w:drawing>
          <wp:inline distT="0" distB="0" distL="0" distR="0" wp14:anchorId="6063A69B" wp14:editId="6BF775BC">
            <wp:extent cx="2339960" cy="1831219"/>
            <wp:effectExtent l="0" t="0" r="3810" b="0"/>
            <wp:docPr id="545593590" name="Picture 5455935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0" name="s07_AV14_Plastic_PVC_GDS338_White_ASDFRa_AREF.gif"/>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55692" cy="1843530"/>
                    </a:xfrm>
                    <a:prstGeom prst="rect">
                      <a:avLst/>
                    </a:prstGeom>
                  </pic:spPr>
                </pic:pic>
              </a:graphicData>
            </a:graphic>
          </wp:inline>
        </w:drawing>
      </w:r>
    </w:p>
    <w:p w14:paraId="73846F6A" w14:textId="38D69F70" w:rsidR="001D7FE0" w:rsidRPr="00EB55A3" w:rsidRDefault="001D7FE0" w:rsidP="001D7FE0">
      <w:pPr>
        <w:pStyle w:val="Caption"/>
        <w:jc w:val="center"/>
        <w:rPr>
          <w:rFonts w:ascii="Times New Roman" w:hAnsi="Times New Roman"/>
          <w:sz w:val="24"/>
          <w:szCs w:val="24"/>
        </w:rPr>
      </w:pPr>
      <w:r>
        <w:t xml:space="preserve">Figure </w:t>
      </w:r>
      <w:r w:rsidR="002036F0">
        <w:t>78</w:t>
      </w:r>
      <w:r>
        <w:t>: Recon unit</w:t>
      </w:r>
      <w:r w:rsidR="00B82D7C">
        <w:t xml:space="preserve"> image and PVC plastic</w:t>
      </w:r>
      <w:r>
        <w:t xml:space="preserve"> reflectance plot from spectral library. Gif plot from USGS Spectral Library 7. Reprinted with permission. [9]</w:t>
      </w:r>
    </w:p>
    <w:bookmarkEnd w:id="2809"/>
    <w:p w14:paraId="3AB31976" w14:textId="77777777" w:rsidR="001D7FE0" w:rsidRDefault="001D7FE0" w:rsidP="00B80E11">
      <w:pPr>
        <w:pStyle w:val="TOCHeading"/>
        <w:rPr>
          <w:rFonts w:eastAsia="Calibri"/>
        </w:rPr>
      </w:pPr>
      <w:r>
        <w:rPr>
          <w:rFonts w:eastAsia="Calibri"/>
        </w:rPr>
        <w:t>Sensor Configuration</w:t>
      </w:r>
    </w:p>
    <w:p w14:paraId="03E4A9B3" w14:textId="324F6D24" w:rsidR="001D7FE0" w:rsidRDefault="00A85E44"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Sensor configurations are passed to Unreal through the GROUP_Initialization telemetry file.</w:t>
      </w:r>
      <w:r w:rsidR="00304EAE">
        <w:rPr>
          <w:rFonts w:ascii="Times New Roman" w:eastAsia="Calibri" w:hAnsi="Times New Roman" w:cs="Times New Roman"/>
          <w:sz w:val="24"/>
          <w:szCs w:val="24"/>
        </w:rPr>
        <w:t xml:space="preserve"> These include the mode, range, wavelength</w:t>
      </w:r>
      <w:r w:rsidR="00CB3BCA">
        <w:rPr>
          <w:rFonts w:ascii="Times New Roman" w:eastAsia="Calibri" w:hAnsi="Times New Roman" w:cs="Times New Roman"/>
          <w:sz w:val="24"/>
          <w:szCs w:val="24"/>
        </w:rPr>
        <w:t>, and adjusted speed</w:t>
      </w:r>
      <w:r w:rsidR="00304EAE">
        <w:rPr>
          <w:rFonts w:ascii="Times New Roman" w:eastAsia="Calibri" w:hAnsi="Times New Roman" w:cs="Times New Roman"/>
          <w:sz w:val="24"/>
          <w:szCs w:val="24"/>
        </w:rPr>
        <w:t xml:space="preserve"> for the </w:t>
      </w:r>
      <w:r w:rsidR="00CB3BCA">
        <w:rPr>
          <w:rFonts w:ascii="Times New Roman" w:eastAsia="Calibri" w:hAnsi="Times New Roman" w:cs="Times New Roman"/>
          <w:sz w:val="24"/>
          <w:szCs w:val="24"/>
        </w:rPr>
        <w:t xml:space="preserve">recon </w:t>
      </w:r>
      <w:r w:rsidR="00304EAE">
        <w:rPr>
          <w:rFonts w:ascii="Times New Roman" w:eastAsia="Calibri" w:hAnsi="Times New Roman" w:cs="Times New Roman"/>
          <w:sz w:val="24"/>
          <w:szCs w:val="24"/>
        </w:rPr>
        <w:t>units in the specified group.</w:t>
      </w:r>
    </w:p>
    <w:p w14:paraId="764EE5BB" w14:textId="77777777" w:rsidR="001D7FE0" w:rsidRDefault="001D7FE0" w:rsidP="001D7FE0">
      <w:pPr>
        <w:spacing w:line="254" w:lineRule="auto"/>
        <w:jc w:val="both"/>
        <w:rPr>
          <w:rFonts w:ascii="Times New Roman" w:eastAsia="Calibri" w:hAnsi="Times New Roman" w:cs="Times New Roman"/>
          <w:sz w:val="24"/>
          <w:szCs w:val="24"/>
        </w:rPr>
      </w:pPr>
    </w:p>
    <w:p w14:paraId="4BD02F7E" w14:textId="236AF0A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Range</w:t>
      </w:r>
      <w:r w:rsidR="00CB3BCA">
        <w:rPr>
          <w:rFonts w:ascii="Times New Roman" w:eastAsia="Calibri" w:hAnsi="Times New Roman" w:cs="Times New Roman"/>
          <w:sz w:val="24"/>
          <w:szCs w:val="24"/>
        </w:rPr>
        <w:t xml:space="preserve"> </w:t>
      </w:r>
      <w:r>
        <w:rPr>
          <w:rFonts w:ascii="Times New Roman" w:eastAsia="Calibri" w:hAnsi="Times New Roman" w:cs="Times New Roman"/>
          <w:sz w:val="24"/>
          <w:szCs w:val="24"/>
        </w:rPr>
        <w:t>determine</w:t>
      </w:r>
      <w:r w:rsidR="00CB3BCA">
        <w:rPr>
          <w:rFonts w:ascii="Times New Roman" w:eastAsia="Calibri" w:hAnsi="Times New Roman" w:cs="Times New Roman"/>
          <w:sz w:val="24"/>
          <w:szCs w:val="24"/>
        </w:rPr>
        <w:t xml:space="preserve">s </w:t>
      </w:r>
      <w:r>
        <w:rPr>
          <w:rFonts w:ascii="Times New Roman" w:eastAsia="Calibri" w:hAnsi="Times New Roman" w:cs="Times New Roman"/>
          <w:sz w:val="24"/>
          <w:szCs w:val="24"/>
        </w:rPr>
        <w:t>the length of the shape trace and the maximum distance of objects i</w:t>
      </w:r>
      <w:r w:rsidR="00CB3BCA">
        <w:rPr>
          <w:rFonts w:ascii="Times New Roman" w:eastAsia="Calibri" w:hAnsi="Times New Roman" w:cs="Times New Roman"/>
          <w:sz w:val="24"/>
          <w:szCs w:val="24"/>
        </w:rPr>
        <w:t>t</w:t>
      </w:r>
      <w:r>
        <w:rPr>
          <w:rFonts w:ascii="Times New Roman" w:eastAsia="Calibri" w:hAnsi="Times New Roman" w:cs="Times New Roman"/>
          <w:sz w:val="24"/>
          <w:szCs w:val="24"/>
        </w:rPr>
        <w:t xml:space="preserve"> can detect. Passive sensor choice will use an object’s thermal data, while active will use the object’s reflectance data. Finally, </w:t>
      </w:r>
      <w:r w:rsidR="00304EAE">
        <w:rPr>
          <w:rFonts w:ascii="Times New Roman" w:eastAsia="Calibri" w:hAnsi="Times New Roman" w:cs="Times New Roman"/>
          <w:sz w:val="24"/>
          <w:szCs w:val="24"/>
        </w:rPr>
        <w:t xml:space="preserve">the </w:t>
      </w:r>
      <w:r>
        <w:rPr>
          <w:rFonts w:ascii="Times New Roman" w:eastAsia="Calibri" w:hAnsi="Times New Roman" w:cs="Times New Roman"/>
          <w:sz w:val="24"/>
          <w:szCs w:val="24"/>
        </w:rPr>
        <w:t xml:space="preserve">wavelength </w:t>
      </w:r>
      <w:r w:rsidR="00304EAE">
        <w:rPr>
          <w:rFonts w:ascii="Times New Roman" w:eastAsia="Calibri" w:hAnsi="Times New Roman" w:cs="Times New Roman"/>
          <w:sz w:val="24"/>
          <w:szCs w:val="24"/>
        </w:rPr>
        <w:t>parameter is used to return a range of r</w:t>
      </w:r>
      <w:r>
        <w:rPr>
          <w:rFonts w:ascii="Times New Roman" w:eastAsia="Calibri" w:hAnsi="Times New Roman" w:cs="Times New Roman"/>
          <w:sz w:val="24"/>
          <w:szCs w:val="24"/>
        </w:rPr>
        <w:t>eflectance value</w:t>
      </w:r>
      <w:r w:rsidR="00304EAE">
        <w:rPr>
          <w:rFonts w:ascii="Times New Roman" w:eastAsia="Calibri" w:hAnsi="Times New Roman" w:cs="Times New Roman"/>
          <w:sz w:val="24"/>
          <w:szCs w:val="24"/>
        </w:rPr>
        <w:t>s. Currently, the values received are for the specified wavelength and the subsequent nine wavelengths, for a total of ten values</w:t>
      </w:r>
      <w:r>
        <w:rPr>
          <w:rFonts w:ascii="Times New Roman" w:eastAsia="Calibri" w:hAnsi="Times New Roman" w:cs="Times New Roman"/>
          <w:sz w:val="24"/>
          <w:szCs w:val="24"/>
        </w:rPr>
        <w:t>.</w:t>
      </w:r>
      <w:r w:rsidR="00304EAE">
        <w:rPr>
          <w:rFonts w:ascii="Times New Roman" w:eastAsia="Calibri" w:hAnsi="Times New Roman" w:cs="Times New Roman"/>
          <w:sz w:val="24"/>
          <w:szCs w:val="24"/>
        </w:rPr>
        <w:t xml:space="preserve"> Fewer than ten values will be received if the provided wavelength is too near the end of the sensor range (i.e. a wavelength less than 10 rows from the end of the data table).</w:t>
      </w:r>
    </w:p>
    <w:p w14:paraId="77165D60" w14:textId="37CEBE25" w:rsidR="001D7FE0" w:rsidRDefault="001D7FE0" w:rsidP="00B80E11">
      <w:pPr>
        <w:pStyle w:val="TOCHeading"/>
        <w:rPr>
          <w:rFonts w:eastAsia="Times New Roman"/>
        </w:rPr>
      </w:pPr>
      <w:r>
        <w:rPr>
          <w:rFonts w:eastAsia="Times New Roman"/>
        </w:rPr>
        <w:t>Thermal Image</w:t>
      </w:r>
    </w:p>
    <w:p w14:paraId="3C967B02" w14:textId="70236A5C" w:rsidR="00CB3BCA"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Displaying the match in a thermal view would be a nice addition to the game, though it would not affect gameplay.</w:t>
      </w:r>
      <w:r w:rsidR="00CB3BCA">
        <w:rPr>
          <w:rFonts w:ascii="Times New Roman" w:eastAsia="Calibri" w:hAnsi="Times New Roman" w:cs="Times New Roman"/>
          <w:sz w:val="24"/>
          <w:szCs w:val="24"/>
        </w:rPr>
        <w:t xml:space="preserve"> This view can be toggled during playback by pressing the “2” key. Pressing this key enables a post-process volume which has its boundaries set to infinite and has a post-process material instance applied to it.</w:t>
      </w:r>
    </w:p>
    <w:p w14:paraId="19B4452F" w14:textId="33CED5FF" w:rsidR="00CB3BCA" w:rsidRDefault="00CB3BCA" w:rsidP="001D7FE0">
      <w:pPr>
        <w:spacing w:line="254" w:lineRule="auto"/>
        <w:jc w:val="both"/>
        <w:rPr>
          <w:rFonts w:ascii="Times New Roman" w:eastAsia="Calibri" w:hAnsi="Times New Roman" w:cs="Times New Roman"/>
          <w:sz w:val="24"/>
          <w:szCs w:val="24"/>
        </w:rPr>
      </w:pPr>
    </w:p>
    <w:p w14:paraId="20F45AC6" w14:textId="294DEA59" w:rsidR="00CB3BCA" w:rsidRDefault="00CB3BCA"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material instance is derived from a thermal material blueprint. Being an instance, it allows a developer to set several parameters without needing to edit the blueprint directly. These parameters include the color gradient texture, minimum and maximum temperatures</w:t>
      </w:r>
      <w:r w:rsidR="003F0488">
        <w:rPr>
          <w:rFonts w:ascii="Times New Roman" w:eastAsia="Calibri" w:hAnsi="Times New Roman" w:cs="Times New Roman"/>
          <w:sz w:val="24"/>
          <w:szCs w:val="24"/>
        </w:rPr>
        <w:t>, object temperatures, and many scalar parameters to alter the thermal effect.</w:t>
      </w:r>
    </w:p>
    <w:p w14:paraId="758BF7B4" w14:textId="77777777" w:rsidR="001D7FE0" w:rsidRDefault="001D7FE0" w:rsidP="001D7FE0">
      <w:pPr>
        <w:spacing w:line="254" w:lineRule="auto"/>
        <w:jc w:val="both"/>
        <w:rPr>
          <w:rFonts w:ascii="Times New Roman" w:eastAsia="Calibri" w:hAnsi="Times New Roman" w:cs="Times New Roman"/>
          <w:sz w:val="24"/>
          <w:szCs w:val="24"/>
        </w:rPr>
      </w:pPr>
    </w:p>
    <w:p w14:paraId="4F5AFCBC" w14:textId="06F37ECF" w:rsidR="001D7FE0" w:rsidRDefault="003F0488"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develop this thermal vision, f</w:t>
      </w:r>
      <w:r w:rsidR="001D7FE0">
        <w:rPr>
          <w:rFonts w:ascii="Times New Roman" w:eastAsia="Calibri" w:hAnsi="Times New Roman" w:cs="Times New Roman"/>
          <w:sz w:val="24"/>
          <w:szCs w:val="24"/>
        </w:rPr>
        <w:t>irst, a thermal color gradient need</w:t>
      </w:r>
      <w:r>
        <w:rPr>
          <w:rFonts w:ascii="Times New Roman" w:eastAsia="Calibri" w:hAnsi="Times New Roman" w:cs="Times New Roman"/>
          <w:sz w:val="24"/>
          <w:szCs w:val="24"/>
        </w:rPr>
        <w:t>ed</w:t>
      </w:r>
      <w:r w:rsidR="001D7FE0">
        <w:rPr>
          <w:rFonts w:ascii="Times New Roman" w:eastAsia="Calibri" w:hAnsi="Times New Roman" w:cs="Times New Roman"/>
          <w:sz w:val="24"/>
          <w:szCs w:val="24"/>
        </w:rPr>
        <w:t xml:space="preserve"> to be created (see figure </w:t>
      </w:r>
      <w:r w:rsidR="009970FA">
        <w:rPr>
          <w:rFonts w:ascii="Times New Roman" w:eastAsia="Calibri" w:hAnsi="Times New Roman" w:cs="Times New Roman"/>
          <w:sz w:val="24"/>
          <w:szCs w:val="24"/>
        </w:rPr>
        <w:t>79</w:t>
      </w:r>
      <w:r w:rsidR="001D7FE0">
        <w:rPr>
          <w:rFonts w:ascii="Times New Roman" w:eastAsia="Calibri" w:hAnsi="Times New Roman" w:cs="Times New Roman"/>
          <w:sz w:val="24"/>
          <w:szCs w:val="24"/>
        </w:rPr>
        <w:t>). This gradient can be created in photo editing software, such as Photoshop. In the interest of cost, it will be created with GNU Image Manipulation Program, which is free. Inside Unreal, it can be applied to individual objects and even the whole scene.</w:t>
      </w:r>
    </w:p>
    <w:p w14:paraId="6667F718" w14:textId="3D7F3C65" w:rsidR="00B0293B" w:rsidRPr="00B0293B" w:rsidRDefault="00B0293B" w:rsidP="00B0293B">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709EA025"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072A235" w14:textId="2DC3C9E0" w:rsidR="001D7FE0" w:rsidRDefault="00FC6502"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4B24607B" wp14:editId="70BA2C1B">
            <wp:extent cx="3927165" cy="324485"/>
            <wp:effectExtent l="0" t="0" r="0" b="0"/>
            <wp:docPr id="527587973" name="Picture 52758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3" name="thermalGradient2.png"/>
                    <pic:cNvPicPr/>
                  </pic:nvPicPr>
                  <pic:blipFill>
                    <a:blip r:embed="rId104">
                      <a:extLst>
                        <a:ext uri="{28A0092B-C50C-407E-A947-70E740481C1C}">
                          <a14:useLocalDpi xmlns:a14="http://schemas.microsoft.com/office/drawing/2010/main" val="0"/>
                        </a:ext>
                      </a:extLst>
                    </a:blip>
                    <a:stretch>
                      <a:fillRect/>
                    </a:stretch>
                  </pic:blipFill>
                  <pic:spPr>
                    <a:xfrm>
                      <a:off x="0" y="0"/>
                      <a:ext cx="3974424" cy="328390"/>
                    </a:xfrm>
                    <a:prstGeom prst="rect">
                      <a:avLst/>
                    </a:prstGeom>
                  </pic:spPr>
                </pic:pic>
              </a:graphicData>
            </a:graphic>
          </wp:inline>
        </w:drawing>
      </w:r>
    </w:p>
    <w:p w14:paraId="18C57AFC" w14:textId="0D9AA47C"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79</w:t>
      </w:r>
      <w:r>
        <w:rPr>
          <w:rFonts w:ascii="Calibri" w:eastAsia="Calibri" w:hAnsi="Calibri" w:cs="Times New Roman"/>
          <w:i/>
          <w:iCs/>
          <w:color w:val="44546A" w:themeColor="text2"/>
          <w:sz w:val="18"/>
          <w:szCs w:val="18"/>
        </w:rPr>
        <w:t>: Thermal gradient</w:t>
      </w:r>
    </w:p>
    <w:p w14:paraId="6B0BE412" w14:textId="77777777" w:rsidR="001D7FE0" w:rsidRDefault="001D7FE0" w:rsidP="001D7FE0">
      <w:pPr>
        <w:spacing w:line="254" w:lineRule="auto"/>
        <w:jc w:val="both"/>
        <w:rPr>
          <w:rFonts w:ascii="Times New Roman" w:eastAsia="Calibri" w:hAnsi="Times New Roman" w:cs="Times New Roman"/>
          <w:sz w:val="24"/>
          <w:szCs w:val="24"/>
        </w:rPr>
      </w:pPr>
    </w:p>
    <w:p w14:paraId="42396E2A" w14:textId="32D1816B"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Specific objects and the scene are differentiated by using a</w:t>
      </w:r>
      <w:r w:rsidR="003F0488">
        <w:rPr>
          <w:rFonts w:ascii="Times New Roman" w:eastAsia="Calibri" w:hAnsi="Times New Roman" w:cs="Times New Roman"/>
          <w:sz w:val="24"/>
          <w:szCs w:val="24"/>
        </w:rPr>
        <w:t xml:space="preserve"> custom depth with stencil values</w:t>
      </w:r>
      <w:r>
        <w:rPr>
          <w:rFonts w:ascii="Times New Roman" w:eastAsia="Calibri" w:hAnsi="Times New Roman" w:cs="Times New Roman"/>
          <w:sz w:val="24"/>
          <w:szCs w:val="24"/>
        </w:rPr>
        <w:t xml:space="preserve">. </w:t>
      </w:r>
      <w:r w:rsidR="003F0488">
        <w:rPr>
          <w:rFonts w:ascii="Times New Roman" w:eastAsia="Calibri" w:hAnsi="Times New Roman" w:cs="Times New Roman"/>
          <w:sz w:val="24"/>
          <w:szCs w:val="24"/>
        </w:rPr>
        <w:t xml:space="preserve">These stencil values allow different objects to be differentiated and have different color values applied to them according to their temperature (Fig. </w:t>
      </w:r>
      <w:r w:rsidR="009970FA">
        <w:rPr>
          <w:rFonts w:ascii="Times New Roman" w:eastAsia="Calibri" w:hAnsi="Times New Roman" w:cs="Times New Roman"/>
          <w:sz w:val="24"/>
          <w:szCs w:val="24"/>
        </w:rPr>
        <w:t>80</w:t>
      </w:r>
      <w:r w:rsidR="003F0488">
        <w:rPr>
          <w:rFonts w:ascii="Times New Roman" w:eastAsia="Calibri" w:hAnsi="Times New Roman" w:cs="Times New Roman"/>
          <w:sz w:val="24"/>
          <w:szCs w:val="24"/>
        </w:rPr>
        <w:t>). The objects in Everglades need to be exposed to a custom depth pass and assigned an integer for their stencil value.</w:t>
      </w:r>
    </w:p>
    <w:p w14:paraId="30442331" w14:textId="77777777" w:rsidR="001D7FE0" w:rsidRDefault="001D7FE0" w:rsidP="001D7FE0">
      <w:pPr>
        <w:spacing w:line="254" w:lineRule="auto"/>
        <w:jc w:val="both"/>
        <w:rPr>
          <w:rFonts w:ascii="Times New Roman" w:eastAsia="Calibri" w:hAnsi="Times New Roman" w:cs="Times New Roman"/>
          <w:sz w:val="24"/>
          <w:szCs w:val="24"/>
        </w:rPr>
      </w:pPr>
    </w:p>
    <w:p w14:paraId="4106D1C9" w14:textId="55C1CC1D" w:rsidR="001D7FE0" w:rsidRDefault="00BD5CE5" w:rsidP="001D7FE0">
      <w:pPr>
        <w:keepNext/>
        <w:spacing w:line="254" w:lineRule="auto"/>
        <w:jc w:val="both"/>
      </w:pPr>
      <w:r>
        <w:rPr>
          <w:noProof/>
        </w:rPr>
        <w:drawing>
          <wp:inline distT="0" distB="0" distL="0" distR="0" wp14:anchorId="06C05C2A" wp14:editId="4312CC0A">
            <wp:extent cx="5943600" cy="2623820"/>
            <wp:effectExtent l="0" t="0" r="0" b="5080"/>
            <wp:docPr id="1976059844" name="Picture 1976059844" descr="A picture containing circui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59844" name="StencilBuffer.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623820"/>
                    </a:xfrm>
                    <a:prstGeom prst="rect">
                      <a:avLst/>
                    </a:prstGeom>
                  </pic:spPr>
                </pic:pic>
              </a:graphicData>
            </a:graphic>
          </wp:inline>
        </w:drawing>
      </w:r>
    </w:p>
    <w:p w14:paraId="3DAAF4B2" w14:textId="39A42F2C" w:rsidR="001D7FE0" w:rsidRDefault="001D7FE0" w:rsidP="00B80E11">
      <w:pPr>
        <w:pStyle w:val="Caption"/>
        <w:jc w:val="center"/>
      </w:pPr>
      <w:r>
        <w:t xml:space="preserve">Figure </w:t>
      </w:r>
      <w:r w:rsidR="002036F0">
        <w:t>80</w:t>
      </w:r>
      <w:r>
        <w:t>:</w:t>
      </w:r>
      <w:r w:rsidR="003F0488">
        <w:t xml:space="preserve"> Everglades game world showing some stencil values</w:t>
      </w:r>
      <w:r>
        <w:t>.</w:t>
      </w:r>
    </w:p>
    <w:p w14:paraId="627A20FC" w14:textId="71410665" w:rsidR="001D7FE0" w:rsidRPr="00B80E11" w:rsidRDefault="001D7FE0" w:rsidP="00B80E11">
      <w:pPr>
        <w:pStyle w:val="Caption"/>
        <w:spacing w:after="0"/>
        <w:jc w:val="both"/>
        <w:rPr>
          <w:rFonts w:ascii="Times New Roman" w:hAnsi="Times New Roman"/>
          <w:i w:val="0"/>
          <w:sz w:val="24"/>
          <w:szCs w:val="24"/>
        </w:rPr>
      </w:pPr>
    </w:p>
    <w:p w14:paraId="025058F7" w14:textId="731EADB7" w:rsidR="001D7FE0" w:rsidRDefault="003F0488"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post-process material was created </w:t>
      </w:r>
      <w:r w:rsidR="00FC6502">
        <w:rPr>
          <w:rFonts w:ascii="Times New Roman" w:eastAsia="Calibri" w:hAnsi="Times New Roman" w:cs="Times New Roman"/>
          <w:sz w:val="24"/>
          <w:szCs w:val="24"/>
        </w:rPr>
        <w:t>and contains the logic of this thermal vision effect</w:t>
      </w:r>
      <w:r w:rsidR="001D7FE0">
        <w:rPr>
          <w:rFonts w:ascii="Times New Roman" w:eastAsia="Calibri" w:hAnsi="Times New Roman" w:cs="Times New Roman"/>
          <w:sz w:val="24"/>
          <w:szCs w:val="24"/>
        </w:rPr>
        <w:t xml:space="preserve">. </w:t>
      </w:r>
      <w:r w:rsidR="00FC6502">
        <w:rPr>
          <w:rFonts w:ascii="Times New Roman" w:eastAsia="Calibri" w:hAnsi="Times New Roman" w:cs="Times New Roman"/>
          <w:sz w:val="24"/>
          <w:szCs w:val="24"/>
        </w:rPr>
        <w:t xml:space="preserve">The material takes the stencil value for the object and normalizes it based on the minimum and maximum temperatures. It passes this value as a uv coordinate to the thermal gradient texture to choose a color representing that object. This color is then passed to a Fresnel function. </w:t>
      </w:r>
      <w:r w:rsidR="001D7FE0">
        <w:rPr>
          <w:rFonts w:ascii="Times New Roman" w:eastAsia="Calibri" w:hAnsi="Times New Roman" w:cs="Times New Roman"/>
          <w:sz w:val="24"/>
          <w:szCs w:val="24"/>
        </w:rPr>
        <w:t xml:space="preserve">Fresnel materials utilize dot product to calculate surface normals. Those facing directly toward the camera have a value of 0, while those perpendicular have a value of 1. This creates a falloff effect (see figure </w:t>
      </w:r>
      <w:r w:rsidR="00764A79">
        <w:rPr>
          <w:rFonts w:ascii="Times New Roman" w:eastAsia="Calibri" w:hAnsi="Times New Roman" w:cs="Times New Roman"/>
          <w:sz w:val="24"/>
          <w:szCs w:val="24"/>
        </w:rPr>
        <w:t>81</w:t>
      </w:r>
      <w:r w:rsidR="001D7FE0">
        <w:rPr>
          <w:rFonts w:ascii="Times New Roman" w:eastAsia="Calibri" w:hAnsi="Times New Roman" w:cs="Times New Roman"/>
          <w:sz w:val="24"/>
          <w:szCs w:val="24"/>
        </w:rPr>
        <w:t>).</w:t>
      </w:r>
    </w:p>
    <w:p w14:paraId="2F5307AA" w14:textId="1F59CDAA" w:rsidR="00764A79" w:rsidRDefault="00764A79" w:rsidP="00764A79">
      <w:pPr>
        <w:spacing w:line="254" w:lineRule="auto"/>
        <w:jc w:val="both"/>
        <w:rPr>
          <w:rFonts w:ascii="Times New Roman" w:eastAsia="Calibri" w:hAnsi="Times New Roman" w:cs="Times New Roman"/>
          <w:sz w:val="24"/>
          <w:szCs w:val="24"/>
        </w:rPr>
      </w:pPr>
    </w:p>
    <w:p w14:paraId="5333C27B" w14:textId="03B8CCB8" w:rsidR="00764A79" w:rsidRDefault="00764A79" w:rsidP="00764A79">
      <w:pPr>
        <w:spacing w:line="254" w:lineRule="auto"/>
        <w:jc w:val="both"/>
        <w:rPr>
          <w:rFonts w:ascii="Times New Roman" w:eastAsia="Calibri" w:hAnsi="Times New Roman" w:cs="Times New Roman"/>
          <w:sz w:val="24"/>
          <w:szCs w:val="24"/>
        </w:rPr>
      </w:pPr>
    </w:p>
    <w:p w14:paraId="63924EC3" w14:textId="7EE47736" w:rsidR="00764A79" w:rsidRDefault="00764A79" w:rsidP="00764A79">
      <w:pPr>
        <w:spacing w:line="254" w:lineRule="auto"/>
        <w:jc w:val="both"/>
        <w:rPr>
          <w:rFonts w:ascii="Times New Roman" w:eastAsia="Calibri" w:hAnsi="Times New Roman" w:cs="Times New Roman"/>
          <w:sz w:val="24"/>
          <w:szCs w:val="24"/>
        </w:rPr>
      </w:pPr>
    </w:p>
    <w:p w14:paraId="1DBE53CC" w14:textId="29A17248" w:rsidR="00764A79" w:rsidRDefault="00764A79" w:rsidP="00764A79">
      <w:pPr>
        <w:spacing w:line="254" w:lineRule="auto"/>
        <w:jc w:val="both"/>
        <w:rPr>
          <w:rFonts w:ascii="Times New Roman" w:eastAsia="Calibri" w:hAnsi="Times New Roman" w:cs="Times New Roman"/>
          <w:sz w:val="24"/>
          <w:szCs w:val="24"/>
        </w:rPr>
      </w:pPr>
    </w:p>
    <w:p w14:paraId="31A9FE56" w14:textId="618EFC56" w:rsidR="00764A79" w:rsidRDefault="00764A79" w:rsidP="00764A79">
      <w:pPr>
        <w:spacing w:line="254" w:lineRule="auto"/>
        <w:jc w:val="both"/>
        <w:rPr>
          <w:rFonts w:ascii="Times New Roman" w:eastAsia="Calibri" w:hAnsi="Times New Roman" w:cs="Times New Roman"/>
          <w:sz w:val="24"/>
          <w:szCs w:val="24"/>
        </w:rPr>
      </w:pPr>
    </w:p>
    <w:p w14:paraId="457359F1" w14:textId="754E3F33" w:rsidR="00764A79" w:rsidRDefault="00764A79" w:rsidP="00764A79">
      <w:pPr>
        <w:spacing w:line="254" w:lineRule="auto"/>
        <w:jc w:val="both"/>
        <w:rPr>
          <w:rFonts w:ascii="Times New Roman" w:eastAsia="Calibri" w:hAnsi="Times New Roman" w:cs="Times New Roman"/>
          <w:sz w:val="24"/>
          <w:szCs w:val="24"/>
        </w:rPr>
      </w:pPr>
    </w:p>
    <w:p w14:paraId="55DB80C3" w14:textId="60E78EC8" w:rsidR="00764A79" w:rsidRDefault="00764A79" w:rsidP="00764A79">
      <w:pPr>
        <w:spacing w:line="254" w:lineRule="auto"/>
        <w:jc w:val="both"/>
        <w:rPr>
          <w:rFonts w:ascii="Times New Roman" w:eastAsia="Calibri" w:hAnsi="Times New Roman" w:cs="Times New Roman"/>
          <w:sz w:val="24"/>
          <w:szCs w:val="24"/>
        </w:rPr>
      </w:pPr>
    </w:p>
    <w:p w14:paraId="2E5D759C" w14:textId="5275AB2D" w:rsidR="00764A79" w:rsidRDefault="00764A79" w:rsidP="00764A79">
      <w:pPr>
        <w:spacing w:line="254" w:lineRule="auto"/>
        <w:jc w:val="both"/>
        <w:rPr>
          <w:rFonts w:ascii="Times New Roman" w:eastAsia="Calibri" w:hAnsi="Times New Roman" w:cs="Times New Roman"/>
          <w:sz w:val="24"/>
          <w:szCs w:val="24"/>
        </w:rPr>
      </w:pPr>
    </w:p>
    <w:p w14:paraId="0734BE75" w14:textId="0D7B5191" w:rsidR="00764A79" w:rsidRDefault="00764A79" w:rsidP="00764A79">
      <w:pPr>
        <w:spacing w:line="254" w:lineRule="auto"/>
        <w:jc w:val="both"/>
        <w:rPr>
          <w:rFonts w:ascii="Times New Roman" w:eastAsia="Calibri" w:hAnsi="Times New Roman" w:cs="Times New Roman"/>
          <w:sz w:val="24"/>
          <w:szCs w:val="24"/>
        </w:rPr>
      </w:pPr>
    </w:p>
    <w:p w14:paraId="25CCB335" w14:textId="77777777" w:rsidR="00764A79" w:rsidRPr="00B80E11" w:rsidRDefault="00764A79" w:rsidP="00764A79">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4EF4F0F4" w14:textId="77777777" w:rsidR="00764A79" w:rsidRDefault="00764A79" w:rsidP="00764A79">
      <w:pPr>
        <w:spacing w:line="254" w:lineRule="auto"/>
        <w:jc w:val="both"/>
        <w:rPr>
          <w:rFonts w:ascii="Times New Roman" w:eastAsia="Calibri" w:hAnsi="Times New Roman" w:cs="Times New Roman"/>
          <w:sz w:val="24"/>
          <w:szCs w:val="24"/>
        </w:rPr>
      </w:pPr>
    </w:p>
    <w:p w14:paraId="253C0E5F"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5AF213B6" wp14:editId="13EB15DF">
            <wp:extent cx="2780572" cy="2419950"/>
            <wp:effectExtent l="0" t="0" r="1270" b="0"/>
            <wp:docPr id="1827570375" name="Picture 18275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snel.png"/>
                    <pic:cNvPicPr/>
                  </pic:nvPicPr>
                  <pic:blipFill>
                    <a:blip r:embed="rId106">
                      <a:extLst>
                        <a:ext uri="{28A0092B-C50C-407E-A947-70E740481C1C}">
                          <a14:useLocalDpi xmlns:a14="http://schemas.microsoft.com/office/drawing/2010/main" val="0"/>
                        </a:ext>
                      </a:extLst>
                    </a:blip>
                    <a:stretch>
                      <a:fillRect/>
                    </a:stretch>
                  </pic:blipFill>
                  <pic:spPr>
                    <a:xfrm>
                      <a:off x="0" y="0"/>
                      <a:ext cx="2839233" cy="2471003"/>
                    </a:xfrm>
                    <a:prstGeom prst="rect">
                      <a:avLst/>
                    </a:prstGeom>
                  </pic:spPr>
                </pic:pic>
              </a:graphicData>
            </a:graphic>
          </wp:inline>
        </w:drawing>
      </w:r>
      <w:r>
        <w:rPr>
          <w:rFonts w:ascii="Calibri" w:eastAsia="Calibri" w:hAnsi="Calibri" w:cs="Times New Roman"/>
          <w:noProof/>
        </w:rPr>
        <w:drawing>
          <wp:inline distT="0" distB="0" distL="0" distR="0" wp14:anchorId="3CB2D3F2" wp14:editId="3379ACC7">
            <wp:extent cx="2564117" cy="2423795"/>
            <wp:effectExtent l="0" t="0" r="8255" b="0"/>
            <wp:docPr id="1827570376" name="Picture 18275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esnel2.png"/>
                    <pic:cNvPicPr/>
                  </pic:nvPicPr>
                  <pic:blipFill>
                    <a:blip r:embed="rId107">
                      <a:extLst>
                        <a:ext uri="{28A0092B-C50C-407E-A947-70E740481C1C}">
                          <a14:useLocalDpi xmlns:a14="http://schemas.microsoft.com/office/drawing/2010/main" val="0"/>
                        </a:ext>
                      </a:extLst>
                    </a:blip>
                    <a:stretch>
                      <a:fillRect/>
                    </a:stretch>
                  </pic:blipFill>
                  <pic:spPr>
                    <a:xfrm>
                      <a:off x="0" y="0"/>
                      <a:ext cx="2590284" cy="2448530"/>
                    </a:xfrm>
                    <a:prstGeom prst="rect">
                      <a:avLst/>
                    </a:prstGeom>
                  </pic:spPr>
                </pic:pic>
              </a:graphicData>
            </a:graphic>
          </wp:inline>
        </w:drawing>
      </w:r>
    </w:p>
    <w:p w14:paraId="0C002829" w14:textId="46330525" w:rsidR="001D7FE0" w:rsidRDefault="001D7FE0" w:rsidP="001D7FE0">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81</w:t>
      </w:r>
      <w:r>
        <w:rPr>
          <w:rFonts w:ascii="Calibri" w:eastAsia="Calibri" w:hAnsi="Calibri" w:cs="Times New Roman"/>
          <w:i/>
          <w:iCs/>
          <w:color w:val="44546A" w:themeColor="text2"/>
          <w:sz w:val="18"/>
          <w:szCs w:val="18"/>
        </w:rPr>
        <w:t>: Fresnel material in Unreal Engine</w:t>
      </w:r>
    </w:p>
    <w:p w14:paraId="7D11519B" w14:textId="77777777" w:rsidR="001D7FE0" w:rsidRDefault="001D7FE0" w:rsidP="001D7FE0">
      <w:pPr>
        <w:spacing w:line="254" w:lineRule="auto"/>
        <w:rPr>
          <w:rFonts w:ascii="Calibri" w:eastAsia="Calibri" w:hAnsi="Calibri" w:cs="Times New Roman"/>
        </w:rPr>
      </w:pPr>
    </w:p>
    <w:p w14:paraId="1C74A7AA" w14:textId="11D8BCEA" w:rsidR="001D7FE0" w:rsidRDefault="00FC6502" w:rsidP="001D7FE0">
      <w:pPr>
        <w:spacing w:line="254" w:lineRule="auto"/>
        <w:rPr>
          <w:rFonts w:ascii="Calibri" w:eastAsia="Calibri" w:hAnsi="Calibri" w:cs="Times New Roman"/>
        </w:rPr>
      </w:pPr>
      <w:r>
        <w:rPr>
          <w:rFonts w:ascii="Calibri" w:eastAsia="Calibri" w:hAnsi="Calibri" w:cs="Times New Roman"/>
        </w:rPr>
        <w:t xml:space="preserve">The final step is to apply a panning noise texture that adds some distortion to the thermal vision. The final effect can be seen in Figure </w:t>
      </w:r>
      <w:r w:rsidR="00764A79">
        <w:rPr>
          <w:rFonts w:ascii="Calibri" w:eastAsia="Calibri" w:hAnsi="Calibri" w:cs="Times New Roman"/>
        </w:rPr>
        <w:t>82</w:t>
      </w:r>
      <w:r>
        <w:rPr>
          <w:rFonts w:ascii="Calibri" w:eastAsia="Calibri" w:hAnsi="Calibri" w:cs="Times New Roman"/>
        </w:rPr>
        <w:t>.</w:t>
      </w:r>
    </w:p>
    <w:p w14:paraId="4250DE14" w14:textId="77777777" w:rsidR="001D7FE0" w:rsidRDefault="001D7FE0" w:rsidP="001D7FE0">
      <w:pPr>
        <w:keepNext/>
        <w:keepLines/>
        <w:spacing w:line="254" w:lineRule="auto"/>
        <w:outlineLvl w:val="1"/>
        <w:rPr>
          <w:rFonts w:eastAsia="Times New Roman"/>
          <w:noProof/>
          <w:color w:val="2F5496" w:themeColor="accent1" w:themeShade="BF"/>
          <w:sz w:val="26"/>
          <w:szCs w:val="26"/>
        </w:rPr>
      </w:pPr>
    </w:p>
    <w:p w14:paraId="33647D62" w14:textId="20AD19B9" w:rsidR="001D7FE0" w:rsidRDefault="00B23D9A" w:rsidP="001D7FE0">
      <w:pPr>
        <w:keepNext/>
        <w:keepLines/>
        <w:spacing w:line="254" w:lineRule="auto"/>
        <w:jc w:val="center"/>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noProof/>
          <w:color w:val="2F5496" w:themeColor="accent1" w:themeShade="BF"/>
          <w:sz w:val="26"/>
          <w:szCs w:val="26"/>
        </w:rPr>
        <w:drawing>
          <wp:inline distT="0" distB="0" distL="0" distR="0" wp14:anchorId="2BC0808F" wp14:editId="13C49C6C">
            <wp:extent cx="5943600" cy="3223895"/>
            <wp:effectExtent l="0" t="0" r="0" b="0"/>
            <wp:docPr id="527587974" name="Picture 527587974" descr="A picture containing monitor, television, screen,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4" name="ThermalVisionEVG.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p>
    <w:p w14:paraId="312AE375" w14:textId="1045CC69"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82</w:t>
      </w:r>
      <w:r>
        <w:rPr>
          <w:rFonts w:ascii="Calibri" w:eastAsia="Calibri" w:hAnsi="Calibri" w:cs="Times New Roman"/>
          <w:i/>
          <w:iCs/>
          <w:color w:val="44546A" w:themeColor="text2"/>
          <w:sz w:val="18"/>
          <w:szCs w:val="18"/>
        </w:rPr>
        <w:t>: Thermal effect</w:t>
      </w:r>
    </w:p>
    <w:p w14:paraId="64F09741" w14:textId="77777777" w:rsidR="001D7FE0" w:rsidRDefault="001D7FE0" w:rsidP="00B80E11">
      <w:pPr>
        <w:pStyle w:val="TOCHeading"/>
        <w:rPr>
          <w:rFonts w:eastAsia="Times New Roman"/>
        </w:rPr>
      </w:pPr>
      <w:r>
        <w:rPr>
          <w:rFonts w:eastAsia="Times New Roman"/>
        </w:rPr>
        <w:t>Cost/Benefit of Reacting to Sensor Data</w:t>
      </w:r>
    </w:p>
    <w:p w14:paraId="284C4D15" w14:textId="77777777" w:rsidR="00764A79" w:rsidRDefault="001D7FE0" w:rsidP="001D7FE0">
      <w:pPr>
        <w:spacing w:line="254" w:lineRule="auto"/>
        <w:jc w:val="both"/>
        <w:rPr>
          <w:rFonts w:ascii="Times New Roman" w:eastAsia="Calibri" w:hAnsi="Times New Roman" w:cs="Times New Roman"/>
          <w:sz w:val="24"/>
          <w:szCs w:val="24"/>
        </w:rPr>
      </w:pPr>
      <w:bookmarkStart w:id="2810" w:name="_Hlk26184690"/>
      <w:r>
        <w:rPr>
          <w:rFonts w:ascii="Times New Roman" w:eastAsia="Calibri" w:hAnsi="Times New Roman" w:cs="Times New Roman"/>
          <w:sz w:val="24"/>
          <w:szCs w:val="24"/>
        </w:rPr>
        <w:t xml:space="preserve">With the new unit able to gather data on the positions of other units and bases, a decision needed to be reached for how this unit would react to this information. This reaction could occur either </w:t>
      </w:r>
    </w:p>
    <w:p w14:paraId="3A4513E1" w14:textId="77777777" w:rsidR="00764A79" w:rsidRDefault="00764A79" w:rsidP="001D7FE0">
      <w:pPr>
        <w:spacing w:line="254" w:lineRule="auto"/>
        <w:jc w:val="both"/>
        <w:rPr>
          <w:rFonts w:ascii="Times New Roman" w:eastAsia="Calibri" w:hAnsi="Times New Roman" w:cs="Times New Roman"/>
          <w:sz w:val="24"/>
          <w:szCs w:val="24"/>
        </w:rPr>
      </w:pPr>
    </w:p>
    <w:p w14:paraId="51916F08" w14:textId="403793AC" w:rsidR="00764A79" w:rsidRPr="00764A79" w:rsidRDefault="00764A79" w:rsidP="00764A79">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7CE77226" w14:textId="07187D74"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during the game as part of the unit’s game logic or could be presented to the AI agents for them to decide. A cost/benefit analysis was necessary to reach a decision on implementation.</w:t>
      </w:r>
    </w:p>
    <w:p w14:paraId="56131E54" w14:textId="77777777" w:rsidR="001D7FE0" w:rsidRDefault="001D7FE0" w:rsidP="001D7FE0">
      <w:pPr>
        <w:spacing w:line="254" w:lineRule="auto"/>
        <w:jc w:val="both"/>
        <w:rPr>
          <w:rFonts w:ascii="Times New Roman" w:eastAsia="Calibri" w:hAnsi="Times New Roman" w:cs="Times New Roman"/>
          <w:sz w:val="24"/>
          <w:szCs w:val="24"/>
        </w:rPr>
      </w:pPr>
    </w:p>
    <w:p w14:paraId="367F668A"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This could allow more interesting obstacles for the AI agents, depending on how the game or units reacted to the information. Perhaps the recon unit would retreat or maybe it would alter unit movements based on its knowledge of enemy units. As interesting as this could become, it is not very realistic because the recon unit should not be commanding the other units. Additionally, implementing an idea like this could require large changes to the existing game and there simply isn’t enough time to complete it.</w:t>
      </w:r>
    </w:p>
    <w:p w14:paraId="508D96CC" w14:textId="77777777" w:rsidR="001D7FE0" w:rsidRDefault="001D7FE0" w:rsidP="001D7FE0">
      <w:pPr>
        <w:spacing w:line="254" w:lineRule="auto"/>
        <w:jc w:val="both"/>
        <w:rPr>
          <w:rFonts w:ascii="Times New Roman" w:eastAsia="Calibri" w:hAnsi="Times New Roman" w:cs="Times New Roman"/>
          <w:sz w:val="24"/>
          <w:szCs w:val="24"/>
        </w:rPr>
      </w:pPr>
    </w:p>
    <w:p w14:paraId="2A1A9E11" w14:textId="77777777" w:rsidR="00B0293B" w:rsidRDefault="001D7FE0" w:rsidP="00891673">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option would merely collect the data and make it available to the AI agent that collected it. The decision on any course of action would occur within the AI logic. This solution makes much more sense because the recon unit merely collects data and has no knowledge of where other friendly units are located or any other strategic information. That is the job of the AI </w:t>
      </w:r>
    </w:p>
    <w:p w14:paraId="2CE0A438" w14:textId="6C7A479F" w:rsidR="00B80E11" w:rsidRPr="00891673" w:rsidRDefault="001D7FE0" w:rsidP="00891673">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agent. So, it would be interesting to see how a user programs an agent to use the data that the recon units collect.</w:t>
      </w:r>
      <w:bookmarkEnd w:id="2810"/>
    </w:p>
    <w:p w14:paraId="6110265D" w14:textId="77777777" w:rsidR="00764A79" w:rsidRDefault="00764A79" w:rsidP="007B465F">
      <w:pPr>
        <w:spacing w:before="280" w:after="80"/>
        <w:rPr>
          <w:rFonts w:ascii="Calibri Light" w:eastAsia="Calibri Light" w:hAnsi="Calibri Light" w:cs="Calibri Light"/>
          <w:color w:val="2F5496" w:themeColor="accent1" w:themeShade="BF"/>
          <w:sz w:val="40"/>
          <w:szCs w:val="40"/>
          <w:lang w:val="en-US"/>
        </w:rPr>
      </w:pPr>
    </w:p>
    <w:p w14:paraId="6EBB89E2" w14:textId="77777777" w:rsidR="00764A79" w:rsidRDefault="00764A79" w:rsidP="007B465F">
      <w:pPr>
        <w:spacing w:before="280" w:after="80"/>
        <w:rPr>
          <w:rFonts w:ascii="Calibri Light" w:eastAsia="Calibri Light" w:hAnsi="Calibri Light" w:cs="Calibri Light"/>
          <w:color w:val="2F5496" w:themeColor="accent1" w:themeShade="BF"/>
          <w:sz w:val="40"/>
          <w:szCs w:val="40"/>
          <w:lang w:val="en-US"/>
        </w:rPr>
      </w:pPr>
    </w:p>
    <w:p w14:paraId="08F8C13B" w14:textId="77777777" w:rsidR="00764A79" w:rsidRDefault="00764A79" w:rsidP="007B465F">
      <w:pPr>
        <w:spacing w:before="280" w:after="80"/>
        <w:rPr>
          <w:rFonts w:ascii="Calibri Light" w:eastAsia="Calibri Light" w:hAnsi="Calibri Light" w:cs="Calibri Light"/>
          <w:color w:val="2F5496" w:themeColor="accent1" w:themeShade="BF"/>
          <w:sz w:val="40"/>
          <w:szCs w:val="40"/>
          <w:lang w:val="en-US"/>
        </w:rPr>
      </w:pPr>
    </w:p>
    <w:p w14:paraId="5792ED10" w14:textId="77777777" w:rsidR="00764A79" w:rsidRDefault="00764A79" w:rsidP="007B465F">
      <w:pPr>
        <w:spacing w:before="280" w:after="80"/>
        <w:rPr>
          <w:rFonts w:ascii="Calibri Light" w:eastAsia="Calibri Light" w:hAnsi="Calibri Light" w:cs="Calibri Light"/>
          <w:color w:val="2F5496" w:themeColor="accent1" w:themeShade="BF"/>
          <w:sz w:val="40"/>
          <w:szCs w:val="40"/>
          <w:lang w:val="en-US"/>
        </w:rPr>
      </w:pPr>
    </w:p>
    <w:p w14:paraId="426A2450" w14:textId="77777777" w:rsidR="00764A79" w:rsidRDefault="00764A79" w:rsidP="007B465F">
      <w:pPr>
        <w:spacing w:before="280" w:after="80"/>
        <w:rPr>
          <w:rFonts w:ascii="Calibri Light" w:eastAsia="Calibri Light" w:hAnsi="Calibri Light" w:cs="Calibri Light"/>
          <w:color w:val="2F5496" w:themeColor="accent1" w:themeShade="BF"/>
          <w:sz w:val="40"/>
          <w:szCs w:val="40"/>
          <w:lang w:val="en-US"/>
        </w:rPr>
      </w:pPr>
    </w:p>
    <w:p w14:paraId="00E091B9" w14:textId="77777777" w:rsidR="00764A79" w:rsidRDefault="00764A79" w:rsidP="007B465F">
      <w:pPr>
        <w:spacing w:before="280" w:after="80"/>
        <w:rPr>
          <w:rFonts w:ascii="Calibri Light" w:eastAsia="Calibri Light" w:hAnsi="Calibri Light" w:cs="Calibri Light"/>
          <w:color w:val="2F5496" w:themeColor="accent1" w:themeShade="BF"/>
          <w:sz w:val="40"/>
          <w:szCs w:val="40"/>
          <w:lang w:val="en-US"/>
        </w:rPr>
      </w:pPr>
    </w:p>
    <w:p w14:paraId="23CCD9C8" w14:textId="77777777" w:rsidR="00764A79" w:rsidRDefault="00764A79" w:rsidP="007B465F">
      <w:pPr>
        <w:spacing w:before="280" w:after="80"/>
        <w:rPr>
          <w:rFonts w:ascii="Calibri Light" w:eastAsia="Calibri Light" w:hAnsi="Calibri Light" w:cs="Calibri Light"/>
          <w:color w:val="2F5496" w:themeColor="accent1" w:themeShade="BF"/>
          <w:sz w:val="40"/>
          <w:szCs w:val="40"/>
          <w:lang w:val="en-US"/>
        </w:rPr>
      </w:pPr>
    </w:p>
    <w:p w14:paraId="1369EA5F" w14:textId="77777777" w:rsidR="00764A79" w:rsidRDefault="00764A79" w:rsidP="007B465F">
      <w:pPr>
        <w:spacing w:before="280" w:after="80"/>
        <w:rPr>
          <w:rFonts w:ascii="Calibri Light" w:eastAsia="Calibri Light" w:hAnsi="Calibri Light" w:cs="Calibri Light"/>
          <w:color w:val="2F5496" w:themeColor="accent1" w:themeShade="BF"/>
          <w:sz w:val="40"/>
          <w:szCs w:val="40"/>
          <w:lang w:val="en-US"/>
        </w:rPr>
      </w:pPr>
    </w:p>
    <w:p w14:paraId="7CDE405C" w14:textId="77777777" w:rsidR="00764A79" w:rsidRDefault="00764A79" w:rsidP="007B465F">
      <w:pPr>
        <w:spacing w:before="280" w:after="80"/>
        <w:rPr>
          <w:rFonts w:ascii="Calibri Light" w:eastAsia="Calibri Light" w:hAnsi="Calibri Light" w:cs="Calibri Light"/>
          <w:color w:val="2F5496" w:themeColor="accent1" w:themeShade="BF"/>
          <w:sz w:val="40"/>
          <w:szCs w:val="40"/>
          <w:lang w:val="en-US"/>
        </w:rPr>
      </w:pPr>
    </w:p>
    <w:p w14:paraId="1DA33B59" w14:textId="6151094A" w:rsid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1A28888C" w14:textId="0A7B03D6"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Currently, the Everglades project has predetermined units for each group in a player’s arsenal. A worthwhile addition to the Everglades game state is the ability to allow a player to choose their own units for a group. The implications of this in an AI driven game are substantial. </w:t>
      </w:r>
      <w:r w:rsidR="00FC6502">
        <w:rPr>
          <w:rFonts w:ascii="Times New Roman" w:eastAsia="Times New Roman" w:hAnsi="Times New Roman" w:cs="Times New Roman"/>
          <w:sz w:val="24"/>
          <w:szCs w:val="24"/>
          <w:lang w:val="en-US"/>
        </w:rPr>
        <w:t>Giving</w:t>
      </w:r>
      <w:r w:rsidRPr="440E15F6">
        <w:rPr>
          <w:rFonts w:ascii="Times New Roman" w:eastAsia="Times New Roman" w:hAnsi="Times New Roman" w:cs="Times New Roman"/>
          <w:sz w:val="24"/>
          <w:szCs w:val="24"/>
          <w:lang w:val="en-US"/>
        </w:rPr>
        <w:t xml:space="preserve"> an </w:t>
      </w:r>
      <w:r w:rsidR="00FC6502">
        <w:rPr>
          <w:rFonts w:ascii="Times New Roman" w:eastAsia="Times New Roman" w:hAnsi="Times New Roman" w:cs="Times New Roman"/>
          <w:sz w:val="24"/>
          <w:szCs w:val="24"/>
          <w:lang w:val="en-US"/>
        </w:rPr>
        <w:t>a</w:t>
      </w:r>
      <w:r w:rsidRPr="440E15F6">
        <w:rPr>
          <w:rFonts w:ascii="Times New Roman" w:eastAsia="Times New Roman" w:hAnsi="Times New Roman" w:cs="Times New Roman"/>
          <w:sz w:val="24"/>
          <w:szCs w:val="24"/>
          <w:lang w:val="en-US"/>
        </w:rPr>
        <w:t>gent the a</w:t>
      </w:r>
      <w:r w:rsidR="00FC6502">
        <w:rPr>
          <w:rFonts w:ascii="Times New Roman" w:eastAsia="Times New Roman" w:hAnsi="Times New Roman" w:cs="Times New Roman"/>
          <w:sz w:val="24"/>
          <w:szCs w:val="24"/>
          <w:lang w:val="en-US"/>
        </w:rPr>
        <w:t>bility</w:t>
      </w:r>
      <w:r w:rsidRPr="440E15F6">
        <w:rPr>
          <w:rFonts w:ascii="Times New Roman" w:eastAsia="Times New Roman" w:hAnsi="Times New Roman" w:cs="Times New Roman"/>
          <w:sz w:val="24"/>
          <w:szCs w:val="24"/>
          <w:lang w:val="en-US"/>
        </w:rPr>
        <w:t xml:space="preserve"> to </w:t>
      </w:r>
      <w:r w:rsidR="00FC6502">
        <w:rPr>
          <w:rFonts w:ascii="Times New Roman" w:eastAsia="Times New Roman" w:hAnsi="Times New Roman" w:cs="Times New Roman"/>
          <w:sz w:val="24"/>
          <w:szCs w:val="24"/>
          <w:lang w:val="en-US"/>
        </w:rPr>
        <w:t>choose</w:t>
      </w:r>
      <w:r w:rsidRPr="440E15F6">
        <w:rPr>
          <w:rFonts w:ascii="Times New Roman" w:eastAsia="Times New Roman" w:hAnsi="Times New Roman" w:cs="Times New Roman"/>
          <w:sz w:val="24"/>
          <w:szCs w:val="24"/>
          <w:lang w:val="en-US"/>
        </w:rPr>
        <w:t xml:space="preserve"> their own units will result in them being more sophisticated. </w:t>
      </w:r>
    </w:p>
    <w:p w14:paraId="200B13B7" w14:textId="77777777"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According to the telemetry data found in “Group_Initialization”, each group is given predetermined groups of Controllers, Strikers, and Tanks. Each group is homogenous, meaning groups at this point only contain one type of unit, due to a bug. Another thing to mention is that each player possesses the same groups with the same units.</w:t>
      </w:r>
    </w:p>
    <w:p w14:paraId="3A5FD386" w14:textId="77777777" w:rsidR="00B0293B" w:rsidRPr="00B0293B" w:rsidRDefault="00B0293B" w:rsidP="00B0293B">
      <w:pPr>
        <w:rPr>
          <w:lang w:val="en-US"/>
        </w:rPr>
      </w:pPr>
    </w:p>
    <w:p w14:paraId="72901A39" w14:textId="77777777" w:rsidR="007B465F" w:rsidRDefault="007B465F" w:rsidP="007B465F">
      <w:pPr>
        <w:spacing w:after="160" w:line="259" w:lineRule="auto"/>
        <w:jc w:val="center"/>
      </w:pPr>
      <w:r>
        <w:rPr>
          <w:noProof/>
        </w:rPr>
        <w:drawing>
          <wp:inline distT="0" distB="0" distL="0" distR="0" wp14:anchorId="3DE02256" wp14:editId="424A7FA7">
            <wp:extent cx="3857625" cy="4601368"/>
            <wp:effectExtent l="0" t="0" r="0" b="8890"/>
            <wp:docPr id="545593588" name="Picture 54559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3948120" cy="4709310"/>
                    </a:xfrm>
                    <a:prstGeom prst="rect">
                      <a:avLst/>
                    </a:prstGeom>
                  </pic:spPr>
                </pic:pic>
              </a:graphicData>
            </a:graphic>
          </wp:inline>
        </w:drawing>
      </w:r>
    </w:p>
    <w:p w14:paraId="1D4AE42F" w14:textId="1050CFAD" w:rsidR="007B465F" w:rsidRDefault="005B3193" w:rsidP="007B465F">
      <w:pPr>
        <w:pStyle w:val="Caption"/>
        <w:jc w:val="center"/>
      </w:pPr>
      <w:r>
        <w:t xml:space="preserve">Figure </w:t>
      </w:r>
      <w:r w:rsidR="002036F0">
        <w:t>83</w:t>
      </w:r>
      <w:r>
        <w:t xml:space="preserve">: </w:t>
      </w:r>
      <w:r w:rsidR="007B465F">
        <w:t>Group Initialization Telemetry Data</w:t>
      </w:r>
    </w:p>
    <w:p w14:paraId="05828003" w14:textId="3F100634" w:rsidR="00B0293B" w:rsidRPr="00B0293B" w:rsidRDefault="007B465F" w:rsidP="00B0293B">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The code for group generation can be found in the “game_init” function found in the “server.py” file in the Everglades code.  Currently, it simply cycles through the defined in the Unit Config JSON file and adds a certain number of units to each group. Judging by the telemetry data above, that amount seems to be 8 units per group and then a single group of tanks with 12.</w:t>
      </w:r>
    </w:p>
    <w:p w14:paraId="0DD9E032" w14:textId="42E926CE" w:rsidR="00B0293B" w:rsidRPr="007B465F" w:rsidRDefault="00B0293B" w:rsidP="00B0293B">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17E5385C" w14:textId="77777777" w:rsidR="007B465F" w:rsidRDefault="007B465F" w:rsidP="007B465F">
      <w:pPr>
        <w:spacing w:after="160" w:line="259" w:lineRule="auto"/>
        <w:rPr>
          <w:rFonts w:ascii="Times New Roman" w:eastAsia="Times New Roman" w:hAnsi="Times New Roman" w:cs="Times New Roman"/>
          <w:sz w:val="24"/>
          <w:szCs w:val="24"/>
          <w:lang w:val="en-US"/>
        </w:rPr>
      </w:pPr>
      <w:r>
        <w:rPr>
          <w:noProof/>
        </w:rPr>
        <w:drawing>
          <wp:inline distT="0" distB="0" distL="0" distR="0" wp14:anchorId="2EC09281" wp14:editId="2CC12E97">
            <wp:extent cx="5943600" cy="5867398"/>
            <wp:effectExtent l="0" t="0" r="0" b="0"/>
            <wp:docPr id="1881879359" name="Picture 188187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5867398"/>
                    </a:xfrm>
                    <a:prstGeom prst="rect">
                      <a:avLst/>
                    </a:prstGeom>
                  </pic:spPr>
                </pic:pic>
              </a:graphicData>
            </a:graphic>
          </wp:inline>
        </w:drawing>
      </w:r>
    </w:p>
    <w:p w14:paraId="4FAFCCF4" w14:textId="08341AC5" w:rsidR="007B465F" w:rsidRDefault="005B3193" w:rsidP="007B465F">
      <w:pPr>
        <w:pStyle w:val="Caption"/>
        <w:jc w:val="center"/>
      </w:pPr>
      <w:r>
        <w:t xml:space="preserve">Figure </w:t>
      </w:r>
      <w:r w:rsidR="002036F0">
        <w:t>84</w:t>
      </w:r>
      <w:r>
        <w:t xml:space="preserve">: </w:t>
      </w:r>
      <w:r w:rsidR="007B465F">
        <w:t>Excerpt from game_init function for group initialization</w:t>
      </w:r>
    </w:p>
    <w:p w14:paraId="26569AF0" w14:textId="77777777" w:rsidR="007B465F" w:rsidRDefault="007B465F" w:rsidP="007B465F">
      <w:pPr>
        <w:spacing w:after="160" w:line="259" w:lineRule="auto"/>
        <w:rPr>
          <w:rFonts w:ascii="Times New Roman" w:eastAsia="Times New Roman" w:hAnsi="Times New Roman" w:cs="Times New Roman"/>
          <w:sz w:val="24"/>
          <w:szCs w:val="24"/>
          <w:lang w:val="en-US"/>
        </w:rPr>
      </w:pPr>
    </w:p>
    <w:p w14:paraId="4E3AA92A" w14:textId="77777777" w:rsidR="005B3193" w:rsidRDefault="005B3193" w:rsidP="007B465F">
      <w:pPr>
        <w:spacing w:before="280" w:after="80"/>
        <w:rPr>
          <w:rFonts w:ascii="Calibri Light" w:eastAsia="Calibri Light" w:hAnsi="Calibri Light" w:cs="Calibri Light"/>
          <w:color w:val="2F5496" w:themeColor="accent1" w:themeShade="BF"/>
          <w:sz w:val="40"/>
          <w:szCs w:val="40"/>
          <w:lang w:val="en-US"/>
        </w:rPr>
      </w:pPr>
    </w:p>
    <w:p w14:paraId="0C563371" w14:textId="77777777" w:rsidR="00B0293B" w:rsidRDefault="00B0293B" w:rsidP="007B465F">
      <w:pPr>
        <w:spacing w:before="280" w:after="80"/>
        <w:rPr>
          <w:rFonts w:ascii="Calibri Light" w:eastAsia="Calibri Light" w:hAnsi="Calibri Light" w:cs="Calibri Light"/>
          <w:color w:val="2F5496" w:themeColor="accent1" w:themeShade="BF"/>
          <w:sz w:val="40"/>
          <w:szCs w:val="40"/>
          <w:lang w:val="en-US"/>
        </w:rPr>
      </w:pPr>
    </w:p>
    <w:p w14:paraId="67627F88" w14:textId="7A759807" w:rsidR="007B465F" w:rsidRP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26E8DE9A" w14:textId="5DEDA6AE"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Currently, there appears to be an unused file that is geared towards allowing a player to decide their own groups, this code is found in the “PlayerConfig.json”</w:t>
      </w:r>
      <w:r w:rsidR="00FC6502">
        <w:rPr>
          <w:rFonts w:ascii="Times New Roman" w:eastAsia="Times New Roman" w:hAnsi="Times New Roman" w:cs="Times New Roman"/>
          <w:sz w:val="24"/>
          <w:szCs w:val="24"/>
          <w:lang w:val="en-US"/>
        </w:rPr>
        <w:t xml:space="preserve"> (Fig. </w:t>
      </w:r>
      <w:r w:rsidR="00764A79">
        <w:rPr>
          <w:rFonts w:ascii="Times New Roman" w:eastAsia="Times New Roman" w:hAnsi="Times New Roman" w:cs="Times New Roman"/>
          <w:sz w:val="24"/>
          <w:szCs w:val="24"/>
          <w:lang w:val="en-US"/>
        </w:rPr>
        <w:t>85</w:t>
      </w:r>
      <w:r w:rsidR="00FC6502">
        <w:rPr>
          <w:rFonts w:ascii="Times New Roman" w:eastAsia="Times New Roman" w:hAnsi="Times New Roman" w:cs="Times New Roman"/>
          <w:sz w:val="24"/>
          <w:szCs w:val="24"/>
          <w:lang w:val="en-US"/>
        </w:rPr>
        <w:t>)</w:t>
      </w:r>
      <w:r w:rsidRPr="440E15F6">
        <w:rPr>
          <w:rFonts w:ascii="Times New Roman" w:eastAsia="Times New Roman" w:hAnsi="Times New Roman" w:cs="Times New Roman"/>
          <w:sz w:val="24"/>
          <w:szCs w:val="24"/>
          <w:lang w:val="en-US"/>
        </w:rPr>
        <w:t>. This file solely exists to initialize the groups belonging.</w:t>
      </w:r>
      <w:r w:rsidR="00FC6502">
        <w:rPr>
          <w:rFonts w:ascii="Times New Roman" w:eastAsia="Times New Roman" w:hAnsi="Times New Roman" w:cs="Times New Roman"/>
          <w:sz w:val="24"/>
          <w:szCs w:val="24"/>
          <w:lang w:val="en-US"/>
        </w:rPr>
        <w:t xml:space="preserve"> to the player.</w:t>
      </w:r>
      <w:r w:rsidRPr="440E15F6">
        <w:rPr>
          <w:rFonts w:ascii="Times New Roman" w:eastAsia="Times New Roman" w:hAnsi="Times New Roman" w:cs="Times New Roman"/>
          <w:sz w:val="24"/>
          <w:szCs w:val="24"/>
          <w:lang w:val="en-US"/>
        </w:rPr>
        <w:t xml:space="preserve"> Most likely what occurred is that previous developers of the project had just begun developing this feature and could not getting it working correctly. </w:t>
      </w:r>
      <w:r w:rsidR="00FC6502">
        <w:rPr>
          <w:rFonts w:ascii="Times New Roman" w:eastAsia="Times New Roman" w:hAnsi="Times New Roman" w:cs="Times New Roman"/>
          <w:sz w:val="24"/>
          <w:szCs w:val="24"/>
          <w:lang w:val="en-US"/>
        </w:rPr>
        <w:t>The potential use of this file was abandoned in the current project. Instead, the custom group configurations are passed by the agents themselves, though the previous method for creating groups is used as a default if no custom configuration is provided.</w:t>
      </w:r>
    </w:p>
    <w:p w14:paraId="4EB07B5B" w14:textId="77777777" w:rsidR="007B465F" w:rsidRDefault="007B465F" w:rsidP="007B465F">
      <w:pPr>
        <w:spacing w:after="160" w:line="259" w:lineRule="auto"/>
        <w:jc w:val="center"/>
        <w:rPr>
          <w:rFonts w:ascii="Times New Roman" w:eastAsia="Times New Roman" w:hAnsi="Times New Roman" w:cs="Times New Roman"/>
          <w:sz w:val="24"/>
          <w:szCs w:val="24"/>
          <w:lang w:val="en-US"/>
        </w:rPr>
      </w:pPr>
      <w:r>
        <w:rPr>
          <w:noProof/>
        </w:rPr>
        <w:drawing>
          <wp:inline distT="0" distB="0" distL="0" distR="0" wp14:anchorId="0A251486" wp14:editId="6519DEA9">
            <wp:extent cx="3871912" cy="6011891"/>
            <wp:effectExtent l="0" t="0" r="0" b="8255"/>
            <wp:docPr id="1552447696" name="Picture 155244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878623" cy="6022310"/>
                    </a:xfrm>
                    <a:prstGeom prst="rect">
                      <a:avLst/>
                    </a:prstGeom>
                  </pic:spPr>
                </pic:pic>
              </a:graphicData>
            </a:graphic>
          </wp:inline>
        </w:drawing>
      </w:r>
    </w:p>
    <w:p w14:paraId="637941DA" w14:textId="6376D80F" w:rsidR="007B465F" w:rsidRDefault="005B3193" w:rsidP="007B465F">
      <w:pPr>
        <w:pStyle w:val="Caption"/>
        <w:jc w:val="center"/>
      </w:pPr>
      <w:r>
        <w:t xml:space="preserve">Figure </w:t>
      </w:r>
      <w:r w:rsidR="002036F0">
        <w:t>85</w:t>
      </w:r>
      <w:r>
        <w:t xml:space="preserve">: </w:t>
      </w:r>
      <w:r w:rsidR="007B465F">
        <w:t>Excerpt from PlayerConfig file</w:t>
      </w:r>
    </w:p>
    <w:p w14:paraId="49A5FBE3" w14:textId="3FA7C84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lastRenderedPageBreak/>
        <w:t>Testing</w:t>
      </w:r>
    </w:p>
    <w:p w14:paraId="67D4ED79" w14:textId="4108D740" w:rsidR="31B2F252" w:rsidRPr="00632E08" w:rsidRDefault="31B2F252" w:rsidP="00B80E11">
      <w:pPr>
        <w:pStyle w:val="TOCHeading"/>
        <w:rPr>
          <w:rFonts w:eastAsia="Calibri Light"/>
        </w:rPr>
      </w:pPr>
      <w:r w:rsidRPr="00632E08">
        <w:rPr>
          <w:rFonts w:eastAsia="Calibri Light"/>
        </w:rPr>
        <w:t>Unit, Integration, and Functional Testing</w:t>
      </w:r>
    </w:p>
    <w:p w14:paraId="3515D179" w14:textId="71BF50AC" w:rsidR="31B2F252" w:rsidRDefault="514A926F" w:rsidP="514A926F">
      <w:pPr>
        <w:spacing w:line="288" w:lineRule="auto"/>
        <w:jc w:val="both"/>
        <w:rPr>
          <w:rFonts w:ascii="Times New Roman" w:eastAsia="Times New Roman" w:hAnsi="Times New Roman" w:cs="Times New Roman"/>
          <w:sz w:val="24"/>
          <w:szCs w:val="24"/>
          <w:lang w:val="en-US"/>
        </w:rPr>
      </w:pPr>
      <w:r w:rsidRPr="514A926F">
        <w:rPr>
          <w:rFonts w:ascii="Times New Roman" w:eastAsia="Times New Roman" w:hAnsi="Times New Roman" w:cs="Times New Roman"/>
          <w:sz w:val="24"/>
          <w:szCs w:val="24"/>
        </w:rPr>
        <w:t xml:space="preserve">According to [13],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Integration Testing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sufficient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Functional Testing </w:t>
      </w:r>
    </w:p>
    <w:p w14:paraId="1D123B32" w14:textId="54E5B3A5" w:rsidR="31B2F252" w:rsidRPr="00B80E11" w:rsidRDefault="31B2F252" w:rsidP="00B80E11">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32B5FCB2">
            <wp:extent cx="4419600" cy="2983230"/>
            <wp:effectExtent l="0" t="0" r="0" b="7620"/>
            <wp:docPr id="297404020"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204126"/>
                    <pic:cNvPicPr/>
                  </pic:nvPicPr>
                  <pic:blipFill>
                    <a:blip r:embed="rId112">
                      <a:extLst>
                        <a:ext uri="{28A0092B-C50C-407E-A947-70E740481C1C}">
                          <a14:useLocalDpi xmlns:a14="http://schemas.microsoft.com/office/drawing/2010/main" val="0"/>
                        </a:ext>
                      </a:extLst>
                    </a:blip>
                    <a:stretch>
                      <a:fillRect/>
                    </a:stretch>
                  </pic:blipFill>
                  <pic:spPr>
                    <a:xfrm>
                      <a:off x="0" y="0"/>
                      <a:ext cx="4432087" cy="2991659"/>
                    </a:xfrm>
                    <a:prstGeom prst="rect">
                      <a:avLst/>
                    </a:prstGeom>
                  </pic:spPr>
                </pic:pic>
              </a:graphicData>
            </a:graphic>
          </wp:inline>
        </w:drawing>
      </w:r>
    </w:p>
    <w:p w14:paraId="2483C9C9" w14:textId="032987AF" w:rsidR="39802142" w:rsidRDefault="005B3193" w:rsidP="514A926F">
      <w:pPr>
        <w:spacing w:line="240" w:lineRule="auto"/>
        <w:jc w:val="center"/>
        <w:rPr>
          <w:rFonts w:ascii="Calibri" w:eastAsia="Calibri" w:hAnsi="Calibri" w:cs="Times New Roman"/>
          <w:i/>
          <w:iCs/>
          <w:color w:val="445369"/>
          <w:sz w:val="18"/>
          <w:szCs w:val="18"/>
        </w:rPr>
      </w:pPr>
      <w:r>
        <w:rPr>
          <w:rFonts w:ascii="Calibri" w:eastAsia="Calibri" w:hAnsi="Calibri" w:cs="Times New Roman"/>
          <w:i/>
          <w:iCs/>
          <w:color w:val="445369"/>
          <w:sz w:val="18"/>
          <w:szCs w:val="18"/>
        </w:rPr>
        <w:t xml:space="preserve">Figure </w:t>
      </w:r>
      <w:r w:rsidR="002036F0">
        <w:rPr>
          <w:rFonts w:ascii="Calibri" w:eastAsia="Calibri" w:hAnsi="Calibri" w:cs="Times New Roman"/>
          <w:i/>
          <w:iCs/>
          <w:color w:val="445369"/>
          <w:sz w:val="18"/>
          <w:szCs w:val="18"/>
        </w:rPr>
        <w:t>86</w:t>
      </w:r>
      <w:r>
        <w:rPr>
          <w:rFonts w:ascii="Calibri" w:eastAsia="Calibri" w:hAnsi="Calibri" w:cs="Times New Roman"/>
          <w:i/>
          <w:iCs/>
          <w:color w:val="445369"/>
          <w:sz w:val="18"/>
          <w:szCs w:val="18"/>
        </w:rPr>
        <w:t xml:space="preserve">: </w:t>
      </w:r>
      <w:r w:rsidR="514A926F" w:rsidRPr="514A926F">
        <w:rPr>
          <w:rFonts w:ascii="Calibri" w:eastAsia="Calibri" w:hAnsi="Calibri" w:cs="Times New Roman"/>
          <w:i/>
          <w:iCs/>
          <w:color w:val="445369"/>
          <w:sz w:val="18"/>
          <w:szCs w:val="18"/>
        </w:rPr>
        <w:t>Test case frequency pyramid [1</w:t>
      </w:r>
      <w:r w:rsidR="0002108D">
        <w:rPr>
          <w:rFonts w:ascii="Calibri" w:eastAsia="Calibri" w:hAnsi="Calibri" w:cs="Times New Roman"/>
          <w:i/>
          <w:iCs/>
          <w:color w:val="445369"/>
          <w:sz w:val="18"/>
          <w:szCs w:val="18"/>
        </w:rPr>
        <w:t>2</w:t>
      </w:r>
      <w:r w:rsidR="514A926F" w:rsidRPr="514A926F">
        <w:rPr>
          <w:rFonts w:ascii="Calibri" w:eastAsia="Calibri" w:hAnsi="Calibri" w:cs="Times New Roman"/>
          <w:i/>
          <w:iCs/>
          <w:color w:val="445369"/>
          <w:sz w:val="18"/>
          <w:szCs w:val="18"/>
        </w:rPr>
        <w:t>]</w:t>
      </w:r>
    </w:p>
    <w:p w14:paraId="1CD4B0C8" w14:textId="4E98819D" w:rsidR="31B2F252" w:rsidRPr="007B465F" w:rsidRDefault="007B465F" w:rsidP="007B465F">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lastRenderedPageBreak/>
        <w:t>Testing</w:t>
      </w: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007B465F">
      <w:pPr>
        <w:pStyle w:val="TOCHeading"/>
        <w:rPr>
          <w:rFonts w:eastAsia="Calibri Light"/>
        </w:rPr>
      </w:pPr>
      <w:r w:rsidRPr="00632E08">
        <w:rPr>
          <w:rFonts w:eastAsia="Calibri Light"/>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as a whole at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14A46425" wp14:editId="7838AF3D">
            <wp:extent cx="3619500" cy="2257425"/>
            <wp:effectExtent l="0" t="0" r="0" b="0"/>
            <wp:docPr id="316128855"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278740"/>
                    <pic:cNvPicPr/>
                  </pic:nvPicPr>
                  <pic:blipFill>
                    <a:blip r:embed="rId113">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14EA759C" w14:textId="11101E7B" w:rsidR="39802142" w:rsidRDefault="005B3193" w:rsidP="39802142">
      <w:pPr>
        <w:pStyle w:val="Caption"/>
        <w:jc w:val="center"/>
      </w:pPr>
      <w:r>
        <w:t xml:space="preserve">Figure </w:t>
      </w:r>
      <w:r w:rsidR="002036F0">
        <w:t>87</w:t>
      </w:r>
      <w:r>
        <w:t xml:space="preserve">: </w:t>
      </w:r>
      <w:r w:rsidR="514A926F">
        <w:t>Diagram for Big Bang Approach [1</w:t>
      </w:r>
      <w:r w:rsidR="0002108D">
        <w:t>2</w:t>
      </w:r>
      <w:r w:rsidR="514A926F">
        <w:t>]</w:t>
      </w: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6FDBAEB3" w14:textId="60C20C4A" w:rsidR="007B465F" w:rsidRPr="007B465F" w:rsidRDefault="007B465F" w:rsidP="007B465F">
      <w:pPr>
        <w:pStyle w:val="TOCHeading"/>
        <w:rPr>
          <w:rFonts w:eastAsia="Calibri"/>
          <w:sz w:val="40"/>
          <w:szCs w:val="40"/>
        </w:rPr>
      </w:pPr>
      <w:r w:rsidRPr="007B465F">
        <w:rPr>
          <w:rFonts w:eastAsia="Calibri"/>
          <w:sz w:val="40"/>
          <w:szCs w:val="40"/>
        </w:rPr>
        <w:lastRenderedPageBreak/>
        <w:t>Testing</w:t>
      </w:r>
    </w:p>
    <w:p w14:paraId="26D1D03B" w14:textId="5927836B" w:rsidR="005D4859" w:rsidRPr="00632E08" w:rsidRDefault="00F42D8E" w:rsidP="005D4859">
      <w:pPr>
        <w:pStyle w:val="TOCHeading"/>
        <w:rPr>
          <w:rFonts w:eastAsia="Calibri Light"/>
        </w:rPr>
      </w:pPr>
      <w:r>
        <w:rPr>
          <w:rFonts w:eastAsia="Calibri Light"/>
        </w:rPr>
        <w:t>Performed Unit Testing</w:t>
      </w:r>
    </w:p>
    <w:p w14:paraId="5A2E3056" w14:textId="77777777" w:rsidR="005D4859" w:rsidRPr="007B465F" w:rsidRDefault="005D4859" w:rsidP="005D4859">
      <w:pPr>
        <w:spacing w:before="280" w:after="80"/>
        <w:rPr>
          <w:rFonts w:asciiTheme="majorHAnsi" w:eastAsia="Calibri" w:hAnsiTheme="majorHAnsi" w:cstheme="majorHAnsi"/>
          <w:sz w:val="28"/>
          <w:szCs w:val="28"/>
          <w:lang w:val="en-US"/>
        </w:rPr>
      </w:pPr>
      <w:r w:rsidRPr="007B465F">
        <w:rPr>
          <w:rFonts w:asciiTheme="majorHAnsi" w:eastAsia="Calibri" w:hAnsiTheme="majorHAnsi" w:cstheme="majorHAnsi"/>
          <w:sz w:val="28"/>
          <w:szCs w:val="28"/>
          <w:lang w:val="en-US"/>
        </w:rPr>
        <w:t>Stochastic Wind Generation</w:t>
      </w:r>
    </w:p>
    <w:p w14:paraId="39014954"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Making sure that seeds produce consistent values when returned</w:t>
      </w:r>
    </w:p>
    <w:p w14:paraId="0166FF8D"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 xml:space="preserve">Confirming that each node in a list </w:t>
      </w:r>
    </w:p>
    <w:p w14:paraId="67666424"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 xml:space="preserve">Testing to make sure that a wind value is correctly being added to the telemetry data </w:t>
      </w:r>
    </w:p>
    <w:p w14:paraId="5E1CA174"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Making sure that wind modifier is correctly effecting unit movement speed</w:t>
      </w:r>
    </w:p>
    <w:p w14:paraId="33ED047C" w14:textId="70D91AB1" w:rsidR="005D4859" w:rsidRPr="005D4859"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Testing to make sure generated numbers are correctly being transformed into percentage modifier</w:t>
      </w:r>
    </w:p>
    <w:p w14:paraId="5F3F4E48" w14:textId="126E7E39" w:rsidR="31B2F252" w:rsidRPr="007B465F" w:rsidRDefault="31B2F252" w:rsidP="31B2F252">
      <w:pPr>
        <w:spacing w:before="280" w:after="80"/>
        <w:rPr>
          <w:rFonts w:asciiTheme="majorHAnsi" w:eastAsia="Calibri" w:hAnsiTheme="majorHAnsi" w:cstheme="majorHAnsi"/>
          <w:sz w:val="28"/>
          <w:szCs w:val="28"/>
          <w:lang w:val="en-US"/>
        </w:rPr>
      </w:pPr>
      <w:r w:rsidRPr="007B465F">
        <w:rPr>
          <w:rFonts w:asciiTheme="majorHAnsi" w:eastAsia="Calibri" w:hAnsiTheme="majorHAnsi" w:cstheme="majorHAnsi"/>
          <w:sz w:val="28"/>
          <w:szCs w:val="28"/>
          <w:lang w:val="en-US"/>
        </w:rPr>
        <w:t>Procedural Game Board Generation</w:t>
      </w:r>
    </w:p>
    <w:p w14:paraId="06369CE0" w14:textId="333935A6" w:rsidR="00BE50C5" w:rsidRPr="00BE50C5" w:rsidRDefault="00BE50C5" w:rsidP="00274CAD">
      <w:pPr>
        <w:pStyle w:val="ListParagraph"/>
        <w:numPr>
          <w:ilvl w:val="0"/>
          <w:numId w:val="10"/>
        </w:numPr>
        <w:spacing w:before="280" w:after="80"/>
        <w:rPr>
          <w:ins w:id="2811" w:author="David Gravett" w:date="2019-12-01T10:21:00Z"/>
          <w:rFonts w:ascii="Times New Roman" w:hAnsi="Times New Roman" w:cs="Times New Roman"/>
          <w:sz w:val="24"/>
          <w:szCs w:val="24"/>
          <w:lang w:val="en-US"/>
        </w:rPr>
      </w:pPr>
      <w:ins w:id="2812" w:author="David Gravett" w:date="2019-12-01T10:21:00Z">
        <w:r>
          <w:rPr>
            <w:rFonts w:ascii="Times New Roman" w:eastAsia="Calibri" w:hAnsi="Times New Roman" w:cs="Times New Roman"/>
            <w:sz w:val="24"/>
            <w:szCs w:val="24"/>
            <w:lang w:val="en-US"/>
          </w:rPr>
          <w:t>Ensuring only valid maps are generated</w:t>
        </w:r>
      </w:ins>
    </w:p>
    <w:p w14:paraId="34CBEDCF" w14:textId="5F51A5CF" w:rsidR="00BE50C5" w:rsidRPr="00BE50C5" w:rsidRDefault="00BE50C5" w:rsidP="00274CAD">
      <w:pPr>
        <w:pStyle w:val="ListParagraph"/>
        <w:numPr>
          <w:ilvl w:val="0"/>
          <w:numId w:val="10"/>
        </w:numPr>
        <w:spacing w:before="280" w:after="80"/>
        <w:rPr>
          <w:ins w:id="2813" w:author="David Gravett" w:date="2019-12-01T10:21:00Z"/>
          <w:rFonts w:ascii="Times New Roman" w:hAnsi="Times New Roman" w:cs="Times New Roman"/>
          <w:sz w:val="24"/>
          <w:szCs w:val="24"/>
          <w:lang w:val="en-US"/>
        </w:rPr>
      </w:pPr>
      <w:ins w:id="2814" w:author="David Gravett" w:date="2019-12-01T10:21:00Z">
        <w:r>
          <w:rPr>
            <w:rFonts w:ascii="Times New Roman" w:eastAsia="Calibri" w:hAnsi="Times New Roman" w:cs="Times New Roman"/>
            <w:sz w:val="24"/>
            <w:szCs w:val="24"/>
            <w:lang w:val="en-US"/>
          </w:rPr>
          <w:t>Testing game initialization to make sure the generated map is loaded correctly into the main application procedure</w:t>
        </w:r>
      </w:ins>
    </w:p>
    <w:p w14:paraId="5A52DF2C" w14:textId="1594F513" w:rsidR="00BE50C5" w:rsidRPr="00BE50C5" w:rsidRDefault="00BE50C5" w:rsidP="00274CAD">
      <w:pPr>
        <w:pStyle w:val="ListParagraph"/>
        <w:numPr>
          <w:ilvl w:val="0"/>
          <w:numId w:val="10"/>
        </w:numPr>
        <w:spacing w:before="280" w:after="80"/>
        <w:rPr>
          <w:ins w:id="2815" w:author="David Gravett" w:date="2019-12-01T10:21:00Z"/>
          <w:rFonts w:ascii="Times New Roman" w:hAnsi="Times New Roman" w:cs="Times New Roman"/>
          <w:sz w:val="24"/>
          <w:szCs w:val="24"/>
          <w:lang w:val="en-US"/>
        </w:rPr>
      </w:pPr>
      <w:ins w:id="2816" w:author="David Gravett" w:date="2019-12-01T10:21:00Z">
        <w:r>
          <w:rPr>
            <w:rFonts w:ascii="Times New Roman" w:eastAsia="Calibri" w:hAnsi="Times New Roman" w:cs="Times New Roman"/>
            <w:sz w:val="24"/>
            <w:szCs w:val="24"/>
            <w:lang w:val="en-US"/>
          </w:rPr>
          <w:t>Checking telemetry data to see if all nodes of the random map are being processed correctly</w:t>
        </w:r>
      </w:ins>
    </w:p>
    <w:p w14:paraId="0E8AA12A" w14:textId="40261324" w:rsidR="00BE50C5" w:rsidRPr="00961398" w:rsidRDefault="00BE50C5" w:rsidP="00274CAD">
      <w:pPr>
        <w:pStyle w:val="ListParagraph"/>
        <w:numPr>
          <w:ilvl w:val="0"/>
          <w:numId w:val="10"/>
        </w:numPr>
        <w:spacing w:before="280" w:after="80"/>
        <w:rPr>
          <w:ins w:id="2817" w:author="David Gravett" w:date="2019-12-01T10:21:00Z"/>
          <w:rFonts w:ascii="Times New Roman" w:hAnsi="Times New Roman" w:cs="Times New Roman"/>
          <w:sz w:val="24"/>
          <w:szCs w:val="24"/>
          <w:lang w:val="en-US"/>
        </w:rPr>
      </w:pPr>
      <w:ins w:id="2818" w:author="David Gravett" w:date="2019-12-01T10:21:00Z">
        <w:r>
          <w:rPr>
            <w:rFonts w:ascii="Times New Roman" w:eastAsia="Calibri" w:hAnsi="Times New Roman" w:cs="Times New Roman"/>
            <w:sz w:val="24"/>
            <w:szCs w:val="24"/>
            <w:lang w:val="en-US"/>
          </w:rPr>
          <w:t>Ensuring the generated map is included in the final telemetry data output</w:t>
        </w:r>
      </w:ins>
    </w:p>
    <w:p w14:paraId="2DB368CF" w14:textId="1AF86571" w:rsidR="31B2F252" w:rsidRPr="007B465F" w:rsidRDefault="78B370DA" w:rsidP="001D7FE0">
      <w:pPr>
        <w:rPr>
          <w:rFonts w:asciiTheme="majorHAnsi" w:eastAsia="Calibri" w:hAnsiTheme="majorHAnsi" w:cstheme="majorBidi"/>
          <w:sz w:val="28"/>
          <w:szCs w:val="28"/>
          <w:lang w:val="en-US"/>
        </w:rPr>
      </w:pPr>
      <w:r w:rsidRPr="007B465F">
        <w:rPr>
          <w:rFonts w:asciiTheme="majorHAnsi" w:eastAsia="Calibri" w:hAnsiTheme="majorHAnsi" w:cstheme="majorBidi"/>
          <w:sz w:val="28"/>
          <w:szCs w:val="28"/>
          <w:lang w:val="en-US"/>
        </w:rPr>
        <w:t xml:space="preserve">New Unit </w:t>
      </w:r>
    </w:p>
    <w:p w14:paraId="0D6B6689" w14:textId="77777777" w:rsidR="001D7FE0" w:rsidRDefault="001D7FE0" w:rsidP="00274CAD">
      <w:pPr>
        <w:pStyle w:val="ListParagraph"/>
        <w:numPr>
          <w:ilvl w:val="0"/>
          <w:numId w:val="10"/>
        </w:numPr>
        <w:rPr>
          <w:color w:val="1F3864"/>
          <w:sz w:val="24"/>
          <w:szCs w:val="24"/>
          <w:lang w:val="en-US"/>
        </w:rPr>
      </w:pPr>
      <w:r w:rsidRPr="39802142">
        <w:rPr>
          <w:rFonts w:ascii="Times New Roman" w:eastAsia="Calibri" w:hAnsi="Times New Roman" w:cs="Times New Roman"/>
          <w:sz w:val="24"/>
          <w:szCs w:val="24"/>
          <w:lang w:val="en-US"/>
        </w:rPr>
        <w:t xml:space="preserve">Making sure that each attribute of the unit </w:t>
      </w:r>
      <w:r>
        <w:rPr>
          <w:rFonts w:ascii="Times New Roman" w:eastAsia="Calibri" w:hAnsi="Times New Roman" w:cs="Times New Roman"/>
          <w:sz w:val="24"/>
          <w:szCs w:val="24"/>
          <w:lang w:val="en-US"/>
        </w:rPr>
        <w:t>such as</w:t>
      </w:r>
      <w:r w:rsidRPr="39802142">
        <w:rPr>
          <w:rFonts w:ascii="Times New Roman" w:eastAsia="Calibri" w:hAnsi="Times New Roman" w:cs="Times New Roman"/>
          <w:sz w:val="24"/>
          <w:szCs w:val="24"/>
          <w:lang w:val="en-US"/>
        </w:rPr>
        <w:t xml:space="preserve"> health and speed are initializing correctly</w:t>
      </w:r>
      <w:r>
        <w:rPr>
          <w:rFonts w:ascii="Times New Roman" w:eastAsia="Calibri" w:hAnsi="Times New Roman" w:cs="Times New Roman"/>
          <w:sz w:val="24"/>
          <w:szCs w:val="24"/>
          <w:lang w:val="en-US"/>
        </w:rPr>
        <w:t>.</w:t>
      </w:r>
    </w:p>
    <w:p w14:paraId="6C4952AF" w14:textId="77777777" w:rsidR="001D7FE0" w:rsidRPr="002153C5" w:rsidRDefault="001D7FE0" w:rsidP="00274CAD">
      <w:pPr>
        <w:pStyle w:val="ListParagraph"/>
        <w:numPr>
          <w:ilvl w:val="0"/>
          <w:numId w:val="10"/>
        </w:numPr>
        <w:rPr>
          <w:sz w:val="24"/>
          <w:szCs w:val="24"/>
          <w:lang w:val="en-US"/>
        </w:rPr>
      </w:pPr>
      <w:r w:rsidRPr="39802142">
        <w:rPr>
          <w:rFonts w:ascii="Times New Roman" w:eastAsia="Calibri" w:hAnsi="Times New Roman" w:cs="Times New Roman"/>
          <w:sz w:val="24"/>
          <w:szCs w:val="24"/>
          <w:lang w:val="en-US"/>
        </w:rPr>
        <w:t xml:space="preserve">Making sure its </w:t>
      </w:r>
      <w:r>
        <w:rPr>
          <w:rFonts w:ascii="Times New Roman" w:eastAsia="Calibri" w:hAnsi="Times New Roman" w:cs="Times New Roman"/>
          <w:sz w:val="24"/>
          <w:szCs w:val="24"/>
          <w:lang w:val="en-US"/>
        </w:rPr>
        <w:t>sensor ability works correctly with back-end python code</w:t>
      </w:r>
    </w:p>
    <w:p w14:paraId="53F5F743" w14:textId="77777777" w:rsidR="001D7FE0" w:rsidRPr="002153C5" w:rsidRDefault="001D7FE0" w:rsidP="00274CAD">
      <w:pPr>
        <w:pStyle w:val="ListParagraph"/>
        <w:numPr>
          <w:ilvl w:val="0"/>
          <w:numId w:val="10"/>
        </w:numPr>
        <w:rPr>
          <w:sz w:val="24"/>
          <w:szCs w:val="24"/>
          <w:lang w:val="en-US"/>
        </w:rPr>
      </w:pPr>
      <w:r>
        <w:rPr>
          <w:rFonts w:ascii="Times New Roman" w:eastAsia="Calibri" w:hAnsi="Times New Roman" w:cs="Times New Roman"/>
          <w:sz w:val="24"/>
          <w:szCs w:val="24"/>
          <w:lang w:val="en-US"/>
        </w:rPr>
        <w:t>Testing that changing sensor configuration correctly affects the sensor in the game.</w:t>
      </w:r>
    </w:p>
    <w:p w14:paraId="1E1BB091" w14:textId="77777777" w:rsidR="001D7FE0" w:rsidRPr="00424693" w:rsidRDefault="001D7FE0" w:rsidP="00274CAD">
      <w:pPr>
        <w:pStyle w:val="ListParagraph"/>
        <w:numPr>
          <w:ilvl w:val="0"/>
          <w:numId w:val="10"/>
        </w:numPr>
        <w:rPr>
          <w:sz w:val="24"/>
          <w:szCs w:val="24"/>
          <w:lang w:val="en-US"/>
        </w:rPr>
      </w:pPr>
      <w:r>
        <w:rPr>
          <w:rFonts w:ascii="Times New Roman" w:eastAsia="Calibri" w:hAnsi="Times New Roman" w:cs="Times New Roman"/>
          <w:sz w:val="24"/>
          <w:szCs w:val="24"/>
          <w:lang w:val="en-US"/>
        </w:rPr>
        <w:t>Making sure that sensor ability works correctly with front-end Unreal code by testing functionality in Unreal example.</w:t>
      </w:r>
    </w:p>
    <w:p w14:paraId="27515B62" w14:textId="77777777" w:rsidR="001D7FE0" w:rsidRDefault="001D7FE0" w:rsidP="00274CAD">
      <w:pPr>
        <w:pStyle w:val="ListParagraph"/>
        <w:numPr>
          <w:ilvl w:val="0"/>
          <w:numId w:val="10"/>
        </w:numPr>
        <w:rPr>
          <w:sz w:val="24"/>
          <w:szCs w:val="24"/>
          <w:lang w:val="en-US"/>
        </w:rPr>
      </w:pPr>
      <w:r>
        <w:rPr>
          <w:rFonts w:ascii="Times New Roman" w:eastAsia="Calibri" w:hAnsi="Times New Roman" w:cs="Times New Roman"/>
          <w:sz w:val="24"/>
          <w:szCs w:val="24"/>
          <w:lang w:val="en-US"/>
        </w:rPr>
        <w:t>Testing that thermal vision correctly appears in Unreal and is only active when a thermal vision camera is used. Otherwise, scene should appear normal.</w:t>
      </w:r>
    </w:p>
    <w:p w14:paraId="772B749F" w14:textId="77777777" w:rsidR="001D7FE0" w:rsidRDefault="001D7FE0" w:rsidP="00274CAD">
      <w:pPr>
        <w:pStyle w:val="ListParagraph"/>
        <w:numPr>
          <w:ilvl w:val="0"/>
          <w:numId w:val="10"/>
        </w:numPr>
        <w:rPr>
          <w:sz w:val="24"/>
          <w:szCs w:val="24"/>
          <w:lang w:val="en-US"/>
        </w:rPr>
      </w:pPr>
      <w:r w:rsidRPr="39802142">
        <w:rPr>
          <w:rFonts w:ascii="Times New Roman" w:eastAsia="Calibri" w:hAnsi="Times New Roman" w:cs="Times New Roman"/>
          <w:sz w:val="24"/>
          <w:szCs w:val="24"/>
          <w:lang w:val="en-US"/>
        </w:rPr>
        <w:t xml:space="preserve">Testing to make sure that unit is correctly implemented in the </w:t>
      </w:r>
      <w:r>
        <w:rPr>
          <w:rFonts w:ascii="Times New Roman" w:eastAsia="Calibri" w:hAnsi="Times New Roman" w:cs="Times New Roman"/>
          <w:sz w:val="24"/>
          <w:szCs w:val="24"/>
          <w:lang w:val="en-US"/>
        </w:rPr>
        <w:t>JSON configuration file.</w:t>
      </w:r>
    </w:p>
    <w:p w14:paraId="5CB85628" w14:textId="77777777" w:rsidR="007B465F" w:rsidRDefault="007B465F" w:rsidP="78B370DA">
      <w:pPr>
        <w:spacing w:before="280" w:after="80"/>
        <w:rPr>
          <w:rFonts w:ascii="Calibri Light" w:eastAsia="Calibri Light" w:hAnsi="Calibri Light" w:cs="Calibri Light"/>
          <w:color w:val="2F5496" w:themeColor="accent1" w:themeShade="BF"/>
          <w:sz w:val="40"/>
          <w:szCs w:val="40"/>
          <w:lang w:val="en-US"/>
        </w:rPr>
      </w:pPr>
    </w:p>
    <w:p w14:paraId="2AD171A2" w14:textId="77777777" w:rsidR="0077468C" w:rsidRDefault="0077468C" w:rsidP="007B465F">
      <w:pPr>
        <w:pStyle w:val="TOCHeading"/>
        <w:rPr>
          <w:sz w:val="40"/>
          <w:szCs w:val="40"/>
        </w:rPr>
      </w:pPr>
    </w:p>
    <w:p w14:paraId="5A925628" w14:textId="77777777" w:rsidR="0077468C" w:rsidRDefault="0077468C" w:rsidP="514A926F">
      <w:pPr>
        <w:rPr>
          <w:rFonts w:ascii="Times New Roman" w:hAnsi="Times New Roman" w:cs="Times New Roman"/>
          <w:sz w:val="24"/>
          <w:szCs w:val="24"/>
        </w:rPr>
      </w:pPr>
    </w:p>
    <w:p w14:paraId="0DFC8576" w14:textId="77777777" w:rsidR="0077468C" w:rsidRDefault="0077468C" w:rsidP="514A926F">
      <w:pPr>
        <w:rPr>
          <w:rFonts w:ascii="Times New Roman" w:hAnsi="Times New Roman" w:cs="Times New Roman"/>
          <w:sz w:val="24"/>
          <w:szCs w:val="24"/>
        </w:rPr>
      </w:pPr>
    </w:p>
    <w:p w14:paraId="1E752E00" w14:textId="15360617" w:rsidR="0077468C" w:rsidRPr="0077468C" w:rsidRDefault="0077468C" w:rsidP="0077468C">
      <w:pPr>
        <w:pStyle w:val="TOCHeading"/>
        <w:rPr>
          <w:sz w:val="40"/>
          <w:szCs w:val="40"/>
        </w:rPr>
      </w:pPr>
      <w:r>
        <w:rPr>
          <w:sz w:val="40"/>
          <w:szCs w:val="40"/>
        </w:rPr>
        <w:lastRenderedPageBreak/>
        <w:t>References</w:t>
      </w:r>
    </w:p>
    <w:p w14:paraId="0A0F8A9D" w14:textId="2B98C2C8"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[1] Jain, Preeti. “Infrared Sensors or IR Sensors.” (2 January 2012) Engineers Garage. retrieved from </w:t>
      </w:r>
      <w:hyperlink r:id="rId114">
        <w:r w:rsidRPr="514A926F">
          <w:rPr>
            <w:rStyle w:val="Hyperlink"/>
            <w:rFonts w:ascii="Times New Roman" w:hAnsi="Times New Roman" w:cs="Times New Roman"/>
            <w:color w:val="auto"/>
            <w:sz w:val="24"/>
            <w:szCs w:val="24"/>
            <w:u w:val="none"/>
          </w:rPr>
          <w:t>https://www.engineersgarage.com/article_page/infrared-sensors-or-ir-sensors/</w:t>
        </w:r>
      </w:hyperlink>
      <w:r w:rsidRPr="514A926F">
        <w:rPr>
          <w:rFonts w:ascii="Times New Roman" w:hAnsi="Times New Roman" w:cs="Times New Roman"/>
          <w:sz w:val="24"/>
          <w:szCs w:val="24"/>
        </w:rPr>
        <w:t>. 12 Oct 2019</w:t>
      </w:r>
    </w:p>
    <w:p w14:paraId="57106032" w14:textId="3E6BFDBE" w:rsidR="514A926F" w:rsidRDefault="514A926F" w:rsidP="514A926F">
      <w:pPr>
        <w:rPr>
          <w:rFonts w:ascii="Times New Roman" w:hAnsi="Times New Roman" w:cs="Times New Roman"/>
          <w:sz w:val="24"/>
          <w:szCs w:val="24"/>
        </w:rPr>
      </w:pPr>
    </w:p>
    <w:p w14:paraId="11456595" w14:textId="77C0838E"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[2] “What is Synthetic Aperture Radar (SAR)?” Sandia National Laboratories. retrieved from </w:t>
      </w:r>
      <w:hyperlink r:id="rId115">
        <w:r w:rsidRPr="514A926F">
          <w:rPr>
            <w:rStyle w:val="Hyperlink"/>
            <w:rFonts w:ascii="Times New Roman" w:hAnsi="Times New Roman" w:cs="Times New Roman"/>
            <w:color w:val="auto"/>
            <w:sz w:val="24"/>
            <w:szCs w:val="24"/>
            <w:u w:val="none"/>
          </w:rPr>
          <w:t>https://www.sandia.gov/radar/what_is_sar/</w:t>
        </w:r>
      </w:hyperlink>
      <w:r w:rsidRPr="514A926F">
        <w:rPr>
          <w:rFonts w:ascii="Times New Roman" w:hAnsi="Times New Roman" w:cs="Times New Roman"/>
          <w:sz w:val="24"/>
          <w:szCs w:val="24"/>
        </w:rPr>
        <w:t xml:space="preserve"> 13 Oct 2019</w:t>
      </w:r>
    </w:p>
    <w:p w14:paraId="2E75C052" w14:textId="7C67BA40" w:rsidR="514A926F" w:rsidRDefault="514A926F" w:rsidP="514A926F">
      <w:pPr>
        <w:rPr>
          <w:rFonts w:ascii="Times New Roman" w:hAnsi="Times New Roman" w:cs="Times New Roman"/>
          <w:sz w:val="24"/>
          <w:szCs w:val="24"/>
        </w:rPr>
      </w:pPr>
    </w:p>
    <w:p w14:paraId="2E56AF9D" w14:textId="2F83CB62"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[3] Mühlbauer, Stefan. “Moving objects and their displacement in SAR images.” (10 April 2016) Geo Awesomeness. retrieved from </w:t>
      </w:r>
      <w:hyperlink r:id="rId116">
        <w:r w:rsidRPr="514A926F">
          <w:rPr>
            <w:rStyle w:val="Hyperlink"/>
            <w:rFonts w:ascii="Times New Roman" w:hAnsi="Times New Roman" w:cs="Times New Roman"/>
            <w:color w:val="auto"/>
            <w:sz w:val="24"/>
            <w:szCs w:val="24"/>
            <w:u w:val="none"/>
          </w:rPr>
          <w:t>https://geoawesomeness.com/moving-objects-and-their-displacement-in-sar-images/</w:t>
        </w:r>
      </w:hyperlink>
      <w:r w:rsidRPr="514A926F">
        <w:rPr>
          <w:rFonts w:ascii="Times New Roman" w:hAnsi="Times New Roman" w:cs="Times New Roman"/>
          <w:sz w:val="24"/>
          <w:szCs w:val="24"/>
        </w:rPr>
        <w:t xml:space="preserve"> 13 Oct 2019</w:t>
      </w:r>
    </w:p>
    <w:p w14:paraId="2EB9DC90" w14:textId="5401ED53" w:rsidR="514A926F" w:rsidRDefault="514A926F" w:rsidP="514A926F">
      <w:pPr>
        <w:rPr>
          <w:rFonts w:ascii="Times New Roman" w:hAnsi="Times New Roman" w:cs="Times New Roman"/>
          <w:sz w:val="24"/>
          <w:szCs w:val="24"/>
        </w:rPr>
      </w:pPr>
    </w:p>
    <w:p w14:paraId="182C718C" w14:textId="6E1E3E8C"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[4] “Correlation Between Temperature and Radiation.” Climate Science Investigations. retrieved from </w:t>
      </w:r>
      <w:hyperlink r:id="rId117">
        <w:r w:rsidRPr="514A926F">
          <w:rPr>
            <w:rStyle w:val="Hyperlink"/>
            <w:rFonts w:ascii="Times New Roman" w:hAnsi="Times New Roman" w:cs="Times New Roman"/>
            <w:color w:val="auto"/>
            <w:sz w:val="24"/>
            <w:szCs w:val="24"/>
            <w:u w:val="none"/>
          </w:rPr>
          <w:t>http://www.ces.fau.edu/nasa/module-2/correlation-between-temperature-and-radiation.php</w:t>
        </w:r>
      </w:hyperlink>
      <w:r w:rsidRPr="514A926F">
        <w:rPr>
          <w:rFonts w:ascii="Times New Roman" w:hAnsi="Times New Roman" w:cs="Times New Roman"/>
          <w:sz w:val="24"/>
          <w:szCs w:val="24"/>
        </w:rPr>
        <w:t xml:space="preserve"> </w:t>
      </w:r>
    </w:p>
    <w:p w14:paraId="4E9BF380" w14:textId="6BBB2475"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on 19 October 2019</w:t>
      </w:r>
    </w:p>
    <w:p w14:paraId="68F820E5" w14:textId="73293846" w:rsidR="514A926F" w:rsidRDefault="514A926F" w:rsidP="514A926F">
      <w:pPr>
        <w:rPr>
          <w:rFonts w:ascii="Times New Roman" w:hAnsi="Times New Roman" w:cs="Times New Roman"/>
          <w:sz w:val="24"/>
          <w:szCs w:val="24"/>
        </w:rPr>
      </w:pPr>
    </w:p>
    <w:p w14:paraId="4FD94AB1" w14:textId="0C17412F"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[5] “Ir girl”. </w:t>
      </w:r>
      <w:hyperlink r:id="rId118">
        <w:r w:rsidRPr="514A926F">
          <w:rPr>
            <w:rStyle w:val="Hyperlink"/>
            <w:rFonts w:ascii="Times New Roman" w:hAnsi="Times New Roman" w:cs="Times New Roman"/>
            <w:color w:val="auto"/>
            <w:sz w:val="24"/>
            <w:szCs w:val="24"/>
            <w:u w:val="none"/>
          </w:rPr>
          <w:t>Cody.pope</w:t>
        </w:r>
      </w:hyperlink>
      <w:r w:rsidRPr="514A926F">
        <w:rPr>
          <w:rFonts w:ascii="Times New Roman" w:hAnsi="Times New Roman" w:cs="Times New Roman"/>
          <w:sz w:val="24"/>
          <w:szCs w:val="24"/>
        </w:rPr>
        <w:t xml:space="preserve">. Wikimedia Commons </w:t>
      </w:r>
      <w:hyperlink r:id="rId119">
        <w:r w:rsidRPr="514A926F">
          <w:rPr>
            <w:rStyle w:val="Hyperlink"/>
            <w:rFonts w:ascii="Times New Roman" w:hAnsi="Times New Roman" w:cs="Times New Roman"/>
            <w:color w:val="auto"/>
            <w:sz w:val="24"/>
            <w:szCs w:val="24"/>
            <w:u w:val="none"/>
          </w:rPr>
          <w:t>https://upload.wikimedia.org/wikipedia/commons/c/cf/Ir_girl.png</w:t>
        </w:r>
      </w:hyperlink>
      <w:r w:rsidRPr="514A926F">
        <w:rPr>
          <w:rFonts w:ascii="Times New Roman" w:hAnsi="Times New Roman" w:cs="Times New Roman"/>
          <w:sz w:val="24"/>
          <w:szCs w:val="24"/>
        </w:rPr>
        <w:t xml:space="preserve"> retrieved 19 October 2019</w:t>
      </w:r>
    </w:p>
    <w:p w14:paraId="647C026C" w14:textId="73B496CE" w:rsidR="514A926F" w:rsidRDefault="514A926F" w:rsidP="514A926F">
      <w:pPr>
        <w:rPr>
          <w:rFonts w:ascii="Times New Roman" w:hAnsi="Times New Roman" w:cs="Times New Roman"/>
          <w:sz w:val="24"/>
          <w:szCs w:val="24"/>
        </w:rPr>
      </w:pPr>
    </w:p>
    <w:p w14:paraId="5E13564B" w14:textId="732C52C8" w:rsidR="001D7FE0"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[6] “15ftSARimage”. Oldteched. Wikimedia Commons. </w:t>
      </w:r>
      <w:hyperlink r:id="rId120">
        <w:r w:rsidRPr="514A926F">
          <w:rPr>
            <w:rStyle w:val="Hyperlink"/>
            <w:rFonts w:ascii="Times New Roman" w:hAnsi="Times New Roman" w:cs="Times New Roman"/>
            <w:color w:val="auto"/>
            <w:sz w:val="24"/>
            <w:szCs w:val="24"/>
            <w:u w:val="none"/>
          </w:rPr>
          <w:t>https://upload.wikimedia.org/wikipedia/commons/b/bb/15ftSARimage.JPG retrieved 19 October 2019</w:t>
        </w:r>
      </w:hyperlink>
    </w:p>
    <w:p w14:paraId="43F7FAE6" w14:textId="3506BA32" w:rsidR="514A926F" w:rsidRDefault="514A926F" w:rsidP="514A926F">
      <w:pPr>
        <w:rPr>
          <w:rFonts w:ascii="Times New Roman" w:hAnsi="Times New Roman" w:cs="Times New Roman"/>
          <w:sz w:val="24"/>
          <w:szCs w:val="24"/>
        </w:rPr>
      </w:pPr>
    </w:p>
    <w:p w14:paraId="26E26DF7" w14:textId="2C442273"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[7] “Sarresrp”. </w:t>
      </w:r>
      <w:hyperlink r:id="rId121">
        <w:r w:rsidRPr="514A926F">
          <w:rPr>
            <w:rStyle w:val="Hyperlink"/>
            <w:rFonts w:ascii="Times New Roman" w:hAnsi="Times New Roman" w:cs="Times New Roman"/>
            <w:color w:val="auto"/>
            <w:sz w:val="24"/>
            <w:szCs w:val="24"/>
            <w:u w:val="none"/>
          </w:rPr>
          <w:t>Dantor</w:t>
        </w:r>
      </w:hyperlink>
      <w:r w:rsidRPr="514A926F">
        <w:rPr>
          <w:rFonts w:ascii="Times New Roman" w:hAnsi="Times New Roman" w:cs="Times New Roman"/>
          <w:sz w:val="24"/>
          <w:szCs w:val="24"/>
        </w:rPr>
        <w:t xml:space="preserve">. Wikimedia Commons. </w:t>
      </w:r>
      <w:hyperlink r:id="rId122" w:anchor="file">
        <w:r w:rsidRPr="514A926F">
          <w:rPr>
            <w:rStyle w:val="Hyperlink"/>
            <w:rFonts w:ascii="Times New Roman" w:hAnsi="Times New Roman" w:cs="Times New Roman"/>
            <w:color w:val="auto"/>
            <w:sz w:val="24"/>
            <w:szCs w:val="24"/>
            <w:u w:val="none"/>
          </w:rPr>
          <w:t>https://commons.wikimedia.org/wiki/File:Sarresrp.jpg#file</w:t>
        </w:r>
      </w:hyperlink>
      <w:r w:rsidRPr="514A926F">
        <w:rPr>
          <w:rFonts w:ascii="Times New Roman" w:hAnsi="Times New Roman" w:cs="Times New Roman"/>
          <w:sz w:val="24"/>
          <w:szCs w:val="24"/>
        </w:rPr>
        <w:t xml:space="preserve"> retrieved 16 October 2019</w:t>
      </w:r>
    </w:p>
    <w:p w14:paraId="59295D5A" w14:textId="77777777" w:rsidR="00F42D8E" w:rsidRDefault="00F42D8E" w:rsidP="514A926F">
      <w:pPr>
        <w:rPr>
          <w:rFonts w:ascii="Times New Roman" w:hAnsi="Times New Roman" w:cs="Times New Roman"/>
          <w:sz w:val="24"/>
          <w:szCs w:val="24"/>
        </w:rPr>
      </w:pPr>
    </w:p>
    <w:p w14:paraId="57A153BA" w14:textId="2205F233" w:rsidR="001D7FE0" w:rsidRPr="00D809E6" w:rsidRDefault="514A926F" w:rsidP="514A926F">
      <w:pPr>
        <w:rPr>
          <w:rStyle w:val="Hyperlink"/>
          <w:rFonts w:ascii="Times New Roman" w:hAnsi="Times New Roman" w:cs="Times New Roman"/>
          <w:color w:val="auto"/>
          <w:sz w:val="24"/>
          <w:szCs w:val="24"/>
          <w:u w:val="none"/>
        </w:rPr>
      </w:pPr>
      <w:r w:rsidRPr="514A926F">
        <w:rPr>
          <w:rFonts w:ascii="Times New Roman" w:hAnsi="Times New Roman" w:cs="Times New Roman"/>
          <w:sz w:val="24"/>
          <w:szCs w:val="24"/>
        </w:rPr>
        <w:t xml:space="preserve">[8] ribbons. Epic Games. </w:t>
      </w:r>
      <w:hyperlink r:id="rId123">
        <w:r w:rsidRPr="514A926F">
          <w:rPr>
            <w:rStyle w:val="Hyperlink"/>
            <w:rFonts w:ascii="Times New Roman" w:hAnsi="Times New Roman" w:cs="Times New Roman"/>
            <w:color w:val="auto"/>
            <w:sz w:val="24"/>
            <w:szCs w:val="24"/>
            <w:u w:val="none"/>
          </w:rPr>
          <w:t>https://docs.unrealengine.com/en-US/Resources/ContentExamples/EffectsGallery/2_E/index.html</w:t>
        </w:r>
      </w:hyperlink>
      <w:r w:rsidRPr="514A926F">
        <w:rPr>
          <w:rStyle w:val="Hyperlink"/>
          <w:rFonts w:ascii="Times New Roman" w:hAnsi="Times New Roman" w:cs="Times New Roman"/>
          <w:color w:val="auto"/>
          <w:sz w:val="24"/>
          <w:szCs w:val="24"/>
          <w:u w:val="none"/>
        </w:rPr>
        <w:t xml:space="preserve"> retrieved 20 October 2019</w:t>
      </w:r>
    </w:p>
    <w:p w14:paraId="4B358DB3" w14:textId="0D57C07C" w:rsidR="514A926F" w:rsidRDefault="514A926F" w:rsidP="514A926F">
      <w:pPr>
        <w:rPr>
          <w:rStyle w:val="Hyperlink"/>
          <w:rFonts w:ascii="Times New Roman" w:hAnsi="Times New Roman" w:cs="Times New Roman"/>
          <w:color w:val="auto"/>
          <w:sz w:val="24"/>
          <w:szCs w:val="24"/>
          <w:u w:val="none"/>
        </w:rPr>
      </w:pPr>
    </w:p>
    <w:p w14:paraId="6315ECD8" w14:textId="5744C387" w:rsidR="001D7FE0" w:rsidRPr="00D809E6" w:rsidRDefault="514A926F" w:rsidP="514A926F">
      <w:pPr>
        <w:rPr>
          <w:rFonts w:ascii="Times New Roman" w:hAnsi="Times New Roman" w:cs="Times New Roman"/>
          <w:sz w:val="24"/>
          <w:szCs w:val="24"/>
        </w:rPr>
      </w:pPr>
      <w:r w:rsidRPr="514A926F">
        <w:rPr>
          <w:rStyle w:val="Hyperlink"/>
          <w:rFonts w:ascii="Times New Roman" w:hAnsi="Times New Roman" w:cs="Times New Roman"/>
          <w:color w:val="auto"/>
          <w:sz w:val="24"/>
          <w:szCs w:val="24"/>
          <w:u w:val="none"/>
        </w:rPr>
        <w:t xml:space="preserve">[9] </w:t>
      </w:r>
      <w:r w:rsidRPr="514A926F">
        <w:rPr>
          <w:rFonts w:ascii="Times New Roman" w:hAnsi="Times New Roman" w:cs="Times New Roman"/>
          <w:sz w:val="24"/>
          <w:szCs w:val="24"/>
        </w:rPr>
        <w:t xml:space="preserve">Kokaly, R.F., Clark, R.N., Swayze, G.A., Livo, K.E., Hoefen, T.M., Pearson, N.C., Wise, R.A., Benzel, W.M., Lowers, H.A., Driscoll, R.L., and Klein, A.J., 2017, USGS Spectral Library Version 7: U.S. Geological Survey Data Series 1035, 61 p., </w:t>
      </w:r>
      <w:hyperlink r:id="rId124">
        <w:r w:rsidRPr="514A926F">
          <w:rPr>
            <w:rStyle w:val="Hyperlink"/>
            <w:rFonts w:ascii="Times New Roman" w:hAnsi="Times New Roman" w:cs="Times New Roman"/>
            <w:color w:val="auto"/>
            <w:sz w:val="24"/>
            <w:szCs w:val="24"/>
            <w:u w:val="none"/>
          </w:rPr>
          <w:t>https://doi.org/10.3133/ds1035</w:t>
        </w:r>
      </w:hyperlink>
      <w:r w:rsidRPr="514A926F">
        <w:rPr>
          <w:rFonts w:ascii="Times New Roman" w:hAnsi="Times New Roman" w:cs="Times New Roman"/>
          <w:sz w:val="24"/>
          <w:szCs w:val="24"/>
        </w:rPr>
        <w:t xml:space="preserve"> </w:t>
      </w:r>
    </w:p>
    <w:p w14:paraId="42893ECF" w14:textId="77777777" w:rsidR="00743E5B" w:rsidRDefault="00743E5B" w:rsidP="514A926F">
      <w:pPr>
        <w:rPr>
          <w:rFonts w:ascii="Times New Roman" w:eastAsia="Times New Roman" w:hAnsi="Times New Roman" w:cs="Times New Roman"/>
          <w:sz w:val="24"/>
          <w:szCs w:val="24"/>
        </w:rPr>
      </w:pPr>
    </w:p>
    <w:p w14:paraId="457EBC30" w14:textId="2E75400F"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[10]</w:t>
      </w:r>
      <w:r w:rsidR="00743E5B">
        <w:rPr>
          <w:rFonts w:ascii="Times New Roman" w:eastAsia="Times New Roman" w:hAnsi="Times New Roman" w:cs="Times New Roman"/>
          <w:sz w:val="24"/>
          <w:szCs w:val="24"/>
        </w:rPr>
        <w:t xml:space="preserve"> </w:t>
      </w:r>
      <w:r w:rsidRPr="514A926F">
        <w:rPr>
          <w:rFonts w:ascii="Times New Roman" w:eastAsia="Times New Roman" w:hAnsi="Times New Roman" w:cs="Times New Roman"/>
          <w:sz w:val="24"/>
          <w:szCs w:val="24"/>
        </w:rPr>
        <w:t xml:space="preserve"> </w:t>
      </w:r>
      <w:r w:rsidR="00211174">
        <w:rPr>
          <w:rFonts w:ascii="Times New Roman" w:eastAsia="Times New Roman" w:hAnsi="Times New Roman" w:cs="Times New Roman"/>
          <w:sz w:val="24"/>
          <w:szCs w:val="24"/>
        </w:rPr>
        <w:t>Medium</w:t>
      </w:r>
      <w:r w:rsidR="00743E5B" w:rsidRPr="00211174">
        <w:rPr>
          <w:rFonts w:ascii="Times New Roman" w:eastAsia="Times New Roman" w:hAnsi="Times New Roman" w:cs="Times New Roman"/>
          <w:sz w:val="24"/>
          <w:szCs w:val="24"/>
        </w:rPr>
        <w:t xml:space="preserve">.com. (2019). </w:t>
      </w:r>
      <w:r w:rsidR="00211174" w:rsidRPr="00211174">
        <w:rPr>
          <w:rFonts w:ascii="Times New Roman" w:eastAsia="Times New Roman" w:hAnsi="Times New Roman" w:cs="Times New Roman"/>
          <w:i/>
          <w:iCs/>
          <w:sz w:val="24"/>
          <w:szCs w:val="24"/>
        </w:rPr>
        <w:t>Playing with Perlin Noise: Generating Realistic Archipelagos</w:t>
      </w:r>
      <w:r w:rsidR="00743E5B" w:rsidRPr="00211174">
        <w:rPr>
          <w:rFonts w:ascii="Times New Roman" w:eastAsia="Times New Roman" w:hAnsi="Times New Roman" w:cs="Times New Roman"/>
          <w:sz w:val="24"/>
          <w:szCs w:val="24"/>
        </w:rPr>
        <w:t>. [online] Available at:</w:t>
      </w:r>
      <w:r w:rsidR="00211174" w:rsidRPr="00211174">
        <w:rPr>
          <w:rFonts w:ascii="Times New Roman" w:hAnsi="Times New Roman" w:cs="Times New Roman"/>
          <w:sz w:val="24"/>
          <w:szCs w:val="24"/>
        </w:rPr>
        <w:t xml:space="preserve"> https://medium.com/@yvanscher/playing-with-perlin-noise-generating-realistic-archipelagos-b59f004d8401</w:t>
      </w:r>
      <w:r w:rsidR="00743E5B" w:rsidRPr="514A926F">
        <w:rPr>
          <w:rFonts w:ascii="Times New Roman" w:eastAsia="Times New Roman" w:hAnsi="Times New Roman" w:cs="Times New Roman"/>
          <w:sz w:val="24"/>
          <w:szCs w:val="24"/>
        </w:rPr>
        <w:t>.</w:t>
      </w:r>
    </w:p>
    <w:p w14:paraId="7F9B5324" w14:textId="1FA417AD" w:rsidR="514A926F" w:rsidRDefault="514A926F" w:rsidP="514A926F">
      <w:pPr>
        <w:rPr>
          <w:rFonts w:ascii="Times New Roman" w:eastAsia="Times New Roman" w:hAnsi="Times New Roman" w:cs="Times New Roman"/>
          <w:sz w:val="24"/>
          <w:szCs w:val="24"/>
        </w:rPr>
      </w:pPr>
    </w:p>
    <w:p w14:paraId="733795E9" w14:textId="77777777" w:rsidR="00743E5B" w:rsidRPr="00D809E6" w:rsidRDefault="514A926F" w:rsidP="00743E5B">
      <w:pPr>
        <w:rPr>
          <w:rFonts w:ascii="Times New Roman" w:hAnsi="Times New Roman" w:cs="Times New Roman"/>
          <w:sz w:val="24"/>
          <w:szCs w:val="24"/>
        </w:rPr>
      </w:pPr>
      <w:r w:rsidRPr="514A926F">
        <w:rPr>
          <w:rFonts w:ascii="Times New Roman" w:eastAsia="Times New Roman" w:hAnsi="Times New Roman" w:cs="Times New Roman"/>
          <w:sz w:val="24"/>
          <w:szCs w:val="24"/>
        </w:rPr>
        <w:t xml:space="preserve">[11] </w:t>
      </w:r>
      <w:r w:rsidR="00743E5B" w:rsidRPr="514A926F">
        <w:rPr>
          <w:rFonts w:ascii="Times New Roman" w:hAnsi="Times New Roman" w:cs="Times New Roman"/>
          <w:sz w:val="24"/>
          <w:szCs w:val="24"/>
        </w:rPr>
        <w:t xml:space="preserve">“Correlation Between Temperature and Radiation.” Climate Science Investigations. retrieved from </w:t>
      </w:r>
      <w:hyperlink r:id="rId125">
        <w:r w:rsidR="00743E5B" w:rsidRPr="514A926F">
          <w:rPr>
            <w:rStyle w:val="Hyperlink"/>
            <w:rFonts w:ascii="Times New Roman" w:hAnsi="Times New Roman" w:cs="Times New Roman"/>
            <w:color w:val="auto"/>
            <w:sz w:val="24"/>
            <w:szCs w:val="24"/>
            <w:u w:val="none"/>
          </w:rPr>
          <w:t>http://www.ces.fau.edu/nasa/module-2/correlation-between-temperature-and-radiation.php</w:t>
        </w:r>
      </w:hyperlink>
      <w:r w:rsidR="00743E5B" w:rsidRPr="514A926F">
        <w:rPr>
          <w:rFonts w:ascii="Times New Roman" w:hAnsi="Times New Roman" w:cs="Times New Roman"/>
          <w:sz w:val="24"/>
          <w:szCs w:val="24"/>
        </w:rPr>
        <w:t xml:space="preserve"> </w:t>
      </w:r>
    </w:p>
    <w:p w14:paraId="271A71E6" w14:textId="54946F8E" w:rsidR="514A926F" w:rsidRPr="0077468C" w:rsidRDefault="00743E5B" w:rsidP="514A926F">
      <w:pPr>
        <w:rPr>
          <w:rFonts w:ascii="Times New Roman" w:hAnsi="Times New Roman" w:cs="Times New Roman"/>
          <w:sz w:val="24"/>
          <w:szCs w:val="24"/>
        </w:rPr>
      </w:pPr>
      <w:r w:rsidRPr="514A926F">
        <w:rPr>
          <w:rFonts w:ascii="Times New Roman" w:hAnsi="Times New Roman" w:cs="Times New Roman"/>
          <w:sz w:val="24"/>
          <w:szCs w:val="24"/>
        </w:rPr>
        <w:t>on 19 October 2019</w:t>
      </w:r>
    </w:p>
    <w:p w14:paraId="376C31C9" w14:textId="4BD0B094" w:rsidR="0077468C" w:rsidRPr="0077468C" w:rsidRDefault="0077468C" w:rsidP="0077468C">
      <w:pPr>
        <w:pStyle w:val="TOCHeading"/>
        <w:rPr>
          <w:sz w:val="40"/>
          <w:szCs w:val="40"/>
        </w:rPr>
      </w:pPr>
      <w:r>
        <w:rPr>
          <w:sz w:val="40"/>
          <w:szCs w:val="40"/>
        </w:rPr>
        <w:lastRenderedPageBreak/>
        <w:t>References</w:t>
      </w:r>
    </w:p>
    <w:p w14:paraId="75CDE7A4" w14:textId="56DEABA8" w:rsidR="514A926F" w:rsidRPr="00A8329A"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[1</w:t>
      </w:r>
      <w:r w:rsidR="00743E5B">
        <w:rPr>
          <w:rFonts w:ascii="Times New Roman" w:eastAsia="Times New Roman" w:hAnsi="Times New Roman" w:cs="Times New Roman"/>
          <w:sz w:val="24"/>
          <w:szCs w:val="24"/>
        </w:rPr>
        <w:t>2</w:t>
      </w:r>
      <w:r w:rsidRPr="514A926F">
        <w:rPr>
          <w:rFonts w:ascii="Times New Roman" w:eastAsia="Times New Roman" w:hAnsi="Times New Roman" w:cs="Times New Roman"/>
          <w:sz w:val="24"/>
          <w:szCs w:val="24"/>
        </w:rPr>
        <w:t xml:space="preserve">]  Softwaretestinghelp.com. (2019). </w:t>
      </w:r>
      <w:r w:rsidRPr="514A926F">
        <w:rPr>
          <w:rFonts w:ascii="Times New Roman" w:eastAsia="Times New Roman" w:hAnsi="Times New Roman" w:cs="Times New Roman"/>
          <w:i/>
          <w:iCs/>
          <w:sz w:val="24"/>
          <w:szCs w:val="24"/>
        </w:rPr>
        <w:t>The Difference Between Unit, Integration and Functional Testing</w:t>
      </w:r>
      <w:r w:rsidRPr="514A926F">
        <w:rPr>
          <w:rFonts w:ascii="Times New Roman" w:eastAsia="Times New Roman" w:hAnsi="Times New Roman" w:cs="Times New Roman"/>
          <w:sz w:val="24"/>
          <w:szCs w:val="24"/>
        </w:rPr>
        <w:t xml:space="preserve">. [online] Available at: </w:t>
      </w:r>
      <w:hyperlink r:id="rId126">
        <w:r w:rsidRPr="514A926F">
          <w:rPr>
            <w:rStyle w:val="Hyperlink"/>
            <w:rFonts w:ascii="Times New Roman" w:eastAsia="Times New Roman" w:hAnsi="Times New Roman" w:cs="Times New Roman"/>
            <w:color w:val="auto"/>
            <w:sz w:val="24"/>
            <w:szCs w:val="24"/>
            <w:u w:val="none"/>
          </w:rPr>
          <w:t>https://www.softwaretestinghelp.com/the-difference-between-unit-integration-and-functional-testing/</w:t>
        </w:r>
      </w:hyperlink>
      <w:r w:rsidRPr="514A926F">
        <w:rPr>
          <w:rFonts w:ascii="Times New Roman" w:eastAsia="Times New Roman" w:hAnsi="Times New Roman" w:cs="Times New Roman"/>
          <w:sz w:val="24"/>
          <w:szCs w:val="24"/>
        </w:rPr>
        <w:t>.</w:t>
      </w:r>
    </w:p>
    <w:p w14:paraId="25E532AC" w14:textId="77777777" w:rsidR="001D7FE0" w:rsidRPr="001D7FE0" w:rsidRDefault="001D7FE0" w:rsidP="001D7FE0"/>
    <w:sectPr w:rsidR="001D7FE0" w:rsidRPr="001D7FE0" w:rsidSect="008A3E24">
      <w:footerReference w:type="default" r:id="rId127"/>
      <w:headerReference w:type="first" r:id="rId128"/>
      <w:footerReference w:type="first" r:id="rId129"/>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9863B9" w14:textId="77777777" w:rsidR="001E2418" w:rsidRDefault="001E2418">
      <w:pPr>
        <w:spacing w:line="240" w:lineRule="auto"/>
      </w:pPr>
      <w:r>
        <w:separator/>
      </w:r>
    </w:p>
  </w:endnote>
  <w:endnote w:type="continuationSeparator" w:id="0">
    <w:p w14:paraId="122628F6" w14:textId="77777777" w:rsidR="001E2418" w:rsidRDefault="001E2418">
      <w:pPr>
        <w:spacing w:line="240" w:lineRule="auto"/>
      </w:pPr>
      <w:r>
        <w:continuationSeparator/>
      </w:r>
    </w:p>
  </w:endnote>
  <w:endnote w:type="continuationNotice" w:id="1">
    <w:p w14:paraId="1DD4C812" w14:textId="77777777" w:rsidR="001E2418" w:rsidRDefault="001E241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1D91519" w:rsidR="0077468C" w:rsidRDefault="0077468C">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sidR="003D6E97">
      <w:rPr>
        <w:color w:val="323E4F" w:themeColor="text2" w:themeShade="BF"/>
        <w:sz w:val="24"/>
        <w:szCs w:val="24"/>
      </w:rPr>
      <w:t>95</w:t>
    </w:r>
  </w:p>
  <w:p w14:paraId="3A0DDD2A" w14:textId="29266B62" w:rsidR="0077468C" w:rsidRDefault="0077468C">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77468C" w:rsidRDefault="0077468C">
    <w:pPr>
      <w:tabs>
        <w:tab w:val="center" w:pos="4550"/>
        <w:tab w:val="left" w:pos="5818"/>
      </w:tabs>
      <w:ind w:right="260"/>
      <w:jc w:val="right"/>
      <w:rPr>
        <w:color w:val="222A35" w:themeColor="text2" w:themeShade="80"/>
        <w:sz w:val="24"/>
        <w:szCs w:val="24"/>
      </w:rPr>
    </w:pPr>
  </w:p>
  <w:p w14:paraId="7D7D1C04" w14:textId="77777777" w:rsidR="0077468C" w:rsidRDefault="007746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09005D" w14:textId="77777777" w:rsidR="001E2418" w:rsidRDefault="001E2418">
      <w:pPr>
        <w:spacing w:line="240" w:lineRule="auto"/>
      </w:pPr>
      <w:r>
        <w:separator/>
      </w:r>
    </w:p>
  </w:footnote>
  <w:footnote w:type="continuationSeparator" w:id="0">
    <w:p w14:paraId="4308C250" w14:textId="77777777" w:rsidR="001E2418" w:rsidRDefault="001E2418">
      <w:pPr>
        <w:spacing w:line="240" w:lineRule="auto"/>
      </w:pPr>
      <w:r>
        <w:continuationSeparator/>
      </w:r>
    </w:p>
  </w:footnote>
  <w:footnote w:type="continuationNotice" w:id="1">
    <w:p w14:paraId="79D4426F" w14:textId="77777777" w:rsidR="001E2418" w:rsidRDefault="001E241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77468C" w14:paraId="4B9E0D7E" w14:textId="77777777" w:rsidTr="78B370DA">
      <w:tc>
        <w:tcPr>
          <w:tcW w:w="3120" w:type="dxa"/>
        </w:tcPr>
        <w:p w14:paraId="49CE873D" w14:textId="00A53406" w:rsidR="0077468C" w:rsidRDefault="0077468C" w:rsidP="78B370DA">
          <w:pPr>
            <w:pStyle w:val="Header"/>
            <w:ind w:left="-115"/>
          </w:pPr>
        </w:p>
      </w:tc>
      <w:tc>
        <w:tcPr>
          <w:tcW w:w="3120" w:type="dxa"/>
        </w:tcPr>
        <w:p w14:paraId="477F69F5" w14:textId="4706EA7C" w:rsidR="0077468C" w:rsidRDefault="0077468C" w:rsidP="78B370DA">
          <w:pPr>
            <w:pStyle w:val="Header"/>
            <w:jc w:val="center"/>
          </w:pPr>
        </w:p>
      </w:tc>
      <w:tc>
        <w:tcPr>
          <w:tcW w:w="3120" w:type="dxa"/>
        </w:tcPr>
        <w:p w14:paraId="56D25CD2" w14:textId="464409D1" w:rsidR="0077468C" w:rsidRDefault="0077468C" w:rsidP="78B370DA">
          <w:pPr>
            <w:pStyle w:val="Header"/>
            <w:ind w:right="-115"/>
            <w:jc w:val="right"/>
          </w:pPr>
        </w:p>
      </w:tc>
    </w:tr>
  </w:tbl>
  <w:p w14:paraId="6329284E" w14:textId="6A47E916" w:rsidR="0077468C" w:rsidRDefault="0077468C" w:rsidP="78B370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7048E0"/>
    <w:multiLevelType w:val="hybridMultilevel"/>
    <w:tmpl w:val="8E92EE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894991"/>
    <w:multiLevelType w:val="hybridMultilevel"/>
    <w:tmpl w:val="F4B67F94"/>
    <w:lvl w:ilvl="0" w:tplc="D0667F2C">
      <w:start w:val="1"/>
      <w:numFmt w:val="bullet"/>
      <w:lvlText w:val=""/>
      <w:lvlJc w:val="left"/>
      <w:pPr>
        <w:ind w:left="720" w:hanging="360"/>
      </w:pPr>
      <w:rPr>
        <w:rFonts w:ascii="Symbol" w:hAnsi="Symbol" w:hint="default"/>
      </w:rPr>
    </w:lvl>
    <w:lvl w:ilvl="1" w:tplc="195E8870">
      <w:start w:val="1"/>
      <w:numFmt w:val="bullet"/>
      <w:lvlText w:val="o"/>
      <w:lvlJc w:val="left"/>
      <w:pPr>
        <w:ind w:left="1440" w:hanging="360"/>
      </w:pPr>
      <w:rPr>
        <w:rFonts w:ascii="Courier New" w:hAnsi="Courier New" w:hint="default"/>
      </w:rPr>
    </w:lvl>
    <w:lvl w:ilvl="2" w:tplc="A0464E70">
      <w:start w:val="1"/>
      <w:numFmt w:val="bullet"/>
      <w:lvlText w:val=""/>
      <w:lvlJc w:val="left"/>
      <w:pPr>
        <w:ind w:left="2160" w:hanging="360"/>
      </w:pPr>
      <w:rPr>
        <w:rFonts w:ascii="Wingdings" w:hAnsi="Wingdings" w:hint="default"/>
      </w:rPr>
    </w:lvl>
    <w:lvl w:ilvl="3" w:tplc="9F8A0322">
      <w:start w:val="1"/>
      <w:numFmt w:val="bullet"/>
      <w:lvlText w:val=""/>
      <w:lvlJc w:val="left"/>
      <w:pPr>
        <w:ind w:left="2880" w:hanging="360"/>
      </w:pPr>
      <w:rPr>
        <w:rFonts w:ascii="Symbol" w:hAnsi="Symbol" w:hint="default"/>
      </w:rPr>
    </w:lvl>
    <w:lvl w:ilvl="4" w:tplc="B00A1336">
      <w:start w:val="1"/>
      <w:numFmt w:val="bullet"/>
      <w:lvlText w:val="o"/>
      <w:lvlJc w:val="left"/>
      <w:pPr>
        <w:ind w:left="3600" w:hanging="360"/>
      </w:pPr>
      <w:rPr>
        <w:rFonts w:ascii="Courier New" w:hAnsi="Courier New" w:hint="default"/>
      </w:rPr>
    </w:lvl>
    <w:lvl w:ilvl="5" w:tplc="60AAB034">
      <w:start w:val="1"/>
      <w:numFmt w:val="bullet"/>
      <w:lvlText w:val=""/>
      <w:lvlJc w:val="left"/>
      <w:pPr>
        <w:ind w:left="4320" w:hanging="360"/>
      </w:pPr>
      <w:rPr>
        <w:rFonts w:ascii="Wingdings" w:hAnsi="Wingdings" w:hint="default"/>
      </w:rPr>
    </w:lvl>
    <w:lvl w:ilvl="6" w:tplc="53B00B72">
      <w:start w:val="1"/>
      <w:numFmt w:val="bullet"/>
      <w:lvlText w:val=""/>
      <w:lvlJc w:val="left"/>
      <w:pPr>
        <w:ind w:left="5040" w:hanging="360"/>
      </w:pPr>
      <w:rPr>
        <w:rFonts w:ascii="Symbol" w:hAnsi="Symbol" w:hint="default"/>
      </w:rPr>
    </w:lvl>
    <w:lvl w:ilvl="7" w:tplc="5BCAE192">
      <w:start w:val="1"/>
      <w:numFmt w:val="bullet"/>
      <w:lvlText w:val="o"/>
      <w:lvlJc w:val="left"/>
      <w:pPr>
        <w:ind w:left="5760" w:hanging="360"/>
      </w:pPr>
      <w:rPr>
        <w:rFonts w:ascii="Courier New" w:hAnsi="Courier New" w:hint="default"/>
      </w:rPr>
    </w:lvl>
    <w:lvl w:ilvl="8" w:tplc="28C459DC">
      <w:start w:val="1"/>
      <w:numFmt w:val="bullet"/>
      <w:lvlText w:val=""/>
      <w:lvlJc w:val="left"/>
      <w:pPr>
        <w:ind w:left="6480" w:hanging="360"/>
      </w:pPr>
      <w:rPr>
        <w:rFonts w:ascii="Wingdings" w:hAnsi="Wingdings" w:hint="default"/>
      </w:rPr>
    </w:lvl>
  </w:abstractNum>
  <w:abstractNum w:abstractNumId="5"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45620A"/>
    <w:multiLevelType w:val="hybridMultilevel"/>
    <w:tmpl w:val="D402CCDC"/>
    <w:lvl w:ilvl="0" w:tplc="AFC6AEB6">
      <w:start w:val="1"/>
      <w:numFmt w:val="bullet"/>
      <w:lvlText w:val=""/>
      <w:lvlJc w:val="left"/>
      <w:pPr>
        <w:ind w:left="720" w:hanging="360"/>
      </w:pPr>
      <w:rPr>
        <w:rFonts w:ascii="Symbol" w:hAnsi="Symbol" w:hint="default"/>
      </w:rPr>
    </w:lvl>
    <w:lvl w:ilvl="1" w:tplc="F1AE2F70">
      <w:start w:val="1"/>
      <w:numFmt w:val="bullet"/>
      <w:lvlText w:val="o"/>
      <w:lvlJc w:val="left"/>
      <w:pPr>
        <w:ind w:left="1440" w:hanging="360"/>
      </w:pPr>
      <w:rPr>
        <w:rFonts w:ascii="Courier New" w:hAnsi="Courier New" w:hint="default"/>
      </w:rPr>
    </w:lvl>
    <w:lvl w:ilvl="2" w:tplc="5C6E46AE">
      <w:start w:val="1"/>
      <w:numFmt w:val="bullet"/>
      <w:lvlText w:val=""/>
      <w:lvlJc w:val="left"/>
      <w:pPr>
        <w:ind w:left="2160" w:hanging="360"/>
      </w:pPr>
      <w:rPr>
        <w:rFonts w:ascii="Wingdings" w:hAnsi="Wingdings" w:hint="default"/>
      </w:rPr>
    </w:lvl>
    <w:lvl w:ilvl="3" w:tplc="F3E6752C">
      <w:start w:val="1"/>
      <w:numFmt w:val="bullet"/>
      <w:lvlText w:val=""/>
      <w:lvlJc w:val="left"/>
      <w:pPr>
        <w:ind w:left="2880" w:hanging="360"/>
      </w:pPr>
      <w:rPr>
        <w:rFonts w:ascii="Symbol" w:hAnsi="Symbol" w:hint="default"/>
      </w:rPr>
    </w:lvl>
    <w:lvl w:ilvl="4" w:tplc="7F46FF4C">
      <w:start w:val="1"/>
      <w:numFmt w:val="bullet"/>
      <w:lvlText w:val="o"/>
      <w:lvlJc w:val="left"/>
      <w:pPr>
        <w:ind w:left="3600" w:hanging="360"/>
      </w:pPr>
      <w:rPr>
        <w:rFonts w:ascii="Courier New" w:hAnsi="Courier New" w:hint="default"/>
      </w:rPr>
    </w:lvl>
    <w:lvl w:ilvl="5" w:tplc="9D1CD6F8">
      <w:start w:val="1"/>
      <w:numFmt w:val="bullet"/>
      <w:lvlText w:val=""/>
      <w:lvlJc w:val="left"/>
      <w:pPr>
        <w:ind w:left="4320" w:hanging="360"/>
      </w:pPr>
      <w:rPr>
        <w:rFonts w:ascii="Wingdings" w:hAnsi="Wingdings" w:hint="default"/>
      </w:rPr>
    </w:lvl>
    <w:lvl w:ilvl="6" w:tplc="92BCDC68">
      <w:start w:val="1"/>
      <w:numFmt w:val="bullet"/>
      <w:lvlText w:val=""/>
      <w:lvlJc w:val="left"/>
      <w:pPr>
        <w:ind w:left="5040" w:hanging="360"/>
      </w:pPr>
      <w:rPr>
        <w:rFonts w:ascii="Symbol" w:hAnsi="Symbol" w:hint="default"/>
      </w:rPr>
    </w:lvl>
    <w:lvl w:ilvl="7" w:tplc="41AA6CF6">
      <w:start w:val="1"/>
      <w:numFmt w:val="bullet"/>
      <w:lvlText w:val="o"/>
      <w:lvlJc w:val="left"/>
      <w:pPr>
        <w:ind w:left="5760" w:hanging="360"/>
      </w:pPr>
      <w:rPr>
        <w:rFonts w:ascii="Courier New" w:hAnsi="Courier New" w:hint="default"/>
      </w:rPr>
    </w:lvl>
    <w:lvl w:ilvl="8" w:tplc="B804FF7A">
      <w:start w:val="1"/>
      <w:numFmt w:val="bullet"/>
      <w:lvlText w:val=""/>
      <w:lvlJc w:val="left"/>
      <w:pPr>
        <w:ind w:left="6480" w:hanging="360"/>
      </w:pPr>
      <w:rPr>
        <w:rFonts w:ascii="Wingdings" w:hAnsi="Wingdings" w:hint="default"/>
      </w:rPr>
    </w:lvl>
  </w:abstractNum>
  <w:abstractNum w:abstractNumId="9"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137EBA"/>
    <w:multiLevelType w:val="hybridMultilevel"/>
    <w:tmpl w:val="FFFC1B32"/>
    <w:lvl w:ilvl="0" w:tplc="A55AFDDE">
      <w:start w:val="1"/>
      <w:numFmt w:val="bullet"/>
      <w:lvlText w:val=""/>
      <w:lvlJc w:val="left"/>
      <w:pPr>
        <w:ind w:left="720" w:hanging="360"/>
      </w:pPr>
      <w:rPr>
        <w:rFonts w:ascii="Symbol" w:hAnsi="Symbol" w:hint="default"/>
      </w:rPr>
    </w:lvl>
    <w:lvl w:ilvl="1" w:tplc="DC1EF004">
      <w:start w:val="1"/>
      <w:numFmt w:val="bullet"/>
      <w:lvlText w:val="o"/>
      <w:lvlJc w:val="left"/>
      <w:pPr>
        <w:ind w:left="1440" w:hanging="360"/>
      </w:pPr>
      <w:rPr>
        <w:rFonts w:ascii="Courier New" w:hAnsi="Courier New" w:hint="default"/>
      </w:rPr>
    </w:lvl>
    <w:lvl w:ilvl="2" w:tplc="801C222A">
      <w:start w:val="1"/>
      <w:numFmt w:val="bullet"/>
      <w:lvlText w:val=""/>
      <w:lvlJc w:val="left"/>
      <w:pPr>
        <w:ind w:left="2160" w:hanging="360"/>
      </w:pPr>
      <w:rPr>
        <w:rFonts w:ascii="Wingdings" w:hAnsi="Wingdings" w:hint="default"/>
      </w:rPr>
    </w:lvl>
    <w:lvl w:ilvl="3" w:tplc="F2FAF374">
      <w:start w:val="1"/>
      <w:numFmt w:val="bullet"/>
      <w:lvlText w:val=""/>
      <w:lvlJc w:val="left"/>
      <w:pPr>
        <w:ind w:left="2880" w:hanging="360"/>
      </w:pPr>
      <w:rPr>
        <w:rFonts w:ascii="Symbol" w:hAnsi="Symbol" w:hint="default"/>
      </w:rPr>
    </w:lvl>
    <w:lvl w:ilvl="4" w:tplc="3D065D70">
      <w:start w:val="1"/>
      <w:numFmt w:val="bullet"/>
      <w:lvlText w:val="o"/>
      <w:lvlJc w:val="left"/>
      <w:pPr>
        <w:ind w:left="3600" w:hanging="360"/>
      </w:pPr>
      <w:rPr>
        <w:rFonts w:ascii="Courier New" w:hAnsi="Courier New" w:hint="default"/>
      </w:rPr>
    </w:lvl>
    <w:lvl w:ilvl="5" w:tplc="258819E4">
      <w:start w:val="1"/>
      <w:numFmt w:val="bullet"/>
      <w:lvlText w:val=""/>
      <w:lvlJc w:val="left"/>
      <w:pPr>
        <w:ind w:left="4320" w:hanging="360"/>
      </w:pPr>
      <w:rPr>
        <w:rFonts w:ascii="Wingdings" w:hAnsi="Wingdings" w:hint="default"/>
      </w:rPr>
    </w:lvl>
    <w:lvl w:ilvl="6" w:tplc="7FD2352C">
      <w:start w:val="1"/>
      <w:numFmt w:val="bullet"/>
      <w:lvlText w:val=""/>
      <w:lvlJc w:val="left"/>
      <w:pPr>
        <w:ind w:left="5040" w:hanging="360"/>
      </w:pPr>
      <w:rPr>
        <w:rFonts w:ascii="Symbol" w:hAnsi="Symbol" w:hint="default"/>
      </w:rPr>
    </w:lvl>
    <w:lvl w:ilvl="7" w:tplc="6602F05A">
      <w:start w:val="1"/>
      <w:numFmt w:val="bullet"/>
      <w:lvlText w:val="o"/>
      <w:lvlJc w:val="left"/>
      <w:pPr>
        <w:ind w:left="5760" w:hanging="360"/>
      </w:pPr>
      <w:rPr>
        <w:rFonts w:ascii="Courier New" w:hAnsi="Courier New" w:hint="default"/>
      </w:rPr>
    </w:lvl>
    <w:lvl w:ilvl="8" w:tplc="62886AA2">
      <w:start w:val="1"/>
      <w:numFmt w:val="bullet"/>
      <w:lvlText w:val=""/>
      <w:lvlJc w:val="left"/>
      <w:pPr>
        <w:ind w:left="6480" w:hanging="360"/>
      </w:pPr>
      <w:rPr>
        <w:rFonts w:ascii="Wingdings" w:hAnsi="Wingdings" w:hint="default"/>
      </w:rPr>
    </w:lvl>
  </w:abstractNum>
  <w:abstractNum w:abstractNumId="11" w15:restartNumberingAfterBreak="0">
    <w:nsid w:val="3DC901EE"/>
    <w:multiLevelType w:val="hybridMultilevel"/>
    <w:tmpl w:val="7F344F6A"/>
    <w:lvl w:ilvl="0" w:tplc="FFFFFFFF">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2"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1C5E2D"/>
    <w:multiLevelType w:val="hybridMultilevel"/>
    <w:tmpl w:val="7B365122"/>
    <w:lvl w:ilvl="0" w:tplc="EA8233D0">
      <w:start w:val="1"/>
      <w:numFmt w:val="bullet"/>
      <w:lvlText w:val=""/>
      <w:lvlJc w:val="left"/>
      <w:pPr>
        <w:ind w:left="720" w:hanging="360"/>
      </w:pPr>
      <w:rPr>
        <w:rFonts w:ascii="Symbol" w:hAnsi="Symbol" w:hint="default"/>
      </w:rPr>
    </w:lvl>
    <w:lvl w:ilvl="1" w:tplc="43022F1E">
      <w:start w:val="1"/>
      <w:numFmt w:val="bullet"/>
      <w:lvlText w:val="o"/>
      <w:lvlJc w:val="left"/>
      <w:pPr>
        <w:ind w:left="1440" w:hanging="360"/>
      </w:pPr>
      <w:rPr>
        <w:rFonts w:ascii="Courier New" w:hAnsi="Courier New" w:hint="default"/>
      </w:rPr>
    </w:lvl>
    <w:lvl w:ilvl="2" w:tplc="175A3512">
      <w:start w:val="1"/>
      <w:numFmt w:val="bullet"/>
      <w:lvlText w:val=""/>
      <w:lvlJc w:val="left"/>
      <w:pPr>
        <w:ind w:left="2160" w:hanging="360"/>
      </w:pPr>
      <w:rPr>
        <w:rFonts w:ascii="Wingdings" w:hAnsi="Wingdings" w:hint="default"/>
      </w:rPr>
    </w:lvl>
    <w:lvl w:ilvl="3" w:tplc="4044D8B2">
      <w:start w:val="1"/>
      <w:numFmt w:val="bullet"/>
      <w:lvlText w:val=""/>
      <w:lvlJc w:val="left"/>
      <w:pPr>
        <w:ind w:left="2880" w:hanging="360"/>
      </w:pPr>
      <w:rPr>
        <w:rFonts w:ascii="Symbol" w:hAnsi="Symbol" w:hint="default"/>
      </w:rPr>
    </w:lvl>
    <w:lvl w:ilvl="4" w:tplc="BB46F7BC">
      <w:start w:val="1"/>
      <w:numFmt w:val="bullet"/>
      <w:lvlText w:val="o"/>
      <w:lvlJc w:val="left"/>
      <w:pPr>
        <w:ind w:left="3600" w:hanging="360"/>
      </w:pPr>
      <w:rPr>
        <w:rFonts w:ascii="Courier New" w:hAnsi="Courier New" w:hint="default"/>
      </w:rPr>
    </w:lvl>
    <w:lvl w:ilvl="5" w:tplc="8EA6EE66">
      <w:start w:val="1"/>
      <w:numFmt w:val="bullet"/>
      <w:lvlText w:val=""/>
      <w:lvlJc w:val="left"/>
      <w:pPr>
        <w:ind w:left="4320" w:hanging="360"/>
      </w:pPr>
      <w:rPr>
        <w:rFonts w:ascii="Wingdings" w:hAnsi="Wingdings" w:hint="default"/>
      </w:rPr>
    </w:lvl>
    <w:lvl w:ilvl="6" w:tplc="5330DC68">
      <w:start w:val="1"/>
      <w:numFmt w:val="bullet"/>
      <w:lvlText w:val=""/>
      <w:lvlJc w:val="left"/>
      <w:pPr>
        <w:ind w:left="5040" w:hanging="360"/>
      </w:pPr>
      <w:rPr>
        <w:rFonts w:ascii="Symbol" w:hAnsi="Symbol" w:hint="default"/>
      </w:rPr>
    </w:lvl>
    <w:lvl w:ilvl="7" w:tplc="23D4E6FC">
      <w:start w:val="1"/>
      <w:numFmt w:val="bullet"/>
      <w:lvlText w:val="o"/>
      <w:lvlJc w:val="left"/>
      <w:pPr>
        <w:ind w:left="5760" w:hanging="360"/>
      </w:pPr>
      <w:rPr>
        <w:rFonts w:ascii="Courier New" w:hAnsi="Courier New" w:hint="default"/>
      </w:rPr>
    </w:lvl>
    <w:lvl w:ilvl="8" w:tplc="F88EF68C">
      <w:start w:val="1"/>
      <w:numFmt w:val="bullet"/>
      <w:lvlText w:val=""/>
      <w:lvlJc w:val="left"/>
      <w:pPr>
        <w:ind w:left="6480" w:hanging="360"/>
      </w:pPr>
      <w:rPr>
        <w:rFonts w:ascii="Wingdings" w:hAnsi="Wingdings" w:hint="default"/>
      </w:rPr>
    </w:lvl>
  </w:abstractNum>
  <w:abstractNum w:abstractNumId="14" w15:restartNumberingAfterBreak="0">
    <w:nsid w:val="54F50C79"/>
    <w:multiLevelType w:val="hybridMultilevel"/>
    <w:tmpl w:val="8A905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3A1D3C"/>
    <w:multiLevelType w:val="hybridMultilevel"/>
    <w:tmpl w:val="8DC64C6A"/>
    <w:lvl w:ilvl="0" w:tplc="DA245398">
      <w:start w:val="1"/>
      <w:numFmt w:val="bullet"/>
      <w:lvlText w:val=""/>
      <w:lvlJc w:val="left"/>
      <w:pPr>
        <w:ind w:left="720" w:hanging="360"/>
      </w:pPr>
      <w:rPr>
        <w:rFonts w:ascii="Symbol" w:hAnsi="Symbol" w:hint="default"/>
      </w:rPr>
    </w:lvl>
    <w:lvl w:ilvl="1" w:tplc="4D2E4918">
      <w:start w:val="1"/>
      <w:numFmt w:val="bullet"/>
      <w:lvlText w:val="o"/>
      <w:lvlJc w:val="left"/>
      <w:pPr>
        <w:ind w:left="1440" w:hanging="360"/>
      </w:pPr>
      <w:rPr>
        <w:rFonts w:ascii="Courier New" w:hAnsi="Courier New" w:hint="default"/>
      </w:rPr>
    </w:lvl>
    <w:lvl w:ilvl="2" w:tplc="8A30D476">
      <w:start w:val="1"/>
      <w:numFmt w:val="bullet"/>
      <w:lvlText w:val=""/>
      <w:lvlJc w:val="left"/>
      <w:pPr>
        <w:ind w:left="2160" w:hanging="360"/>
      </w:pPr>
      <w:rPr>
        <w:rFonts w:ascii="Wingdings" w:hAnsi="Wingdings" w:hint="default"/>
      </w:rPr>
    </w:lvl>
    <w:lvl w:ilvl="3" w:tplc="6D607BF2">
      <w:start w:val="1"/>
      <w:numFmt w:val="bullet"/>
      <w:lvlText w:val=""/>
      <w:lvlJc w:val="left"/>
      <w:pPr>
        <w:ind w:left="2880" w:hanging="360"/>
      </w:pPr>
      <w:rPr>
        <w:rFonts w:ascii="Symbol" w:hAnsi="Symbol" w:hint="default"/>
      </w:rPr>
    </w:lvl>
    <w:lvl w:ilvl="4" w:tplc="51B26A8A">
      <w:start w:val="1"/>
      <w:numFmt w:val="bullet"/>
      <w:lvlText w:val="o"/>
      <w:lvlJc w:val="left"/>
      <w:pPr>
        <w:ind w:left="3600" w:hanging="360"/>
      </w:pPr>
      <w:rPr>
        <w:rFonts w:ascii="Courier New" w:hAnsi="Courier New" w:hint="default"/>
      </w:rPr>
    </w:lvl>
    <w:lvl w:ilvl="5" w:tplc="C658CE08">
      <w:start w:val="1"/>
      <w:numFmt w:val="bullet"/>
      <w:lvlText w:val=""/>
      <w:lvlJc w:val="left"/>
      <w:pPr>
        <w:ind w:left="4320" w:hanging="360"/>
      </w:pPr>
      <w:rPr>
        <w:rFonts w:ascii="Wingdings" w:hAnsi="Wingdings" w:hint="default"/>
      </w:rPr>
    </w:lvl>
    <w:lvl w:ilvl="6" w:tplc="85F48186">
      <w:start w:val="1"/>
      <w:numFmt w:val="bullet"/>
      <w:lvlText w:val=""/>
      <w:lvlJc w:val="left"/>
      <w:pPr>
        <w:ind w:left="5040" w:hanging="360"/>
      </w:pPr>
      <w:rPr>
        <w:rFonts w:ascii="Symbol" w:hAnsi="Symbol" w:hint="default"/>
      </w:rPr>
    </w:lvl>
    <w:lvl w:ilvl="7" w:tplc="9888071E">
      <w:start w:val="1"/>
      <w:numFmt w:val="bullet"/>
      <w:lvlText w:val="o"/>
      <w:lvlJc w:val="left"/>
      <w:pPr>
        <w:ind w:left="5760" w:hanging="360"/>
      </w:pPr>
      <w:rPr>
        <w:rFonts w:ascii="Courier New" w:hAnsi="Courier New" w:hint="default"/>
      </w:rPr>
    </w:lvl>
    <w:lvl w:ilvl="8" w:tplc="69FED76C">
      <w:start w:val="1"/>
      <w:numFmt w:val="bullet"/>
      <w:lvlText w:val=""/>
      <w:lvlJc w:val="left"/>
      <w:pPr>
        <w:ind w:left="6480" w:hanging="360"/>
      </w:pPr>
      <w:rPr>
        <w:rFonts w:ascii="Wingdings" w:hAnsi="Wingdings" w:hint="default"/>
      </w:rPr>
    </w:lvl>
  </w:abstractNum>
  <w:abstractNum w:abstractNumId="16" w15:restartNumberingAfterBreak="0">
    <w:nsid w:val="5D100654"/>
    <w:multiLevelType w:val="hybridMultilevel"/>
    <w:tmpl w:val="090202DC"/>
    <w:lvl w:ilvl="0" w:tplc="06926FB8">
      <w:start w:val="1"/>
      <w:numFmt w:val="bullet"/>
      <w:lvlText w:val=""/>
      <w:lvlJc w:val="left"/>
      <w:pPr>
        <w:ind w:left="720" w:hanging="360"/>
      </w:pPr>
      <w:rPr>
        <w:rFonts w:ascii="Symbol" w:hAnsi="Symbol" w:hint="default"/>
      </w:rPr>
    </w:lvl>
    <w:lvl w:ilvl="1" w:tplc="6018D15C">
      <w:start w:val="1"/>
      <w:numFmt w:val="bullet"/>
      <w:lvlText w:val="o"/>
      <w:lvlJc w:val="left"/>
      <w:pPr>
        <w:ind w:left="1440" w:hanging="360"/>
      </w:pPr>
      <w:rPr>
        <w:rFonts w:ascii="Courier New" w:hAnsi="Courier New" w:hint="default"/>
      </w:rPr>
    </w:lvl>
    <w:lvl w:ilvl="2" w:tplc="2BEE8DD8">
      <w:start w:val="1"/>
      <w:numFmt w:val="bullet"/>
      <w:lvlText w:val=""/>
      <w:lvlJc w:val="left"/>
      <w:pPr>
        <w:ind w:left="2160" w:hanging="360"/>
      </w:pPr>
      <w:rPr>
        <w:rFonts w:ascii="Wingdings" w:hAnsi="Wingdings" w:hint="default"/>
      </w:rPr>
    </w:lvl>
    <w:lvl w:ilvl="3" w:tplc="0FD23E64">
      <w:start w:val="1"/>
      <w:numFmt w:val="bullet"/>
      <w:lvlText w:val=""/>
      <w:lvlJc w:val="left"/>
      <w:pPr>
        <w:ind w:left="2880" w:hanging="360"/>
      </w:pPr>
      <w:rPr>
        <w:rFonts w:ascii="Symbol" w:hAnsi="Symbol" w:hint="default"/>
      </w:rPr>
    </w:lvl>
    <w:lvl w:ilvl="4" w:tplc="06B2171A">
      <w:start w:val="1"/>
      <w:numFmt w:val="bullet"/>
      <w:lvlText w:val="o"/>
      <w:lvlJc w:val="left"/>
      <w:pPr>
        <w:ind w:left="3600" w:hanging="360"/>
      </w:pPr>
      <w:rPr>
        <w:rFonts w:ascii="Courier New" w:hAnsi="Courier New" w:hint="default"/>
      </w:rPr>
    </w:lvl>
    <w:lvl w:ilvl="5" w:tplc="AC2E09D2">
      <w:start w:val="1"/>
      <w:numFmt w:val="bullet"/>
      <w:lvlText w:val=""/>
      <w:lvlJc w:val="left"/>
      <w:pPr>
        <w:ind w:left="4320" w:hanging="360"/>
      </w:pPr>
      <w:rPr>
        <w:rFonts w:ascii="Wingdings" w:hAnsi="Wingdings" w:hint="default"/>
      </w:rPr>
    </w:lvl>
    <w:lvl w:ilvl="6" w:tplc="F8964E60">
      <w:start w:val="1"/>
      <w:numFmt w:val="bullet"/>
      <w:lvlText w:val=""/>
      <w:lvlJc w:val="left"/>
      <w:pPr>
        <w:ind w:left="5040" w:hanging="360"/>
      </w:pPr>
      <w:rPr>
        <w:rFonts w:ascii="Symbol" w:hAnsi="Symbol" w:hint="default"/>
      </w:rPr>
    </w:lvl>
    <w:lvl w:ilvl="7" w:tplc="1A6E75E0">
      <w:start w:val="1"/>
      <w:numFmt w:val="bullet"/>
      <w:lvlText w:val="o"/>
      <w:lvlJc w:val="left"/>
      <w:pPr>
        <w:ind w:left="5760" w:hanging="360"/>
      </w:pPr>
      <w:rPr>
        <w:rFonts w:ascii="Courier New" w:hAnsi="Courier New" w:hint="default"/>
      </w:rPr>
    </w:lvl>
    <w:lvl w:ilvl="8" w:tplc="AB2AE500">
      <w:start w:val="1"/>
      <w:numFmt w:val="bullet"/>
      <w:lvlText w:val=""/>
      <w:lvlJc w:val="left"/>
      <w:pPr>
        <w:ind w:left="6480" w:hanging="360"/>
      </w:pPr>
      <w:rPr>
        <w:rFonts w:ascii="Wingdings" w:hAnsi="Wingdings" w:hint="default"/>
      </w:rPr>
    </w:lvl>
  </w:abstractNum>
  <w:abstractNum w:abstractNumId="17"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D81E85"/>
    <w:multiLevelType w:val="hybridMultilevel"/>
    <w:tmpl w:val="0DF60F9A"/>
    <w:lvl w:ilvl="0" w:tplc="E06875E2">
      <w:start w:val="1"/>
      <w:numFmt w:val="bullet"/>
      <w:lvlText w:val=""/>
      <w:lvlJc w:val="left"/>
      <w:pPr>
        <w:ind w:left="720" w:hanging="360"/>
      </w:pPr>
      <w:rPr>
        <w:rFonts w:ascii="Symbol" w:hAnsi="Symbol" w:hint="default"/>
      </w:rPr>
    </w:lvl>
    <w:lvl w:ilvl="1" w:tplc="D5E65412">
      <w:start w:val="1"/>
      <w:numFmt w:val="bullet"/>
      <w:lvlText w:val="o"/>
      <w:lvlJc w:val="left"/>
      <w:pPr>
        <w:ind w:left="1440" w:hanging="360"/>
      </w:pPr>
      <w:rPr>
        <w:rFonts w:ascii="Courier New" w:hAnsi="Courier New" w:hint="default"/>
      </w:rPr>
    </w:lvl>
    <w:lvl w:ilvl="2" w:tplc="99724156">
      <w:start w:val="1"/>
      <w:numFmt w:val="bullet"/>
      <w:lvlText w:val=""/>
      <w:lvlJc w:val="left"/>
      <w:pPr>
        <w:ind w:left="2160" w:hanging="360"/>
      </w:pPr>
      <w:rPr>
        <w:rFonts w:ascii="Wingdings" w:hAnsi="Wingdings" w:hint="default"/>
      </w:rPr>
    </w:lvl>
    <w:lvl w:ilvl="3" w:tplc="F7AC2B4A">
      <w:start w:val="1"/>
      <w:numFmt w:val="bullet"/>
      <w:lvlText w:val=""/>
      <w:lvlJc w:val="left"/>
      <w:pPr>
        <w:ind w:left="2880" w:hanging="360"/>
      </w:pPr>
      <w:rPr>
        <w:rFonts w:ascii="Symbol" w:hAnsi="Symbol" w:hint="default"/>
      </w:rPr>
    </w:lvl>
    <w:lvl w:ilvl="4" w:tplc="37B8DA74">
      <w:start w:val="1"/>
      <w:numFmt w:val="bullet"/>
      <w:lvlText w:val="o"/>
      <w:lvlJc w:val="left"/>
      <w:pPr>
        <w:ind w:left="3600" w:hanging="360"/>
      </w:pPr>
      <w:rPr>
        <w:rFonts w:ascii="Courier New" w:hAnsi="Courier New" w:hint="default"/>
      </w:rPr>
    </w:lvl>
    <w:lvl w:ilvl="5" w:tplc="54EEB33A">
      <w:start w:val="1"/>
      <w:numFmt w:val="bullet"/>
      <w:lvlText w:val=""/>
      <w:lvlJc w:val="left"/>
      <w:pPr>
        <w:ind w:left="4320" w:hanging="360"/>
      </w:pPr>
      <w:rPr>
        <w:rFonts w:ascii="Wingdings" w:hAnsi="Wingdings" w:hint="default"/>
      </w:rPr>
    </w:lvl>
    <w:lvl w:ilvl="6" w:tplc="4C1EAD42">
      <w:start w:val="1"/>
      <w:numFmt w:val="bullet"/>
      <w:lvlText w:val=""/>
      <w:lvlJc w:val="left"/>
      <w:pPr>
        <w:ind w:left="5040" w:hanging="360"/>
      </w:pPr>
      <w:rPr>
        <w:rFonts w:ascii="Symbol" w:hAnsi="Symbol" w:hint="default"/>
      </w:rPr>
    </w:lvl>
    <w:lvl w:ilvl="7" w:tplc="31E44E3C">
      <w:start w:val="1"/>
      <w:numFmt w:val="bullet"/>
      <w:lvlText w:val="o"/>
      <w:lvlJc w:val="left"/>
      <w:pPr>
        <w:ind w:left="5760" w:hanging="360"/>
      </w:pPr>
      <w:rPr>
        <w:rFonts w:ascii="Courier New" w:hAnsi="Courier New" w:hint="default"/>
      </w:rPr>
    </w:lvl>
    <w:lvl w:ilvl="8" w:tplc="D748720E">
      <w:start w:val="1"/>
      <w:numFmt w:val="bullet"/>
      <w:lvlText w:val=""/>
      <w:lvlJc w:val="left"/>
      <w:pPr>
        <w:ind w:left="6480" w:hanging="360"/>
      </w:pPr>
      <w:rPr>
        <w:rFonts w:ascii="Wingdings" w:hAnsi="Wingdings" w:hint="default"/>
      </w:rPr>
    </w:lvl>
  </w:abstractNum>
  <w:abstractNum w:abstractNumId="19"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C034E3"/>
    <w:multiLevelType w:val="hybridMultilevel"/>
    <w:tmpl w:val="4DEA6504"/>
    <w:lvl w:ilvl="0" w:tplc="C00052D4">
      <w:start w:val="1"/>
      <w:numFmt w:val="bullet"/>
      <w:lvlText w:val=""/>
      <w:lvlJc w:val="left"/>
      <w:pPr>
        <w:ind w:left="720" w:hanging="360"/>
      </w:pPr>
      <w:rPr>
        <w:rFonts w:ascii="Symbol" w:hAnsi="Symbol" w:hint="default"/>
      </w:rPr>
    </w:lvl>
    <w:lvl w:ilvl="1" w:tplc="E9168DE8">
      <w:start w:val="1"/>
      <w:numFmt w:val="bullet"/>
      <w:lvlText w:val="o"/>
      <w:lvlJc w:val="left"/>
      <w:pPr>
        <w:ind w:left="1440" w:hanging="360"/>
      </w:pPr>
      <w:rPr>
        <w:rFonts w:ascii="Courier New" w:hAnsi="Courier New" w:hint="default"/>
      </w:rPr>
    </w:lvl>
    <w:lvl w:ilvl="2" w:tplc="98743910">
      <w:start w:val="1"/>
      <w:numFmt w:val="bullet"/>
      <w:lvlText w:val=""/>
      <w:lvlJc w:val="left"/>
      <w:pPr>
        <w:ind w:left="2160" w:hanging="360"/>
      </w:pPr>
      <w:rPr>
        <w:rFonts w:ascii="Wingdings" w:hAnsi="Wingdings" w:hint="default"/>
      </w:rPr>
    </w:lvl>
    <w:lvl w:ilvl="3" w:tplc="A1BACB7E">
      <w:start w:val="1"/>
      <w:numFmt w:val="bullet"/>
      <w:lvlText w:val=""/>
      <w:lvlJc w:val="left"/>
      <w:pPr>
        <w:ind w:left="2880" w:hanging="360"/>
      </w:pPr>
      <w:rPr>
        <w:rFonts w:ascii="Symbol" w:hAnsi="Symbol" w:hint="default"/>
      </w:rPr>
    </w:lvl>
    <w:lvl w:ilvl="4" w:tplc="4170BC86">
      <w:start w:val="1"/>
      <w:numFmt w:val="bullet"/>
      <w:lvlText w:val="o"/>
      <w:lvlJc w:val="left"/>
      <w:pPr>
        <w:ind w:left="3600" w:hanging="360"/>
      </w:pPr>
      <w:rPr>
        <w:rFonts w:ascii="Courier New" w:hAnsi="Courier New" w:hint="default"/>
      </w:rPr>
    </w:lvl>
    <w:lvl w:ilvl="5" w:tplc="D42C4048">
      <w:start w:val="1"/>
      <w:numFmt w:val="bullet"/>
      <w:lvlText w:val=""/>
      <w:lvlJc w:val="left"/>
      <w:pPr>
        <w:ind w:left="4320" w:hanging="360"/>
      </w:pPr>
      <w:rPr>
        <w:rFonts w:ascii="Wingdings" w:hAnsi="Wingdings" w:hint="default"/>
      </w:rPr>
    </w:lvl>
    <w:lvl w:ilvl="6" w:tplc="679889FE">
      <w:start w:val="1"/>
      <w:numFmt w:val="bullet"/>
      <w:lvlText w:val=""/>
      <w:lvlJc w:val="left"/>
      <w:pPr>
        <w:ind w:left="5040" w:hanging="360"/>
      </w:pPr>
      <w:rPr>
        <w:rFonts w:ascii="Symbol" w:hAnsi="Symbol" w:hint="default"/>
      </w:rPr>
    </w:lvl>
    <w:lvl w:ilvl="7" w:tplc="7C10DAC6">
      <w:start w:val="1"/>
      <w:numFmt w:val="bullet"/>
      <w:lvlText w:val="o"/>
      <w:lvlJc w:val="left"/>
      <w:pPr>
        <w:ind w:left="5760" w:hanging="360"/>
      </w:pPr>
      <w:rPr>
        <w:rFonts w:ascii="Courier New" w:hAnsi="Courier New" w:hint="default"/>
      </w:rPr>
    </w:lvl>
    <w:lvl w:ilvl="8" w:tplc="843453BA">
      <w:start w:val="1"/>
      <w:numFmt w:val="bullet"/>
      <w:lvlText w:val=""/>
      <w:lvlJc w:val="left"/>
      <w:pPr>
        <w:ind w:left="6480" w:hanging="360"/>
      </w:pPr>
      <w:rPr>
        <w:rFonts w:ascii="Wingdings" w:hAnsi="Wingdings" w:hint="default"/>
      </w:rPr>
    </w:lvl>
  </w:abstractNum>
  <w:abstractNum w:abstractNumId="22" w15:restartNumberingAfterBreak="0">
    <w:nsid w:val="781100BA"/>
    <w:multiLevelType w:val="hybridMultilevel"/>
    <w:tmpl w:val="3C12CA24"/>
    <w:lvl w:ilvl="0" w:tplc="70AE45AC">
      <w:start w:val="1"/>
      <w:numFmt w:val="bullet"/>
      <w:lvlText w:val=""/>
      <w:lvlJc w:val="left"/>
      <w:pPr>
        <w:ind w:left="720" w:hanging="360"/>
      </w:pPr>
      <w:rPr>
        <w:rFonts w:ascii="Symbol" w:hAnsi="Symbol" w:hint="default"/>
      </w:rPr>
    </w:lvl>
    <w:lvl w:ilvl="1" w:tplc="616E39BE">
      <w:start w:val="1"/>
      <w:numFmt w:val="bullet"/>
      <w:lvlText w:val="o"/>
      <w:lvlJc w:val="left"/>
      <w:pPr>
        <w:ind w:left="1440" w:hanging="360"/>
      </w:pPr>
      <w:rPr>
        <w:rFonts w:ascii="Courier New" w:hAnsi="Courier New" w:hint="default"/>
      </w:rPr>
    </w:lvl>
    <w:lvl w:ilvl="2" w:tplc="A19445D6">
      <w:start w:val="1"/>
      <w:numFmt w:val="bullet"/>
      <w:lvlText w:val=""/>
      <w:lvlJc w:val="left"/>
      <w:pPr>
        <w:ind w:left="2160" w:hanging="360"/>
      </w:pPr>
      <w:rPr>
        <w:rFonts w:ascii="Wingdings" w:hAnsi="Wingdings" w:hint="default"/>
      </w:rPr>
    </w:lvl>
    <w:lvl w:ilvl="3" w:tplc="8BA6FB8A">
      <w:start w:val="1"/>
      <w:numFmt w:val="bullet"/>
      <w:lvlText w:val=""/>
      <w:lvlJc w:val="left"/>
      <w:pPr>
        <w:ind w:left="2880" w:hanging="360"/>
      </w:pPr>
      <w:rPr>
        <w:rFonts w:ascii="Symbol" w:hAnsi="Symbol" w:hint="default"/>
      </w:rPr>
    </w:lvl>
    <w:lvl w:ilvl="4" w:tplc="A65A39B0">
      <w:start w:val="1"/>
      <w:numFmt w:val="bullet"/>
      <w:lvlText w:val="o"/>
      <w:lvlJc w:val="left"/>
      <w:pPr>
        <w:ind w:left="3600" w:hanging="360"/>
      </w:pPr>
      <w:rPr>
        <w:rFonts w:ascii="Courier New" w:hAnsi="Courier New" w:hint="default"/>
      </w:rPr>
    </w:lvl>
    <w:lvl w:ilvl="5" w:tplc="7A42AD7E">
      <w:start w:val="1"/>
      <w:numFmt w:val="bullet"/>
      <w:lvlText w:val=""/>
      <w:lvlJc w:val="left"/>
      <w:pPr>
        <w:ind w:left="4320" w:hanging="360"/>
      </w:pPr>
      <w:rPr>
        <w:rFonts w:ascii="Wingdings" w:hAnsi="Wingdings" w:hint="default"/>
      </w:rPr>
    </w:lvl>
    <w:lvl w:ilvl="6" w:tplc="322082E4">
      <w:start w:val="1"/>
      <w:numFmt w:val="bullet"/>
      <w:lvlText w:val=""/>
      <w:lvlJc w:val="left"/>
      <w:pPr>
        <w:ind w:left="5040" w:hanging="360"/>
      </w:pPr>
      <w:rPr>
        <w:rFonts w:ascii="Symbol" w:hAnsi="Symbol" w:hint="default"/>
      </w:rPr>
    </w:lvl>
    <w:lvl w:ilvl="7" w:tplc="C25E29AA">
      <w:start w:val="1"/>
      <w:numFmt w:val="bullet"/>
      <w:lvlText w:val="o"/>
      <w:lvlJc w:val="left"/>
      <w:pPr>
        <w:ind w:left="5760" w:hanging="360"/>
      </w:pPr>
      <w:rPr>
        <w:rFonts w:ascii="Courier New" w:hAnsi="Courier New" w:hint="default"/>
      </w:rPr>
    </w:lvl>
    <w:lvl w:ilvl="8" w:tplc="C8CCDBEA">
      <w:start w:val="1"/>
      <w:numFmt w:val="bullet"/>
      <w:lvlText w:val=""/>
      <w:lvlJc w:val="left"/>
      <w:pPr>
        <w:ind w:left="6480" w:hanging="360"/>
      </w:pPr>
      <w:rPr>
        <w:rFonts w:ascii="Wingdings" w:hAnsi="Wingdings" w:hint="default"/>
      </w:rPr>
    </w:lvl>
  </w:abstractNum>
  <w:abstractNum w:abstractNumId="23"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
  </w:num>
  <w:num w:numId="3">
    <w:abstractNumId w:val="15"/>
  </w:num>
  <w:num w:numId="4">
    <w:abstractNumId w:val="22"/>
  </w:num>
  <w:num w:numId="5">
    <w:abstractNumId w:val="8"/>
  </w:num>
  <w:num w:numId="6">
    <w:abstractNumId w:val="16"/>
  </w:num>
  <w:num w:numId="7">
    <w:abstractNumId w:val="18"/>
  </w:num>
  <w:num w:numId="8">
    <w:abstractNumId w:val="21"/>
  </w:num>
  <w:num w:numId="9">
    <w:abstractNumId w:val="13"/>
  </w:num>
  <w:num w:numId="10">
    <w:abstractNumId w:val="11"/>
  </w:num>
  <w:num w:numId="11">
    <w:abstractNumId w:val="6"/>
  </w:num>
  <w:num w:numId="12">
    <w:abstractNumId w:val="7"/>
  </w:num>
  <w:num w:numId="13">
    <w:abstractNumId w:val="14"/>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ravett">
    <w15:presenceInfo w15:providerId="None" w15:userId="David Gravett"/>
  </w15:person>
  <w15:person w15:author="James Dwyer">
    <w15:presenceInfo w15:providerId="Windows Live" w15:userId="25dd2f421c784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16618"/>
    <w:rsid w:val="0002108D"/>
    <w:rsid w:val="00025EB6"/>
    <w:rsid w:val="00037AB1"/>
    <w:rsid w:val="00063D94"/>
    <w:rsid w:val="00066BB4"/>
    <w:rsid w:val="000826FF"/>
    <w:rsid w:val="000B40FA"/>
    <w:rsid w:val="000E0A60"/>
    <w:rsid w:val="000E4EC0"/>
    <w:rsid w:val="000E74C0"/>
    <w:rsid w:val="000E7F10"/>
    <w:rsid w:val="000F5FCF"/>
    <w:rsid w:val="001045BC"/>
    <w:rsid w:val="00117DE8"/>
    <w:rsid w:val="00121219"/>
    <w:rsid w:val="00123C62"/>
    <w:rsid w:val="0014155B"/>
    <w:rsid w:val="001503C6"/>
    <w:rsid w:val="0016765B"/>
    <w:rsid w:val="00191AB1"/>
    <w:rsid w:val="001A17B4"/>
    <w:rsid w:val="001B2D18"/>
    <w:rsid w:val="001B4240"/>
    <w:rsid w:val="001D5416"/>
    <w:rsid w:val="001D7370"/>
    <w:rsid w:val="001D7FE0"/>
    <w:rsid w:val="001E2418"/>
    <w:rsid w:val="001F1A97"/>
    <w:rsid w:val="002036F0"/>
    <w:rsid w:val="002076AF"/>
    <w:rsid w:val="00210958"/>
    <w:rsid w:val="00211174"/>
    <w:rsid w:val="002149B5"/>
    <w:rsid w:val="00235EDA"/>
    <w:rsid w:val="00274CAD"/>
    <w:rsid w:val="00277532"/>
    <w:rsid w:val="00280D7C"/>
    <w:rsid w:val="00297FB5"/>
    <w:rsid w:val="002C59E3"/>
    <w:rsid w:val="002E57B1"/>
    <w:rsid w:val="002E7E11"/>
    <w:rsid w:val="002F50E2"/>
    <w:rsid w:val="00304D57"/>
    <w:rsid w:val="00304EAE"/>
    <w:rsid w:val="003166AC"/>
    <w:rsid w:val="00324525"/>
    <w:rsid w:val="00325DED"/>
    <w:rsid w:val="00331A3D"/>
    <w:rsid w:val="003478C4"/>
    <w:rsid w:val="00374AAF"/>
    <w:rsid w:val="00387B28"/>
    <w:rsid w:val="003A1BDC"/>
    <w:rsid w:val="003A2D1C"/>
    <w:rsid w:val="003B27BF"/>
    <w:rsid w:val="003B3061"/>
    <w:rsid w:val="003B485F"/>
    <w:rsid w:val="003D6E97"/>
    <w:rsid w:val="003E2093"/>
    <w:rsid w:val="003E5213"/>
    <w:rsid w:val="003F0488"/>
    <w:rsid w:val="003F1B6B"/>
    <w:rsid w:val="00405DA3"/>
    <w:rsid w:val="00416632"/>
    <w:rsid w:val="0045233D"/>
    <w:rsid w:val="004545CA"/>
    <w:rsid w:val="004705E9"/>
    <w:rsid w:val="00496A60"/>
    <w:rsid w:val="004A55BC"/>
    <w:rsid w:val="004A7E3B"/>
    <w:rsid w:val="004A7F2E"/>
    <w:rsid w:val="004B20AC"/>
    <w:rsid w:val="004E5B57"/>
    <w:rsid w:val="004F1328"/>
    <w:rsid w:val="00536C11"/>
    <w:rsid w:val="00555F84"/>
    <w:rsid w:val="005B2459"/>
    <w:rsid w:val="005B3193"/>
    <w:rsid w:val="005B68B5"/>
    <w:rsid w:val="005D0038"/>
    <w:rsid w:val="005D4859"/>
    <w:rsid w:val="005D5EE8"/>
    <w:rsid w:val="005E1B21"/>
    <w:rsid w:val="005E225C"/>
    <w:rsid w:val="005F2D99"/>
    <w:rsid w:val="006027F2"/>
    <w:rsid w:val="006041A7"/>
    <w:rsid w:val="006143CC"/>
    <w:rsid w:val="006176BC"/>
    <w:rsid w:val="00624E64"/>
    <w:rsid w:val="00630195"/>
    <w:rsid w:val="00632E08"/>
    <w:rsid w:val="006332B3"/>
    <w:rsid w:val="006411C2"/>
    <w:rsid w:val="00644BA2"/>
    <w:rsid w:val="006729CD"/>
    <w:rsid w:val="006767CE"/>
    <w:rsid w:val="00694729"/>
    <w:rsid w:val="00697FC6"/>
    <w:rsid w:val="006B4928"/>
    <w:rsid w:val="006B6777"/>
    <w:rsid w:val="006C5B2B"/>
    <w:rsid w:val="006E0805"/>
    <w:rsid w:val="006E2893"/>
    <w:rsid w:val="00715775"/>
    <w:rsid w:val="007202F9"/>
    <w:rsid w:val="00743E5B"/>
    <w:rsid w:val="00764A79"/>
    <w:rsid w:val="0077468C"/>
    <w:rsid w:val="007825C4"/>
    <w:rsid w:val="00793607"/>
    <w:rsid w:val="007B465F"/>
    <w:rsid w:val="007D3FC9"/>
    <w:rsid w:val="007D70D9"/>
    <w:rsid w:val="007D78C6"/>
    <w:rsid w:val="00825D74"/>
    <w:rsid w:val="00843F15"/>
    <w:rsid w:val="00844A99"/>
    <w:rsid w:val="00851F47"/>
    <w:rsid w:val="00855DBE"/>
    <w:rsid w:val="00856774"/>
    <w:rsid w:val="0086540D"/>
    <w:rsid w:val="00891673"/>
    <w:rsid w:val="008A3E24"/>
    <w:rsid w:val="008C59CB"/>
    <w:rsid w:val="008E2643"/>
    <w:rsid w:val="008E5F66"/>
    <w:rsid w:val="008E772B"/>
    <w:rsid w:val="008F2BAC"/>
    <w:rsid w:val="008F4F1D"/>
    <w:rsid w:val="009237EA"/>
    <w:rsid w:val="009408C3"/>
    <w:rsid w:val="00945C60"/>
    <w:rsid w:val="00961398"/>
    <w:rsid w:val="00961ED3"/>
    <w:rsid w:val="00963353"/>
    <w:rsid w:val="0096598B"/>
    <w:rsid w:val="00970D06"/>
    <w:rsid w:val="009751AD"/>
    <w:rsid w:val="00984EB3"/>
    <w:rsid w:val="0099262B"/>
    <w:rsid w:val="009970FA"/>
    <w:rsid w:val="009B6028"/>
    <w:rsid w:val="009C505E"/>
    <w:rsid w:val="009C7471"/>
    <w:rsid w:val="009D6BF1"/>
    <w:rsid w:val="009F65E4"/>
    <w:rsid w:val="00A1467D"/>
    <w:rsid w:val="00A53A61"/>
    <w:rsid w:val="00A53BE3"/>
    <w:rsid w:val="00A56B62"/>
    <w:rsid w:val="00A66190"/>
    <w:rsid w:val="00A8329A"/>
    <w:rsid w:val="00A854B3"/>
    <w:rsid w:val="00A85E44"/>
    <w:rsid w:val="00AB69BA"/>
    <w:rsid w:val="00AB7A35"/>
    <w:rsid w:val="00AE5248"/>
    <w:rsid w:val="00AF089C"/>
    <w:rsid w:val="00B0293B"/>
    <w:rsid w:val="00B07653"/>
    <w:rsid w:val="00B1264A"/>
    <w:rsid w:val="00B23D9A"/>
    <w:rsid w:val="00B27C01"/>
    <w:rsid w:val="00B44D87"/>
    <w:rsid w:val="00B52F72"/>
    <w:rsid w:val="00B630F4"/>
    <w:rsid w:val="00B669D3"/>
    <w:rsid w:val="00B743CC"/>
    <w:rsid w:val="00B767A0"/>
    <w:rsid w:val="00B80432"/>
    <w:rsid w:val="00B80E11"/>
    <w:rsid w:val="00B82D7C"/>
    <w:rsid w:val="00BA4DC2"/>
    <w:rsid w:val="00BB4021"/>
    <w:rsid w:val="00BB48D9"/>
    <w:rsid w:val="00BC7289"/>
    <w:rsid w:val="00BD3CF6"/>
    <w:rsid w:val="00BD5CE5"/>
    <w:rsid w:val="00BD7085"/>
    <w:rsid w:val="00BE50C5"/>
    <w:rsid w:val="00BF7C99"/>
    <w:rsid w:val="00C06854"/>
    <w:rsid w:val="00C0694D"/>
    <w:rsid w:val="00C12FBE"/>
    <w:rsid w:val="00C361C1"/>
    <w:rsid w:val="00C6241B"/>
    <w:rsid w:val="00C71739"/>
    <w:rsid w:val="00C76A65"/>
    <w:rsid w:val="00C84981"/>
    <w:rsid w:val="00C9332E"/>
    <w:rsid w:val="00C97D3F"/>
    <w:rsid w:val="00CA768F"/>
    <w:rsid w:val="00CB3BCA"/>
    <w:rsid w:val="00CC1C7E"/>
    <w:rsid w:val="00CD7498"/>
    <w:rsid w:val="00CE2C9F"/>
    <w:rsid w:val="00CF0BC6"/>
    <w:rsid w:val="00D3702A"/>
    <w:rsid w:val="00D64D5D"/>
    <w:rsid w:val="00D6753E"/>
    <w:rsid w:val="00D86E16"/>
    <w:rsid w:val="00D90F83"/>
    <w:rsid w:val="00DA229F"/>
    <w:rsid w:val="00DB3E19"/>
    <w:rsid w:val="00DE7B80"/>
    <w:rsid w:val="00DF6605"/>
    <w:rsid w:val="00E0087D"/>
    <w:rsid w:val="00E0153B"/>
    <w:rsid w:val="00E20114"/>
    <w:rsid w:val="00E20695"/>
    <w:rsid w:val="00E246BB"/>
    <w:rsid w:val="00E27AF9"/>
    <w:rsid w:val="00E35EF8"/>
    <w:rsid w:val="00E43A0C"/>
    <w:rsid w:val="00E57E74"/>
    <w:rsid w:val="00E67DAA"/>
    <w:rsid w:val="00E85880"/>
    <w:rsid w:val="00EA1284"/>
    <w:rsid w:val="00EC2775"/>
    <w:rsid w:val="00EE54B8"/>
    <w:rsid w:val="00EF327F"/>
    <w:rsid w:val="00F255FE"/>
    <w:rsid w:val="00F338BE"/>
    <w:rsid w:val="00F42D8E"/>
    <w:rsid w:val="00F55E6C"/>
    <w:rsid w:val="00F62130"/>
    <w:rsid w:val="00F822DF"/>
    <w:rsid w:val="00F865D8"/>
    <w:rsid w:val="00FC6502"/>
    <w:rsid w:val="00FE0204"/>
    <w:rsid w:val="04F7940C"/>
    <w:rsid w:val="170E5CE4"/>
    <w:rsid w:val="31B2F252"/>
    <w:rsid w:val="34B19DB5"/>
    <w:rsid w:val="39802142"/>
    <w:rsid w:val="440E15F6"/>
    <w:rsid w:val="4BA7DE3F"/>
    <w:rsid w:val="514A926F"/>
    <w:rsid w:val="7023D304"/>
    <w:rsid w:val="72B9F2E9"/>
    <w:rsid w:val="78B370DA"/>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1F1A97"/>
    <w:pPr>
      <w:spacing w:after="100" w:line="259" w:lineRule="auto"/>
      <w:ind w:left="216"/>
    </w:pPr>
    <w:rPr>
      <w:rFonts w:asciiTheme="minorHAnsi" w:eastAsiaTheme="minorEastAsia" w:hAnsiTheme="minorHAnsi" w:cs="Times New Roman"/>
      <w:sz w:val="24"/>
      <w:szCs w:val="24"/>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 w:type="table" w:customStyle="1" w:styleId="3">
    <w:name w:val="3"/>
    <w:basedOn w:val="TableNormal"/>
    <w:rsid w:val="00844A99"/>
    <w:tblPr>
      <w:tblStyleRowBandSize w:val="1"/>
      <w:tblStyleColBandSize w:val="1"/>
      <w:tblCellMar>
        <w:top w:w="100" w:type="dxa"/>
        <w:left w:w="100" w:type="dxa"/>
        <w:bottom w:w="100" w:type="dxa"/>
        <w:right w:w="100" w:type="dxa"/>
      </w:tblCellMar>
    </w:tblPr>
  </w:style>
  <w:style w:type="table" w:customStyle="1" w:styleId="2">
    <w:name w:val="2"/>
    <w:basedOn w:val="TableNormal"/>
    <w:rsid w:val="00844A99"/>
    <w:tblPr>
      <w:tblStyleRowBandSize w:val="1"/>
      <w:tblStyleColBandSize w:val="1"/>
      <w:tblCellMar>
        <w:top w:w="100" w:type="dxa"/>
        <w:left w:w="100" w:type="dxa"/>
        <w:bottom w:w="100" w:type="dxa"/>
        <w:right w:w="100" w:type="dxa"/>
      </w:tblCellMar>
    </w:tblPr>
  </w:style>
  <w:style w:type="table" w:customStyle="1" w:styleId="1">
    <w:name w:val="1"/>
    <w:basedOn w:val="TableNormal"/>
    <w:rsid w:val="00844A99"/>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44A99"/>
    <w:pPr>
      <w:spacing w:line="240" w:lineRule="auto"/>
    </w:pPr>
  </w:style>
  <w:style w:type="character" w:styleId="FollowedHyperlink">
    <w:name w:val="FollowedHyperlink"/>
    <w:basedOn w:val="DefaultParagraphFont"/>
    <w:uiPriority w:val="99"/>
    <w:semiHidden/>
    <w:unhideWhenUsed/>
    <w:rsid w:val="001D7F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792751273">
      <w:bodyDiv w:val="1"/>
      <w:marLeft w:val="0"/>
      <w:marRight w:val="0"/>
      <w:marTop w:val="0"/>
      <w:marBottom w:val="0"/>
      <w:divBdr>
        <w:top w:val="none" w:sz="0" w:space="0" w:color="auto"/>
        <w:left w:val="none" w:sz="0" w:space="0" w:color="auto"/>
        <w:bottom w:val="none" w:sz="0" w:space="0" w:color="auto"/>
        <w:right w:val="none" w:sz="0" w:space="0" w:color="auto"/>
      </w:divBdr>
    </w:div>
    <w:div w:id="935600234">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www.ces.fau.edu/nasa/module-2/correlation-between-temperature-and-radiation.php"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3.gif"/><Relationship Id="rId89" Type="http://schemas.openxmlformats.org/officeDocument/2006/relationships/image" Target="media/image78.jp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microsoft.com/office/2007/relationships/hdphoto" Target="media/hdphoto1.wdp"/><Relationship Id="rId74" Type="http://schemas.openxmlformats.org/officeDocument/2006/relationships/image" Target="media/image65.jpeg"/><Relationship Id="rId79" Type="http://schemas.openxmlformats.org/officeDocument/2006/relationships/image" Target="media/image68.jpeg"/><Relationship Id="rId102" Type="http://schemas.openxmlformats.org/officeDocument/2006/relationships/image" Target="media/image91.jpg"/><Relationship Id="rId123" Type="http://schemas.openxmlformats.org/officeDocument/2006/relationships/hyperlink" Target="https://docs.unrealengine.com/en-US/Resources/ContentExamples/EffectsGallery/2_E/index.html" TargetMode="External"/><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9.gif"/><Relationship Id="rId95" Type="http://schemas.openxmlformats.org/officeDocument/2006/relationships/image" Target="media/image84.gif"/><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7.emf"/><Relationship Id="rId100" Type="http://schemas.openxmlformats.org/officeDocument/2006/relationships/image" Target="media/image89.jpg"/><Relationship Id="rId105" Type="http://schemas.openxmlformats.org/officeDocument/2006/relationships/image" Target="media/image94.jpg"/><Relationship Id="rId113" Type="http://schemas.openxmlformats.org/officeDocument/2006/relationships/image" Target="media/image102.png"/><Relationship Id="rId118" Type="http://schemas.openxmlformats.org/officeDocument/2006/relationships/hyperlink" Target="https://en.wikipedia.org/wiki/User:Cody.pope" TargetMode="External"/><Relationship Id="rId126" Type="http://schemas.openxmlformats.org/officeDocument/2006/relationships/hyperlink" Target="https://www.softwaretestinghelp.com/the-difference-between-unit-integration-and-functional-testing/"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3.jpeg"/><Relationship Id="rId80" Type="http://schemas.openxmlformats.org/officeDocument/2006/relationships/image" Target="media/image69.jpeg"/><Relationship Id="rId85" Type="http://schemas.openxmlformats.org/officeDocument/2006/relationships/image" Target="media/image74.jpg"/><Relationship Id="rId93" Type="http://schemas.openxmlformats.org/officeDocument/2006/relationships/image" Target="media/image82.jpeg"/><Relationship Id="rId98" Type="http://schemas.openxmlformats.org/officeDocument/2006/relationships/image" Target="media/image87.jpg"/><Relationship Id="rId121" Type="http://schemas.openxmlformats.org/officeDocument/2006/relationships/hyperlink" Target="https://commons.wikimedia.org/wiki/User:Dantor"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gif"/><Relationship Id="rId108" Type="http://schemas.openxmlformats.org/officeDocument/2006/relationships/image" Target="media/image97.jpg"/><Relationship Id="rId116" Type="http://schemas.openxmlformats.org/officeDocument/2006/relationships/hyperlink" Target="https://geoawesomeness.com/moving-objects-and-their-displacement-in-sar-images/" TargetMode="External"/><Relationship Id="rId124" Type="http://schemas.openxmlformats.org/officeDocument/2006/relationships/hyperlink" Target="https://doi.org/10.3133/ds1035" TargetMode="External"/><Relationship Id="rId129" Type="http://schemas.openxmlformats.org/officeDocument/2006/relationships/footer" Target="footer2.xm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emf"/><Relationship Id="rId83" Type="http://schemas.openxmlformats.org/officeDocument/2006/relationships/image" Target="media/image72.jpeg"/><Relationship Id="rId88" Type="http://schemas.openxmlformats.org/officeDocument/2006/relationships/image" Target="media/image77.gif"/><Relationship Id="rId91" Type="http://schemas.openxmlformats.org/officeDocument/2006/relationships/image" Target="media/image80.jpeg"/><Relationship Id="rId96" Type="http://schemas.openxmlformats.org/officeDocument/2006/relationships/image" Target="media/image85.jpg"/><Relationship Id="rId111" Type="http://schemas.openxmlformats.org/officeDocument/2006/relationships/image" Target="media/image100.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png"/><Relationship Id="rId114" Type="http://schemas.openxmlformats.org/officeDocument/2006/relationships/hyperlink" Target="https://www.engineersgarage.com/article_page/infrared-sensors-or-ir-sensors/" TargetMode="External"/><Relationship Id="rId119" Type="http://schemas.openxmlformats.org/officeDocument/2006/relationships/hyperlink" Target="https://upload.wikimedia.org/wikipedia/commons/c/cf/Ir_girl.png" TargetMode="External"/><Relationship Id="rId12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oleObject" Target="embeddings/oleObject2.bin"/><Relationship Id="rId81" Type="http://schemas.openxmlformats.org/officeDocument/2006/relationships/image" Target="media/image70.jpg"/><Relationship Id="rId86" Type="http://schemas.openxmlformats.org/officeDocument/2006/relationships/image" Target="media/image75.gif"/><Relationship Id="rId94" Type="http://schemas.openxmlformats.org/officeDocument/2006/relationships/image" Target="media/image83.jpeg"/><Relationship Id="rId99" Type="http://schemas.openxmlformats.org/officeDocument/2006/relationships/image" Target="media/image88.gif"/><Relationship Id="rId101" Type="http://schemas.openxmlformats.org/officeDocument/2006/relationships/image" Target="media/image90.gif"/><Relationship Id="rId122" Type="http://schemas.openxmlformats.org/officeDocument/2006/relationships/hyperlink" Target="https://commons.wikimedia.org/wiki/File:Sarresrp.jpg" TargetMode="External"/><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oleObject" Target="embeddings/oleObject1.bin"/><Relationship Id="rId97" Type="http://schemas.openxmlformats.org/officeDocument/2006/relationships/image" Target="media/image86.gif"/><Relationship Id="rId104" Type="http://schemas.openxmlformats.org/officeDocument/2006/relationships/image" Target="media/image93.png"/><Relationship Id="rId120" Type="http://schemas.openxmlformats.org/officeDocument/2006/relationships/hyperlink" Target="https://upload.wikimedia.org/wikipedia/commons/b/bb/15ftSARimage.JPG%20retrieved%2019%20October%202019" TargetMode="External"/><Relationship Id="rId125" Type="http://schemas.openxmlformats.org/officeDocument/2006/relationships/hyperlink" Target="http://www.ces.fau.edu/nasa/module-2/correlation-between-temperature-and-radiation.php" TargetMode="External"/><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1.gi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jpg"/><Relationship Id="rId110" Type="http://schemas.openxmlformats.org/officeDocument/2006/relationships/image" Target="media/image99.png"/><Relationship Id="rId115" Type="http://schemas.openxmlformats.org/officeDocument/2006/relationships/hyperlink" Target="https://www.sandia.gov/radar/what_is_sar/" TargetMode="External"/><Relationship Id="rId131" Type="http://schemas.microsoft.com/office/2011/relationships/people" Target="people.xml"/><Relationship Id="rId61" Type="http://schemas.openxmlformats.org/officeDocument/2006/relationships/image" Target="media/image52.png"/><Relationship Id="rId82" Type="http://schemas.openxmlformats.org/officeDocument/2006/relationships/image" Target="media/image7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574CE9-A648-4645-B093-A98F76C49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98</Pages>
  <Words>15301</Words>
  <Characters>87219</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102316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 </cp:lastModifiedBy>
  <cp:revision>8</cp:revision>
  <cp:lastPrinted>2019-10-01T21:52:00Z</cp:lastPrinted>
  <dcterms:created xsi:type="dcterms:W3CDTF">2020-04-19T23:20:00Z</dcterms:created>
  <dcterms:modified xsi:type="dcterms:W3CDTF">2020-04-20T01:07:00Z</dcterms:modified>
</cp:coreProperties>
</file>