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41264" w:displacedByCustomXml="next"/>
    <w:bookmarkEnd w:id="0"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EndPr/>
                                  <w:sdtContent>
                                    <w:p w14:paraId="1A0A8565" w14:textId="5B68DE2A" w:rsidR="00825D74" w:rsidRDefault="00825D74">
                                      <w:pPr>
                                        <w:pStyle w:val="NoSpacing"/>
                                        <w:jc w:val="right"/>
                                        <w:rPr>
                                          <w:color w:val="FFFFFF" w:themeColor="background1"/>
                                          <w:sz w:val="28"/>
                                          <w:szCs w:val="28"/>
                                        </w:rPr>
                                      </w:pPr>
                                      <w:r>
                                        <w:rPr>
                                          <w:color w:val="FFFFFF" w:themeColor="background1"/>
                                          <w:sz w:val="28"/>
                                          <w:szCs w:val="28"/>
                                        </w:rPr>
                                        <w:t>10/2/2019</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EndPr/>
                            <w:sdtContent>
                              <w:p w14:paraId="1A0A8565" w14:textId="5B68DE2A" w:rsidR="00825D74" w:rsidRDefault="00825D74">
                                <w:pPr>
                                  <w:pStyle w:val="NoSpacing"/>
                                  <w:jc w:val="right"/>
                                  <w:rPr>
                                    <w:color w:val="FFFFFF" w:themeColor="background1"/>
                                    <w:sz w:val="28"/>
                                    <w:szCs w:val="28"/>
                                  </w:rPr>
                                </w:pPr>
                                <w:r>
                                  <w:rPr>
                                    <w:color w:val="FFFFFF" w:themeColor="background1"/>
                                    <w:sz w:val="28"/>
                                    <w:szCs w:val="28"/>
                                  </w:rPr>
                                  <w:t>10/2/2019</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825D74" w:rsidRDefault="000F5FCF">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25D74">
                                      <w:rPr>
                                        <w:color w:val="4472C4" w:themeColor="accent1"/>
                                        <w:sz w:val="26"/>
                                        <w:szCs w:val="26"/>
                                      </w:rPr>
                                      <w:t>James Dwyer, Michael Fielder, David Gravett</w:t>
                                    </w:r>
                                  </w:sdtContent>
                                </w:sdt>
                              </w:p>
                              <w:p w14:paraId="3574675C" w14:textId="50A69022" w:rsidR="00825D74" w:rsidRDefault="000F5FCF">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825D74">
                                      <w:rPr>
                                        <w:caps/>
                                        <w:color w:val="595959" w:themeColor="text1" w:themeTint="A6"/>
                                        <w:sz w:val="20"/>
                                        <w:szCs w:val="20"/>
                                      </w:rPr>
                                      <w:t>Lockheed martin</w:t>
                                    </w:r>
                                  </w:sdtContent>
                                </w:sdt>
                                <w:r w:rsidR="00825D74">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825D74" w:rsidRDefault="000F5FCF">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25D74">
                                <w:rPr>
                                  <w:color w:val="4472C4" w:themeColor="accent1"/>
                                  <w:sz w:val="26"/>
                                  <w:szCs w:val="26"/>
                                </w:rPr>
                                <w:t>James Dwyer, Michael Fielder, David Gravett</w:t>
                              </w:r>
                            </w:sdtContent>
                          </w:sdt>
                        </w:p>
                        <w:p w14:paraId="3574675C" w14:textId="50A69022" w:rsidR="00825D74" w:rsidRDefault="000F5FCF">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825D74">
                                <w:rPr>
                                  <w:caps/>
                                  <w:color w:val="595959" w:themeColor="text1" w:themeTint="A6"/>
                                  <w:sz w:val="20"/>
                                  <w:szCs w:val="20"/>
                                </w:rPr>
                                <w:t>Lockheed martin</w:t>
                              </w:r>
                            </w:sdtContent>
                          </w:sdt>
                          <w:r w:rsidR="00825D74">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825D74" w:rsidRDefault="000F5FC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25D74">
                                      <w:rPr>
                                        <w:rFonts w:asciiTheme="majorHAnsi" w:eastAsiaTheme="majorEastAsia" w:hAnsiTheme="majorHAnsi" w:cstheme="majorBidi"/>
                                        <w:color w:val="262626" w:themeColor="text1" w:themeTint="D9"/>
                                        <w:sz w:val="72"/>
                                        <w:szCs w:val="72"/>
                                      </w:rPr>
                                      <w:t>EVERGLADES</w:t>
                                    </w:r>
                                  </w:sdtContent>
                                </w:sdt>
                              </w:p>
                              <w:p w14:paraId="42D71708" w14:textId="0FB1A14F" w:rsidR="00825D74" w:rsidRPr="00BB48D9" w:rsidRDefault="000F5FCF">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25D74"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825D74" w:rsidRDefault="000F5FC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25D74">
                                <w:rPr>
                                  <w:rFonts w:asciiTheme="majorHAnsi" w:eastAsiaTheme="majorEastAsia" w:hAnsiTheme="majorHAnsi" w:cstheme="majorBidi"/>
                                  <w:color w:val="262626" w:themeColor="text1" w:themeTint="D9"/>
                                  <w:sz w:val="72"/>
                                  <w:szCs w:val="72"/>
                                </w:rPr>
                                <w:t>EVERGLADES</w:t>
                              </w:r>
                            </w:sdtContent>
                          </w:sdt>
                        </w:p>
                        <w:p w14:paraId="42D71708" w14:textId="0FB1A14F" w:rsidR="00825D74" w:rsidRPr="00BB48D9" w:rsidRDefault="000F5FCF">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25D74"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1" w:name="_q7u3ovqs9est" w:colFirst="0" w:colLast="0" w:displacedByCustomXml="next"/>
    <w:bookmarkEnd w:id="1"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28DA1411" w:rsidR="00B27C01" w:rsidRPr="00374AAF" w:rsidRDefault="00B27C01">
          <w:pPr>
            <w:pStyle w:val="TOCHeading"/>
            <w:rPr>
              <w:sz w:val="40"/>
              <w:szCs w:val="40"/>
            </w:rPr>
          </w:pPr>
          <w:r w:rsidRPr="00374AAF">
            <w:rPr>
              <w:sz w:val="40"/>
              <w:szCs w:val="40"/>
            </w:rPr>
            <w:t>Table of Contents</w:t>
          </w:r>
        </w:p>
        <w:p w14:paraId="7E58F8B2" w14:textId="3EC847FB"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2</w:t>
          </w:r>
        </w:p>
        <w:p w14:paraId="7E5863E3" w14:textId="074EE20E" w:rsidR="00B27C01" w:rsidRPr="00374AAF" w:rsidRDefault="00B27C01" w:rsidP="00B27C01">
          <w:pPr>
            <w:pStyle w:val="TOC2"/>
            <w:ind w:left="216"/>
            <w:rPr>
              <w:rFonts w:cstheme="minorHAnsi"/>
              <w:sz w:val="24"/>
              <w:szCs w:val="24"/>
            </w:rPr>
          </w:pPr>
          <w:r w:rsidRPr="00374AAF">
            <w:rPr>
              <w:rFonts w:cstheme="minorHAnsi"/>
              <w:sz w:val="24"/>
              <w:szCs w:val="24"/>
            </w:rPr>
            <w:t>Motivations</w:t>
          </w:r>
          <w:r w:rsidRPr="00374AAF">
            <w:rPr>
              <w:rFonts w:cstheme="minorHAnsi"/>
              <w:sz w:val="24"/>
              <w:szCs w:val="24"/>
            </w:rPr>
            <w:ptab w:relativeTo="margin" w:alignment="right" w:leader="dot"/>
          </w:r>
          <w:r w:rsidRPr="00374AAF">
            <w:rPr>
              <w:rFonts w:cstheme="minorHAnsi"/>
              <w:sz w:val="24"/>
              <w:szCs w:val="24"/>
            </w:rPr>
            <w:t>2</w:t>
          </w:r>
        </w:p>
        <w:p w14:paraId="37ED66FF" w14:textId="1B3ECBC7" w:rsidR="00B27C01" w:rsidRPr="00374AAF" w:rsidRDefault="00B27C01" w:rsidP="00B27C01">
          <w:pPr>
            <w:pStyle w:val="TOC2"/>
            <w:ind w:left="216"/>
            <w:rPr>
              <w:rFonts w:cstheme="minorHAnsi"/>
              <w:sz w:val="24"/>
              <w:szCs w:val="24"/>
            </w:rPr>
          </w:pPr>
          <w:r w:rsidRPr="00374AAF">
            <w:rPr>
              <w:rFonts w:cstheme="minorHAnsi"/>
              <w:sz w:val="24"/>
              <w:szCs w:val="24"/>
            </w:rPr>
            <w:t>Goals and Objectives</w:t>
          </w:r>
          <w:r w:rsidRPr="00374AAF">
            <w:rPr>
              <w:rFonts w:cstheme="minorHAnsi"/>
              <w:sz w:val="24"/>
              <w:szCs w:val="24"/>
            </w:rPr>
            <w:ptab w:relativeTo="margin" w:alignment="right" w:leader="dot"/>
          </w:r>
          <w:r w:rsidRPr="00374AAF">
            <w:rPr>
              <w:rFonts w:cstheme="minorHAnsi"/>
              <w:sz w:val="24"/>
              <w:szCs w:val="24"/>
            </w:rPr>
            <w:t>3</w:t>
          </w:r>
        </w:p>
        <w:p w14:paraId="29951616" w14:textId="7E2DEF3E" w:rsidR="00B27C01" w:rsidRPr="00374AAF" w:rsidRDefault="00B27C01" w:rsidP="00B27C01">
          <w:pPr>
            <w:pStyle w:val="TOC2"/>
            <w:ind w:left="216"/>
            <w:rPr>
              <w:rFonts w:cstheme="minorHAnsi"/>
              <w:sz w:val="24"/>
              <w:szCs w:val="24"/>
            </w:rPr>
          </w:pPr>
          <w:r w:rsidRPr="00374AAF">
            <w:rPr>
              <w:rFonts w:cstheme="minorHAnsi"/>
              <w:sz w:val="24"/>
              <w:szCs w:val="24"/>
            </w:rPr>
            <w:t>Function</w:t>
          </w:r>
          <w:r w:rsidRPr="00374AAF">
            <w:rPr>
              <w:rFonts w:cstheme="minorHAnsi"/>
              <w:sz w:val="24"/>
              <w:szCs w:val="24"/>
            </w:rPr>
            <w:ptab w:relativeTo="margin" w:alignment="right" w:leader="dot"/>
          </w:r>
          <w:r w:rsidRPr="00374AAF">
            <w:rPr>
              <w:rFonts w:cstheme="minorHAnsi"/>
              <w:sz w:val="24"/>
              <w:szCs w:val="24"/>
            </w:rPr>
            <w:t>3</w:t>
          </w:r>
        </w:p>
        <w:p w14:paraId="577D0E7A" w14:textId="0F95C551" w:rsidR="00B27C01" w:rsidRPr="00374AAF" w:rsidRDefault="00B27C01" w:rsidP="00B27C01">
          <w:pPr>
            <w:pStyle w:val="TOC2"/>
            <w:ind w:left="216"/>
            <w:rPr>
              <w:rFonts w:cstheme="minorHAnsi"/>
              <w:sz w:val="24"/>
              <w:szCs w:val="24"/>
            </w:rPr>
          </w:pPr>
          <w:r w:rsidRPr="00374AAF">
            <w:rPr>
              <w:rFonts w:cstheme="minorHAnsi"/>
              <w:sz w:val="24"/>
              <w:szCs w:val="24"/>
            </w:rPr>
            <w:t>Criteria and Constraints</w:t>
          </w:r>
          <w:r w:rsidRPr="00374AAF">
            <w:rPr>
              <w:rFonts w:cstheme="minorHAnsi"/>
              <w:sz w:val="24"/>
              <w:szCs w:val="24"/>
            </w:rPr>
            <w:ptab w:relativeTo="margin" w:alignment="right" w:leader="dot"/>
          </w:r>
          <w:r w:rsidRPr="00374AAF">
            <w:rPr>
              <w:rFonts w:cstheme="minorHAnsi"/>
              <w:sz w:val="24"/>
              <w:szCs w:val="24"/>
            </w:rPr>
            <w:t>3</w:t>
          </w:r>
        </w:p>
        <w:p w14:paraId="73A138E8" w14:textId="42D1F86D" w:rsidR="00B27C01" w:rsidRPr="00374AAF" w:rsidRDefault="00B27C01" w:rsidP="00B27C01">
          <w:pPr>
            <w:pStyle w:val="TOC2"/>
            <w:ind w:left="216"/>
            <w:rPr>
              <w:rFonts w:cstheme="minorHAnsi"/>
              <w:sz w:val="24"/>
              <w:szCs w:val="24"/>
            </w:rPr>
          </w:pPr>
          <w:r w:rsidRPr="00374AAF">
            <w:rPr>
              <w:rFonts w:cstheme="minorHAnsi"/>
              <w:sz w:val="24"/>
              <w:szCs w:val="24"/>
            </w:rPr>
            <w:t>Broader Impacts</w:t>
          </w:r>
          <w:r w:rsidRPr="00374AAF">
            <w:rPr>
              <w:rFonts w:cstheme="minorHAnsi"/>
              <w:sz w:val="24"/>
              <w:szCs w:val="24"/>
            </w:rPr>
            <w:ptab w:relativeTo="margin" w:alignment="right" w:leader="dot"/>
          </w:r>
          <w:r w:rsidR="003F1B6B">
            <w:rPr>
              <w:rFonts w:cstheme="minorHAnsi"/>
              <w:sz w:val="24"/>
              <w:szCs w:val="24"/>
            </w:rPr>
            <w:t>4</w:t>
          </w:r>
        </w:p>
        <w:p w14:paraId="4A593AA2" w14:textId="4CED4220"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5</w:t>
          </w:r>
        </w:p>
        <w:p w14:paraId="7F1DFFCC" w14:textId="5EC5F5DB"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Ideas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7</w:t>
          </w:r>
        </w:p>
        <w:p w14:paraId="324CCD45" w14:textId="392FC61F"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10</w:t>
          </w:r>
        </w:p>
        <w:p w14:paraId="270446F9" w14:textId="6D4D6079"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DF6605">
            <w:rPr>
              <w:rFonts w:asciiTheme="minorHAnsi" w:hAnsiTheme="minorHAnsi" w:cstheme="minorHAnsi"/>
              <w:b/>
              <w:bCs/>
              <w:sz w:val="24"/>
              <w:szCs w:val="24"/>
            </w:rPr>
            <w:t>2</w:t>
          </w:r>
        </w:p>
        <w:p w14:paraId="5D64D35E" w14:textId="229F1838" w:rsidR="00E0087D" w:rsidRPr="00374AAF" w:rsidRDefault="00E0087D" w:rsidP="00E0087D">
          <w:pPr>
            <w:pStyle w:val="TOC2"/>
            <w:ind w:left="216"/>
            <w:rPr>
              <w:rFonts w:cstheme="minorHAnsi"/>
              <w:sz w:val="24"/>
              <w:szCs w:val="24"/>
            </w:rPr>
          </w:pPr>
          <w:r>
            <w:rPr>
              <w:rFonts w:cstheme="minorHAnsi"/>
              <w:sz w:val="24"/>
              <w:szCs w:val="24"/>
            </w:rPr>
            <w:t>Code Base Characterization</w:t>
          </w:r>
          <w:r w:rsidRPr="00374AAF">
            <w:rPr>
              <w:rFonts w:cstheme="minorHAnsi"/>
              <w:sz w:val="24"/>
              <w:szCs w:val="24"/>
            </w:rPr>
            <w:ptab w:relativeTo="margin" w:alignment="right" w:leader="dot"/>
          </w:r>
          <w:r w:rsidR="00DF6605">
            <w:rPr>
              <w:rFonts w:cstheme="minorHAnsi"/>
              <w:sz w:val="24"/>
              <w:szCs w:val="24"/>
            </w:rPr>
            <w:t>13</w:t>
          </w:r>
        </w:p>
        <w:p w14:paraId="39769B6C" w14:textId="1F1DDA3F" w:rsidR="00E0087D" w:rsidRDefault="00E0087D" w:rsidP="00E0087D">
          <w:pPr>
            <w:pStyle w:val="TOC2"/>
            <w:ind w:left="216" w:firstLine="504"/>
            <w:rPr>
              <w:rFonts w:cstheme="minorHAnsi"/>
              <w:sz w:val="24"/>
              <w:szCs w:val="24"/>
            </w:rPr>
          </w:pPr>
          <w:r>
            <w:rPr>
              <w:rFonts w:cstheme="minorHAnsi"/>
              <w:sz w:val="24"/>
              <w:szCs w:val="24"/>
            </w:rPr>
            <w:t>Code Structure Overview</w:t>
          </w:r>
          <w:r w:rsidRPr="00374AAF">
            <w:rPr>
              <w:rFonts w:cstheme="minorHAnsi"/>
              <w:sz w:val="24"/>
              <w:szCs w:val="24"/>
            </w:rPr>
            <w:ptab w:relativeTo="margin" w:alignment="right" w:leader="dot"/>
          </w:r>
          <w:r w:rsidR="00DF6605">
            <w:rPr>
              <w:rFonts w:cstheme="minorHAnsi"/>
              <w:sz w:val="24"/>
              <w:szCs w:val="24"/>
            </w:rPr>
            <w:t>13</w:t>
          </w:r>
        </w:p>
        <w:p w14:paraId="2C65C75B" w14:textId="5E15EEF5" w:rsidR="00E0087D" w:rsidRDefault="00E0087D" w:rsidP="00E0087D">
          <w:pPr>
            <w:pStyle w:val="TOC2"/>
            <w:ind w:left="216" w:firstLine="504"/>
            <w:rPr>
              <w:rFonts w:cstheme="minorHAnsi"/>
              <w:sz w:val="24"/>
              <w:szCs w:val="24"/>
            </w:rPr>
          </w:pPr>
          <w:r>
            <w:rPr>
              <w:rFonts w:cstheme="minorHAnsi"/>
              <w:sz w:val="24"/>
              <w:szCs w:val="24"/>
            </w:rPr>
            <w:t>Newly Added Features</w:t>
          </w:r>
          <w:r w:rsidRPr="00374AAF">
            <w:rPr>
              <w:rFonts w:cstheme="minorHAnsi"/>
              <w:sz w:val="24"/>
              <w:szCs w:val="24"/>
            </w:rPr>
            <w:ptab w:relativeTo="margin" w:alignment="right" w:leader="dot"/>
          </w:r>
          <w:r w:rsidR="00DF6605">
            <w:rPr>
              <w:rFonts w:cstheme="minorHAnsi"/>
              <w:sz w:val="24"/>
              <w:szCs w:val="24"/>
            </w:rPr>
            <w:t>22</w:t>
          </w:r>
        </w:p>
        <w:p w14:paraId="3E20FED8" w14:textId="7D8A0F73"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25</w:t>
          </w:r>
        </w:p>
        <w:p w14:paraId="2D68F912" w14:textId="57B317FB" w:rsidR="00E0087D" w:rsidRDefault="00E0087D" w:rsidP="00E0087D">
          <w:pPr>
            <w:pStyle w:val="TOC2"/>
            <w:ind w:left="216"/>
            <w:rPr>
              <w:rFonts w:cstheme="minorHAnsi"/>
              <w:sz w:val="24"/>
              <w:szCs w:val="24"/>
            </w:rPr>
          </w:pPr>
          <w:r>
            <w:rPr>
              <w:rFonts w:cstheme="minorHAnsi"/>
              <w:sz w:val="24"/>
              <w:szCs w:val="24"/>
            </w:rPr>
            <w:t>Randomized Game Board</w:t>
          </w:r>
          <w:r w:rsidRPr="00374AAF">
            <w:rPr>
              <w:rFonts w:cstheme="minorHAnsi"/>
              <w:sz w:val="24"/>
              <w:szCs w:val="24"/>
            </w:rPr>
            <w:ptab w:relativeTo="margin" w:alignment="right" w:leader="dot"/>
          </w:r>
          <w:r w:rsidR="00DF6605">
            <w:rPr>
              <w:rFonts w:cstheme="minorHAnsi"/>
              <w:sz w:val="24"/>
              <w:szCs w:val="24"/>
            </w:rPr>
            <w:t>28</w:t>
          </w:r>
        </w:p>
        <w:p w14:paraId="581BBC0E" w14:textId="159FC414"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28</w:t>
          </w:r>
        </w:p>
        <w:p w14:paraId="27E12A44" w14:textId="63D0CDDD"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sidR="00DF6605">
            <w:rPr>
              <w:rFonts w:cstheme="minorHAnsi"/>
              <w:sz w:val="24"/>
              <w:szCs w:val="24"/>
            </w:rPr>
            <w:t>30</w:t>
          </w:r>
        </w:p>
        <w:p w14:paraId="1BAC6824" w14:textId="44C75E57"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36</w:t>
          </w:r>
        </w:p>
        <w:p w14:paraId="3D867A99" w14:textId="4EFB3EEB"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41</w:t>
          </w:r>
        </w:p>
        <w:p w14:paraId="2F27F983" w14:textId="62D85E11" w:rsidR="00E0087D" w:rsidRDefault="00E0087D" w:rsidP="00E0087D">
          <w:pPr>
            <w:pStyle w:val="TOC2"/>
            <w:ind w:left="216"/>
            <w:rPr>
              <w:rFonts w:cstheme="minorHAnsi"/>
              <w:sz w:val="24"/>
              <w:szCs w:val="24"/>
            </w:rPr>
          </w:pPr>
          <w:r>
            <w:rPr>
              <w:rFonts w:cstheme="minorHAnsi"/>
              <w:sz w:val="24"/>
              <w:szCs w:val="24"/>
            </w:rPr>
            <w:t>Wind Effects with Seeded Stochasticity</w:t>
          </w:r>
          <w:r w:rsidRPr="00374AAF">
            <w:rPr>
              <w:rFonts w:cstheme="minorHAnsi"/>
              <w:sz w:val="24"/>
              <w:szCs w:val="24"/>
            </w:rPr>
            <w:ptab w:relativeTo="margin" w:alignment="right" w:leader="dot"/>
          </w:r>
          <w:r w:rsidR="00DF6605">
            <w:rPr>
              <w:rFonts w:cstheme="minorHAnsi"/>
              <w:sz w:val="24"/>
              <w:szCs w:val="24"/>
            </w:rPr>
            <w:t>43</w:t>
          </w:r>
        </w:p>
        <w:p w14:paraId="0DF537EF" w14:textId="5CB2914D"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43</w:t>
          </w:r>
        </w:p>
        <w:p w14:paraId="136F7D5B" w14:textId="5E56C918"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4</w:t>
          </w:r>
          <w:r w:rsidR="00DF6605">
            <w:rPr>
              <w:rFonts w:cstheme="minorHAnsi"/>
              <w:sz w:val="24"/>
              <w:szCs w:val="24"/>
            </w:rPr>
            <w:t>5</w:t>
          </w:r>
        </w:p>
        <w:p w14:paraId="3728C202" w14:textId="7FBB1626"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51</w:t>
          </w:r>
        </w:p>
        <w:p w14:paraId="7C42138E" w14:textId="08A5A2A7"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56</w:t>
          </w:r>
        </w:p>
        <w:p w14:paraId="2B9BE57E" w14:textId="793570D2" w:rsidR="00E0087D" w:rsidRDefault="00E0087D" w:rsidP="00E0087D">
          <w:pPr>
            <w:pStyle w:val="TOC2"/>
            <w:ind w:left="216"/>
            <w:rPr>
              <w:rFonts w:cstheme="minorHAnsi"/>
              <w:sz w:val="24"/>
              <w:szCs w:val="24"/>
            </w:rPr>
          </w:pPr>
          <w:r>
            <w:rPr>
              <w:rFonts w:cstheme="minorHAnsi"/>
              <w:sz w:val="24"/>
              <w:szCs w:val="24"/>
            </w:rPr>
            <w:t>Reinforcement Learning Support</w:t>
          </w:r>
          <w:r w:rsidRPr="00374AAF">
            <w:rPr>
              <w:rFonts w:cstheme="minorHAnsi"/>
              <w:sz w:val="24"/>
              <w:szCs w:val="24"/>
            </w:rPr>
            <w:ptab w:relativeTo="margin" w:alignment="right" w:leader="dot"/>
          </w:r>
          <w:r w:rsidR="00DF6605">
            <w:rPr>
              <w:rFonts w:cstheme="minorHAnsi"/>
              <w:sz w:val="24"/>
              <w:szCs w:val="24"/>
            </w:rPr>
            <w:t>58</w:t>
          </w:r>
        </w:p>
        <w:p w14:paraId="3305DB6A" w14:textId="48731A33" w:rsidR="00DF6605" w:rsidRDefault="00DF6605" w:rsidP="00DF6605">
          <w:pPr>
            <w:pStyle w:val="TOC2"/>
            <w:ind w:left="216" w:firstLine="504"/>
            <w:rPr>
              <w:rFonts w:cstheme="minorHAnsi"/>
              <w:sz w:val="24"/>
              <w:szCs w:val="24"/>
            </w:rPr>
          </w:pPr>
          <w:r>
            <w:rPr>
              <w:rFonts w:cstheme="minorHAnsi"/>
              <w:sz w:val="24"/>
              <w:szCs w:val="24"/>
            </w:rPr>
            <w:t>AI Agent Integration Process</w:t>
          </w:r>
          <w:r w:rsidRPr="00374AAF">
            <w:rPr>
              <w:rFonts w:cstheme="minorHAnsi"/>
              <w:sz w:val="24"/>
              <w:szCs w:val="24"/>
            </w:rPr>
            <w:ptab w:relativeTo="margin" w:alignment="right" w:leader="dot"/>
          </w:r>
          <w:r>
            <w:rPr>
              <w:rFonts w:cstheme="minorHAnsi"/>
              <w:sz w:val="24"/>
              <w:szCs w:val="24"/>
            </w:rPr>
            <w:t>58</w:t>
          </w:r>
        </w:p>
        <w:p w14:paraId="6DC7EB8F" w14:textId="19E4DB5B"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63</w:t>
          </w:r>
        </w:p>
        <w:p w14:paraId="16BFD084" w14:textId="0BF808E5" w:rsidR="00E0087D" w:rsidRDefault="00E0087D" w:rsidP="00E0087D">
          <w:pPr>
            <w:pStyle w:val="TOC2"/>
            <w:ind w:left="216"/>
            <w:rPr>
              <w:rFonts w:cstheme="minorHAnsi"/>
              <w:sz w:val="24"/>
              <w:szCs w:val="24"/>
            </w:rPr>
          </w:pPr>
          <w:r>
            <w:rPr>
              <w:rFonts w:cstheme="minorHAnsi"/>
              <w:sz w:val="24"/>
              <w:szCs w:val="24"/>
            </w:rPr>
            <w:t>Drone Destruction Animation</w:t>
          </w:r>
          <w:r w:rsidRPr="00374AAF">
            <w:rPr>
              <w:rFonts w:cstheme="minorHAnsi"/>
              <w:sz w:val="24"/>
              <w:szCs w:val="24"/>
            </w:rPr>
            <w:ptab w:relativeTo="margin" w:alignment="right" w:leader="dot"/>
          </w:r>
          <w:r w:rsidR="00DF6605">
            <w:rPr>
              <w:rFonts w:cstheme="minorHAnsi"/>
              <w:sz w:val="24"/>
              <w:szCs w:val="24"/>
            </w:rPr>
            <w:t>65</w:t>
          </w:r>
        </w:p>
        <w:p w14:paraId="692C4370" w14:textId="6FC44173" w:rsidR="00DF6605" w:rsidRDefault="00DF6605" w:rsidP="00DF6605">
          <w:pPr>
            <w:pStyle w:val="TOC2"/>
            <w:ind w:left="216" w:firstLine="504"/>
            <w:rPr>
              <w:rFonts w:cstheme="minorHAnsi"/>
              <w:sz w:val="24"/>
              <w:szCs w:val="24"/>
            </w:rPr>
          </w:pPr>
          <w:r>
            <w:rPr>
              <w:rFonts w:cstheme="minorHAnsi"/>
              <w:sz w:val="24"/>
              <w:szCs w:val="24"/>
            </w:rPr>
            <w:t>Animation Design Process</w:t>
          </w:r>
          <w:r w:rsidRPr="00374AAF">
            <w:rPr>
              <w:rFonts w:cstheme="minorHAnsi"/>
              <w:sz w:val="24"/>
              <w:szCs w:val="24"/>
            </w:rPr>
            <w:ptab w:relativeTo="margin" w:alignment="right" w:leader="dot"/>
          </w:r>
          <w:r>
            <w:rPr>
              <w:rFonts w:cstheme="minorHAnsi"/>
              <w:sz w:val="24"/>
              <w:szCs w:val="24"/>
            </w:rPr>
            <w:t>65</w:t>
          </w:r>
        </w:p>
        <w:p w14:paraId="79706DAB" w14:textId="1215D433" w:rsidR="00DF6605" w:rsidRPr="00DF6605" w:rsidRDefault="00DF6605" w:rsidP="00DF6605">
          <w:pPr>
            <w:pStyle w:val="TOC2"/>
            <w:ind w:left="216" w:firstLine="504"/>
            <w:rPr>
              <w:rFonts w:cstheme="minorHAnsi"/>
              <w:sz w:val="24"/>
              <w:szCs w:val="24"/>
            </w:rPr>
          </w:pPr>
          <w:r>
            <w:rPr>
              <w:rFonts w:cstheme="minorHAnsi"/>
              <w:sz w:val="24"/>
              <w:szCs w:val="24"/>
            </w:rPr>
            <w:lastRenderedPageBreak/>
            <w:t>Future Improvement Ideas</w:t>
          </w:r>
          <w:r w:rsidRPr="00374AAF">
            <w:rPr>
              <w:rFonts w:cstheme="minorHAnsi"/>
              <w:sz w:val="24"/>
              <w:szCs w:val="24"/>
            </w:rPr>
            <w:ptab w:relativeTo="margin" w:alignment="right" w:leader="dot"/>
          </w:r>
          <w:r>
            <w:rPr>
              <w:rFonts w:cstheme="minorHAnsi"/>
              <w:sz w:val="24"/>
              <w:szCs w:val="24"/>
            </w:rPr>
            <w:t>71</w:t>
          </w:r>
        </w:p>
        <w:p w14:paraId="57AF2534" w14:textId="2AD65561" w:rsidR="00E0087D" w:rsidRDefault="00E0087D" w:rsidP="00E0087D">
          <w:pPr>
            <w:pStyle w:val="TOC2"/>
            <w:ind w:left="216"/>
            <w:rPr>
              <w:rFonts w:cstheme="minorHAnsi"/>
              <w:sz w:val="24"/>
              <w:szCs w:val="24"/>
            </w:rPr>
          </w:pPr>
          <w:r>
            <w:rPr>
              <w:rFonts w:cstheme="minorHAnsi"/>
              <w:sz w:val="24"/>
              <w:szCs w:val="24"/>
            </w:rPr>
            <w:t>New Drone Unit</w:t>
          </w:r>
          <w:r w:rsidRPr="00374AAF">
            <w:rPr>
              <w:rFonts w:cstheme="minorHAnsi"/>
              <w:sz w:val="24"/>
              <w:szCs w:val="24"/>
            </w:rPr>
            <w:ptab w:relativeTo="margin" w:alignment="right" w:leader="dot"/>
          </w:r>
          <w:r w:rsidR="00DF6605">
            <w:rPr>
              <w:rFonts w:cstheme="minorHAnsi"/>
              <w:sz w:val="24"/>
              <w:szCs w:val="24"/>
            </w:rPr>
            <w:t>73</w:t>
          </w:r>
        </w:p>
        <w:p w14:paraId="3E0EFB20" w14:textId="36AE4135" w:rsidR="00DF6605" w:rsidRDefault="00DF6605" w:rsidP="00DF6605">
          <w:pPr>
            <w:pStyle w:val="TOC2"/>
            <w:ind w:left="216" w:firstLine="504"/>
            <w:rPr>
              <w:rFonts w:cstheme="minorHAnsi"/>
              <w:sz w:val="24"/>
              <w:szCs w:val="24"/>
            </w:rPr>
          </w:pPr>
          <w:r>
            <w:rPr>
              <w:rFonts w:cstheme="minorHAnsi"/>
              <w:sz w:val="24"/>
              <w:szCs w:val="24"/>
            </w:rPr>
            <w:t>Drone Implementation Ideas</w:t>
          </w:r>
          <w:r w:rsidRPr="00374AAF">
            <w:rPr>
              <w:rFonts w:cstheme="minorHAnsi"/>
              <w:sz w:val="24"/>
              <w:szCs w:val="24"/>
            </w:rPr>
            <w:ptab w:relativeTo="margin" w:alignment="right" w:leader="dot"/>
          </w:r>
          <w:r>
            <w:rPr>
              <w:rFonts w:cstheme="minorHAnsi"/>
              <w:sz w:val="24"/>
              <w:szCs w:val="24"/>
            </w:rPr>
            <w:t>73</w:t>
          </w:r>
        </w:p>
        <w:p w14:paraId="5FC4C900" w14:textId="1AED39A3" w:rsidR="00DF6605" w:rsidRDefault="00DF6605" w:rsidP="00DF6605">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76</w:t>
          </w:r>
        </w:p>
        <w:p w14:paraId="1B5FDEB1" w14:textId="48C078B7" w:rsidR="00DF6605" w:rsidRDefault="00DF6605" w:rsidP="00DF6605">
          <w:pPr>
            <w:pStyle w:val="TOC2"/>
            <w:ind w:left="216" w:firstLine="504"/>
            <w:rPr>
              <w:rFonts w:cstheme="minorHAnsi"/>
              <w:sz w:val="24"/>
              <w:szCs w:val="24"/>
            </w:rPr>
          </w:pPr>
          <w:r>
            <w:rPr>
              <w:rFonts w:cstheme="minorHAnsi"/>
              <w:sz w:val="24"/>
              <w:szCs w:val="24"/>
            </w:rPr>
            <w:t>Unit Structure Diagram</w:t>
          </w:r>
          <w:r w:rsidRPr="00374AAF">
            <w:rPr>
              <w:rFonts w:cstheme="minorHAnsi"/>
              <w:sz w:val="24"/>
              <w:szCs w:val="24"/>
            </w:rPr>
            <w:ptab w:relativeTo="margin" w:alignment="right" w:leader="dot"/>
          </w:r>
          <w:r>
            <w:rPr>
              <w:rFonts w:cstheme="minorHAnsi"/>
              <w:sz w:val="24"/>
              <w:szCs w:val="24"/>
            </w:rPr>
            <w:t>83</w:t>
          </w:r>
        </w:p>
        <w:p w14:paraId="38B976CA" w14:textId="31875077"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86</w:t>
          </w:r>
        </w:p>
        <w:p w14:paraId="49DBBF1E" w14:textId="38FAADD9" w:rsidR="00DF6605" w:rsidRPr="00374AAF" w:rsidRDefault="00DF6605" w:rsidP="00DF6605">
          <w:pPr>
            <w:pStyle w:val="TOC1"/>
            <w:rPr>
              <w:rFonts w:asciiTheme="minorHAnsi" w:hAnsiTheme="minorHAnsi" w:cstheme="minorHAnsi"/>
              <w:sz w:val="24"/>
              <w:szCs w:val="24"/>
            </w:rPr>
          </w:pPr>
          <w:r w:rsidRPr="00374AAF">
            <w:rPr>
              <w:rFonts w:asciiTheme="minorHAnsi" w:hAnsiTheme="minorHAnsi" w:cstheme="minorHAnsi"/>
              <w:b/>
              <w:bCs/>
              <w:sz w:val="24"/>
              <w:szCs w:val="24"/>
            </w:rPr>
            <w:t>Budget</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88</w:t>
          </w:r>
        </w:p>
        <w:p w14:paraId="703F5CE5" w14:textId="6F70C2EF" w:rsidR="00DF6605" w:rsidRDefault="00DF6605" w:rsidP="00DF6605">
          <w:pPr>
            <w:pStyle w:val="TOC1"/>
            <w:rPr>
              <w:rFonts w:asciiTheme="minorHAnsi" w:hAnsiTheme="minorHAnsi" w:cstheme="minorHAnsi"/>
              <w:b/>
              <w:bCs/>
              <w:sz w:val="24"/>
              <w:szCs w:val="24"/>
            </w:rPr>
          </w:pPr>
          <w:r w:rsidRPr="00374AAF">
            <w:rPr>
              <w:rFonts w:asciiTheme="minorHAnsi" w:hAnsiTheme="minorHAnsi" w:cstheme="minorHAnsi"/>
              <w:b/>
              <w:bCs/>
              <w:sz w:val="24"/>
              <w:szCs w:val="24"/>
            </w:rPr>
            <w:t>Project Milestones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89</w:t>
          </w:r>
        </w:p>
        <w:p w14:paraId="15BF281B" w14:textId="73AD4D0F"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Project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90</w:t>
          </w:r>
        </w:p>
        <w:p w14:paraId="0682A332" w14:textId="69CC1DA8"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Conclusion</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91</w:t>
          </w:r>
        </w:p>
        <w:p w14:paraId="33D66519" w14:textId="089B89FB" w:rsidR="00B27C01" w:rsidRP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92</w:t>
          </w:r>
        </w:p>
      </w:sdtContent>
    </w:sdt>
    <w:p w14:paraId="23FB7274" w14:textId="77777777" w:rsidR="00B27C01" w:rsidRDefault="00B27C01" w:rsidP="005B2459">
      <w:pPr>
        <w:pStyle w:val="Heading1"/>
      </w:pPr>
    </w:p>
    <w:p w14:paraId="61391A5E" w14:textId="77777777" w:rsidR="00B27C01" w:rsidRDefault="00B27C01">
      <w:pPr>
        <w:rPr>
          <w:sz w:val="40"/>
          <w:szCs w:val="40"/>
        </w:rPr>
      </w:pPr>
      <w:r>
        <w:br w:type="page"/>
      </w: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C71739">
      <w:pPr>
        <w:pStyle w:val="Heading1"/>
        <w:spacing w:before="0" w:line="240" w:lineRule="auto"/>
        <w:jc w:val="both"/>
        <w:rPr>
          <w:rFonts w:asciiTheme="majorHAnsi" w:hAnsiTheme="majorHAnsi" w:cstheme="majorHAnsi"/>
          <w:color w:val="1F3864" w:themeColor="accent1" w:themeShade="80"/>
          <w:sz w:val="32"/>
          <w:szCs w:val="32"/>
        </w:rPr>
      </w:pPr>
      <w:bookmarkStart w:id="2" w:name="_e6dmjrt4ixtw" w:colFirst="0" w:colLast="0"/>
      <w:bookmarkEnd w:id="2"/>
      <w:r w:rsidRPr="00C71739">
        <w:rPr>
          <w:rFonts w:asciiTheme="majorHAnsi" w:hAnsiTheme="majorHAnsi" w:cstheme="majorHAnsi"/>
          <w:color w:val="1F3864" w:themeColor="accent1" w:themeShade="80"/>
          <w:sz w:val="32"/>
          <w:szCs w:val="32"/>
        </w:rPr>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3" w:name="_nz506ngsmrmm" w:colFirst="0" w:colLast="0"/>
      <w:bookmarkEnd w:id="3"/>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4" w:name="_xiewnipcnjd" w:colFirst="0" w:colLast="0"/>
      <w:bookmarkEnd w:id="4"/>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5" w:name="_gjvz6lb54vs5" w:colFirst="0" w:colLast="0"/>
      <w:bookmarkStart w:id="6" w:name="_sdppxm9tpfnr" w:colFirst="0" w:colLast="0"/>
      <w:bookmarkStart w:id="7" w:name="_Hlk20842581"/>
      <w:bookmarkEnd w:id="5"/>
      <w:bookmarkEnd w:id="6"/>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7F7E2E5D" w:rsidR="003F1B6B" w:rsidRPr="00B52F72" w:rsidRDefault="003F1B6B" w:rsidP="00C71739">
      <w:pPr>
        <w:spacing w:line="288" w:lineRule="auto"/>
        <w:jc w:val="both"/>
        <w:rPr>
          <w:rFonts w:ascii="Times New Roman" w:hAnsi="Times New Roman" w:cs="Times New Roman"/>
          <w:sz w:val="24"/>
          <w:szCs w:val="24"/>
        </w:rPr>
      </w:pPr>
      <w:bookmarkStart w:id="8" w:name="_hlsx01rrez3z" w:colFirst="0" w:colLast="0"/>
      <w:bookmarkEnd w:id="8"/>
      <w:r w:rsidRPr="00B52F72">
        <w:rPr>
          <w:rFonts w:ascii="Times New Roman" w:hAnsi="Times New Roman" w:cs="Times New Roman"/>
          <w:sz w:val="24"/>
          <w:szCs w:val="24"/>
        </w:rPr>
        <w:t xml:space="preserve">Due to the nature of the game, the most significant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9" w:name="_4qnabgmr8e9f" w:colFirst="0" w:colLast="0"/>
      <w:bookmarkEnd w:id="9"/>
    </w:p>
    <w:p w14:paraId="7E9437BF" w14:textId="1976B9E0" w:rsidR="003F1B6B" w:rsidRPr="003F1B6B" w:rsidRDefault="003F1B6B" w:rsidP="00945C60">
      <w:pPr>
        <w:pStyle w:val="TOCHeading"/>
        <w:spacing w:line="288" w:lineRule="auto"/>
        <w:jc w:val="both"/>
        <w:rPr>
          <w:color w:val="auto"/>
          <w:sz w:val="40"/>
          <w:szCs w:val="40"/>
        </w:rPr>
      </w:pPr>
      <w:bookmarkStart w:id="10" w:name="_ii6tsu4zzcqm" w:colFirst="0" w:colLast="0"/>
      <w:bookmarkEnd w:id="10"/>
      <w:r w:rsidRPr="003F1B6B">
        <w:rPr>
          <w:rFonts w:ascii="Times New Roman" w:hAnsi="Times New Roman" w:cs="Times New Roman"/>
          <w:color w:val="auto"/>
          <w:sz w:val="24"/>
          <w:szCs w:val="24"/>
        </w:rPr>
        <w:lastRenderedPageBreak/>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7FC4F9F1" w14:textId="77777777" w:rsidR="003F1B6B" w:rsidRDefault="003F1B6B" w:rsidP="00945C60">
      <w:pPr>
        <w:jc w:val="both"/>
        <w:rPr>
          <w:rFonts w:asciiTheme="majorHAnsi" w:eastAsiaTheme="majorEastAsia" w:hAnsiTheme="majorHAnsi" w:cstheme="majorBidi"/>
          <w:color w:val="2F5496" w:themeColor="accent1" w:themeShade="BF"/>
          <w:sz w:val="40"/>
          <w:szCs w:val="40"/>
          <w:lang w:val="en-US"/>
        </w:rPr>
      </w:pPr>
      <w:r>
        <w:rPr>
          <w:sz w:val="40"/>
          <w:szCs w:val="40"/>
        </w:rPr>
        <w:br w:type="page"/>
      </w:r>
    </w:p>
    <w:p w14:paraId="76290165" w14:textId="77777777" w:rsidR="003B3061" w:rsidRPr="009408C3" w:rsidRDefault="003B3061"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p w14:paraId="1E2785AA" w14:textId="77777777" w:rsidR="003B3061" w:rsidRDefault="003B3061" w:rsidP="003B3061"/>
    <w:tbl>
      <w:tblPr>
        <w:tblW w:w="9345" w:type="dxa"/>
        <w:tblLayout w:type="fixed"/>
        <w:tblLook w:val="0600" w:firstRow="0" w:lastRow="0" w:firstColumn="0" w:lastColumn="0" w:noHBand="1" w:noVBand="1"/>
      </w:tblPr>
      <w:tblGrid>
        <w:gridCol w:w="630"/>
        <w:gridCol w:w="8715"/>
      </w:tblGrid>
      <w:tr w:rsidR="003B3061" w14:paraId="6C90C2D5" w14:textId="77777777" w:rsidTr="003B3061">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D3F9BE7" w14:textId="77777777" w:rsidR="003B3061" w:rsidRDefault="003B3061">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4CE242" w14:textId="77777777" w:rsidR="003B3061" w:rsidRDefault="003B3061">
            <w:pPr>
              <w:widowControl w:val="0"/>
              <w:jc w:val="center"/>
              <w:rPr>
                <w:sz w:val="20"/>
                <w:szCs w:val="20"/>
              </w:rPr>
            </w:pPr>
            <w:r>
              <w:rPr>
                <w:sz w:val="24"/>
                <w:szCs w:val="24"/>
              </w:rPr>
              <w:t>Description</w:t>
            </w:r>
          </w:p>
        </w:tc>
      </w:tr>
      <w:tr w:rsidR="003B3061" w14:paraId="7FCE7BBB"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088F62D0" w14:textId="77777777" w:rsidR="003B3061" w:rsidRDefault="003B3061">
            <w:pPr>
              <w:widowControl w:val="0"/>
              <w:rPr>
                <w:sz w:val="20"/>
                <w:szCs w:val="20"/>
              </w:rPr>
            </w:pPr>
            <w:r>
              <w:rPr>
                <w:sz w:val="28"/>
                <w:szCs w:val="28"/>
              </w:rPr>
              <w:t>Characterize Codebase</w:t>
            </w:r>
          </w:p>
        </w:tc>
      </w:tr>
      <w:tr w:rsidR="003B3061" w14:paraId="55C46FD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DC1A6" w14:textId="77777777" w:rsidR="003B3061" w:rsidRDefault="003B3061">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AADBF1" w14:textId="77777777" w:rsidR="003B3061" w:rsidRDefault="003B3061">
            <w:pPr>
              <w:widowControl w:val="0"/>
            </w:pPr>
            <w:r>
              <w:t>Each class will have a short description of what it is and its purpose</w:t>
            </w:r>
          </w:p>
        </w:tc>
      </w:tr>
      <w:tr w:rsidR="003B3061" w14:paraId="1FB3AE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0342ED" w14:textId="77777777" w:rsidR="003B3061" w:rsidRDefault="003B3061">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42B644D" w14:textId="77777777" w:rsidR="003B3061" w:rsidRDefault="003B3061">
            <w:pPr>
              <w:widowControl w:val="0"/>
            </w:pPr>
            <w:r>
              <w:t>Each major function will have a description of its purpose</w:t>
            </w:r>
          </w:p>
        </w:tc>
      </w:tr>
      <w:tr w:rsidR="003B3061" w14:paraId="03C379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3B0845" w14:textId="77777777" w:rsidR="003B3061" w:rsidRDefault="003B3061">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B924BF" w14:textId="77777777" w:rsidR="003B3061" w:rsidRDefault="003B3061">
            <w:pPr>
              <w:widowControl w:val="0"/>
            </w:pPr>
            <w:r>
              <w:t>Each major function’s parameters will have a description and include their constraints</w:t>
            </w:r>
          </w:p>
        </w:tc>
      </w:tr>
      <w:tr w:rsidR="003B3061" w14:paraId="6ABBE88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19BDC0" w14:textId="77777777" w:rsidR="003B3061" w:rsidRDefault="003B3061">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91782B" w14:textId="77777777" w:rsidR="003B3061" w:rsidRDefault="003B3061">
            <w:pPr>
              <w:widowControl w:val="0"/>
            </w:pPr>
            <w:r>
              <w:t>Each major function will have a description of its output and the output’s constraints</w:t>
            </w:r>
          </w:p>
        </w:tc>
      </w:tr>
      <w:tr w:rsidR="003B3061" w14:paraId="18142A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D56EBF" w14:textId="77777777" w:rsidR="003B3061" w:rsidRDefault="003B3061">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066317" w14:textId="77777777" w:rsidR="003B3061" w:rsidRDefault="003B3061">
            <w:pPr>
              <w:widowControl w:val="0"/>
            </w:pPr>
            <w:r>
              <w:t>Diagrams of class interactions will be created</w:t>
            </w:r>
          </w:p>
        </w:tc>
      </w:tr>
      <w:tr w:rsidR="003B3061" w14:paraId="26CD294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B6B120" w14:textId="77777777" w:rsidR="003B3061" w:rsidRDefault="003B3061">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B5F6E2" w14:textId="77777777" w:rsidR="003B3061" w:rsidRDefault="003B3061">
            <w:pPr>
              <w:widowControl w:val="0"/>
            </w:pPr>
            <w:r>
              <w:t>There will be an overview of how matches are run by the user</w:t>
            </w:r>
          </w:p>
        </w:tc>
      </w:tr>
      <w:tr w:rsidR="003B3061" w14:paraId="74252F8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7B52EEF" w14:textId="77777777" w:rsidR="003B3061" w:rsidRDefault="003B3061">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D64BC1" w14:textId="77777777" w:rsidR="003B3061" w:rsidRDefault="003B3061">
            <w:pPr>
              <w:widowControl w:val="0"/>
            </w:pPr>
            <w:r>
              <w:t>There will be an overview of how file paths must be set</w:t>
            </w:r>
          </w:p>
        </w:tc>
      </w:tr>
      <w:tr w:rsidR="003B3061" w14:paraId="7DD7664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19C8CEE" w14:textId="77777777" w:rsidR="003B3061" w:rsidRDefault="003B3061">
            <w:pPr>
              <w:widowControl w:val="0"/>
              <w:rPr>
                <w:sz w:val="20"/>
                <w:szCs w:val="20"/>
              </w:rPr>
            </w:pPr>
            <w:r>
              <w:rPr>
                <w:sz w:val="28"/>
                <w:szCs w:val="28"/>
              </w:rPr>
              <w:t>Procedural Generation of Game Board</w:t>
            </w:r>
          </w:p>
        </w:tc>
      </w:tr>
      <w:tr w:rsidR="003B3061" w14:paraId="11F4151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7C314C" w14:textId="77777777" w:rsidR="003B3061" w:rsidRDefault="003B3061">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7C19BB" w14:textId="77777777" w:rsidR="003B3061" w:rsidRDefault="003B3061">
            <w:pPr>
              <w:widowControl w:val="0"/>
            </w:pPr>
            <w:r>
              <w:t>Game board will not exceed 50 nodes in size, excluding the two home bases</w:t>
            </w:r>
          </w:p>
        </w:tc>
      </w:tr>
      <w:tr w:rsidR="003B3061" w14:paraId="38658EA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D90A03" w14:textId="77777777" w:rsidR="003B3061" w:rsidRDefault="003B3061">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61F0F4" w14:textId="77777777" w:rsidR="003B3061" w:rsidRDefault="003B3061">
            <w:pPr>
              <w:widowControl w:val="0"/>
            </w:pPr>
            <w:r>
              <w:t>Game board will be randomly generated</w:t>
            </w:r>
          </w:p>
        </w:tc>
      </w:tr>
      <w:tr w:rsidR="003B3061" w14:paraId="5F20D7F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B1E06CA" w14:textId="77777777" w:rsidR="003B3061" w:rsidRDefault="003B3061">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F74BB9" w14:textId="77777777" w:rsidR="003B3061" w:rsidRDefault="003B3061">
            <w:pPr>
              <w:widowControl w:val="0"/>
            </w:pPr>
            <w:r>
              <w:t>Procedural generation of game board will be seeded</w:t>
            </w:r>
          </w:p>
        </w:tc>
      </w:tr>
      <w:tr w:rsidR="003B3061" w14:paraId="0A5B75D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09FDD1" w14:textId="77777777" w:rsidR="003B3061" w:rsidRDefault="003B3061">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5B01A9" w14:textId="77777777" w:rsidR="003B3061" w:rsidRDefault="003B3061">
            <w:pPr>
              <w:widowControl w:val="0"/>
            </w:pPr>
            <w:r>
              <w:t>Game board will be valid, meaning there is at least one travelable, valid path from one home base to the other</w:t>
            </w:r>
          </w:p>
        </w:tc>
      </w:tr>
      <w:tr w:rsidR="003B3061" w14:paraId="4C5497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1C514A5" w14:textId="77777777" w:rsidR="003B3061" w:rsidRDefault="003B3061">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B5DFB9" w14:textId="77777777" w:rsidR="003B3061" w:rsidRDefault="003B3061">
            <w:pPr>
              <w:widowControl w:val="0"/>
            </w:pPr>
            <w:r>
              <w:t>Game will present user with option to choose a game board that is either “fair” or “unfair”</w:t>
            </w:r>
          </w:p>
        </w:tc>
      </w:tr>
      <w:tr w:rsidR="003B3061" w14:paraId="6D806E4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44C592F" w14:textId="77777777" w:rsidR="003B3061" w:rsidRDefault="003B3061">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0651E3" w14:textId="77777777" w:rsidR="003B3061" w:rsidRDefault="003B3061">
            <w:pPr>
              <w:widowControl w:val="0"/>
            </w:pPr>
            <w:r>
              <w:t>A “fair” game board will be symmetrical, ensuring that the same number of nodes will be passed through when traveling similar paths from either home base and ending at the opposite home base</w:t>
            </w:r>
          </w:p>
        </w:tc>
      </w:tr>
      <w:tr w:rsidR="003B3061" w14:paraId="7206D2C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14249C" w14:textId="77777777" w:rsidR="003B3061" w:rsidRDefault="003B3061">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CD6E21" w14:textId="77777777" w:rsidR="003B3061" w:rsidRDefault="003B3061">
            <w:pPr>
              <w:widowControl w:val="0"/>
            </w:pPr>
            <w:r>
              <w:t>A breadth first search will be used to generate the valid, random game board</w:t>
            </w:r>
          </w:p>
        </w:tc>
      </w:tr>
      <w:tr w:rsidR="003B3061" w14:paraId="72D7729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D05677" w14:textId="77777777" w:rsidR="003B3061" w:rsidRDefault="003B3061">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91BB9D" w14:textId="77777777" w:rsidR="003B3061" w:rsidRDefault="003B3061">
            <w:pPr>
              <w:widowControl w:val="0"/>
            </w:pPr>
            <w:r>
              <w:t>The user will choose a weight to determine the density of node clusters</w:t>
            </w:r>
          </w:p>
        </w:tc>
      </w:tr>
      <w:tr w:rsidR="003B3061" w14:paraId="73FD8C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E52FA51" w14:textId="77777777" w:rsidR="003B3061" w:rsidRDefault="003B3061">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59E6F1" w14:textId="77777777" w:rsidR="003B3061" w:rsidRDefault="003B3061">
            <w:pPr>
              <w:widowControl w:val="0"/>
            </w:pPr>
            <w:r>
              <w:t>An “unfair” game board will favor one of the opposing teams by providing the advantage of having more neutral nodes near their home base</w:t>
            </w:r>
          </w:p>
        </w:tc>
      </w:tr>
      <w:tr w:rsidR="003B3061" w14:paraId="791A681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10432B6" w14:textId="77777777" w:rsidR="003B3061" w:rsidRDefault="003B3061">
            <w:pPr>
              <w:widowControl w:val="0"/>
              <w:rPr>
                <w:sz w:val="20"/>
                <w:szCs w:val="20"/>
              </w:rPr>
            </w:pPr>
            <w:r>
              <w:rPr>
                <w:sz w:val="28"/>
                <w:szCs w:val="28"/>
              </w:rPr>
              <w:t>Wind Effects</w:t>
            </w:r>
          </w:p>
        </w:tc>
      </w:tr>
      <w:tr w:rsidR="003B3061" w14:paraId="5C3D06E5"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51799B1" w14:textId="77777777" w:rsidR="003B3061" w:rsidRDefault="003B3061">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6FC748" w14:textId="77777777" w:rsidR="003B3061" w:rsidRDefault="003B3061">
            <w:pPr>
              <w:widowControl w:val="0"/>
            </w:pPr>
            <w:r>
              <w:t>Wind will be stochastic</w:t>
            </w:r>
          </w:p>
        </w:tc>
      </w:tr>
      <w:tr w:rsidR="003B3061" w14:paraId="26E6E30C"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C3E7534" w14:textId="77777777" w:rsidR="003B3061" w:rsidRDefault="003B3061">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2328F3" w14:textId="77777777" w:rsidR="003B3061" w:rsidRDefault="003B3061">
            <w:pPr>
              <w:widowControl w:val="0"/>
            </w:pPr>
            <w:r>
              <w:t>Stochasticity will be seeded</w:t>
            </w:r>
          </w:p>
        </w:tc>
      </w:tr>
      <w:tr w:rsidR="003B3061" w14:paraId="6C5EF02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A10513" w14:textId="77777777" w:rsidR="003B3061" w:rsidRDefault="003B3061">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4C68D7" w14:textId="77777777" w:rsidR="003B3061" w:rsidRDefault="003B3061">
            <w:pPr>
              <w:widowControl w:val="0"/>
            </w:pPr>
            <w:r>
              <w:t>Wind will affect swarms’ ability to travel</w:t>
            </w:r>
          </w:p>
        </w:tc>
      </w:tr>
      <w:tr w:rsidR="003B3061" w14:paraId="177325A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2EDB50" w14:textId="77777777" w:rsidR="003B3061" w:rsidRDefault="003B3061">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03DE4" w14:textId="77777777" w:rsidR="003B3061" w:rsidRDefault="003B3061">
            <w:pPr>
              <w:widowControl w:val="0"/>
            </w:pPr>
            <w:r>
              <w:t>Wind will visibly affect the scene in the game graphics</w:t>
            </w:r>
          </w:p>
        </w:tc>
      </w:tr>
      <w:tr w:rsidR="003B3061" w14:paraId="0E26323F"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77838A2" w14:textId="77777777" w:rsidR="003B3061" w:rsidRDefault="003B3061">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2164D6" w14:textId="77777777" w:rsidR="003B3061" w:rsidRDefault="003B3061">
            <w:pPr>
              <w:widowControl w:val="0"/>
            </w:pPr>
            <w:r>
              <w:t>Wind will utilize vectors, specifically their x and y components to calculate the effect on swarm movement</w:t>
            </w:r>
          </w:p>
        </w:tc>
      </w:tr>
    </w:tbl>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3B3061" w14:paraId="5B02D95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A625FD2" w14:textId="77777777" w:rsidR="003B3061" w:rsidRDefault="003B3061">
            <w:pPr>
              <w:widowControl w:val="0"/>
              <w:rPr>
                <w:sz w:val="20"/>
                <w:szCs w:val="20"/>
              </w:rPr>
            </w:pPr>
            <w:r>
              <w:rPr>
                <w:sz w:val="28"/>
                <w:szCs w:val="28"/>
              </w:rPr>
              <w:lastRenderedPageBreak/>
              <w:t>RL Algorithm Training</w:t>
            </w:r>
          </w:p>
        </w:tc>
      </w:tr>
      <w:tr w:rsidR="003B3061" w14:paraId="42A1B89A"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7581D6C" w14:textId="77777777" w:rsidR="003B3061" w:rsidRDefault="003B3061">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A6D6AAA" w14:textId="77777777" w:rsidR="003B3061" w:rsidRDefault="003B3061">
            <w:pPr>
              <w:widowControl w:val="0"/>
            </w:pPr>
            <w:r>
              <w:t>RL algorithm is affected by playing the game</w:t>
            </w:r>
          </w:p>
        </w:tc>
      </w:tr>
      <w:tr w:rsidR="003B3061" w14:paraId="4EF3B11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133B24D" w14:textId="77777777" w:rsidR="003B3061" w:rsidRDefault="003B3061">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74C2351" w14:textId="77777777" w:rsidR="003B3061" w:rsidRDefault="003B3061">
            <w:pPr>
              <w:widowControl w:val="0"/>
            </w:pPr>
            <w:r>
              <w:t>RL algorithm can be trained by replaying the game</w:t>
            </w:r>
          </w:p>
        </w:tc>
      </w:tr>
      <w:tr w:rsidR="003B3061" w14:paraId="7A71EAD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75DEABCE" w14:textId="77777777" w:rsidR="003B3061" w:rsidRDefault="003B3061">
            <w:pPr>
              <w:widowControl w:val="0"/>
              <w:rPr>
                <w:sz w:val="20"/>
                <w:szCs w:val="20"/>
              </w:rPr>
            </w:pPr>
            <w:r>
              <w:rPr>
                <w:sz w:val="28"/>
                <w:szCs w:val="28"/>
              </w:rPr>
              <w:t>Drone Death Animation</w:t>
            </w:r>
          </w:p>
        </w:tc>
      </w:tr>
      <w:tr w:rsidR="003B3061" w14:paraId="451617B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4BB87C" w14:textId="77777777" w:rsidR="003B3061" w:rsidRDefault="003B3061">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6F160AA" w14:textId="77777777" w:rsidR="003B3061" w:rsidRDefault="003B3061">
            <w:pPr>
              <w:widowControl w:val="0"/>
            </w:pPr>
            <w:r>
              <w:t>Drones will explode when destroyed</w:t>
            </w:r>
          </w:p>
        </w:tc>
      </w:tr>
      <w:tr w:rsidR="003B3061" w14:paraId="70223A3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98F65C" w14:textId="77777777" w:rsidR="003B3061" w:rsidRDefault="003B3061">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63025AD" w14:textId="77777777" w:rsidR="003B3061" w:rsidRDefault="003B3061">
            <w:pPr>
              <w:widowControl w:val="0"/>
            </w:pPr>
            <w:r>
              <w:t>Explosion will be proportional to drone size</w:t>
            </w:r>
          </w:p>
        </w:tc>
      </w:tr>
      <w:tr w:rsidR="003B3061" w14:paraId="588C790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20E836" w14:textId="77777777" w:rsidR="003B3061" w:rsidRDefault="003B3061">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794658" w14:textId="77777777" w:rsidR="003B3061" w:rsidRDefault="003B3061">
            <w:pPr>
              <w:widowControl w:val="0"/>
            </w:pPr>
            <w:r>
              <w:t>Explosion animation will replace the drone asset</w:t>
            </w:r>
          </w:p>
        </w:tc>
      </w:tr>
      <w:tr w:rsidR="003B3061" w14:paraId="636A0FA6"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200B0FCE" w14:textId="77777777" w:rsidR="003B3061" w:rsidRDefault="003B3061">
            <w:pPr>
              <w:widowControl w:val="0"/>
              <w:rPr>
                <w:sz w:val="20"/>
                <w:szCs w:val="20"/>
              </w:rPr>
            </w:pPr>
            <w:r>
              <w:rPr>
                <w:sz w:val="28"/>
                <w:szCs w:val="28"/>
              </w:rPr>
              <w:t>New Unit Class</w:t>
            </w:r>
          </w:p>
        </w:tc>
      </w:tr>
      <w:tr w:rsidR="003B3061" w14:paraId="0379123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E74DE2" w14:textId="77777777" w:rsidR="003B3061" w:rsidRDefault="003B3061">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2A3DD9A" w14:textId="77777777" w:rsidR="003B3061" w:rsidRDefault="003B3061">
            <w:pPr>
              <w:widowControl w:val="0"/>
            </w:pPr>
            <w:r>
              <w:t>New unit class will have an attached sensor</w:t>
            </w:r>
          </w:p>
        </w:tc>
      </w:tr>
      <w:tr w:rsidR="003B3061" w14:paraId="648A729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BCCDCD" w14:textId="77777777" w:rsidR="003B3061" w:rsidRDefault="003B3061">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4301B0C" w14:textId="77777777" w:rsidR="003B3061" w:rsidRDefault="003B3061">
            <w:pPr>
              <w:widowControl w:val="0"/>
            </w:pPr>
            <w:r>
              <w:t>Sensor will be infrared</w:t>
            </w:r>
          </w:p>
        </w:tc>
      </w:tr>
      <w:tr w:rsidR="003B3061" w14:paraId="020B66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E5A5BBA" w14:textId="77777777" w:rsidR="003B3061" w:rsidRDefault="003B3061">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7DBEBE" w14:textId="77777777" w:rsidR="003B3061" w:rsidRDefault="003B3061">
            <w:pPr>
              <w:widowControl w:val="0"/>
            </w:pPr>
            <w:r>
              <w:t>Unit sensor will appropriately affect gameplay</w:t>
            </w:r>
          </w:p>
        </w:tc>
      </w:tr>
      <w:tr w:rsidR="003B3061" w14:paraId="303ABBD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68106C" w14:textId="77777777" w:rsidR="003B3061" w:rsidRDefault="003B3061">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4AC37F" w14:textId="77777777" w:rsidR="003B3061" w:rsidRDefault="003B3061">
            <w:pPr>
              <w:widowControl w:val="0"/>
            </w:pPr>
            <w:r>
              <w:t>Sensor properties can be configured by input file</w:t>
            </w:r>
          </w:p>
        </w:tc>
      </w:tr>
      <w:tr w:rsidR="003B3061" w14:paraId="59741E7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43FF91" w14:textId="77777777" w:rsidR="003B3061" w:rsidRDefault="003B3061">
            <w:pPr>
              <w:widowControl w:val="0"/>
            </w:pPr>
            <w:r>
              <w:t>605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3B031D2" w14:textId="77777777" w:rsidR="003B3061" w:rsidRDefault="003B3061">
            <w:pPr>
              <w:widowControl w:val="0"/>
            </w:pPr>
            <w:r>
              <w:t>Unit will be visually unique compared to other units</w:t>
            </w:r>
          </w:p>
        </w:tc>
      </w:tr>
      <w:tr w:rsidR="003B3061" w14:paraId="6447CD6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C127D3" w14:textId="77777777" w:rsidR="003B3061" w:rsidRDefault="003B3061">
            <w:pPr>
              <w:widowControl w:val="0"/>
            </w:pPr>
            <w:r>
              <w:t>606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21A1C5" w14:textId="77777777" w:rsidR="003B3061" w:rsidRDefault="003B3061">
            <w:pPr>
              <w:widowControl w:val="0"/>
            </w:pPr>
            <w:r>
              <w:t>Game objects will have a thermal property representing the wavelength of the infrared radiation emitted</w:t>
            </w:r>
          </w:p>
        </w:tc>
      </w:tr>
      <w:tr w:rsidR="003B3061" w14:paraId="65DF211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1A06D52" w14:textId="77777777" w:rsidR="003B3061" w:rsidRDefault="003B3061">
            <w:pPr>
              <w:widowControl w:val="0"/>
            </w:pPr>
            <w:r>
              <w:t>607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28EA865" w14:textId="77777777" w:rsidR="003B3061" w:rsidRDefault="003B3061">
            <w:pPr>
              <w:widowControl w:val="0"/>
            </w:pPr>
            <w:r>
              <w:t>Infrared wavelength will be calculated based on a realistic estimation of the object’s temperature</w:t>
            </w:r>
          </w:p>
        </w:tc>
      </w:tr>
      <w:tr w:rsidR="003B3061" w14:paraId="13BDEF8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04D5CE" w14:textId="77777777" w:rsidR="003B3061" w:rsidRDefault="003B3061">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8B1C00" w14:textId="77777777" w:rsidR="003B3061" w:rsidRDefault="003B3061">
            <w:pPr>
              <w:widowControl w:val="0"/>
            </w:pPr>
            <w:r>
              <w:t>Drones will leave infrared traces in their wake</w:t>
            </w:r>
          </w:p>
        </w:tc>
      </w:tr>
      <w:tr w:rsidR="003B3061" w14:paraId="3AD2F47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89A4150" w14:textId="77777777" w:rsidR="003B3061" w:rsidRDefault="003B3061">
            <w:pPr>
              <w:widowControl w:val="0"/>
            </w:pPr>
            <w:r>
              <w:t>609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0C89A44" w14:textId="77777777" w:rsidR="003B3061" w:rsidRDefault="003B3061">
            <w:pPr>
              <w:widowControl w:val="0"/>
            </w:pPr>
            <w:r>
              <w:t>An infrared visual effect will be shown when viewing the game from the perspective of the new unit</w:t>
            </w:r>
          </w:p>
        </w:tc>
      </w:tr>
    </w:tbl>
    <w:p w14:paraId="6C3451C8" w14:textId="0449B354" w:rsidR="006B4928" w:rsidRPr="00374AAF" w:rsidRDefault="00C97D3F" w:rsidP="00B27C01">
      <w:pPr>
        <w:pStyle w:val="TOCHeading"/>
        <w:rPr>
          <w:sz w:val="40"/>
          <w:szCs w:val="40"/>
        </w:rPr>
      </w:pPr>
      <w:bookmarkStart w:id="11" w:name="_muw66gtrlawx" w:colFirst="0" w:colLast="0"/>
      <w:bookmarkEnd w:id="7"/>
      <w:bookmarkEnd w:id="11"/>
      <w:r w:rsidRPr="00374AAF">
        <w:rPr>
          <w:sz w:val="40"/>
          <w:szCs w:val="40"/>
        </w:rPr>
        <w:lastRenderedPageBreak/>
        <w:t>Block Diagrams</w:t>
      </w:r>
    </w:p>
    <w:p w14:paraId="2E325E84" w14:textId="354B5B9F" w:rsidR="006B4928" w:rsidRPr="005B2459" w:rsidRDefault="00C97D3F" w:rsidP="00374AAF">
      <w:pPr>
        <w:pStyle w:val="Title"/>
        <w:numPr>
          <w:ilvl w:val="0"/>
          <w:numId w:val="12"/>
        </w:numPr>
        <w:spacing w:line="288" w:lineRule="auto"/>
        <w:rPr>
          <w:rFonts w:ascii="Times New Roman" w:hAnsi="Times New Roman" w:cs="Times New Roman"/>
          <w:sz w:val="24"/>
          <w:szCs w:val="24"/>
        </w:rPr>
      </w:pPr>
      <w:bookmarkStart w:id="12" w:name="_rzqextqk9tom" w:colFirst="0" w:colLast="0"/>
      <w:bookmarkEnd w:id="12"/>
      <w:r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Pr="005B2459">
        <w:rPr>
          <w:rFonts w:ascii="Times New Roman" w:hAnsi="Times New Roman" w:cs="Times New Roman"/>
          <w:sz w:val="24"/>
          <w:szCs w:val="24"/>
        </w:rPr>
        <w:t xml:space="preserve"> and we will be improving the Game Server and Unreal Engine Graphics Post Processing. </w:t>
      </w:r>
      <w:r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3" w:name="_9jnuconrb8uu" w:colFirst="0" w:colLast="0"/>
      <w:bookmarkStart w:id="14" w:name="_fjw1n88eejdg" w:colFirst="0" w:colLast="0"/>
      <w:bookmarkEnd w:id="13"/>
      <w:bookmarkEnd w:id="14"/>
      <w:r w:rsidRPr="00374AAF">
        <w:rPr>
          <w:sz w:val="40"/>
          <w:szCs w:val="40"/>
        </w:rPr>
        <w:lastRenderedPageBreak/>
        <w:t>Block Diagrams</w:t>
      </w:r>
    </w:p>
    <w:p w14:paraId="64CC4931" w14:textId="77777777" w:rsidR="006B4928" w:rsidRPr="005B2459" w:rsidRDefault="00C97D3F" w:rsidP="00B52F72">
      <w:pPr>
        <w:pStyle w:val="Title"/>
        <w:numPr>
          <w:ilvl w:val="0"/>
          <w:numId w:val="13"/>
        </w:numPr>
        <w:rPr>
          <w:rFonts w:ascii="Times New Roman" w:hAnsi="Times New Roman" w:cs="Times New Roman"/>
          <w:sz w:val="24"/>
          <w:szCs w:val="24"/>
        </w:rPr>
      </w:pPr>
      <w:r w:rsidRPr="005B2459">
        <w:rPr>
          <w:rFonts w:ascii="Times New Roman" w:hAnsi="Times New Roman" w:cs="Times New Roman"/>
          <w:sz w:val="24"/>
          <w:szCs w:val="24"/>
        </w:rPr>
        <w:t>Project Goals</w:t>
      </w:r>
    </w:p>
    <w:p w14:paraId="0C20CEEC" w14:textId="77777777" w:rsidR="006B4928" w:rsidRPr="005B2459" w:rsidRDefault="00C97D3F">
      <w:pPr>
        <w:pStyle w:val="Title"/>
        <w:rPr>
          <w:rFonts w:ascii="Times New Roman" w:hAnsi="Times New Roman" w:cs="Times New Roman"/>
        </w:rPr>
      </w:pPr>
      <w:bookmarkStart w:id="15" w:name="_tzz34tc0h1rv" w:colFirst="0" w:colLast="0"/>
      <w:bookmarkEnd w:id="15"/>
      <w:r w:rsidRPr="005B2459">
        <w:rPr>
          <w:rFonts w:ascii="Times New Roman" w:hAnsi="Times New Roman" w:cs="Times New Roman"/>
          <w:noProof/>
        </w:rPr>
        <w:drawing>
          <wp:anchor distT="114300" distB="114300" distL="114300" distR="114300" simplePos="0" relativeHeight="251656704" behindDoc="0" locked="0" layoutInCell="1" hidden="0" allowOverlap="1" wp14:anchorId="2A9F8FF9" wp14:editId="466312A8">
            <wp:simplePos x="0" y="0"/>
            <wp:positionH relativeFrom="column">
              <wp:posOffset>19051</wp:posOffset>
            </wp:positionH>
            <wp:positionV relativeFrom="paragraph">
              <wp:posOffset>457200</wp:posOffset>
            </wp:positionV>
            <wp:extent cx="5943600" cy="5461000"/>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5461000"/>
                    </a:xfrm>
                    <a:prstGeom prst="rect">
                      <a:avLst/>
                    </a:prstGeom>
                    <a:ln/>
                  </pic:spPr>
                </pic:pic>
              </a:graphicData>
            </a:graphic>
          </wp:anchor>
        </w:drawing>
      </w:r>
    </w:p>
    <w:p w14:paraId="61AED959" w14:textId="77777777" w:rsidR="006B4928" w:rsidRPr="005B2459" w:rsidRDefault="006B4928">
      <w:pPr>
        <w:pStyle w:val="Title"/>
        <w:rPr>
          <w:rFonts w:ascii="Times New Roman" w:hAnsi="Times New Roman" w:cs="Times New Roman"/>
          <w:sz w:val="24"/>
          <w:szCs w:val="24"/>
        </w:rPr>
      </w:pPr>
      <w:bookmarkStart w:id="16" w:name="_ql1pys5l76mq" w:colFirst="0" w:colLast="0"/>
      <w:bookmarkEnd w:id="16"/>
    </w:p>
    <w:p w14:paraId="0BD50C38" w14:textId="77777777" w:rsidR="006B4928" w:rsidRPr="005B2459" w:rsidRDefault="00C97D3F">
      <w:pPr>
        <w:pStyle w:val="Title"/>
        <w:rPr>
          <w:rFonts w:ascii="Times New Roman" w:hAnsi="Times New Roman" w:cs="Times New Roman"/>
        </w:rPr>
      </w:pPr>
      <w:bookmarkStart w:id="17" w:name="_dgqdx8531wsd" w:colFirst="0" w:colLast="0"/>
      <w:bookmarkEnd w:id="17"/>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8" w:name="_v2ikpzz6ub1e" w:colFirst="0" w:colLast="0"/>
      <w:bookmarkEnd w:id="18"/>
      <w:r w:rsidRPr="00374AAF">
        <w:rPr>
          <w:sz w:val="40"/>
          <w:szCs w:val="40"/>
        </w:rPr>
        <w:lastRenderedPageBreak/>
        <w:t>Budget</w:t>
      </w:r>
    </w:p>
    <w:p w14:paraId="1A95FA25" w14:textId="77777777" w:rsidR="006B4928" w:rsidRPr="00F338BE" w:rsidRDefault="00C97D3F" w:rsidP="00F338BE">
      <w:pPr>
        <w:pStyle w:val="Title"/>
        <w:spacing w:after="0" w:line="288" w:lineRule="auto"/>
        <w:rPr>
          <w:rFonts w:ascii="Times New Roman" w:hAnsi="Times New Roman" w:cs="Times New Roman"/>
          <w:sz w:val="24"/>
          <w:szCs w:val="24"/>
        </w:rPr>
      </w:pPr>
      <w:bookmarkStart w:id="19" w:name="_bx9sdqgelgg" w:colFirst="0" w:colLast="0"/>
      <w:bookmarkEnd w:id="19"/>
      <w:r w:rsidRPr="00F338BE">
        <w:rPr>
          <w:rFonts w:ascii="Times New Roman" w:hAnsi="Times New Roman" w:cs="Times New Roman"/>
          <w:sz w:val="24"/>
          <w:szCs w:val="24"/>
        </w:rPr>
        <w:t>This project does not require any budget. All software and hosting services are either free to use or have already been purchased by the Sponsor.</w:t>
      </w:r>
    </w:p>
    <w:p w14:paraId="06AA2886" w14:textId="77777777" w:rsidR="006B4928" w:rsidRPr="00F338BE" w:rsidRDefault="00C97D3F" w:rsidP="00F338BE">
      <w:pPr>
        <w:numPr>
          <w:ilvl w:val="0"/>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594ED80F"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3D Modeling Software such as Autodesk Maya (Not currently sure if required, software such as Autodesk Maya are free for Students to use)</w:t>
      </w:r>
    </w:p>
    <w:p w14:paraId="2DC88618" w14:textId="54A1E5A9"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Docker Containers (</w:t>
      </w:r>
      <w:r w:rsidR="00121219">
        <w:rPr>
          <w:rFonts w:ascii="Times New Roman" w:hAnsi="Times New Roman" w:cs="Times New Roman"/>
          <w:sz w:val="24"/>
          <w:szCs w:val="24"/>
        </w:rPr>
        <w:t>Free</w:t>
      </w:r>
      <w:r w:rsidRPr="00F338BE">
        <w:rPr>
          <w:rFonts w:ascii="Times New Roman" w:hAnsi="Times New Roman" w:cs="Times New Roman"/>
          <w:sz w:val="24"/>
          <w:szCs w:val="24"/>
        </w:rPr>
        <w:t>)</w:t>
      </w:r>
    </w:p>
    <w:p w14:paraId="00CD0FDA" w14:textId="5176EAC6" w:rsidR="006B4928" w:rsidRPr="005B2459" w:rsidRDefault="00121219">
      <w:pPr>
        <w:pStyle w:val="Title"/>
        <w:rPr>
          <w:rFonts w:ascii="Times New Roman" w:hAnsi="Times New Roman" w:cs="Times New Roman"/>
        </w:rPr>
      </w:pPr>
      <w:bookmarkStart w:id="20" w:name="_qfc3t0gw93zy" w:colFirst="0" w:colLast="0"/>
      <w:bookmarkEnd w:id="20"/>
      <w:r>
        <w:rPr>
          <w:noProof/>
        </w:rPr>
        <w:drawing>
          <wp:anchor distT="0" distB="0" distL="114300" distR="114300" simplePos="0" relativeHeight="251734528" behindDoc="1" locked="0" layoutInCell="1" allowOverlap="1" wp14:anchorId="3E9E1766" wp14:editId="5A19860B">
            <wp:simplePos x="0" y="0"/>
            <wp:positionH relativeFrom="margin">
              <wp:align>right</wp:align>
            </wp:positionH>
            <wp:positionV relativeFrom="paragraph">
              <wp:posOffset>276860</wp:posOffset>
            </wp:positionV>
            <wp:extent cx="2552700" cy="2552700"/>
            <wp:effectExtent l="0" t="0" r="0" b="0"/>
            <wp:wrapTight wrapText="bothSides">
              <wp:wrapPolygon edited="0">
                <wp:start x="15797" y="0"/>
                <wp:lineTo x="15797" y="2579"/>
                <wp:lineTo x="10639" y="2901"/>
                <wp:lineTo x="7899" y="3869"/>
                <wp:lineTo x="7899" y="5158"/>
                <wp:lineTo x="2257" y="5642"/>
                <wp:lineTo x="967" y="6125"/>
                <wp:lineTo x="967" y="12251"/>
                <wp:lineTo x="2740" y="12896"/>
                <wp:lineTo x="7737" y="12896"/>
                <wp:lineTo x="7737" y="14507"/>
                <wp:lineTo x="10961" y="15475"/>
                <wp:lineTo x="0" y="15958"/>
                <wp:lineTo x="0" y="16442"/>
                <wp:lineTo x="15313" y="21439"/>
                <wp:lineTo x="16764" y="21439"/>
                <wp:lineTo x="21439" y="19504"/>
                <wp:lineTo x="21439" y="1934"/>
                <wp:lineTo x="16764" y="0"/>
                <wp:lineTo x="15797" y="0"/>
              </wp:wrapPolygon>
            </wp:wrapTight>
            <wp:docPr id="2032687821" name="Picture 2032687821" descr="Image result for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sual studi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3504" behindDoc="0" locked="0" layoutInCell="1" allowOverlap="1" wp14:anchorId="7B98E7A6" wp14:editId="4203B4A6">
            <wp:simplePos x="0" y="0"/>
            <wp:positionH relativeFrom="margin">
              <wp:align>left</wp:align>
            </wp:positionH>
            <wp:positionV relativeFrom="paragraph">
              <wp:posOffset>181610</wp:posOffset>
            </wp:positionV>
            <wp:extent cx="2390775" cy="2636556"/>
            <wp:effectExtent l="0" t="0" r="0" b="0"/>
            <wp:wrapNone/>
            <wp:docPr id="2032687819" name="Picture 2032687819" descr="C:\Users\david\AppData\Local\Microsoft\Windows\INetCache\Content.MSO\D9C5FE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AppData\Local\Microsoft\Windows\INetCache\Content.MSO\D9C5FEE0.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5478" cy="26417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E5DC76" w14:textId="0E883982" w:rsidR="006B4928" w:rsidRPr="005B2459" w:rsidRDefault="006B4928">
      <w:pPr>
        <w:pStyle w:val="Title"/>
        <w:rPr>
          <w:rFonts w:ascii="Times New Roman" w:hAnsi="Times New Roman" w:cs="Times New Roman"/>
        </w:rPr>
      </w:pPr>
      <w:bookmarkStart w:id="21" w:name="_hdpzaqqy6wpy" w:colFirst="0" w:colLast="0"/>
      <w:bookmarkEnd w:id="21"/>
    </w:p>
    <w:p w14:paraId="6E477288" w14:textId="412851D2" w:rsidR="006B4928" w:rsidRPr="005B2459" w:rsidRDefault="006B4928">
      <w:pPr>
        <w:pStyle w:val="Title"/>
        <w:rPr>
          <w:rFonts w:ascii="Times New Roman" w:hAnsi="Times New Roman" w:cs="Times New Roman"/>
        </w:rPr>
      </w:pPr>
      <w:bookmarkStart w:id="22" w:name="_rgajklgimohn" w:colFirst="0" w:colLast="0"/>
      <w:bookmarkEnd w:id="22"/>
    </w:p>
    <w:p w14:paraId="4601C4A4" w14:textId="317AB4CA" w:rsidR="006B4928" w:rsidRPr="005B2459" w:rsidRDefault="006B4928">
      <w:pPr>
        <w:pStyle w:val="Title"/>
        <w:rPr>
          <w:rFonts w:ascii="Times New Roman" w:hAnsi="Times New Roman" w:cs="Times New Roman"/>
        </w:rPr>
      </w:pPr>
      <w:bookmarkStart w:id="23" w:name="_3vzwyrgu7i19" w:colFirst="0" w:colLast="0"/>
      <w:bookmarkEnd w:id="23"/>
    </w:p>
    <w:p w14:paraId="4CE19D85" w14:textId="77777777" w:rsidR="006B4928" w:rsidRPr="005B2459" w:rsidRDefault="006B4928">
      <w:pPr>
        <w:pStyle w:val="Title"/>
        <w:rPr>
          <w:rFonts w:ascii="Times New Roman" w:hAnsi="Times New Roman" w:cs="Times New Roman"/>
        </w:rPr>
      </w:pPr>
      <w:bookmarkStart w:id="24" w:name="_cleyzan0ymz5" w:colFirst="0" w:colLast="0"/>
      <w:bookmarkEnd w:id="24"/>
    </w:p>
    <w:p w14:paraId="0664DE46" w14:textId="6230E76C" w:rsidR="006B4928" w:rsidRPr="005B2459" w:rsidRDefault="006B4928">
      <w:pPr>
        <w:pStyle w:val="Title"/>
        <w:rPr>
          <w:rFonts w:ascii="Times New Roman" w:hAnsi="Times New Roman" w:cs="Times New Roman"/>
        </w:rPr>
      </w:pPr>
      <w:bookmarkStart w:id="25" w:name="_ys8unhx1ubj7" w:colFirst="0" w:colLast="0"/>
      <w:bookmarkEnd w:id="25"/>
    </w:p>
    <w:p w14:paraId="66AFC692" w14:textId="069B2EAD" w:rsidR="006B4928" w:rsidRPr="005B2459" w:rsidRDefault="006B4928">
      <w:pPr>
        <w:pStyle w:val="Title"/>
        <w:rPr>
          <w:rFonts w:ascii="Times New Roman" w:hAnsi="Times New Roman" w:cs="Times New Roman"/>
        </w:rPr>
      </w:pPr>
      <w:bookmarkStart w:id="26" w:name="_r49vczyi4ogi" w:colFirst="0" w:colLast="0"/>
      <w:bookmarkEnd w:id="26"/>
    </w:p>
    <w:p w14:paraId="0061B026" w14:textId="2B401F97" w:rsidR="006B4928" w:rsidRPr="005B2459" w:rsidRDefault="00121219">
      <w:pPr>
        <w:pStyle w:val="Title"/>
        <w:rPr>
          <w:rFonts w:ascii="Times New Roman" w:hAnsi="Times New Roman" w:cs="Times New Roman"/>
        </w:rPr>
      </w:pPr>
      <w:bookmarkStart w:id="27" w:name="_zkxl8tifous" w:colFirst="0" w:colLast="0"/>
      <w:bookmarkEnd w:id="27"/>
      <w:r>
        <w:rPr>
          <w:noProof/>
        </w:rPr>
        <w:drawing>
          <wp:anchor distT="0" distB="0" distL="114300" distR="114300" simplePos="0" relativeHeight="251736576" behindDoc="1" locked="0" layoutInCell="1" allowOverlap="1" wp14:anchorId="35BF81D5" wp14:editId="5DD177DF">
            <wp:simplePos x="0" y="0"/>
            <wp:positionH relativeFrom="margin">
              <wp:posOffset>2856865</wp:posOffset>
            </wp:positionH>
            <wp:positionV relativeFrom="paragraph">
              <wp:posOffset>211455</wp:posOffset>
            </wp:positionV>
            <wp:extent cx="3589020" cy="2009775"/>
            <wp:effectExtent l="0" t="0" r="0" b="9525"/>
            <wp:wrapTight wrapText="bothSides">
              <wp:wrapPolygon edited="0">
                <wp:start x="0" y="0"/>
                <wp:lineTo x="0" y="21498"/>
                <wp:lineTo x="21439" y="21498"/>
                <wp:lineTo x="21439" y="0"/>
                <wp:lineTo x="0" y="0"/>
              </wp:wrapPolygon>
            </wp:wrapTight>
            <wp:docPr id="2032687824" name="Picture 2032687824" descr="C:\Users\david\AppData\Local\Microsoft\Windows\INetCache\Content.MSO\209C4A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AppData\Local\Microsoft\Windows\INetCache\Content.MSO\209C4A2C.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9020"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600" behindDoc="1" locked="0" layoutInCell="1" allowOverlap="1" wp14:anchorId="448867CD" wp14:editId="07ABC23E">
            <wp:simplePos x="0" y="0"/>
            <wp:positionH relativeFrom="margin">
              <wp:align>left</wp:align>
            </wp:positionH>
            <wp:positionV relativeFrom="paragraph">
              <wp:posOffset>11430</wp:posOffset>
            </wp:positionV>
            <wp:extent cx="2305050" cy="2192020"/>
            <wp:effectExtent l="0" t="0" r="0" b="0"/>
            <wp:wrapTight wrapText="bothSides">
              <wp:wrapPolygon edited="0">
                <wp:start x="3570" y="0"/>
                <wp:lineTo x="0" y="188"/>
                <wp:lineTo x="0" y="21400"/>
                <wp:lineTo x="21421" y="21400"/>
                <wp:lineTo x="21421" y="375"/>
                <wp:lineTo x="6605" y="0"/>
                <wp:lineTo x="3570" y="0"/>
              </wp:wrapPolygon>
            </wp:wrapTight>
            <wp:docPr id="2032687825" name="Picture 2032687825" descr="Image result for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aya 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5050" cy="2192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F64DE" w14:textId="6A17E6BC" w:rsidR="006B4928" w:rsidRPr="005B2459" w:rsidRDefault="006B4928">
      <w:pPr>
        <w:rPr>
          <w:rFonts w:ascii="Times New Roman" w:hAnsi="Times New Roman" w:cs="Times New Roman"/>
        </w:rPr>
      </w:pPr>
    </w:p>
    <w:p w14:paraId="69BD61ED" w14:textId="19E91D6A" w:rsidR="006B4928" w:rsidRPr="005B2459" w:rsidRDefault="006B4928">
      <w:pPr>
        <w:rPr>
          <w:rFonts w:ascii="Times New Roman" w:hAnsi="Times New Roman" w:cs="Times New Roman"/>
        </w:rPr>
      </w:pPr>
    </w:p>
    <w:p w14:paraId="2162C20D" w14:textId="77777777" w:rsidR="006B4928" w:rsidRPr="005B2459" w:rsidRDefault="006B4928">
      <w:pPr>
        <w:rPr>
          <w:rFonts w:ascii="Times New Roman" w:hAnsi="Times New Roman" w:cs="Times New Roman"/>
        </w:rPr>
      </w:pPr>
    </w:p>
    <w:p w14:paraId="64BB3759" w14:textId="77777777" w:rsidR="006B4928" w:rsidRPr="005B2459" w:rsidRDefault="006B4928">
      <w:pPr>
        <w:rPr>
          <w:rFonts w:ascii="Times New Roman" w:hAnsi="Times New Roman" w:cs="Times New Roman"/>
        </w:rPr>
      </w:pPr>
    </w:p>
    <w:p w14:paraId="7D474E3C" w14:textId="77777777" w:rsidR="006B4928" w:rsidRPr="005B2459" w:rsidRDefault="006B4928">
      <w:pPr>
        <w:rPr>
          <w:rFonts w:ascii="Times New Roman" w:hAnsi="Times New Roman" w:cs="Times New Roman"/>
        </w:rPr>
      </w:pPr>
    </w:p>
    <w:p w14:paraId="33914C22" w14:textId="491C64A4" w:rsidR="006B4928" w:rsidRPr="005B2459" w:rsidRDefault="006B4928">
      <w:pPr>
        <w:rPr>
          <w:rFonts w:ascii="Times New Roman" w:hAnsi="Times New Roman" w:cs="Times New Roman"/>
        </w:rPr>
      </w:pPr>
    </w:p>
    <w:p w14:paraId="48959E60" w14:textId="3CB1B661" w:rsidR="005B2459" w:rsidRDefault="005B2459">
      <w:pPr>
        <w:pStyle w:val="Title"/>
        <w:rPr>
          <w:rFonts w:ascii="Times New Roman" w:hAnsi="Times New Roman" w:cs="Times New Roman"/>
        </w:rPr>
      </w:pPr>
      <w:bookmarkStart w:id="28" w:name="_d2s5fjy0ucg8" w:colFirst="0" w:colLast="0"/>
      <w:bookmarkEnd w:id="28"/>
    </w:p>
    <w:p w14:paraId="01662D5D" w14:textId="52060FD1"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3C9A1DB5"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719F8697" w14:textId="46B61FFB" w:rsidR="005B2459" w:rsidRDefault="005B2459" w:rsidP="005B2459"/>
    <w:p w14:paraId="2CD9C783" w14:textId="791AAEBE"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29"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 and Docker</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A25C711"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2D0A95E9"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D64D5D" w14:paraId="3B125CC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528C3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DA57A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Must-haves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E6064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03FD1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936D62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7E72A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00105C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Nice-to-haves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48457D"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99EB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A22EA3"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C2453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E6783E" w14:textId="77777777" w:rsidR="00D64D5D" w:rsidRDefault="00D64D5D">
            <w:pPr>
              <w:widowControl w:val="0"/>
              <w:spacing w:line="240" w:lineRule="auto"/>
              <w:rPr>
                <w:rFonts w:ascii="Times New Roman" w:hAnsi="Times New Roman" w:cs="Times New Roman"/>
                <w:sz w:val="24"/>
                <w:szCs w:val="24"/>
              </w:rPr>
            </w:pPr>
            <w:r>
              <w:rPr>
                <w:rFonts w:ascii="Times New Roman" w:hAnsi="Times New Roman" w:cs="Times New Roman"/>
                <w:sz w:val="24"/>
                <w:szCs w:val="24"/>
              </w:rPr>
              <w:t>Homerun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C8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2/17/2020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EA17D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F71F5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DE3E346" w14:textId="77777777" w:rsidR="00D64D5D" w:rsidRDefault="00D64D5D">
            <w:pPr>
              <w:widowControl w:val="0"/>
              <w:jc w:val="center"/>
            </w:pPr>
            <w: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A93003F" w14:textId="77777777" w:rsidR="00D64D5D" w:rsidRDefault="00D64D5D">
            <w:pPr>
              <w:widowControl w:val="0"/>
            </w:pPr>
            <w:r>
              <w:t>Further Testing and Debugging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7D48A0" w14:textId="77777777" w:rsidR="00D64D5D" w:rsidRDefault="00D64D5D">
            <w:pPr>
              <w:widowControl w:val="0"/>
              <w:jc w:val="center"/>
            </w:pPr>
            <w:r>
              <w:t>3/2/2020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5816DD" w14:textId="77777777" w:rsidR="00D64D5D" w:rsidRDefault="00D64D5D">
            <w:pPr>
              <w:widowControl w:val="0"/>
              <w:jc w:val="center"/>
            </w:pPr>
            <w:r>
              <w:t>Not Started</w:t>
            </w:r>
          </w:p>
        </w:tc>
      </w:tr>
      <w:tr w:rsidR="00D64D5D" w14:paraId="33958A8F"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F63B8F" w14:textId="77777777" w:rsidR="00D64D5D" w:rsidRDefault="00D64D5D">
            <w:pPr>
              <w:widowControl w:val="0"/>
              <w:jc w:val="center"/>
            </w:pPr>
            <w: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E579837" w14:textId="77777777" w:rsidR="00D64D5D" w:rsidRDefault="00D64D5D">
            <w:pPr>
              <w:widowControl w:val="0"/>
            </w:pPr>
            <w:r>
              <w:t>Final Document Edit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7769D3" w14:textId="77777777" w:rsidR="00D64D5D" w:rsidRDefault="00D64D5D">
            <w:pPr>
              <w:widowControl w:val="0"/>
              <w:jc w:val="center"/>
            </w:pPr>
            <w:r>
              <w:t>3/16/2020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D23703C" w14:textId="77777777" w:rsidR="00D64D5D" w:rsidRDefault="00D64D5D">
            <w:pPr>
              <w:widowControl w:val="0"/>
              <w:jc w:val="center"/>
            </w:pPr>
            <w:r>
              <w:t>Not Started</w:t>
            </w:r>
          </w:p>
        </w:tc>
      </w:tr>
      <w:tr w:rsidR="00D64D5D" w14:paraId="7FE523B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F17050" w14:textId="77777777" w:rsidR="00D64D5D" w:rsidRDefault="00D64D5D">
            <w:pPr>
              <w:widowControl w:val="0"/>
              <w:jc w:val="center"/>
            </w:pPr>
            <w: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B6E50CD" w14:textId="77777777" w:rsidR="00D64D5D" w:rsidRDefault="00D64D5D">
            <w:pPr>
              <w:widowControl w:val="0"/>
            </w:pPr>
            <w:r>
              <w:t>Presentation Prepared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1EBAF8" w14:textId="77777777" w:rsidR="00D64D5D" w:rsidRDefault="00D64D5D">
            <w:pPr>
              <w:widowControl w:val="0"/>
              <w:jc w:val="center"/>
            </w:pPr>
            <w: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FF75E2F" w14:textId="77777777" w:rsidR="00D64D5D" w:rsidRDefault="00D64D5D">
            <w:pPr>
              <w:widowControl w:val="0"/>
              <w:jc w:val="center"/>
            </w:pPr>
            <w:r>
              <w:t>Not Started</w:t>
            </w:r>
          </w:p>
        </w:tc>
      </w:tr>
      <w:tr w:rsidR="00D64D5D" w14:paraId="667ED785"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49810F4" w14:textId="77777777" w:rsidR="00D64D5D" w:rsidRDefault="00D64D5D">
            <w:pPr>
              <w:widowControl w:val="0"/>
              <w:jc w:val="center"/>
            </w:pPr>
            <w: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CF22A7" w14:textId="77777777" w:rsidR="00D64D5D" w:rsidRDefault="00D64D5D">
            <w:pPr>
              <w:widowControl w:val="0"/>
            </w:pPr>
            <w:r>
              <w:t>Project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713B7C" w14:textId="77777777" w:rsidR="00D64D5D" w:rsidRDefault="00D64D5D">
            <w:pPr>
              <w:widowControl w:val="0"/>
              <w:jc w:val="center"/>
            </w:pPr>
            <w:r>
              <w:t>4/1/2020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C03BD37" w14:textId="77777777" w:rsidR="00D64D5D" w:rsidRDefault="00D64D5D">
            <w:pPr>
              <w:widowControl w:val="0"/>
              <w:jc w:val="center"/>
            </w:pPr>
            <w:r>
              <w:t>Not Started</w:t>
            </w:r>
          </w:p>
        </w:tc>
      </w:tr>
      <w:tr w:rsidR="00D64D5D" w14:paraId="75558ECE"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B1F02ED" w14:textId="77777777" w:rsidR="00D64D5D" w:rsidRDefault="00D64D5D">
            <w:pPr>
              <w:widowControl w:val="0"/>
              <w:jc w:val="center"/>
            </w:pPr>
            <w: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C0105E" w14:textId="77777777" w:rsidR="00D64D5D" w:rsidRDefault="00D64D5D">
            <w:pPr>
              <w:widowControl w:val="0"/>
            </w:pPr>
            <w: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40D0EB" w14:textId="77777777" w:rsidR="00D64D5D" w:rsidRDefault="00D64D5D">
            <w:pPr>
              <w:widowControl w:val="0"/>
              <w:jc w:val="center"/>
            </w:pPr>
            <w:r>
              <w:t>TBD</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9BC15A" w14:textId="77777777" w:rsidR="00D64D5D" w:rsidRDefault="00D64D5D">
            <w:pPr>
              <w:widowControl w:val="0"/>
              <w:jc w:val="center"/>
            </w:pPr>
            <w:r>
              <w:t>Not Started</w:t>
            </w:r>
          </w:p>
        </w:tc>
        <w:bookmarkEnd w:id="29"/>
      </w:tr>
    </w:tbl>
    <w:p w14:paraId="590F34C1" w14:textId="5BEC7F47" w:rsidR="006B4928" w:rsidRDefault="006B4928">
      <w:pPr>
        <w:rPr>
          <w:rFonts w:ascii="Times New Roman" w:hAnsi="Times New Roman" w:cs="Times New Roman"/>
        </w:rPr>
      </w:pPr>
    </w:p>
    <w:p w14:paraId="1ADBA86D" w14:textId="77D92B12" w:rsidR="00F62130" w:rsidRDefault="00F62130">
      <w:pPr>
        <w:rPr>
          <w:rFonts w:ascii="Times New Roman" w:hAnsi="Times New Roman" w:cs="Times New Roman"/>
        </w:rPr>
      </w:pPr>
    </w:p>
    <w:p w14:paraId="61564AB2" w14:textId="467C83ED" w:rsidR="00F62130" w:rsidRDefault="00F62130">
      <w:pPr>
        <w:rPr>
          <w:rFonts w:ascii="Times New Roman" w:hAnsi="Times New Roman" w:cs="Times New Roman"/>
        </w:rPr>
      </w:pP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3191C560" w:rsidR="00F62130" w:rsidRDefault="00F62130">
      <w:pPr>
        <w:rPr>
          <w:rFonts w:ascii="Times New Roman" w:hAnsi="Times New Roman" w:cs="Times New Roman"/>
        </w:rPr>
      </w:pPr>
    </w:p>
    <w:p w14:paraId="527349AA" w14:textId="35C31EE5" w:rsidR="00F62130" w:rsidRDefault="00F62130" w:rsidP="00C71739">
      <w:pPr>
        <w:pStyle w:val="TOCHeading"/>
        <w:spacing w:before="0"/>
        <w:rPr>
          <w:sz w:val="40"/>
          <w:szCs w:val="40"/>
        </w:rPr>
      </w:pPr>
      <w:r>
        <w:rPr>
          <w:sz w:val="40"/>
          <w:szCs w:val="40"/>
        </w:rPr>
        <w:lastRenderedPageBreak/>
        <w:t>Technical Specifications</w:t>
      </w:r>
    </w:p>
    <w:p w14:paraId="2666DCB1" w14:textId="77777777" w:rsidR="00EC2775" w:rsidRPr="00EC2775" w:rsidRDefault="00EC2775" w:rsidP="00C71739">
      <w:pPr>
        <w:keepNext/>
        <w:keepLines/>
        <w:spacing w:line="256" w:lineRule="auto"/>
        <w:outlineLvl w:val="0"/>
        <w:rPr>
          <w:rFonts w:ascii="Calibri Light" w:eastAsia="Times New Roman" w:hAnsi="Calibri Light" w:cs="Times New Roman"/>
          <w:color w:val="2F5496" w:themeColor="accent1" w:themeShade="BF"/>
          <w:sz w:val="40"/>
          <w:szCs w:val="40"/>
          <w:lang w:val="en-US"/>
        </w:rPr>
      </w:pPr>
      <w:r w:rsidRPr="00EC2775">
        <w:rPr>
          <w:rFonts w:ascii="Calibri Light" w:eastAsia="Times New Roman" w:hAnsi="Calibri Light" w:cs="Times New Roman"/>
          <w:color w:val="2F5496" w:themeColor="accent1" w:themeShade="BF"/>
          <w:sz w:val="40"/>
          <w:szCs w:val="40"/>
          <w:lang w:val="en-US"/>
        </w:rPr>
        <w:t xml:space="preserve">Code Base </w:t>
      </w:r>
      <w:r w:rsidRPr="00C71739">
        <w:rPr>
          <w:rFonts w:asciiTheme="majorHAnsi" w:eastAsia="Times New Roman" w:hAnsiTheme="majorHAnsi" w:cstheme="majorHAnsi"/>
          <w:color w:val="2F5496" w:themeColor="accent1" w:themeShade="BF"/>
          <w:sz w:val="40"/>
          <w:szCs w:val="40"/>
          <w:lang w:val="en-US"/>
        </w:rPr>
        <w:t>Characterization</w:t>
      </w:r>
    </w:p>
    <w:p w14:paraId="532D2A92"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Purpose</w:t>
      </w:r>
    </w:p>
    <w:p w14:paraId="06C70CB1" w14:textId="77777777"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5A284F86" w14:textId="77777777" w:rsidR="00945C60" w:rsidRDefault="00945C60" w:rsidP="00945C60">
      <w:pPr>
        <w:spacing w:line="256" w:lineRule="auto"/>
        <w:jc w:val="both"/>
        <w:rPr>
          <w:rFonts w:ascii="Times New Roman" w:eastAsia="Calibri" w:hAnsi="Times New Roman" w:cs="Times New Roman"/>
          <w:sz w:val="24"/>
          <w:szCs w:val="24"/>
          <w:lang w:val="en-US"/>
        </w:rPr>
      </w:pPr>
    </w:p>
    <w:p w14:paraId="1D3E9A20" w14:textId="08EF29EE"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This also serves as a valuable learning experience. Most developers work with completed code that they alter or expand, rather than coding from scratch. They may even be tasked with characterizing a code base a few times throughout their career.</w:t>
      </w:r>
    </w:p>
    <w:p w14:paraId="05AB7D78"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p>
    <w:p w14:paraId="1EF90EC8"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Structure</w:t>
      </w:r>
    </w:p>
    <w:p w14:paraId="17F04E8D" w14:textId="77777777" w:rsidR="00C71739" w:rsidRDefault="00C71739" w:rsidP="00C71739">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As shown in the overall game process block diagram (see figure X), the game’s environment exists on the server and the menu and post-processed graphics are on the client. Users can choose to view an existing telemetry file or to play a match between two AI agents on the server (see figure 1).</w:t>
      </w:r>
    </w:p>
    <w:p w14:paraId="73807290" w14:textId="77777777" w:rsidR="00EC2775" w:rsidRPr="00EC2775" w:rsidRDefault="00EC2775" w:rsidP="00EC2775">
      <w:pPr>
        <w:spacing w:after="160" w:line="256" w:lineRule="auto"/>
        <w:ind w:firstLine="720"/>
        <w:jc w:val="both"/>
        <w:rPr>
          <w:rFonts w:ascii="Times New Roman" w:eastAsia="Calibri" w:hAnsi="Times New Roman" w:cs="Times New Roman"/>
          <w:sz w:val="24"/>
          <w:szCs w:val="24"/>
          <w:lang w:val="en-US"/>
        </w:rPr>
      </w:pPr>
    </w:p>
    <w:p w14:paraId="21B7EAD0" w14:textId="77777777" w:rsidR="00EC2775" w:rsidRPr="00EC2775" w:rsidRDefault="00EC2775" w:rsidP="00EC2775">
      <w:pPr>
        <w:keepNext/>
        <w:spacing w:after="160" w:line="256" w:lineRule="auto"/>
        <w:jc w:val="both"/>
        <w:rPr>
          <w:rFonts w:ascii="Calibri" w:eastAsia="Calibri" w:hAnsi="Calibri" w:cs="Times New Roman"/>
          <w:lang w:val="en-US"/>
        </w:rPr>
      </w:pPr>
      <w:r w:rsidRPr="00EC2775">
        <w:rPr>
          <w:rFonts w:ascii="Calibri" w:eastAsia="Calibri" w:hAnsi="Calibri" w:cs="Times New Roman"/>
          <w:noProof/>
          <w:lang w:val="en-US"/>
        </w:rPr>
        <w:drawing>
          <wp:inline distT="0" distB="0" distL="0" distR="0" wp14:anchorId="6DD8BA83" wp14:editId="2E782376">
            <wp:extent cx="5486400" cy="3086100"/>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0E4C389" w14:textId="7E649F4F" w:rsidR="00063D94" w:rsidRDefault="00EC2775" w:rsidP="00063D94">
      <w:pPr>
        <w:spacing w:after="200" w:line="240" w:lineRule="auto"/>
        <w:jc w:val="both"/>
        <w:rPr>
          <w:rFonts w:ascii="Calibri" w:eastAsia="Calibri" w:hAnsi="Calibri" w:cs="Times New Roman"/>
          <w:i/>
          <w:iCs/>
          <w:color w:val="44546A" w:themeColor="text2"/>
          <w:sz w:val="18"/>
          <w:szCs w:val="18"/>
          <w:lang w:val="en-US"/>
        </w:rPr>
      </w:pPr>
      <w:r w:rsidRPr="00EC2775">
        <w:rPr>
          <w:rFonts w:ascii="Calibri" w:eastAsia="Calibri" w:hAnsi="Calibri" w:cs="Times New Roman"/>
          <w:i/>
          <w:iCs/>
          <w:color w:val="44546A" w:themeColor="text2"/>
          <w:sz w:val="18"/>
          <w:szCs w:val="18"/>
          <w:lang w:val="en-US"/>
        </w:rPr>
        <w:t xml:space="preserve">Figure </w:t>
      </w:r>
      <w:r w:rsidRPr="00EC2775">
        <w:rPr>
          <w:rFonts w:ascii="Calibri" w:eastAsia="Calibri" w:hAnsi="Calibri" w:cs="Times New Roman"/>
          <w:i/>
          <w:iCs/>
          <w:color w:val="44546A" w:themeColor="text2"/>
          <w:sz w:val="18"/>
          <w:szCs w:val="18"/>
          <w:lang w:val="en-US"/>
        </w:rPr>
        <w:fldChar w:fldCharType="begin"/>
      </w:r>
      <w:r w:rsidRPr="00EC2775">
        <w:rPr>
          <w:rFonts w:ascii="Calibri" w:eastAsia="Calibri" w:hAnsi="Calibri" w:cs="Times New Roman"/>
          <w:i/>
          <w:iCs/>
          <w:color w:val="44546A" w:themeColor="text2"/>
          <w:sz w:val="18"/>
          <w:szCs w:val="18"/>
          <w:lang w:val="en-US"/>
        </w:rPr>
        <w:instrText xml:space="preserve"> SEQ Figure \* ARABIC </w:instrText>
      </w:r>
      <w:r w:rsidRPr="00EC2775">
        <w:rPr>
          <w:rFonts w:ascii="Calibri" w:eastAsia="Calibri" w:hAnsi="Calibri" w:cs="Times New Roman"/>
          <w:i/>
          <w:iCs/>
          <w:color w:val="44546A" w:themeColor="text2"/>
          <w:sz w:val="18"/>
          <w:szCs w:val="18"/>
          <w:lang w:val="en-US"/>
        </w:rPr>
        <w:fldChar w:fldCharType="separate"/>
      </w:r>
      <w:r w:rsidR="00496A60">
        <w:rPr>
          <w:rFonts w:ascii="Calibri" w:eastAsia="Calibri" w:hAnsi="Calibri" w:cs="Times New Roman"/>
          <w:i/>
          <w:iCs/>
          <w:noProof/>
          <w:color w:val="44546A" w:themeColor="text2"/>
          <w:sz w:val="18"/>
          <w:szCs w:val="18"/>
          <w:lang w:val="en-US"/>
        </w:rPr>
        <w:t>1</w:t>
      </w:r>
      <w:r w:rsidRPr="00EC2775">
        <w:rPr>
          <w:rFonts w:ascii="Calibri" w:eastAsia="Calibri" w:hAnsi="Calibri" w:cs="Times New Roman"/>
          <w:i/>
          <w:iCs/>
          <w:color w:val="44546A" w:themeColor="text2"/>
          <w:sz w:val="18"/>
          <w:szCs w:val="18"/>
          <w:lang w:val="en-US"/>
        </w:rPr>
        <w:fldChar w:fldCharType="end"/>
      </w:r>
      <w:r w:rsidRPr="00EC2775">
        <w:rPr>
          <w:rFonts w:ascii="Calibri" w:eastAsia="Calibri" w:hAnsi="Calibri" w:cs="Times New Roman"/>
          <w:i/>
          <w:iCs/>
          <w:color w:val="44546A" w:themeColor="text2"/>
          <w:sz w:val="18"/>
          <w:szCs w:val="18"/>
          <w:lang w:val="en-US"/>
        </w:rPr>
        <w:t>: Everglades menu showing choice of telemetry or server</w:t>
      </w:r>
    </w:p>
    <w:p w14:paraId="166D4462" w14:textId="77777777" w:rsidR="00C361C1" w:rsidRDefault="00C361C1" w:rsidP="00C361C1">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code for the game logic is composed of python files which are separated into different folders depending on the function as shown in figure 2.</w:t>
      </w:r>
    </w:p>
    <w:p w14:paraId="78E533D9" w14:textId="77777777" w:rsidR="00C361C1" w:rsidRDefault="00C361C1" w:rsidP="00C361C1">
      <w:pPr>
        <w:keepNext/>
        <w:keepLines/>
        <w:spacing w:line="254" w:lineRule="auto"/>
        <w:outlineLvl w:val="1"/>
        <w:rPr>
          <w:rFonts w:ascii="Times New Roman" w:eastAsia="Times New Roman" w:hAnsi="Times New Roman" w:cs="Times New Roman"/>
          <w:sz w:val="24"/>
          <w:szCs w:val="24"/>
        </w:rPr>
      </w:pPr>
    </w:p>
    <w:p w14:paraId="0C02FA48" w14:textId="77777777" w:rsidR="00C361C1" w:rsidRDefault="00C361C1" w:rsidP="00C361C1">
      <w:pPr>
        <w:keepNext/>
        <w:keepLines/>
        <w:spacing w:line="254" w:lineRule="auto"/>
        <w:jc w:val="center"/>
        <w:outlineLvl w:val="1"/>
      </w:pPr>
      <w:r>
        <w:rPr>
          <w:rFonts w:ascii="Times New Roman" w:eastAsia="Times New Roman" w:hAnsi="Times New Roman" w:cs="Times New Roman"/>
          <w:noProof/>
          <w:sz w:val="24"/>
          <w:szCs w:val="24"/>
        </w:rPr>
        <w:drawing>
          <wp:inline distT="0" distB="0" distL="0" distR="0" wp14:anchorId="0E98D579" wp14:editId="18424DE3">
            <wp:extent cx="1981200" cy="1933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16">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14:paraId="694845BD" w14:textId="15E0BC7B" w:rsidR="00C361C1" w:rsidRDefault="00C361C1" w:rsidP="00C361C1">
      <w:pPr>
        <w:pStyle w:val="Caption"/>
        <w:jc w:val="center"/>
      </w:pPr>
      <w:r>
        <w:t xml:space="preserve">Figure </w:t>
      </w:r>
      <w:r>
        <w:fldChar w:fldCharType="begin"/>
      </w:r>
      <w:r>
        <w:instrText xml:space="preserve"> SEQ Figure \* ARABIC </w:instrText>
      </w:r>
      <w:r>
        <w:fldChar w:fldCharType="separate"/>
      </w:r>
      <w:r w:rsidR="00496A60">
        <w:rPr>
          <w:noProof/>
        </w:rPr>
        <w:t>2</w:t>
      </w:r>
      <w:r>
        <w:fldChar w:fldCharType="end"/>
      </w:r>
      <w:r>
        <w:t>: Files and folders contained in Everglades</w:t>
      </w:r>
    </w:p>
    <w:p w14:paraId="14A85C99" w14:textId="77777777"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agents</w:t>
      </w:r>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14:paraId="1A50BAD1" w14:textId="77777777" w:rsidR="00C361C1" w:rsidRDefault="00C361C1" w:rsidP="00C361C1">
      <w:pPr>
        <w:jc w:val="both"/>
        <w:rPr>
          <w:rFonts w:ascii="Times New Roman" w:hAnsi="Times New Roman" w:cs="Times New Roman"/>
          <w:sz w:val="24"/>
          <w:szCs w:val="24"/>
        </w:rPr>
      </w:pPr>
    </w:p>
    <w:p w14:paraId="19F51381" w14:textId="23CA133C"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14:paraId="0E8E796F" w14:textId="77777777" w:rsidR="00C361C1" w:rsidRDefault="00C361C1" w:rsidP="00C361C1">
      <w:pPr>
        <w:jc w:val="both"/>
        <w:rPr>
          <w:rFonts w:ascii="Times New Roman" w:hAnsi="Times New Roman" w:cs="Times New Roman"/>
          <w:sz w:val="24"/>
          <w:szCs w:val="24"/>
        </w:rPr>
      </w:pPr>
    </w:p>
    <w:p w14:paraId="69F9FEFF" w14:textId="261BAB7C"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14:paraId="34C89EF4" w14:textId="77777777" w:rsidR="00C361C1" w:rsidRDefault="00C361C1" w:rsidP="00C361C1">
      <w:pPr>
        <w:jc w:val="both"/>
        <w:rPr>
          <w:rFonts w:ascii="Times New Roman" w:hAnsi="Times New Roman" w:cs="Times New Roman"/>
          <w:sz w:val="24"/>
          <w:szCs w:val="24"/>
        </w:rPr>
      </w:pPr>
    </w:p>
    <w:p w14:paraId="36B87340" w14:textId="0AD55272"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r>
        <w:rPr>
          <w:rFonts w:ascii="Times New Roman" w:hAnsi="Times New Roman" w:cs="Times New Roman"/>
          <w:i/>
          <w:sz w:val="24"/>
          <w:szCs w:val="24"/>
        </w:rPr>
        <w:t>game_telemetry</w:t>
      </w:r>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14:paraId="4226CE49" w14:textId="77777777" w:rsidR="00C361C1" w:rsidRDefault="00C361C1" w:rsidP="00C361C1">
      <w:pPr>
        <w:jc w:val="both"/>
        <w:rPr>
          <w:rFonts w:ascii="Times New Roman" w:hAnsi="Times New Roman" w:cs="Times New Roman"/>
          <w:sz w:val="24"/>
          <w:szCs w:val="24"/>
        </w:rPr>
      </w:pPr>
    </w:p>
    <w:p w14:paraId="5D2A2654" w14:textId="0F86D1AF"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OpenAI Gym for Everglades. It is a Python file that initializes the game with the AI agents and sets up the observation and action spaces.</w:t>
      </w:r>
    </w:p>
    <w:p w14:paraId="44D5693F" w14:textId="77777777" w:rsidR="00C361C1" w:rsidRDefault="00C361C1" w:rsidP="00C361C1">
      <w:pPr>
        <w:jc w:val="both"/>
        <w:rPr>
          <w:rFonts w:ascii="Times New Roman" w:hAnsi="Times New Roman" w:cs="Times New Roman"/>
          <w:sz w:val="24"/>
          <w:szCs w:val="24"/>
        </w:rPr>
      </w:pPr>
    </w:p>
    <w:p w14:paraId="350D5AAE" w14:textId="65C4AAB2"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.gitignore</w:t>
      </w:r>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14:paraId="33437961" w14:textId="77777777" w:rsidR="00C361C1" w:rsidRDefault="00C361C1" w:rsidP="00C361C1">
      <w:pPr>
        <w:jc w:val="both"/>
        <w:rPr>
          <w:rFonts w:ascii="Times New Roman" w:hAnsi="Times New Roman" w:cs="Times New Roman"/>
          <w:i/>
          <w:sz w:val="24"/>
          <w:szCs w:val="24"/>
        </w:rPr>
      </w:pPr>
    </w:p>
    <w:p w14:paraId="5C5C89D8" w14:textId="4A337605" w:rsidR="00C361C1" w:rsidRDefault="00C361C1" w:rsidP="00C361C1">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14:paraId="5BD00B44" w14:textId="77777777" w:rsidR="00C361C1" w:rsidRDefault="00C361C1" w:rsidP="00C361C1">
      <w:pPr>
        <w:jc w:val="both"/>
        <w:rPr>
          <w:rFonts w:ascii="Times New Roman" w:hAnsi="Times New Roman" w:cs="Times New Roman"/>
          <w:i/>
          <w:sz w:val="24"/>
          <w:szCs w:val="24"/>
        </w:rPr>
      </w:pPr>
    </w:p>
    <w:p w14:paraId="65210BFE" w14:textId="3E9456BB" w:rsidR="00C361C1" w:rsidRDefault="00C361C1" w:rsidP="00C361C1">
      <w:pPr>
        <w:jc w:val="both"/>
        <w:rPr>
          <w:rFonts w:ascii="Times New Roman" w:hAnsi="Times New Roman" w:cs="Times New Roman"/>
          <w:sz w:val="24"/>
          <w:szCs w:val="24"/>
        </w:rPr>
      </w:pPr>
      <w:r>
        <w:rPr>
          <w:rFonts w:ascii="Times New Roman" w:hAnsi="Times New Roman" w:cs="Times New Roman"/>
          <w:i/>
          <w:sz w:val="24"/>
          <w:szCs w:val="24"/>
        </w:rPr>
        <w:t>SeniorDesignDocument</w:t>
      </w:r>
      <w:r>
        <w:rPr>
          <w:rFonts w:ascii="Times New Roman" w:hAnsi="Times New Roman" w:cs="Times New Roman"/>
          <w:sz w:val="24"/>
          <w:szCs w:val="24"/>
        </w:rPr>
        <w:t xml:space="preserve"> is this file.</w:t>
      </w:r>
    </w:p>
    <w:p w14:paraId="4100F057" w14:textId="77777777" w:rsidR="00C361C1" w:rsidRDefault="00C361C1" w:rsidP="00C361C1">
      <w:pPr>
        <w:jc w:val="both"/>
        <w:rPr>
          <w:rFonts w:ascii="Times New Roman" w:hAnsi="Times New Roman" w:cs="Times New Roman"/>
          <w:sz w:val="24"/>
          <w:szCs w:val="24"/>
        </w:rPr>
      </w:pPr>
    </w:p>
    <w:p w14:paraId="3FD5F806" w14:textId="574D068B" w:rsidR="00C361C1" w:rsidRPr="000E43EE" w:rsidRDefault="00C361C1" w:rsidP="00C361C1">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Finally, </w:t>
      </w:r>
      <w:r>
        <w:rPr>
          <w:rFonts w:ascii="Times New Roman" w:hAnsi="Times New Roman" w:cs="Times New Roman"/>
          <w:i/>
          <w:sz w:val="24"/>
          <w:szCs w:val="24"/>
        </w:rPr>
        <w:t>test_battle</w:t>
      </w:r>
      <w:r>
        <w:rPr>
          <w:rFonts w:ascii="Times New Roman" w:hAnsi="Times New Roman" w:cs="Times New Roman"/>
          <w:sz w:val="24"/>
          <w:szCs w:val="24"/>
        </w:rPr>
        <w:t xml:space="preserve"> is a Python script that runs two agents against each other in an Everglades match. </w:t>
      </w:r>
    </w:p>
    <w:p w14:paraId="684E144A" w14:textId="4DCA706A" w:rsidR="00C361C1" w:rsidRDefault="00C361C1" w:rsidP="00063D94">
      <w:pPr>
        <w:spacing w:line="240" w:lineRule="auto"/>
        <w:jc w:val="both"/>
        <w:rPr>
          <w:rFonts w:ascii="Calibri Light" w:eastAsia="Times New Roman" w:hAnsi="Calibri Light" w:cs="Times New Roman"/>
          <w:color w:val="2F5496" w:themeColor="accent1" w:themeShade="BF"/>
          <w:sz w:val="32"/>
          <w:szCs w:val="32"/>
        </w:rPr>
      </w:pPr>
    </w:p>
    <w:p w14:paraId="55104445" w14:textId="77777777" w:rsidR="001B4240" w:rsidRDefault="001B4240" w:rsidP="001B4240">
      <w:pPr>
        <w:keepNext/>
        <w:keepLines/>
        <w:spacing w:line="254" w:lineRule="auto"/>
        <w:outlineLvl w:val="1"/>
        <w:rPr>
          <w:rFonts w:ascii="Calibri Light" w:eastAsia="Times New Roman" w:hAnsi="Calibri Light" w:cs="Times New Roman"/>
          <w:color w:val="2F5496" w:themeColor="accent1" w:themeShade="BF"/>
          <w:sz w:val="32"/>
          <w:szCs w:val="32"/>
        </w:rPr>
      </w:pPr>
      <w:r>
        <w:rPr>
          <w:rFonts w:ascii="Calibri Light" w:eastAsia="Times New Roman" w:hAnsi="Calibri Light" w:cs="Times New Roman"/>
          <w:color w:val="2F5496" w:themeColor="accent1" w:themeShade="BF"/>
          <w:sz w:val="32"/>
          <w:szCs w:val="32"/>
        </w:rPr>
        <w:t>Class Diagram</w:t>
      </w:r>
    </w:p>
    <w:p w14:paraId="6C17FAB5" w14:textId="77777777" w:rsidR="001B4240" w:rsidRDefault="001B4240" w:rsidP="001B4240">
      <w:pPr>
        <w:jc w:val="both"/>
        <w:rPr>
          <w:rFonts w:ascii="Times New Roman" w:hAnsi="Times New Roman" w:cs="Times New Roman"/>
          <w:sz w:val="24"/>
          <w:szCs w:val="24"/>
        </w:rPr>
      </w:pPr>
      <w:r>
        <w:rPr>
          <w:rFonts w:ascii="Times New Roman" w:hAnsi="Times New Roman" w:cs="Times New Roman"/>
          <w:sz w:val="24"/>
          <w:szCs w:val="24"/>
        </w:rPr>
        <w:t>This shows an overview of class associations regarding which class is responsible for the other. Child classes point to the parent.</w:t>
      </w:r>
    </w:p>
    <w:p w14:paraId="6EF9E451" w14:textId="77777777" w:rsidR="001B4240" w:rsidRDefault="001B4240" w:rsidP="001B4240">
      <w:pPr>
        <w:jc w:val="both"/>
        <w:rPr>
          <w:rFonts w:ascii="Times New Roman" w:hAnsi="Times New Roman" w:cs="Times New Roman"/>
          <w:sz w:val="24"/>
          <w:szCs w:val="24"/>
        </w:rPr>
      </w:pPr>
    </w:p>
    <w:p w14:paraId="03B8ED4B" w14:textId="77777777" w:rsidR="001B4240" w:rsidRPr="00642D63" w:rsidRDefault="001B4240" w:rsidP="001B4240">
      <w:pPr>
        <w:jc w:val="both"/>
        <w:rPr>
          <w:rFonts w:ascii="Times New Roman" w:hAnsi="Times New Roman" w:cs="Times New Roman"/>
          <w:sz w:val="24"/>
          <w:szCs w:val="24"/>
        </w:rPr>
      </w:pPr>
      <w:r>
        <w:rPr>
          <w:rFonts w:ascii="Times New Roman" w:hAnsi="Times New Roman" w:cs="Times New Roman"/>
          <w:sz w:val="24"/>
          <w:szCs w:val="24"/>
        </w:rPr>
        <w:t xml:space="preserve">The main script, </w:t>
      </w:r>
      <w:r>
        <w:rPr>
          <w:rFonts w:ascii="Times New Roman" w:hAnsi="Times New Roman" w:cs="Times New Roman"/>
          <w:i/>
          <w:sz w:val="24"/>
          <w:szCs w:val="24"/>
        </w:rPr>
        <w:t>test_battle.</w:t>
      </w:r>
      <w:r w:rsidRPr="00780E2B">
        <w:rPr>
          <w:rFonts w:ascii="Times New Roman" w:hAnsi="Times New Roman" w:cs="Times New Roman"/>
          <w:i/>
          <w:sz w:val="24"/>
          <w:szCs w:val="24"/>
        </w:rPr>
        <w:t>py</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constructs the OpenAI Gym from </w:t>
      </w:r>
      <w:r w:rsidRPr="00780E2B">
        <w:rPr>
          <w:rFonts w:ascii="Times New Roman" w:hAnsi="Times New Roman" w:cs="Times New Roman"/>
          <w:i/>
          <w:sz w:val="24"/>
          <w:szCs w:val="24"/>
        </w:rPr>
        <w:t>EvergladesEnv</w:t>
      </w:r>
      <w:r>
        <w:rPr>
          <w:rFonts w:ascii="Times New Roman" w:hAnsi="Times New Roman" w:cs="Times New Roman"/>
          <w:sz w:val="24"/>
          <w:szCs w:val="24"/>
        </w:rPr>
        <w:t xml:space="preserve">, the class containing the information on the Everglades environment. </w:t>
      </w:r>
      <w:r>
        <w:rPr>
          <w:rFonts w:ascii="Times New Roman" w:hAnsi="Times New Roman" w:cs="Times New Roman"/>
          <w:i/>
          <w:sz w:val="24"/>
          <w:szCs w:val="24"/>
        </w:rPr>
        <w:t>EvergladesEnv</w:t>
      </w:r>
      <w:r>
        <w:rPr>
          <w:rFonts w:ascii="Times New Roman" w:hAnsi="Times New Roman" w:cs="Times New Roman"/>
          <w:sz w:val="24"/>
          <w:szCs w:val="24"/>
        </w:rPr>
        <w:t xml:space="preserve"> creates an instance of </w:t>
      </w:r>
      <w:r>
        <w:rPr>
          <w:rFonts w:ascii="Times New Roman" w:hAnsi="Times New Roman" w:cs="Times New Roman"/>
          <w:i/>
          <w:sz w:val="24"/>
          <w:szCs w:val="24"/>
        </w:rPr>
        <w:t>EvergladesGame</w:t>
      </w:r>
      <w:r>
        <w:rPr>
          <w:rFonts w:ascii="Times New Roman" w:hAnsi="Times New Roman" w:cs="Times New Roman"/>
          <w:sz w:val="24"/>
          <w:szCs w:val="24"/>
        </w:rPr>
        <w:t xml:space="preserve">. Note that </w:t>
      </w:r>
      <w:r>
        <w:rPr>
          <w:rFonts w:ascii="Times New Roman" w:hAnsi="Times New Roman" w:cs="Times New Roman"/>
          <w:i/>
          <w:sz w:val="24"/>
          <w:szCs w:val="24"/>
        </w:rPr>
        <w:t>GameSetup.json</w:t>
      </w:r>
      <w:r>
        <w:rPr>
          <w:rFonts w:ascii="Times New Roman" w:hAnsi="Times New Roman" w:cs="Times New Roman"/>
          <w:sz w:val="24"/>
          <w:szCs w:val="24"/>
        </w:rPr>
        <w:t xml:space="preserve"> contains configuration data for an Everglades match, but the game does not use this file, currently. </w:t>
      </w:r>
      <w:r>
        <w:rPr>
          <w:rFonts w:ascii="Times New Roman" w:hAnsi="Times New Roman" w:cs="Times New Roman"/>
          <w:i/>
          <w:sz w:val="24"/>
          <w:szCs w:val="24"/>
        </w:rPr>
        <w:t>EvergladesEnv</w:t>
      </w:r>
      <w:r>
        <w:rPr>
          <w:rFonts w:ascii="Times New Roman" w:hAnsi="Times New Roman" w:cs="Times New Roman"/>
          <w:sz w:val="24"/>
          <w:szCs w:val="24"/>
        </w:rPr>
        <w:t xml:space="preserve"> also contains data for players, but this is information on the AI agents, not the </w:t>
      </w:r>
      <w:r>
        <w:rPr>
          <w:rFonts w:ascii="Times New Roman" w:hAnsi="Times New Roman" w:cs="Times New Roman"/>
          <w:i/>
          <w:sz w:val="24"/>
          <w:szCs w:val="24"/>
        </w:rPr>
        <w:t>EvgPlayer</w:t>
      </w:r>
      <w:r>
        <w:rPr>
          <w:rFonts w:ascii="Times New Roman" w:hAnsi="Times New Roman" w:cs="Times New Roman"/>
          <w:sz w:val="24"/>
          <w:szCs w:val="24"/>
        </w:rPr>
        <w:t xml:space="preserve"> class.</w:t>
      </w:r>
    </w:p>
    <w:p w14:paraId="6873FF14" w14:textId="77777777" w:rsidR="001B4240" w:rsidRDefault="001B4240" w:rsidP="001B4240">
      <w:pPr>
        <w:jc w:val="both"/>
        <w:rPr>
          <w:rFonts w:ascii="Times New Roman" w:hAnsi="Times New Roman" w:cs="Times New Roman"/>
          <w:sz w:val="24"/>
          <w:szCs w:val="24"/>
        </w:rPr>
      </w:pPr>
    </w:p>
    <w:p w14:paraId="450DA23E" w14:textId="77777777" w:rsidR="001B4240" w:rsidRDefault="001B4240" w:rsidP="001B4240">
      <w:pPr>
        <w:keepNext/>
        <w:jc w:val="center"/>
      </w:pPr>
      <w:r>
        <w:rPr>
          <w:noProof/>
        </w:rPr>
        <w:drawing>
          <wp:inline distT="0" distB="0" distL="0" distR="0" wp14:anchorId="398E6329" wp14:editId="267EFF7A">
            <wp:extent cx="2667000" cy="419768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nvironment.png"/>
                    <pic:cNvPicPr/>
                  </pic:nvPicPr>
                  <pic:blipFill>
                    <a:blip r:embed="rId17">
                      <a:extLst>
                        <a:ext uri="{28A0092B-C50C-407E-A947-70E740481C1C}">
                          <a14:useLocalDpi xmlns:a14="http://schemas.microsoft.com/office/drawing/2010/main" val="0"/>
                        </a:ext>
                      </a:extLst>
                    </a:blip>
                    <a:stretch>
                      <a:fillRect/>
                    </a:stretch>
                  </pic:blipFill>
                  <pic:spPr>
                    <a:xfrm>
                      <a:off x="0" y="0"/>
                      <a:ext cx="2686113" cy="4227766"/>
                    </a:xfrm>
                    <a:prstGeom prst="rect">
                      <a:avLst/>
                    </a:prstGeom>
                  </pic:spPr>
                </pic:pic>
              </a:graphicData>
            </a:graphic>
          </wp:inline>
        </w:drawing>
      </w:r>
    </w:p>
    <w:p w14:paraId="371607A8" w14:textId="77777777" w:rsidR="001B4240" w:rsidRPr="00605EBA" w:rsidRDefault="001B4240" w:rsidP="001B4240">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3</w:t>
      </w:r>
      <w:r>
        <w:fldChar w:fldCharType="end"/>
      </w:r>
      <w:r>
        <w:t>: EvergladesEnv contains EvergladesGame</w:t>
      </w:r>
    </w:p>
    <w:p w14:paraId="6330776B" w14:textId="77777777" w:rsidR="001B4240" w:rsidRDefault="001B4240" w:rsidP="001B4240">
      <w:pPr>
        <w:jc w:val="both"/>
        <w:rPr>
          <w:rFonts w:ascii="Times New Roman" w:hAnsi="Times New Roman" w:cs="Times New Roman"/>
          <w:sz w:val="24"/>
          <w:szCs w:val="24"/>
        </w:rPr>
      </w:pPr>
      <w:r>
        <w:rPr>
          <w:rFonts w:ascii="Times New Roman" w:hAnsi="Times New Roman" w:cs="Times New Roman"/>
          <w:i/>
          <w:sz w:val="24"/>
          <w:szCs w:val="24"/>
        </w:rPr>
        <w:t>EvergladesGame</w:t>
      </w:r>
      <w:r>
        <w:rPr>
          <w:rFonts w:ascii="Times New Roman" w:hAnsi="Times New Roman" w:cs="Times New Roman"/>
          <w:sz w:val="24"/>
          <w:szCs w:val="24"/>
        </w:rPr>
        <w:t xml:space="preserve"> creates instances of the </w:t>
      </w:r>
      <w:r>
        <w:rPr>
          <w:rFonts w:ascii="Times New Roman" w:hAnsi="Times New Roman" w:cs="Times New Roman"/>
          <w:i/>
          <w:sz w:val="24"/>
          <w:szCs w:val="24"/>
        </w:rPr>
        <w:t>EvgMap</w:t>
      </w:r>
      <w:r>
        <w:rPr>
          <w:rFonts w:ascii="Times New Roman" w:hAnsi="Times New Roman" w:cs="Times New Roman"/>
          <w:sz w:val="24"/>
          <w:szCs w:val="24"/>
        </w:rPr>
        <w:t xml:space="preserve">, </w:t>
      </w:r>
      <w:r>
        <w:rPr>
          <w:rFonts w:ascii="Times New Roman" w:hAnsi="Times New Roman" w:cs="Times New Roman"/>
          <w:i/>
          <w:sz w:val="24"/>
          <w:szCs w:val="24"/>
        </w:rPr>
        <w:t>EvgPlayer</w:t>
      </w:r>
      <w:r>
        <w:rPr>
          <w:rFonts w:ascii="Times New Roman" w:hAnsi="Times New Roman" w:cs="Times New Roman"/>
          <w:sz w:val="24"/>
          <w:szCs w:val="24"/>
        </w:rPr>
        <w:t xml:space="preserve">, and </w:t>
      </w:r>
      <w:r>
        <w:rPr>
          <w:rFonts w:ascii="Times New Roman" w:hAnsi="Times New Roman" w:cs="Times New Roman"/>
          <w:i/>
          <w:sz w:val="24"/>
          <w:szCs w:val="24"/>
        </w:rPr>
        <w:t>EvgUnitDefinition</w:t>
      </w:r>
      <w:r>
        <w:rPr>
          <w:rFonts w:ascii="Times New Roman" w:hAnsi="Times New Roman" w:cs="Times New Roman"/>
          <w:sz w:val="24"/>
          <w:szCs w:val="24"/>
        </w:rPr>
        <w:t xml:space="preserve"> classes. It passes information from </w:t>
      </w:r>
      <w:r>
        <w:rPr>
          <w:rFonts w:ascii="Times New Roman" w:hAnsi="Times New Roman" w:cs="Times New Roman"/>
          <w:i/>
          <w:sz w:val="24"/>
          <w:szCs w:val="24"/>
        </w:rPr>
        <w:t>DemoMap.json</w:t>
      </w:r>
      <w:r>
        <w:rPr>
          <w:rFonts w:ascii="Times New Roman" w:hAnsi="Times New Roman" w:cs="Times New Roman"/>
          <w:sz w:val="24"/>
          <w:szCs w:val="24"/>
        </w:rPr>
        <w:t xml:space="preserve"> to </w:t>
      </w:r>
      <w:r>
        <w:rPr>
          <w:rFonts w:ascii="Times New Roman" w:hAnsi="Times New Roman" w:cs="Times New Roman"/>
          <w:i/>
          <w:sz w:val="24"/>
          <w:szCs w:val="24"/>
        </w:rPr>
        <w:t>EvgMap</w:t>
      </w:r>
      <w:r>
        <w:rPr>
          <w:rFonts w:ascii="Times New Roman" w:hAnsi="Times New Roman" w:cs="Times New Roman"/>
          <w:sz w:val="24"/>
          <w:szCs w:val="24"/>
        </w:rPr>
        <w:t xml:space="preserve"> to instantiate the map and </w:t>
      </w:r>
      <w:r>
        <w:rPr>
          <w:rFonts w:ascii="Times New Roman" w:hAnsi="Times New Roman" w:cs="Times New Roman"/>
          <w:i/>
          <w:sz w:val="24"/>
          <w:szCs w:val="24"/>
        </w:rPr>
        <w:t>UnitDefinitions.json</w:t>
      </w:r>
      <w:r>
        <w:rPr>
          <w:rFonts w:ascii="Times New Roman" w:hAnsi="Times New Roman" w:cs="Times New Roman"/>
          <w:sz w:val="24"/>
          <w:szCs w:val="24"/>
        </w:rPr>
        <w:t xml:space="preserve"> to </w:t>
      </w:r>
      <w:r>
        <w:rPr>
          <w:rFonts w:ascii="Times New Roman" w:hAnsi="Times New Roman" w:cs="Times New Roman"/>
          <w:i/>
          <w:sz w:val="24"/>
          <w:szCs w:val="24"/>
        </w:rPr>
        <w:t>EvgUnitDefinition</w:t>
      </w:r>
      <w:r>
        <w:rPr>
          <w:rFonts w:ascii="Times New Roman" w:hAnsi="Times New Roman" w:cs="Times New Roman"/>
          <w:sz w:val="24"/>
          <w:szCs w:val="24"/>
        </w:rPr>
        <w:t xml:space="preserve"> to instantiate the unit types. Note that </w:t>
      </w:r>
      <w:r>
        <w:rPr>
          <w:rFonts w:ascii="Times New Roman" w:hAnsi="Times New Roman" w:cs="Times New Roman"/>
          <w:i/>
          <w:sz w:val="24"/>
          <w:szCs w:val="24"/>
        </w:rPr>
        <w:t>PlayerConfig.json</w:t>
      </w:r>
      <w:r>
        <w:rPr>
          <w:rFonts w:ascii="Times New Roman" w:hAnsi="Times New Roman" w:cs="Times New Roman"/>
          <w:sz w:val="24"/>
          <w:szCs w:val="24"/>
        </w:rPr>
        <w:t xml:space="preserve"> contains some data on a player’s group compositions, but this file is not currently used.</w:t>
      </w:r>
    </w:p>
    <w:p w14:paraId="55623756" w14:textId="77777777" w:rsidR="001B4240" w:rsidRDefault="001B4240" w:rsidP="001B4240">
      <w:pPr>
        <w:jc w:val="both"/>
        <w:rPr>
          <w:rFonts w:ascii="Times New Roman" w:hAnsi="Times New Roman" w:cs="Times New Roman"/>
          <w:sz w:val="24"/>
          <w:szCs w:val="24"/>
        </w:rPr>
      </w:pPr>
    </w:p>
    <w:p w14:paraId="33F1B490" w14:textId="77777777" w:rsidR="001B4240" w:rsidRDefault="001B4240" w:rsidP="001B4240">
      <w:pPr>
        <w:keepNext/>
        <w:jc w:val="center"/>
      </w:pPr>
      <w:r>
        <w:rPr>
          <w:noProof/>
        </w:rPr>
        <w:lastRenderedPageBreak/>
        <w:drawing>
          <wp:inline distT="0" distB="0" distL="0" distR="0" wp14:anchorId="711BAE27" wp14:editId="4DF50F45">
            <wp:extent cx="3162300" cy="4374859"/>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ame.png"/>
                    <pic:cNvPicPr/>
                  </pic:nvPicPr>
                  <pic:blipFill>
                    <a:blip r:embed="rId18">
                      <a:extLst>
                        <a:ext uri="{28A0092B-C50C-407E-A947-70E740481C1C}">
                          <a14:useLocalDpi xmlns:a14="http://schemas.microsoft.com/office/drawing/2010/main" val="0"/>
                        </a:ext>
                      </a:extLst>
                    </a:blip>
                    <a:stretch>
                      <a:fillRect/>
                    </a:stretch>
                  </pic:blipFill>
                  <pic:spPr>
                    <a:xfrm>
                      <a:off x="0" y="0"/>
                      <a:ext cx="3186033" cy="4407693"/>
                    </a:xfrm>
                    <a:prstGeom prst="rect">
                      <a:avLst/>
                    </a:prstGeom>
                  </pic:spPr>
                </pic:pic>
              </a:graphicData>
            </a:graphic>
          </wp:inline>
        </w:drawing>
      </w:r>
    </w:p>
    <w:p w14:paraId="5AA8B561" w14:textId="77777777" w:rsidR="001B4240" w:rsidRDefault="001B4240" w:rsidP="001B4240">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EvergladesGame contains EvgMap, EvgPlayer, and EvgUnitDefinition</w:t>
      </w:r>
    </w:p>
    <w:p w14:paraId="15432581" w14:textId="77777777" w:rsidR="001B4240" w:rsidRDefault="001B4240" w:rsidP="001B4240">
      <w:pPr>
        <w:jc w:val="both"/>
        <w:rPr>
          <w:rFonts w:ascii="Times New Roman" w:hAnsi="Times New Roman" w:cs="Times New Roman"/>
          <w:sz w:val="24"/>
          <w:szCs w:val="24"/>
        </w:rPr>
      </w:pPr>
      <w:r>
        <w:rPr>
          <w:rFonts w:ascii="Times New Roman" w:hAnsi="Times New Roman" w:cs="Times New Roman"/>
          <w:i/>
          <w:sz w:val="24"/>
          <w:szCs w:val="24"/>
        </w:rPr>
        <w:t>EvgMap</w:t>
      </w:r>
      <w:r>
        <w:rPr>
          <w:rFonts w:ascii="Times New Roman" w:hAnsi="Times New Roman" w:cs="Times New Roman"/>
          <w:sz w:val="24"/>
          <w:szCs w:val="24"/>
        </w:rPr>
        <w:t xml:space="preserve">, </w:t>
      </w:r>
      <w:r>
        <w:rPr>
          <w:rFonts w:ascii="Times New Roman" w:hAnsi="Times New Roman" w:cs="Times New Roman"/>
          <w:i/>
          <w:sz w:val="24"/>
          <w:szCs w:val="24"/>
        </w:rPr>
        <w:t>EvgMapNode</w:t>
      </w:r>
      <w:r>
        <w:rPr>
          <w:rFonts w:ascii="Times New Roman" w:hAnsi="Times New Roman" w:cs="Times New Roman"/>
          <w:sz w:val="24"/>
          <w:szCs w:val="24"/>
        </w:rPr>
        <w:t xml:space="preserve">, and </w:t>
      </w:r>
      <w:r>
        <w:rPr>
          <w:rFonts w:ascii="Times New Roman" w:hAnsi="Times New Roman" w:cs="Times New Roman"/>
          <w:i/>
          <w:sz w:val="24"/>
          <w:szCs w:val="24"/>
        </w:rPr>
        <w:t>EvgNodeConnection</w:t>
      </w:r>
      <w:r>
        <w:rPr>
          <w:rFonts w:ascii="Times New Roman" w:hAnsi="Times New Roman" w:cs="Times New Roman"/>
          <w:sz w:val="24"/>
          <w:szCs w:val="24"/>
        </w:rPr>
        <w:t xml:space="preserve"> are instantiated by </w:t>
      </w:r>
      <w:r>
        <w:rPr>
          <w:rFonts w:ascii="Times New Roman" w:hAnsi="Times New Roman" w:cs="Times New Roman"/>
          <w:i/>
          <w:sz w:val="24"/>
          <w:szCs w:val="24"/>
        </w:rPr>
        <w:t>EvergladesGame</w:t>
      </w:r>
      <w:r>
        <w:rPr>
          <w:rFonts w:ascii="Times New Roman" w:hAnsi="Times New Roman" w:cs="Times New Roman"/>
          <w:sz w:val="24"/>
          <w:szCs w:val="24"/>
        </w:rPr>
        <w:t xml:space="preserve">. However, </w:t>
      </w:r>
      <w:r>
        <w:rPr>
          <w:rFonts w:ascii="Times New Roman" w:hAnsi="Times New Roman" w:cs="Times New Roman"/>
          <w:i/>
          <w:sz w:val="24"/>
          <w:szCs w:val="24"/>
        </w:rPr>
        <w:t>EvgMapNode</w:t>
      </w:r>
      <w:r>
        <w:rPr>
          <w:rFonts w:ascii="Times New Roman" w:hAnsi="Times New Roman" w:cs="Times New Roman"/>
          <w:sz w:val="24"/>
          <w:szCs w:val="24"/>
        </w:rPr>
        <w:t xml:space="preserve"> is contained within </w:t>
      </w:r>
      <w:r>
        <w:rPr>
          <w:rFonts w:ascii="Times New Roman" w:hAnsi="Times New Roman" w:cs="Times New Roman"/>
          <w:i/>
          <w:sz w:val="24"/>
          <w:szCs w:val="24"/>
        </w:rPr>
        <w:t>EvgMap</w:t>
      </w:r>
      <w:r>
        <w:rPr>
          <w:rFonts w:ascii="Times New Roman" w:hAnsi="Times New Roman" w:cs="Times New Roman"/>
          <w:sz w:val="24"/>
          <w:szCs w:val="24"/>
        </w:rPr>
        <w:t xml:space="preserve"> and </w:t>
      </w:r>
      <w:r>
        <w:rPr>
          <w:rFonts w:ascii="Times New Roman" w:hAnsi="Times New Roman" w:cs="Times New Roman"/>
          <w:i/>
          <w:sz w:val="24"/>
          <w:szCs w:val="24"/>
        </w:rPr>
        <w:t>EvgNodeConnection</w:t>
      </w:r>
      <w:r>
        <w:rPr>
          <w:rFonts w:ascii="Times New Roman" w:hAnsi="Times New Roman" w:cs="Times New Roman"/>
          <w:sz w:val="24"/>
          <w:szCs w:val="24"/>
        </w:rPr>
        <w:t xml:space="preserve"> is within </w:t>
      </w:r>
      <w:r>
        <w:rPr>
          <w:rFonts w:ascii="Times New Roman" w:hAnsi="Times New Roman" w:cs="Times New Roman"/>
          <w:i/>
          <w:sz w:val="24"/>
          <w:szCs w:val="24"/>
        </w:rPr>
        <w:t>EvgMapNode</w:t>
      </w:r>
      <w:r>
        <w:rPr>
          <w:rFonts w:ascii="Times New Roman" w:hAnsi="Times New Roman" w:cs="Times New Roman"/>
          <w:sz w:val="24"/>
          <w:szCs w:val="24"/>
        </w:rPr>
        <w:t>.</w:t>
      </w:r>
    </w:p>
    <w:p w14:paraId="4C02827B" w14:textId="77777777" w:rsidR="001B4240" w:rsidRDefault="001B4240" w:rsidP="001B4240">
      <w:pPr>
        <w:jc w:val="both"/>
        <w:rPr>
          <w:rFonts w:ascii="Times New Roman" w:hAnsi="Times New Roman" w:cs="Times New Roman"/>
          <w:sz w:val="24"/>
          <w:szCs w:val="24"/>
        </w:rPr>
      </w:pPr>
    </w:p>
    <w:p w14:paraId="17548081" w14:textId="77777777" w:rsidR="001B4240" w:rsidRDefault="001B4240" w:rsidP="001B4240">
      <w:pPr>
        <w:keepNext/>
        <w:jc w:val="center"/>
      </w:pPr>
      <w:r>
        <w:rPr>
          <w:noProof/>
        </w:rPr>
        <w:drawing>
          <wp:inline distT="0" distB="0" distL="0" distR="0" wp14:anchorId="4D57A2B5" wp14:editId="3609CF06">
            <wp:extent cx="4603432" cy="2228850"/>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Map.png"/>
                    <pic:cNvPicPr/>
                  </pic:nvPicPr>
                  <pic:blipFill>
                    <a:blip r:embed="rId19">
                      <a:extLst>
                        <a:ext uri="{28A0092B-C50C-407E-A947-70E740481C1C}">
                          <a14:useLocalDpi xmlns:a14="http://schemas.microsoft.com/office/drawing/2010/main" val="0"/>
                        </a:ext>
                      </a:extLst>
                    </a:blip>
                    <a:stretch>
                      <a:fillRect/>
                    </a:stretch>
                  </pic:blipFill>
                  <pic:spPr>
                    <a:xfrm>
                      <a:off x="0" y="0"/>
                      <a:ext cx="4644354" cy="2248663"/>
                    </a:xfrm>
                    <a:prstGeom prst="rect">
                      <a:avLst/>
                    </a:prstGeom>
                  </pic:spPr>
                </pic:pic>
              </a:graphicData>
            </a:graphic>
          </wp:inline>
        </w:drawing>
      </w:r>
    </w:p>
    <w:p w14:paraId="1FD283D8" w14:textId="77777777" w:rsidR="001B4240" w:rsidRDefault="001B4240" w:rsidP="001B4240">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EvgMap contains EvgMapNode. EvgMapNode contains EvgNodeConnection</w:t>
      </w:r>
    </w:p>
    <w:p w14:paraId="6A18CB09" w14:textId="77777777" w:rsidR="001B4240" w:rsidRDefault="001B4240" w:rsidP="001B4240">
      <w:pPr>
        <w:jc w:val="both"/>
      </w:pPr>
      <w:r>
        <w:rPr>
          <w:rFonts w:ascii="Times New Roman" w:hAnsi="Times New Roman" w:cs="Times New Roman"/>
          <w:i/>
          <w:sz w:val="24"/>
          <w:szCs w:val="24"/>
        </w:rPr>
        <w:t>EvgPlayer</w:t>
      </w:r>
      <w:r>
        <w:rPr>
          <w:rFonts w:ascii="Times New Roman" w:hAnsi="Times New Roman" w:cs="Times New Roman"/>
          <w:sz w:val="24"/>
          <w:szCs w:val="24"/>
        </w:rPr>
        <w:t xml:space="preserve">, </w:t>
      </w:r>
      <w:r>
        <w:rPr>
          <w:rFonts w:ascii="Times New Roman" w:hAnsi="Times New Roman" w:cs="Times New Roman"/>
          <w:i/>
          <w:sz w:val="24"/>
          <w:szCs w:val="24"/>
        </w:rPr>
        <w:t>EvgGroup</w:t>
      </w:r>
      <w:r>
        <w:rPr>
          <w:rFonts w:ascii="Times New Roman" w:hAnsi="Times New Roman" w:cs="Times New Roman"/>
          <w:sz w:val="24"/>
          <w:szCs w:val="24"/>
        </w:rPr>
        <w:t xml:space="preserve">, and </w:t>
      </w:r>
      <w:r>
        <w:rPr>
          <w:rFonts w:ascii="Times New Roman" w:hAnsi="Times New Roman" w:cs="Times New Roman"/>
          <w:i/>
          <w:sz w:val="24"/>
          <w:szCs w:val="24"/>
        </w:rPr>
        <w:t>EvgUnit</w:t>
      </w:r>
      <w:r>
        <w:rPr>
          <w:rFonts w:ascii="Times New Roman" w:hAnsi="Times New Roman" w:cs="Times New Roman"/>
          <w:sz w:val="24"/>
          <w:szCs w:val="24"/>
        </w:rPr>
        <w:t xml:space="preserve"> are each instantiated by </w:t>
      </w:r>
      <w:r>
        <w:rPr>
          <w:rFonts w:ascii="Times New Roman" w:hAnsi="Times New Roman" w:cs="Times New Roman"/>
          <w:i/>
          <w:sz w:val="24"/>
          <w:szCs w:val="24"/>
        </w:rPr>
        <w:t>EvergladesGame</w:t>
      </w:r>
      <w:r>
        <w:rPr>
          <w:rFonts w:ascii="Times New Roman" w:hAnsi="Times New Roman" w:cs="Times New Roman"/>
          <w:sz w:val="24"/>
          <w:szCs w:val="24"/>
        </w:rPr>
        <w:t xml:space="preserve">. </w:t>
      </w:r>
      <w:r>
        <w:rPr>
          <w:rFonts w:ascii="Times New Roman" w:hAnsi="Times New Roman" w:cs="Times New Roman"/>
          <w:i/>
          <w:sz w:val="24"/>
          <w:szCs w:val="24"/>
        </w:rPr>
        <w:t>EvgUnit</w:t>
      </w:r>
      <w:r>
        <w:rPr>
          <w:rFonts w:ascii="Times New Roman" w:hAnsi="Times New Roman" w:cs="Times New Roman"/>
          <w:sz w:val="24"/>
          <w:szCs w:val="24"/>
        </w:rPr>
        <w:t xml:space="preserve"> creates an instance of </w:t>
      </w:r>
      <w:r>
        <w:rPr>
          <w:rFonts w:ascii="Times New Roman" w:hAnsi="Times New Roman" w:cs="Times New Roman"/>
          <w:i/>
          <w:sz w:val="24"/>
          <w:szCs w:val="24"/>
        </w:rPr>
        <w:t>EvgUnitDefinition</w:t>
      </w:r>
      <w:r>
        <w:rPr>
          <w:rFonts w:ascii="Times New Roman" w:hAnsi="Times New Roman" w:cs="Times New Roman"/>
          <w:sz w:val="24"/>
          <w:szCs w:val="24"/>
        </w:rPr>
        <w:t xml:space="preserve"> for each unit in the game and initially contains null values. </w:t>
      </w:r>
      <w:r>
        <w:rPr>
          <w:rFonts w:ascii="Times New Roman" w:hAnsi="Times New Roman" w:cs="Times New Roman"/>
          <w:i/>
          <w:sz w:val="24"/>
          <w:szCs w:val="24"/>
        </w:rPr>
        <w:lastRenderedPageBreak/>
        <w:t>EvergladesGame</w:t>
      </w:r>
      <w:r>
        <w:rPr>
          <w:rFonts w:ascii="Times New Roman" w:hAnsi="Times New Roman" w:cs="Times New Roman"/>
          <w:sz w:val="24"/>
          <w:szCs w:val="24"/>
        </w:rPr>
        <w:t xml:space="preserve"> then replaces these null values with the corresponding actual values contained in its own unit definition instance.</w:t>
      </w:r>
    </w:p>
    <w:p w14:paraId="543202BE" w14:textId="77777777" w:rsidR="001B4240" w:rsidRDefault="001B4240" w:rsidP="001B4240">
      <w:pPr>
        <w:jc w:val="both"/>
      </w:pPr>
    </w:p>
    <w:p w14:paraId="1DA01123" w14:textId="77777777" w:rsidR="001B4240" w:rsidRDefault="001B4240" w:rsidP="001B4240">
      <w:pPr>
        <w:keepNext/>
        <w:jc w:val="center"/>
      </w:pPr>
      <w:r>
        <w:rPr>
          <w:noProof/>
        </w:rPr>
        <w:drawing>
          <wp:inline distT="0" distB="0" distL="0" distR="0" wp14:anchorId="3157E7C8" wp14:editId="1463ABE4">
            <wp:extent cx="5486400" cy="18192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layer.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819275"/>
                    </a:xfrm>
                    <a:prstGeom prst="rect">
                      <a:avLst/>
                    </a:prstGeom>
                  </pic:spPr>
                </pic:pic>
              </a:graphicData>
            </a:graphic>
          </wp:inline>
        </w:drawing>
      </w:r>
    </w:p>
    <w:p w14:paraId="20BE2496" w14:textId="77777777" w:rsidR="001B4240" w:rsidRPr="00AD4848" w:rsidRDefault="001B4240" w:rsidP="001B4240">
      <w:pPr>
        <w:pStyle w:val="Caption"/>
        <w:jc w:val="center"/>
        <w:rPr>
          <w:rFonts w:ascii="Arial" w:hAnsi="Arial" w:cs="Arial"/>
          <w:i w:val="0"/>
        </w:rPr>
      </w:pPr>
      <w:r>
        <w:t xml:space="preserve">Figure </w:t>
      </w:r>
      <w:r>
        <w:fldChar w:fldCharType="begin"/>
      </w:r>
      <w:r>
        <w:instrText xml:space="preserve"> SEQ Figure \* ARABIC </w:instrText>
      </w:r>
      <w:r>
        <w:fldChar w:fldCharType="separate"/>
      </w:r>
      <w:r>
        <w:rPr>
          <w:noProof/>
        </w:rPr>
        <w:t>6</w:t>
      </w:r>
      <w:r>
        <w:fldChar w:fldCharType="end"/>
      </w:r>
      <w:r>
        <w:t>: EvgPlayer contains instances of EvgGroup, which contains instances of EvgUnit, which contains an instance of EvgUnitDefinition</w:t>
      </w:r>
    </w:p>
    <w:p w14:paraId="6A4772DD" w14:textId="77777777" w:rsidR="001B4240" w:rsidRDefault="001B4240" w:rsidP="00063D94">
      <w:pPr>
        <w:spacing w:line="240" w:lineRule="auto"/>
        <w:jc w:val="both"/>
        <w:rPr>
          <w:rFonts w:ascii="Calibri Light" w:eastAsia="Times New Roman" w:hAnsi="Calibri Light" w:cs="Times New Roman"/>
          <w:color w:val="2F5496" w:themeColor="accent1" w:themeShade="BF"/>
          <w:sz w:val="32"/>
          <w:szCs w:val="32"/>
        </w:rPr>
      </w:pPr>
    </w:p>
    <w:p w14:paraId="477FF612" w14:textId="150E7FEB" w:rsid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Calibri Light" w:eastAsia="Times New Roman" w:hAnsi="Calibri Light" w:cs="Times New Roman"/>
          <w:color w:val="2F5496" w:themeColor="accent1" w:themeShade="BF"/>
          <w:sz w:val="32"/>
          <w:szCs w:val="32"/>
        </w:rPr>
        <w:t>Classes</w:t>
      </w:r>
    </w:p>
    <w:p w14:paraId="68F24872" w14:textId="0CA59634" w:rsidR="00063D94" w:rsidRP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Times New Roman" w:hAnsi="Times New Roman" w:cs="Times New Roman"/>
          <w:sz w:val="24"/>
          <w:szCs w:val="24"/>
        </w:rPr>
        <w:t>What follows is a brief description of the contents of each class including properties and functions. A more thorough description of the Everglades classes will be included in a markdown file deliverable.</w:t>
      </w:r>
    </w:p>
    <w:p w14:paraId="31D23BD2" w14:textId="77777777" w:rsidR="00063D94" w:rsidRDefault="00063D94" w:rsidP="00063D94">
      <w:pPr>
        <w:jc w:val="both"/>
        <w:rPr>
          <w:rFonts w:ascii="Times New Roman" w:hAnsi="Times New Roman" w:cs="Times New Roman"/>
          <w:sz w:val="24"/>
          <w:szCs w:val="24"/>
        </w:rPr>
      </w:pPr>
    </w:p>
    <w:p w14:paraId="694DAB2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63ACA68D" w14:textId="77777777" w:rsidR="00063D94" w:rsidRDefault="00063D94" w:rsidP="00063D94">
      <w:pPr>
        <w:pStyle w:val="Heading4"/>
        <w:spacing w:before="0"/>
        <w:rPr>
          <w:rFonts w:ascii="Times New Roman" w:hAnsi="Times New Roman" w:cs="Times New Roman"/>
        </w:rPr>
      </w:pPr>
    </w:p>
    <w:p w14:paraId="717E5AD1" w14:textId="77777777" w:rsidR="00063D94" w:rsidRPr="00AF0554" w:rsidRDefault="00063D94" w:rsidP="00063D94">
      <w:pPr>
        <w:pStyle w:val="Heading4"/>
        <w:spacing w:before="0"/>
        <w:rPr>
          <w:rPrChange w:id="30" w:author="David Gravett" w:date="2019-12-01T10:21:00Z">
            <w:rPr>
              <w:rFonts w:asciiTheme="majorHAnsi" w:hAnsiTheme="majorHAnsi" w:cstheme="majorHAnsi"/>
              <w:i/>
              <w:color w:val="2F5496" w:themeColor="accent1" w:themeShade="BF"/>
            </w:rPr>
          </w:rPrChange>
        </w:rPr>
      </w:pPr>
      <w:r w:rsidRPr="00AF0554">
        <w:rPr>
          <w:rPrChange w:id="31" w:author="David Gravett" w:date="2019-12-01T10:21:00Z">
            <w:rPr>
              <w:rFonts w:asciiTheme="majorHAnsi" w:hAnsiTheme="majorHAnsi" w:cstheme="majorHAnsi"/>
              <w:i/>
              <w:color w:val="2F5496" w:themeColor="accent1" w:themeShade="BF"/>
            </w:rPr>
          </w:rPrChange>
        </w:rPr>
        <w:t>EvgMap in definitions.py</w:t>
      </w:r>
    </w:p>
    <w:p w14:paraId="176EFDD6"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map. It only contains the map initializer.</w:t>
      </w:r>
    </w:p>
    <w:p w14:paraId="180CC29A" w14:textId="77777777" w:rsidR="00063D94" w:rsidRDefault="00063D94" w:rsidP="00063D94">
      <w:pPr>
        <w:jc w:val="both"/>
        <w:rPr>
          <w:rFonts w:ascii="Times New Roman" w:hAnsi="Times New Roman" w:cs="Times New Roman"/>
          <w:sz w:val="24"/>
          <w:szCs w:val="24"/>
        </w:rPr>
      </w:pPr>
    </w:p>
    <w:p w14:paraId="3C9248D7"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301311A"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6FC599D8"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0AABE6C9" w14:textId="77777777" w:rsidR="00063D94" w:rsidRDefault="00063D94" w:rsidP="00063D94">
      <w:pPr>
        <w:pStyle w:val="Heading4"/>
        <w:spacing w:before="0"/>
      </w:pPr>
    </w:p>
    <w:p w14:paraId="7FC17579" w14:textId="77777777" w:rsidR="00063D94" w:rsidRPr="00AF0554" w:rsidRDefault="00063D94" w:rsidP="00063D94">
      <w:pPr>
        <w:pStyle w:val="Heading4"/>
        <w:spacing w:before="0"/>
        <w:rPr>
          <w:rPrChange w:id="32" w:author="David Gravett" w:date="2019-12-01T10:21:00Z">
            <w:rPr>
              <w:rFonts w:asciiTheme="majorHAnsi" w:hAnsiTheme="majorHAnsi" w:cstheme="majorHAnsi"/>
              <w:i/>
              <w:color w:val="2F5496" w:themeColor="accent1" w:themeShade="BF"/>
            </w:rPr>
          </w:rPrChange>
        </w:rPr>
      </w:pPr>
      <w:r w:rsidRPr="00AF0554">
        <w:rPr>
          <w:rPrChange w:id="33" w:author="David Gravett" w:date="2019-12-01T10:21:00Z">
            <w:rPr>
              <w:rFonts w:asciiTheme="majorHAnsi" w:hAnsiTheme="majorHAnsi" w:cstheme="majorHAnsi"/>
              <w:i/>
              <w:color w:val="2F5496" w:themeColor="accent1" w:themeShade="BF"/>
            </w:rPr>
          </w:rPrChange>
        </w:rPr>
        <w:t>EvgMapNode in definitions.py</w:t>
      </w:r>
    </w:p>
    <w:p w14:paraId="3BC4959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nodes that make up the everglades map. It only contains the node initializer.</w:t>
      </w:r>
    </w:p>
    <w:p w14:paraId="7FABE51F" w14:textId="77777777" w:rsidR="00063D94" w:rsidRDefault="00063D94" w:rsidP="00063D94">
      <w:pPr>
        <w:jc w:val="both"/>
        <w:rPr>
          <w:rFonts w:ascii="Times New Roman" w:hAnsi="Times New Roman" w:cs="Times New Roman"/>
          <w:sz w:val="24"/>
          <w:szCs w:val="24"/>
        </w:rPr>
      </w:pPr>
    </w:p>
    <w:p w14:paraId="0081CE9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0EDF92A2"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32091C8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22985DE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A57CDA9" w14:textId="77777777" w:rsidR="00063D94" w:rsidRDefault="00063D94" w:rsidP="00063D94">
      <w:pPr>
        <w:pStyle w:val="ListParagraph"/>
        <w:numPr>
          <w:ilvl w:val="0"/>
          <w:numId w:val="28"/>
        </w:numPr>
        <w:jc w:val="both"/>
        <w:rPr>
          <w:rFonts w:ascii="Times New Roman" w:hAnsi="Times New Roman" w:cs="Times New Roman"/>
          <w:i/>
          <w:sz w:val="24"/>
          <w:szCs w:val="24"/>
        </w:rPr>
      </w:pPr>
      <w:r>
        <w:rPr>
          <w:rFonts w:ascii="Times New Roman" w:hAnsi="Times New Roman" w:cs="Times New Roman"/>
          <w:i/>
          <w:sz w:val="24"/>
          <w:szCs w:val="24"/>
        </w:rPr>
        <w:lastRenderedPageBreak/>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2579A0F4"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controlPoints</w:t>
      </w:r>
      <w:r>
        <w:rPr>
          <w:rFonts w:ascii="Times New Roman" w:hAnsi="Times New Roman" w:cs="Times New Roman"/>
          <w:sz w:val="24"/>
          <w:szCs w:val="24"/>
        </w:rPr>
        <w:t>: The amount of points a player receives for controlling the node.</w:t>
      </w:r>
    </w:p>
    <w:p w14:paraId="462076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teamStart</w:t>
      </w:r>
      <w:r>
        <w:rPr>
          <w:rFonts w:ascii="Times New Roman" w:hAnsi="Times New Roman" w:cs="Times New Roman"/>
          <w:sz w:val="24"/>
          <w:szCs w:val="24"/>
        </w:rPr>
        <w:t>: Indicates the node is a team’s home base. It is 0 for player 0, 1 for player 1, and -1 for all neutral nodes.</w:t>
      </w:r>
    </w:p>
    <w:p w14:paraId="6673A4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controlledBy</w:t>
      </w:r>
      <w:r>
        <w:rPr>
          <w:rFonts w:ascii="Times New Roman" w:hAnsi="Times New Roman" w:cs="Times New Roman"/>
          <w:sz w:val="24"/>
          <w:szCs w:val="24"/>
        </w:rPr>
        <w:t>: Indicates which player controls the node. It uses the same integer values as teamStart.</w:t>
      </w:r>
    </w:p>
    <w:p w14:paraId="7D7F796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controlState</w:t>
      </w:r>
      <w:r>
        <w:rPr>
          <w:rFonts w:ascii="Times New Roman" w:hAnsi="Times New Roman" w:cs="Times New Roman"/>
          <w:sz w:val="24"/>
          <w:szCs w:val="24"/>
        </w:rPr>
        <w:t xml:space="preserve">: This is the percentage that the node is under control. </w:t>
      </w:r>
    </w:p>
    <w:p w14:paraId="1E620246"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0FDE96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connection_idxs</w:t>
      </w:r>
      <w:r>
        <w:rPr>
          <w:rFonts w:ascii="Times New Roman" w:hAnsi="Times New Roman" w:cs="Times New Roman"/>
          <w:sz w:val="24"/>
          <w:szCs w:val="24"/>
        </w:rPr>
        <w:t>: The list of valid connections from this node.</w:t>
      </w:r>
    </w:p>
    <w:p w14:paraId="17F01A8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dict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(see entries 12 and 13 that follow)</w:t>
      </w:r>
    </w:p>
    <w:p w14:paraId="7136FF37"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groups[0]</w:t>
      </w:r>
      <w:r>
        <w:rPr>
          <w:rFonts w:ascii="Times New Roman" w:hAnsi="Times New Roman" w:cs="Times New Roman"/>
          <w:sz w:val="24"/>
          <w:szCs w:val="24"/>
        </w:rPr>
        <w:t>: The IDs of Player 0’s groups located at this node.</w:t>
      </w:r>
    </w:p>
    <w:p w14:paraId="65E9CE13"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groups[1]</w:t>
      </w:r>
      <w:r>
        <w:rPr>
          <w:rFonts w:ascii="Times New Roman" w:hAnsi="Times New Roman" w:cs="Times New Roman"/>
          <w:sz w:val="24"/>
          <w:szCs w:val="24"/>
        </w:rPr>
        <w:t>: The IDs of Player 1’s groups located at this node.</w:t>
      </w:r>
    </w:p>
    <w:p w14:paraId="55939AB9" w14:textId="77777777" w:rsidR="00063D94" w:rsidRDefault="00063D94" w:rsidP="00063D94">
      <w:pPr>
        <w:pStyle w:val="Heading4"/>
        <w:spacing w:before="0"/>
      </w:pPr>
    </w:p>
    <w:p w14:paraId="1AA393A9" w14:textId="77777777" w:rsidR="00063D94" w:rsidRPr="00AF0554" w:rsidRDefault="00063D94" w:rsidP="00063D94">
      <w:pPr>
        <w:pStyle w:val="Heading4"/>
        <w:spacing w:before="0"/>
        <w:rPr>
          <w:rPrChange w:id="34" w:author="David Gravett" w:date="2019-12-01T10:21:00Z">
            <w:rPr>
              <w:rFonts w:asciiTheme="majorHAnsi" w:hAnsiTheme="majorHAnsi" w:cstheme="majorHAnsi"/>
              <w:i/>
              <w:color w:val="2F5496" w:themeColor="accent1" w:themeShade="BF"/>
            </w:rPr>
          </w:rPrChange>
        </w:rPr>
      </w:pPr>
      <w:r w:rsidRPr="00AF0554">
        <w:rPr>
          <w:rPrChange w:id="35" w:author="David Gravett" w:date="2019-12-01T10:21:00Z">
            <w:rPr>
              <w:rFonts w:asciiTheme="majorHAnsi" w:hAnsiTheme="majorHAnsi" w:cstheme="majorHAnsi"/>
              <w:i/>
              <w:color w:val="2F5496" w:themeColor="accent1" w:themeShade="BF"/>
            </w:rPr>
          </w:rPrChange>
        </w:rPr>
        <w:t>EvgNodeConnection in definitions.py</w:t>
      </w:r>
    </w:p>
    <w:p w14:paraId="106475D1"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connection between two nodes. It only contains the connection initializer.</w:t>
      </w:r>
    </w:p>
    <w:p w14:paraId="790887F9" w14:textId="77777777" w:rsidR="00063D94" w:rsidRDefault="00063D94" w:rsidP="00063D94">
      <w:pPr>
        <w:jc w:val="both"/>
        <w:rPr>
          <w:rFonts w:ascii="Times New Roman" w:hAnsi="Times New Roman" w:cs="Times New Roman"/>
          <w:sz w:val="24"/>
          <w:szCs w:val="24"/>
        </w:rPr>
      </w:pPr>
    </w:p>
    <w:p w14:paraId="57554C5F"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7E5FCE85"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destID</w:t>
      </w:r>
      <w:r>
        <w:rPr>
          <w:rFonts w:ascii="Times New Roman" w:hAnsi="Times New Roman" w:cs="Times New Roman"/>
          <w:sz w:val="24"/>
          <w:szCs w:val="24"/>
        </w:rPr>
        <w:t>: The identification number of the destination node.</w:t>
      </w:r>
    </w:p>
    <w:p w14:paraId="3C82C7BE"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00358E95" w14:textId="77777777" w:rsidR="00063D94" w:rsidRDefault="00063D94" w:rsidP="00063D94">
      <w:pPr>
        <w:pStyle w:val="Heading4"/>
        <w:spacing w:before="0"/>
      </w:pPr>
    </w:p>
    <w:p w14:paraId="21AB9357" w14:textId="77777777" w:rsidR="00063D94" w:rsidRPr="00AF0554" w:rsidRDefault="00063D94" w:rsidP="00063D94">
      <w:pPr>
        <w:pStyle w:val="Heading4"/>
        <w:spacing w:before="0"/>
        <w:rPr>
          <w:rPrChange w:id="36" w:author="David Gravett" w:date="2019-12-01T10:21:00Z">
            <w:rPr>
              <w:rFonts w:asciiTheme="majorHAnsi" w:hAnsiTheme="majorHAnsi" w:cstheme="majorHAnsi"/>
              <w:i/>
              <w:color w:val="2F5496" w:themeColor="accent1" w:themeShade="BF"/>
            </w:rPr>
          </w:rPrChange>
        </w:rPr>
      </w:pPr>
      <w:r w:rsidRPr="00AF0554">
        <w:rPr>
          <w:rPrChange w:id="37" w:author="David Gravett" w:date="2019-12-01T10:21:00Z">
            <w:rPr>
              <w:rFonts w:asciiTheme="majorHAnsi" w:hAnsiTheme="majorHAnsi" w:cstheme="majorHAnsi"/>
              <w:i/>
              <w:color w:val="2F5496" w:themeColor="accent1" w:themeShade="BF"/>
            </w:rPr>
          </w:rPrChange>
        </w:rPr>
        <w:t>EvgPlayer in definitions.py</w:t>
      </w:r>
    </w:p>
    <w:p w14:paraId="4E4046B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player. It only contains the player initializer.</w:t>
      </w:r>
    </w:p>
    <w:p w14:paraId="12E51DF1" w14:textId="77777777" w:rsidR="00063D94" w:rsidRDefault="00063D94" w:rsidP="00063D94">
      <w:pPr>
        <w:jc w:val="both"/>
        <w:rPr>
          <w:rFonts w:ascii="Times New Roman" w:hAnsi="Times New Roman" w:cs="Times New Roman"/>
          <w:sz w:val="24"/>
          <w:szCs w:val="24"/>
        </w:rPr>
      </w:pPr>
    </w:p>
    <w:p w14:paraId="7ABA630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B7580B2"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playerNum</w:t>
      </w:r>
      <w:r>
        <w:rPr>
          <w:rFonts w:ascii="Times New Roman" w:hAnsi="Times New Roman" w:cs="Times New Roman"/>
          <w:sz w:val="24"/>
          <w:szCs w:val="24"/>
        </w:rPr>
        <w:t>: The identification number for the player.</w:t>
      </w:r>
    </w:p>
    <w:p w14:paraId="45D70A66"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I can’t find a manipulation of this field</w:t>
      </w:r>
    </w:p>
    <w:p w14:paraId="65B6CDCF"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list&lt;EvgGroup&gt;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3102677A" w14:textId="77777777" w:rsidR="00063D94" w:rsidRDefault="00063D94" w:rsidP="00063D94">
      <w:pPr>
        <w:pStyle w:val="ListParagraph"/>
        <w:jc w:val="both"/>
        <w:rPr>
          <w:rFonts w:ascii="Times New Roman" w:hAnsi="Times New Roman" w:cs="Times New Roman"/>
          <w:sz w:val="24"/>
          <w:szCs w:val="24"/>
        </w:rPr>
      </w:pPr>
    </w:p>
    <w:p w14:paraId="44486EAA" w14:textId="77777777" w:rsidR="00063D94" w:rsidRPr="00AF0554" w:rsidRDefault="00063D94" w:rsidP="00063D94">
      <w:pPr>
        <w:pStyle w:val="Heading4"/>
        <w:spacing w:before="0"/>
        <w:rPr>
          <w:rPrChange w:id="38" w:author="David Gravett" w:date="2019-12-01T10:21:00Z">
            <w:rPr>
              <w:rFonts w:asciiTheme="majorHAnsi" w:hAnsiTheme="majorHAnsi" w:cstheme="majorHAnsi"/>
              <w:i/>
              <w:color w:val="2F5496" w:themeColor="accent1" w:themeShade="BF"/>
            </w:rPr>
          </w:rPrChange>
        </w:rPr>
      </w:pPr>
      <w:r w:rsidRPr="00AF0554">
        <w:rPr>
          <w:rPrChange w:id="39" w:author="David Gravett" w:date="2019-12-01T10:21:00Z">
            <w:rPr>
              <w:rFonts w:asciiTheme="majorHAnsi" w:hAnsiTheme="majorHAnsi" w:cstheme="majorHAnsi"/>
              <w:i/>
              <w:color w:val="2F5496" w:themeColor="accent1" w:themeShade="BF"/>
            </w:rPr>
          </w:rPrChange>
        </w:rPr>
        <w:t>EvgGroup in definitions.py</w:t>
      </w:r>
    </w:p>
    <w:p w14:paraId="29CA443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a group of drones, a swarm. It contains only the group initializer.</w:t>
      </w:r>
    </w:p>
    <w:p w14:paraId="4FA74D91" w14:textId="77777777" w:rsidR="00063D94" w:rsidRDefault="00063D94" w:rsidP="00063D94">
      <w:pPr>
        <w:jc w:val="both"/>
        <w:rPr>
          <w:rFonts w:ascii="Times New Roman" w:hAnsi="Times New Roman" w:cs="Times New Roman"/>
          <w:sz w:val="24"/>
          <w:szCs w:val="24"/>
        </w:rPr>
      </w:pPr>
    </w:p>
    <w:p w14:paraId="605782E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844A4F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groupID</w:t>
      </w:r>
      <w:r>
        <w:rPr>
          <w:rFonts w:ascii="Times New Roman" w:hAnsi="Times New Roman" w:cs="Times New Roman"/>
          <w:sz w:val="24"/>
          <w:szCs w:val="24"/>
        </w:rPr>
        <w:t>: The identification number for the group.</w:t>
      </w:r>
    </w:p>
    <w:p w14:paraId="1C7A610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mapGroupID</w:t>
      </w:r>
      <w:r>
        <w:rPr>
          <w:rFonts w:ascii="Times New Roman" w:hAnsi="Times New Roman" w:cs="Times New Roman"/>
          <w:sz w:val="24"/>
          <w:szCs w:val="24"/>
        </w:rPr>
        <w:t>: A cumulative group identification for outputting the initial number of groups on the map.</w:t>
      </w:r>
    </w:p>
    <w:p w14:paraId="1DE9A26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mapUnitID</w:t>
      </w:r>
      <w:r>
        <w:rPr>
          <w:rFonts w:ascii="Times New Roman" w:hAnsi="Times New Roman" w:cs="Times New Roman"/>
          <w:sz w:val="24"/>
          <w:szCs w:val="24"/>
        </w:rPr>
        <w:t>: A cumulative unit identification for outputting the initial number of units on the map.</w:t>
      </w:r>
    </w:p>
    <w:p w14:paraId="27077D11"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lastRenderedPageBreak/>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6555CB7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276C8435"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09189A28"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0FDEAD27"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distance_remaining</w:t>
      </w:r>
      <w:r>
        <w:rPr>
          <w:rFonts w:ascii="Times New Roman" w:hAnsi="Times New Roman" w:cs="Times New Roman"/>
          <w:sz w:val="24"/>
          <w:szCs w:val="24"/>
        </w:rPr>
        <w:t>: The remaining distance the group must travel to reach the destination node.</w:t>
      </w:r>
    </w:p>
    <w:p w14:paraId="6CA5629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travel_destination</w:t>
      </w:r>
      <w:r>
        <w:rPr>
          <w:rFonts w:ascii="Times New Roman" w:hAnsi="Times New Roman" w:cs="Times New Roman"/>
          <w:sz w:val="24"/>
          <w:szCs w:val="24"/>
        </w:rPr>
        <w:t>: The node to which the group is traveling.</w:t>
      </w:r>
    </w:p>
    <w:p w14:paraId="1FC5431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list&lt;EvgUnit&gt;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6DAC387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pathIndex</w:t>
      </w:r>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I can’t find a manipulation of this field.</w:t>
      </w:r>
    </w:p>
    <w:p w14:paraId="02FE8539" w14:textId="77777777" w:rsidR="00063D94" w:rsidRDefault="00063D94" w:rsidP="00063D94">
      <w:pPr>
        <w:pStyle w:val="Heading4"/>
        <w:spacing w:before="0"/>
      </w:pPr>
    </w:p>
    <w:p w14:paraId="79498F7B" w14:textId="77777777" w:rsidR="00063D94" w:rsidRPr="00AF0554" w:rsidRDefault="00063D94" w:rsidP="00063D94">
      <w:pPr>
        <w:pStyle w:val="Heading4"/>
        <w:spacing w:before="0"/>
        <w:rPr>
          <w:rPrChange w:id="40" w:author="David Gravett" w:date="2019-12-01T10:21:00Z">
            <w:rPr>
              <w:rFonts w:asciiTheme="majorHAnsi" w:hAnsiTheme="majorHAnsi" w:cstheme="majorHAnsi"/>
              <w:i/>
              <w:color w:val="2F5496" w:themeColor="accent1" w:themeShade="BF"/>
            </w:rPr>
          </w:rPrChange>
        </w:rPr>
      </w:pPr>
      <w:r w:rsidRPr="00AF0554">
        <w:rPr>
          <w:rPrChange w:id="41" w:author="David Gravett" w:date="2019-12-01T10:21:00Z">
            <w:rPr>
              <w:rFonts w:asciiTheme="majorHAnsi" w:hAnsiTheme="majorHAnsi" w:cstheme="majorHAnsi"/>
              <w:i/>
              <w:color w:val="2F5496" w:themeColor="accent1" w:themeShade="BF"/>
            </w:rPr>
          </w:rPrChange>
        </w:rPr>
        <w:t>EvgUnitDefinition in definitions.py</w:t>
      </w:r>
    </w:p>
    <w:p w14:paraId="16124F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definition. It defines the stats of the unit. It contains only the unit definition initializer.</w:t>
      </w:r>
    </w:p>
    <w:p w14:paraId="57766A6A" w14:textId="77777777" w:rsidR="00063D94" w:rsidRDefault="00063D94" w:rsidP="00063D94">
      <w:pPr>
        <w:jc w:val="both"/>
        <w:rPr>
          <w:rFonts w:ascii="Times New Roman" w:hAnsi="Times New Roman" w:cs="Times New Roman"/>
          <w:sz w:val="24"/>
          <w:szCs w:val="24"/>
        </w:rPr>
      </w:pPr>
    </w:p>
    <w:p w14:paraId="74DD587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6A98E0DE"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unitType</w:t>
      </w:r>
      <w:r>
        <w:rPr>
          <w:rFonts w:ascii="Times New Roman" w:hAnsi="Times New Roman" w:cs="Times New Roman"/>
          <w:sz w:val="24"/>
          <w:szCs w:val="24"/>
        </w:rPr>
        <w:t>: The name of the type of unit.</w:t>
      </w:r>
    </w:p>
    <w:p w14:paraId="05F791AC"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059C31FA"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54360A07"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382B8FF3"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7A3E3C35"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098C2C7" w14:textId="77777777" w:rsidR="00063D94" w:rsidRDefault="00063D94" w:rsidP="00063D94">
      <w:pPr>
        <w:pStyle w:val="Heading4"/>
        <w:spacing w:before="0"/>
      </w:pPr>
    </w:p>
    <w:p w14:paraId="3F751A25" w14:textId="77777777" w:rsidR="00063D94" w:rsidRPr="00AF0554" w:rsidRDefault="00063D94" w:rsidP="00063D94">
      <w:pPr>
        <w:pStyle w:val="Heading4"/>
        <w:spacing w:before="0"/>
        <w:rPr>
          <w:rPrChange w:id="42" w:author="David Gravett" w:date="2019-12-01T10:21:00Z">
            <w:rPr>
              <w:rFonts w:asciiTheme="majorHAnsi" w:hAnsiTheme="majorHAnsi" w:cstheme="majorHAnsi"/>
              <w:i/>
              <w:color w:val="2F5496" w:themeColor="accent1" w:themeShade="BF"/>
            </w:rPr>
          </w:rPrChange>
        </w:rPr>
      </w:pPr>
      <w:r w:rsidRPr="00AF0554">
        <w:rPr>
          <w:rPrChange w:id="43" w:author="David Gravett" w:date="2019-12-01T10:21:00Z">
            <w:rPr>
              <w:rFonts w:asciiTheme="majorHAnsi" w:hAnsiTheme="majorHAnsi" w:cstheme="majorHAnsi"/>
              <w:i/>
              <w:color w:val="2F5496" w:themeColor="accent1" w:themeShade="BF"/>
            </w:rPr>
          </w:rPrChange>
        </w:rPr>
        <w:t>EvgUnit in definition.py</w:t>
      </w:r>
    </w:p>
    <w:p w14:paraId="0A78CCB8"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Currently, a group must be all the same unit types. Thus, a group of eight units is treated as one unit with eight health values. It contains only the unit initializer.</w:t>
      </w:r>
    </w:p>
    <w:p w14:paraId="57526910" w14:textId="77777777" w:rsidR="00063D94" w:rsidRDefault="00063D94" w:rsidP="00063D94">
      <w:pPr>
        <w:jc w:val="both"/>
        <w:rPr>
          <w:rFonts w:ascii="Times New Roman" w:hAnsi="Times New Roman" w:cs="Times New Roman"/>
          <w:sz w:val="24"/>
          <w:szCs w:val="24"/>
        </w:rPr>
      </w:pPr>
    </w:p>
    <w:p w14:paraId="0F9569D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7209836A"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unitType</w:t>
      </w:r>
      <w:r>
        <w:rPr>
          <w:rFonts w:ascii="Times New Roman" w:hAnsi="Times New Roman" w:cs="Times New Roman"/>
          <w:sz w:val="24"/>
          <w:szCs w:val="24"/>
        </w:rPr>
        <w:t>: The type of the unit for the group.</w:t>
      </w:r>
    </w:p>
    <w:p w14:paraId="72036973"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07F14902"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array&lt;int&gt;</w:t>
      </w:r>
      <w:r>
        <w:rPr>
          <w:rFonts w:ascii="Times New Roman" w:hAnsi="Times New Roman" w:cs="Times New Roman"/>
          <w:b/>
          <w:sz w:val="24"/>
          <w:szCs w:val="24"/>
        </w:rPr>
        <w:t xml:space="preserve"> unitHealth</w:t>
      </w:r>
      <w:r>
        <w:rPr>
          <w:rFonts w:ascii="Times New Roman" w:hAnsi="Times New Roman" w:cs="Times New Roman"/>
          <w:sz w:val="24"/>
          <w:szCs w:val="24"/>
        </w:rPr>
        <w:t>: An array of health values for each unit. Its length is the value of count.</w:t>
      </w:r>
    </w:p>
    <w:p w14:paraId="4E8A7850"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EvgUnitDefinition</w:t>
      </w:r>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313683CF" w14:textId="77777777" w:rsidR="00063D94" w:rsidRDefault="00063D94" w:rsidP="00063D94">
      <w:pPr>
        <w:pStyle w:val="Heading4"/>
        <w:spacing w:before="0"/>
      </w:pPr>
    </w:p>
    <w:p w14:paraId="136B6183" w14:textId="77777777" w:rsidR="00063D94" w:rsidRPr="00AF0554" w:rsidRDefault="00063D94" w:rsidP="00063D94">
      <w:pPr>
        <w:pStyle w:val="Heading4"/>
        <w:spacing w:before="0"/>
        <w:rPr>
          <w:rPrChange w:id="44" w:author="David Gravett" w:date="2019-12-01T10:21:00Z">
            <w:rPr>
              <w:rFonts w:asciiTheme="majorHAnsi" w:hAnsiTheme="majorHAnsi" w:cstheme="majorHAnsi"/>
              <w:i/>
              <w:color w:val="2F5496" w:themeColor="accent1" w:themeShade="BF"/>
            </w:rPr>
          </w:rPrChange>
        </w:rPr>
      </w:pPr>
      <w:r w:rsidRPr="00AF0554">
        <w:rPr>
          <w:rPrChange w:id="45" w:author="David Gravett" w:date="2019-12-01T10:21:00Z">
            <w:rPr>
              <w:rFonts w:asciiTheme="majorHAnsi" w:hAnsiTheme="majorHAnsi" w:cstheme="majorHAnsi"/>
              <w:i/>
              <w:color w:val="2F5496" w:themeColor="accent1" w:themeShade="BF"/>
            </w:rPr>
          </w:rPrChange>
        </w:rPr>
        <w:t>EvergladesGame in server.py</w:t>
      </w:r>
    </w:p>
    <w:p w14:paraId="198892B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game. It contains the game logic.</w:t>
      </w:r>
    </w:p>
    <w:p w14:paraId="277246AF" w14:textId="77777777" w:rsidR="00063D94" w:rsidRDefault="00063D94" w:rsidP="00063D94">
      <w:pPr>
        <w:jc w:val="both"/>
        <w:rPr>
          <w:rFonts w:ascii="Times New Roman" w:hAnsi="Times New Roman" w:cs="Times New Roman"/>
          <w:sz w:val="24"/>
          <w:szCs w:val="24"/>
        </w:rPr>
      </w:pPr>
    </w:p>
    <w:p w14:paraId="660E82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5A72FC2"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09DFF7E7"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lastRenderedPageBreak/>
        <w:t>dict</w:t>
      </w:r>
      <w:r>
        <w:rPr>
          <w:rFonts w:ascii="Times New Roman" w:hAnsi="Times New Roman" w:cs="Times New Roman"/>
          <w:sz w:val="24"/>
          <w:szCs w:val="24"/>
        </w:rPr>
        <w:t xml:space="preserve"> </w:t>
      </w:r>
      <w:r>
        <w:rPr>
          <w:rFonts w:ascii="Times New Roman" w:hAnsi="Times New Roman" w:cs="Times New Roman"/>
          <w:b/>
          <w:sz w:val="24"/>
          <w:szCs w:val="24"/>
        </w:rPr>
        <w:t>player_names</w:t>
      </w:r>
      <w:r>
        <w:rPr>
          <w:rFonts w:ascii="Times New Roman" w:hAnsi="Times New Roman" w:cs="Times New Roman"/>
          <w:sz w:val="24"/>
          <w:szCs w:val="24"/>
        </w:rPr>
        <w:t xml:space="preserve">: This contains the names of the agent modules. </w:t>
      </w:r>
    </w:p>
    <w:p w14:paraId="703604E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output_dir</w:t>
      </w:r>
      <w:r>
        <w:rPr>
          <w:rFonts w:ascii="Times New Roman" w:hAnsi="Times New Roman" w:cs="Times New Roman"/>
          <w:sz w:val="24"/>
          <w:szCs w:val="24"/>
        </w:rPr>
        <w:t>: The destination directory for telemetry output.</w:t>
      </w:r>
    </w:p>
    <w:p w14:paraId="6366DD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Map</w:t>
      </w:r>
      <w:r>
        <w:rPr>
          <w:rFonts w:ascii="Times New Roman" w:hAnsi="Times New Roman" w:cs="Times New Roman"/>
          <w:sz w:val="24"/>
          <w:szCs w:val="24"/>
        </w:rPr>
        <w:t xml:space="preserve"> </w:t>
      </w:r>
      <w:r>
        <w:rPr>
          <w:rFonts w:ascii="Times New Roman" w:hAnsi="Times New Roman" w:cs="Times New Roman"/>
          <w:b/>
          <w:sz w:val="24"/>
          <w:szCs w:val="24"/>
        </w:rPr>
        <w:t>map_dat</w:t>
      </w:r>
      <w:r>
        <w:rPr>
          <w:rFonts w:ascii="Times New Roman" w:hAnsi="Times New Roman" w:cs="Times New Roman"/>
          <w:sz w:val="24"/>
          <w:szCs w:val="24"/>
        </w:rPr>
        <w:t>: This contains the map data read from the configuration file.</w:t>
      </w:r>
    </w:p>
    <w:p w14:paraId="7C447C41"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EvgMap</w:t>
      </w:r>
      <w:r>
        <w:rPr>
          <w:rFonts w:ascii="Times New Roman" w:hAnsi="Times New Roman" w:cs="Times New Roman"/>
          <w:sz w:val="24"/>
          <w:szCs w:val="24"/>
        </w:rPr>
        <w:t xml:space="preserve"> </w:t>
      </w:r>
      <w:r>
        <w:rPr>
          <w:rFonts w:ascii="Times New Roman" w:hAnsi="Times New Roman" w:cs="Times New Roman"/>
          <w:b/>
          <w:sz w:val="24"/>
          <w:szCs w:val="24"/>
        </w:rPr>
        <w:t>evgMap</w:t>
      </w:r>
      <w:r>
        <w:rPr>
          <w:rFonts w:ascii="Times New Roman" w:hAnsi="Times New Roman" w:cs="Times New Roman"/>
          <w:sz w:val="24"/>
          <w:szCs w:val="24"/>
        </w:rPr>
        <w:t>: This is an instance of the Everglades map.</w:t>
      </w:r>
    </w:p>
    <w:p w14:paraId="6A5FCD09"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team_starts</w:t>
      </w:r>
      <w:r>
        <w:rPr>
          <w:rFonts w:ascii="Times New Roman" w:hAnsi="Times New Roman" w:cs="Times New Roman"/>
          <w:sz w:val="24"/>
          <w:szCs w:val="24"/>
        </w:rPr>
        <w:t>: Contains team’s starting nodes, pulled from map_dat, which got it from the map json file. 0 = player 1 start, 1 = player 2 start, -1 = neutral nodes.</w:t>
      </w:r>
    </w:p>
    <w:p w14:paraId="7849C32F"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Length is the number of map nodes. Array sorted by index of evgMap node and populated by node IDs.</w:t>
      </w:r>
    </w:p>
    <w:p w14:paraId="40D1D8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Length is the number of map nodes. Array sorted by node ID and populated by indices of evgMap nodes.</w:t>
      </w:r>
    </w:p>
    <w:p w14:paraId="4D58C15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60FDB657"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b/>
          <w:sz w:val="24"/>
          <w:szCs w:val="24"/>
        </w:rPr>
        <w:t>vectorize _vec_convert_node</w:t>
      </w:r>
      <w:r>
        <w:rPr>
          <w:rFonts w:ascii="Times New Roman" w:hAnsi="Times New Roman" w:cs="Times New Roman"/>
          <w:sz w:val="24"/>
          <w:szCs w:val="24"/>
        </w:rPr>
        <w:t>: Vectorized version of _convert_node function.</w:t>
      </w:r>
    </w:p>
    <w:p w14:paraId="004906F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fort_bonus</w:t>
      </w:r>
      <w:r>
        <w:rPr>
          <w:rFonts w:ascii="Times New Roman" w:hAnsi="Times New Roman" w:cs="Times New Roman"/>
          <w:sz w:val="24"/>
          <w:szCs w:val="24"/>
        </w:rPr>
        <w:t>: Fortress defense multiplier.</w:t>
      </w:r>
    </w:p>
    <w:p w14:paraId="0C9DFA8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watch_bonus</w:t>
      </w:r>
      <w:r>
        <w:rPr>
          <w:rFonts w:ascii="Times New Roman" w:hAnsi="Times New Roman" w:cs="Times New Roman"/>
          <w:sz w:val="24"/>
          <w:szCs w:val="24"/>
        </w:rPr>
        <w:t>: Watchtower vision bonus.</w:t>
      </w:r>
    </w:p>
    <w:p w14:paraId="23A075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Units</w:t>
      </w:r>
      <w:r>
        <w:rPr>
          <w:rFonts w:ascii="Times New Roman" w:hAnsi="Times New Roman" w:cs="Times New Roman"/>
          <w:sz w:val="24"/>
          <w:szCs w:val="24"/>
        </w:rPr>
        <w:t xml:space="preserve"> </w:t>
      </w:r>
      <w:r>
        <w:rPr>
          <w:rFonts w:ascii="Times New Roman" w:hAnsi="Times New Roman" w:cs="Times New Roman"/>
          <w:b/>
          <w:sz w:val="24"/>
          <w:szCs w:val="24"/>
        </w:rPr>
        <w:t>unit_dat</w:t>
      </w:r>
      <w:r>
        <w:rPr>
          <w:rFonts w:ascii="Times New Roman" w:hAnsi="Times New Roman" w:cs="Times New Roman"/>
          <w:sz w:val="24"/>
          <w:szCs w:val="24"/>
        </w:rPr>
        <w:t>: Read Unit data from .json file. Contains the types and stats of the units (health, damage, speed, etc.).</w:t>
      </w:r>
    </w:p>
    <w:p w14:paraId="5DC0903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list&lt;EvgUnitDefinition&gt;</w:t>
      </w:r>
      <w:r>
        <w:rPr>
          <w:rFonts w:ascii="Times New Roman" w:hAnsi="Times New Roman" w:cs="Times New Roman"/>
          <w:sz w:val="24"/>
          <w:szCs w:val="24"/>
        </w:rPr>
        <w:t xml:space="preserve"> </w:t>
      </w:r>
      <w:r>
        <w:rPr>
          <w:rFonts w:ascii="Times New Roman" w:hAnsi="Times New Roman" w:cs="Times New Roman"/>
          <w:b/>
          <w:sz w:val="24"/>
          <w:szCs w:val="24"/>
        </w:rPr>
        <w:t>unit_types</w:t>
      </w:r>
      <w:r>
        <w:rPr>
          <w:rFonts w:ascii="Times New Roman" w:hAnsi="Times New Roman" w:cs="Times New Roman"/>
          <w:sz w:val="24"/>
          <w:szCs w:val="24"/>
        </w:rPr>
        <w:t>: List of each type of unit with respective stats as retrieved from the .json file.</w:t>
      </w:r>
    </w:p>
    <w:p w14:paraId="3F69274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unit_ids</w:t>
      </w:r>
      <w:r>
        <w:rPr>
          <w:rFonts w:ascii="Times New Roman" w:hAnsi="Times New Roman" w:cs="Times New Roman"/>
          <w:sz w:val="24"/>
          <w:szCs w:val="24"/>
        </w:rPr>
        <w:t>: Key is int uid, the order that the types were processed, starting at 0. Value is unit_type.</w:t>
      </w:r>
    </w:p>
    <w:p w14:paraId="40145457"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unit_names</w:t>
      </w:r>
      <w:r>
        <w:rPr>
          <w:rFonts w:ascii="Times New Roman" w:hAnsi="Times New Roman" w:cs="Times New Roman"/>
          <w:sz w:val="24"/>
          <w:szCs w:val="24"/>
        </w:rPr>
        <w:t>: Key is unit_type. Value is int uid, the order that the types were processed, starting at 0.</w:t>
      </w:r>
    </w:p>
    <w:p w14:paraId="66F452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current_turn</w:t>
      </w:r>
      <w:r>
        <w:rPr>
          <w:rFonts w:ascii="Times New Roman" w:hAnsi="Times New Roman" w:cs="Times New Roman"/>
          <w:sz w:val="24"/>
          <w:szCs w:val="24"/>
        </w:rPr>
        <w:t>: The current turn in the game.</w:t>
      </w:r>
    </w:p>
    <w:p w14:paraId="45FB371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The key is the player key (0 or 1). The value is an instance of EvgPlayer.</w:t>
      </w:r>
    </w:p>
    <w:p w14:paraId="517CA2A7"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3578B6D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total_groups</w:t>
      </w:r>
      <w:r>
        <w:rPr>
          <w:rFonts w:ascii="Times New Roman" w:hAnsi="Times New Roman" w:cs="Times New Roman"/>
          <w:sz w:val="24"/>
          <w:szCs w:val="24"/>
        </w:rPr>
        <w:t>: Total amount of groups in the game</w:t>
      </w:r>
    </w:p>
    <w:p w14:paraId="730B053C"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total_units</w:t>
      </w:r>
      <w:r>
        <w:rPr>
          <w:rFonts w:ascii="Times New Roman" w:hAnsi="Times New Roman" w:cs="Times New Roman"/>
          <w:sz w:val="24"/>
          <w:szCs w:val="24"/>
        </w:rPr>
        <w:t>: Total amount of units in the game</w:t>
      </w:r>
    </w:p>
    <w:p w14:paraId="08D4B24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Group number on which to focus.</w:t>
      </w:r>
    </w:p>
    <w:p w14:paraId="62C91634"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dat_dir</w:t>
      </w:r>
      <w:r>
        <w:rPr>
          <w:rFonts w:ascii="Times New Roman" w:hAnsi="Times New Roman" w:cs="Times New Roman"/>
          <w:sz w:val="24"/>
          <w:szCs w:val="24"/>
        </w:rPr>
        <w:t>: Folder name containing that game instance’s telemetry files</w:t>
      </w:r>
    </w:p>
    <w:p w14:paraId="5765A7C0" w14:textId="77777777" w:rsidR="00063D94" w:rsidRDefault="00063D94" w:rsidP="00063D94"/>
    <w:p w14:paraId="71E148F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6AB8175F"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__init__ ()</w:t>
      </w:r>
      <w:r>
        <w:rPr>
          <w:rFonts w:ascii="Times New Roman" w:hAnsi="Times New Roman" w:cs="Times New Roman"/>
          <w:sz w:val="24"/>
          <w:szCs w:val="24"/>
        </w:rPr>
        <w:t>: Initializes instance of EvergladesGame class</w:t>
      </w:r>
    </w:p>
    <w:p w14:paraId="33657ED7"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board_init()</w:t>
      </w:r>
      <w:r>
        <w:rPr>
          <w:rFonts w:ascii="Times New Roman" w:hAnsi="Times New Roman" w:cs="Times New Roman"/>
          <w:sz w:val="24"/>
          <w:szCs w:val="24"/>
        </w:rPr>
        <w:t>: Initializes the game board</w:t>
      </w:r>
    </w:p>
    <w:p w14:paraId="57BFC416"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_convert_node()</w:t>
      </w:r>
      <w:r>
        <w:rPr>
          <w:rFonts w:ascii="Times New Roman" w:hAnsi="Times New Roman" w:cs="Times New Roman"/>
          <w:sz w:val="24"/>
          <w:szCs w:val="24"/>
        </w:rPr>
        <w:t>: Returns corresponding node from p1_node_map</w:t>
      </w:r>
    </w:p>
    <w:p w14:paraId="72D272DB"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unitTypes_init()</w:t>
      </w:r>
      <w:r>
        <w:rPr>
          <w:rFonts w:ascii="Times New Roman" w:hAnsi="Times New Roman" w:cs="Times New Roman"/>
          <w:sz w:val="24"/>
          <w:szCs w:val="24"/>
        </w:rPr>
        <w:t>: Initializes the types of units</w:t>
      </w:r>
    </w:p>
    <w:p w14:paraId="0E8D26DC"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game_init()</w:t>
      </w:r>
      <w:r>
        <w:rPr>
          <w:rFonts w:ascii="Times New Roman" w:hAnsi="Times New Roman" w:cs="Times New Roman"/>
          <w:sz w:val="24"/>
          <w:szCs w:val="24"/>
        </w:rPr>
        <w:t>: Initializes the game by assigning player numbers and calling functions to initialize players and units.</w:t>
      </w:r>
    </w:p>
    <w:p w14:paraId="58187D98"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game_turn()</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3E97087C"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lastRenderedPageBreak/>
        <w:t>game_end()</w:t>
      </w:r>
      <w:r>
        <w:rPr>
          <w:rFonts w:ascii="Times New Roman" w:hAnsi="Times New Roman" w:cs="Times New Roman"/>
          <w:sz w:val="24"/>
          <w:szCs w:val="24"/>
        </w:rPr>
        <w:t>: Calculates score based on controlled nodes and checks for game ending conditions. Outputs game data to telemetry files.</w:t>
      </w:r>
    </w:p>
    <w:p w14:paraId="432D55D6"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debug_state()</w:t>
      </w:r>
      <w:r>
        <w:rPr>
          <w:rFonts w:ascii="Times New Roman" w:hAnsi="Times New Roman" w:cs="Times New Roman"/>
          <w:sz w:val="24"/>
          <w:szCs w:val="24"/>
        </w:rPr>
        <w:t>: Outputs turn-by-turn debug information to console.</w:t>
      </w:r>
    </w:p>
    <w:p w14:paraId="3D42D5F3"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board_state()</w:t>
      </w:r>
      <w:r>
        <w:rPr>
          <w:rFonts w:ascii="Times New Roman" w:hAnsi="Times New Roman" w:cs="Times New Roman"/>
          <w:sz w:val="24"/>
          <w:szCs w:val="24"/>
        </w:rPr>
        <w:t>: Returns the state of the game board.</w:t>
      </w:r>
    </w:p>
    <w:p w14:paraId="481691A3"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player_state()</w:t>
      </w:r>
      <w:r>
        <w:rPr>
          <w:rFonts w:ascii="Times New Roman" w:hAnsi="Times New Roman" w:cs="Times New Roman"/>
          <w:sz w:val="24"/>
          <w:szCs w:val="24"/>
        </w:rPr>
        <w:t>: Returns the state of the player’s groups.</w:t>
      </w:r>
    </w:p>
    <w:p w14:paraId="24DDE332"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6F61CBDB"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14:paraId="15D67078"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capture()</w:t>
      </w:r>
      <w:r>
        <w:rPr>
          <w:rFonts w:ascii="Times New Roman" w:hAnsi="Times New Roman" w:cs="Times New Roman"/>
          <w:sz w:val="24"/>
          <w:szCs w:val="24"/>
        </w:rPr>
        <w:t>: Checks for capture conditions and then captures nodes. Outputs node control data to telemetry file.</w:t>
      </w:r>
    </w:p>
    <w:p w14:paraId="5EA57240" w14:textId="77777777" w:rsidR="00063D94" w:rsidRDefault="00063D94" w:rsidP="00063D94">
      <w:pPr>
        <w:pStyle w:val="ListParagraph"/>
        <w:numPr>
          <w:ilvl w:val="0"/>
          <w:numId w:val="35"/>
        </w:numPr>
        <w:jc w:val="both"/>
      </w:pPr>
      <w:r>
        <w:rPr>
          <w:b/>
        </w:rPr>
        <w:t>output_init()</w:t>
      </w:r>
      <w:r>
        <w:t>: Initializes the telemetry files.</w:t>
      </w:r>
    </w:p>
    <w:p w14:paraId="0C1CE61B" w14:textId="77777777" w:rsidR="00063D94" w:rsidRDefault="00063D94" w:rsidP="00063D94">
      <w:pPr>
        <w:pStyle w:val="ListParagraph"/>
        <w:numPr>
          <w:ilvl w:val="0"/>
          <w:numId w:val="35"/>
        </w:numPr>
        <w:jc w:val="both"/>
      </w:pPr>
      <w:r>
        <w:rPr>
          <w:b/>
        </w:rPr>
        <w:t>build_knowledge_output()</w:t>
      </w:r>
      <w:r>
        <w:t>: Builds player knowledge of groups and nodes. Outputs data to telemetry file.</w:t>
      </w:r>
    </w:p>
    <w:p w14:paraId="4BB46004" w14:textId="77777777" w:rsidR="00063D94" w:rsidRDefault="00063D94" w:rsidP="00063D94">
      <w:pPr>
        <w:pStyle w:val="ListParagraph"/>
        <w:numPr>
          <w:ilvl w:val="0"/>
          <w:numId w:val="35"/>
        </w:numPr>
        <w:jc w:val="both"/>
      </w:pPr>
      <w:r>
        <w:rPr>
          <w:b/>
        </w:rPr>
        <w:t>write_output()</w:t>
      </w:r>
      <w:r>
        <w:t>: Writes the csv telemetry files.</w:t>
      </w:r>
    </w:p>
    <w:p w14:paraId="61D45ADC" w14:textId="77777777" w:rsidR="00063D94" w:rsidRDefault="00063D94" w:rsidP="00063D94">
      <w:pPr>
        <w:pStyle w:val="Heading4"/>
        <w:spacing w:before="0"/>
      </w:pPr>
    </w:p>
    <w:p w14:paraId="2AAE88DC" w14:textId="77777777" w:rsidR="00063D94" w:rsidRPr="00AF0554" w:rsidRDefault="00063D94" w:rsidP="00063D94">
      <w:pPr>
        <w:pStyle w:val="Heading4"/>
        <w:spacing w:before="0"/>
        <w:rPr>
          <w:rPrChange w:id="46" w:author="David Gravett" w:date="2019-12-01T10:21:00Z">
            <w:rPr>
              <w:rFonts w:asciiTheme="majorHAnsi" w:hAnsiTheme="majorHAnsi" w:cstheme="majorHAnsi"/>
              <w:i/>
              <w:color w:val="2F5496" w:themeColor="accent1" w:themeShade="BF"/>
            </w:rPr>
          </w:rPrChange>
        </w:rPr>
      </w:pPr>
      <w:r w:rsidRPr="00AF0554">
        <w:rPr>
          <w:rPrChange w:id="47" w:author="David Gravett" w:date="2019-12-01T10:21:00Z">
            <w:rPr>
              <w:rFonts w:asciiTheme="majorHAnsi" w:hAnsiTheme="majorHAnsi" w:cstheme="majorHAnsi"/>
              <w:i/>
              <w:color w:val="2F5496" w:themeColor="accent1" w:themeShade="BF"/>
            </w:rPr>
          </w:rPrChange>
        </w:rPr>
        <w:t>EvergladesEnv in everglades_env.py</w:t>
      </w:r>
    </w:p>
    <w:p w14:paraId="04C518B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for the Everglades environment. It contains the OpenAI Gym for the project.</w:t>
      </w:r>
    </w:p>
    <w:p w14:paraId="1852188C" w14:textId="77777777" w:rsidR="00063D94" w:rsidRDefault="00063D94" w:rsidP="00063D94">
      <w:pPr>
        <w:jc w:val="both"/>
        <w:rPr>
          <w:rFonts w:ascii="Times New Roman" w:hAnsi="Times New Roman" w:cs="Times New Roman"/>
          <w:sz w:val="24"/>
          <w:szCs w:val="24"/>
        </w:rPr>
      </w:pPr>
    </w:p>
    <w:p w14:paraId="2084743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146A8AF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num_turns</w:t>
      </w:r>
      <w:r>
        <w:rPr>
          <w:rFonts w:ascii="Times New Roman" w:hAnsi="Times New Roman" w:cs="Times New Roman"/>
          <w:sz w:val="24"/>
          <w:szCs w:val="24"/>
        </w:rPr>
        <w:t>: The number of turns in a game.</w:t>
      </w:r>
    </w:p>
    <w:p w14:paraId="5662EA2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num_units</w:t>
      </w:r>
      <w:r>
        <w:rPr>
          <w:rFonts w:ascii="Times New Roman" w:hAnsi="Times New Roman" w:cs="Times New Roman"/>
          <w:sz w:val="24"/>
          <w:szCs w:val="24"/>
        </w:rPr>
        <w:t>: The total number of units per player.</w:t>
      </w:r>
    </w:p>
    <w:p w14:paraId="2BBE60C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num_groups</w:t>
      </w:r>
      <w:r>
        <w:rPr>
          <w:rFonts w:ascii="Times New Roman" w:hAnsi="Times New Roman" w:cs="Times New Roman"/>
          <w:sz w:val="24"/>
          <w:szCs w:val="24"/>
        </w:rPr>
        <w:t>: The number of groups per player.</w:t>
      </w:r>
    </w:p>
    <w:p w14:paraId="4194182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num_nodes</w:t>
      </w:r>
      <w:r>
        <w:rPr>
          <w:rFonts w:ascii="Times New Roman" w:hAnsi="Times New Roman" w:cs="Times New Roman"/>
          <w:sz w:val="24"/>
          <w:szCs w:val="24"/>
        </w:rPr>
        <w:t>: The number of nodes in the map.</w:t>
      </w:r>
    </w:p>
    <w:p w14:paraId="69703450"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num_actions_per_turn</w:t>
      </w:r>
      <w:r>
        <w:rPr>
          <w:rFonts w:ascii="Times New Roman" w:hAnsi="Times New Roman" w:cs="Times New Roman"/>
          <w:sz w:val="24"/>
          <w:szCs w:val="24"/>
        </w:rPr>
        <w:t>: The number of actions a player may take per turn.</w:t>
      </w:r>
    </w:p>
    <w:p w14:paraId="1093C339"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list </w:t>
      </w:r>
      <w:r>
        <w:rPr>
          <w:rFonts w:ascii="Times New Roman" w:hAnsi="Times New Roman" w:cs="Times New Roman"/>
          <w:b/>
          <w:sz w:val="24"/>
          <w:szCs w:val="24"/>
        </w:rPr>
        <w:t>unit_classes</w:t>
      </w:r>
      <w:r>
        <w:rPr>
          <w:rFonts w:ascii="Times New Roman" w:hAnsi="Times New Roman" w:cs="Times New Roman"/>
          <w:sz w:val="24"/>
          <w:szCs w:val="24"/>
        </w:rPr>
        <w:t>: The types of units in the game.</w:t>
      </w:r>
    </w:p>
    <w:p w14:paraId="0FB5133D"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Tuple </w:t>
      </w:r>
      <w:r>
        <w:rPr>
          <w:rFonts w:ascii="Times New Roman" w:hAnsi="Times New Roman" w:cs="Times New Roman"/>
          <w:b/>
          <w:sz w:val="24"/>
          <w:szCs w:val="24"/>
        </w:rPr>
        <w:t>action_space</w:t>
      </w:r>
      <w:r>
        <w:rPr>
          <w:rFonts w:ascii="Times New Roman" w:hAnsi="Times New Roman" w:cs="Times New Roman"/>
          <w:sz w:val="24"/>
          <w:szCs w:val="24"/>
        </w:rPr>
        <w:t>: This defines the range of actions an agent may take.</w:t>
      </w:r>
    </w:p>
    <w:p w14:paraId="30AFC11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Box </w:t>
      </w:r>
      <w:r>
        <w:rPr>
          <w:rFonts w:ascii="Times New Roman" w:hAnsi="Times New Roman" w:cs="Times New Roman"/>
          <w:b/>
          <w:sz w:val="24"/>
          <w:szCs w:val="24"/>
        </w:rPr>
        <w:t>observation_space</w:t>
      </w:r>
      <w:r>
        <w:rPr>
          <w:rFonts w:ascii="Times New Roman" w:hAnsi="Times New Roman" w:cs="Times New Roman"/>
          <w:sz w:val="24"/>
          <w:szCs w:val="24"/>
        </w:rPr>
        <w:t>: This defines the boundaries of observation.</w:t>
      </w:r>
    </w:p>
    <w:p w14:paraId="6190209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dict </w:t>
      </w:r>
      <w:r>
        <w:rPr>
          <w:rFonts w:ascii="Times New Roman" w:hAnsi="Times New Roman" w:cs="Times New Roman"/>
          <w:b/>
          <w:sz w:val="24"/>
          <w:szCs w:val="24"/>
        </w:rPr>
        <w:t>players</w:t>
      </w:r>
      <w:r>
        <w:rPr>
          <w:rFonts w:ascii="Times New Roman" w:hAnsi="Times New Roman" w:cs="Times New Roman"/>
          <w:sz w:val="24"/>
          <w:szCs w:val="24"/>
        </w:rPr>
        <w:t>: This contains an instance of the agent class for each player.</w:t>
      </w:r>
    </w:p>
    <w:p w14:paraId="7140383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47BAA37A"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list&lt;dict_keys&gt;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5E1E4A06"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list&lt;dict_keys&gt; </w:t>
      </w:r>
      <w:r>
        <w:rPr>
          <w:rFonts w:ascii="Times New Roman" w:hAnsi="Times New Roman" w:cs="Times New Roman"/>
          <w:b/>
          <w:sz w:val="24"/>
          <w:szCs w:val="24"/>
        </w:rPr>
        <w:t>sorted_pks</w:t>
      </w:r>
      <w:r>
        <w:rPr>
          <w:rFonts w:ascii="Times New Roman" w:hAnsi="Times New Roman" w:cs="Times New Roman"/>
          <w:sz w:val="24"/>
          <w:szCs w:val="24"/>
        </w:rPr>
        <w:t>: The sorted list of keys for the player dictionary.</w:t>
      </w:r>
    </w:p>
    <w:p w14:paraId="4B0AA5B1"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dict </w:t>
      </w:r>
      <w:r>
        <w:rPr>
          <w:rFonts w:ascii="Times New Roman" w:hAnsi="Times New Roman" w:cs="Times New Roman"/>
          <w:b/>
          <w:sz w:val="24"/>
          <w:szCs w:val="24"/>
        </w:rPr>
        <w:t>player_dat</w:t>
      </w:r>
      <w:r>
        <w:rPr>
          <w:rFonts w:ascii="Times New Roman" w:hAnsi="Times New Roman" w:cs="Times New Roman"/>
          <w:sz w:val="24"/>
          <w:szCs w:val="24"/>
        </w:rPr>
        <w:t>: This contains the unit groups for each player.</w:t>
      </w:r>
    </w:p>
    <w:p w14:paraId="72834526"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EvergladesGame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3100B871" w14:textId="77777777" w:rsidR="00063D94" w:rsidRDefault="00063D94" w:rsidP="00063D94">
      <w:pPr>
        <w:jc w:val="both"/>
      </w:pPr>
    </w:p>
    <w:p w14:paraId="03B0A7C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Methods:</w:t>
      </w:r>
    </w:p>
    <w:p w14:paraId="2B21909B"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__init__()</w:t>
      </w:r>
      <w:r>
        <w:rPr>
          <w:rFonts w:ascii="Times New Roman" w:hAnsi="Times New Roman" w:cs="Times New Roman"/>
          <w:sz w:val="24"/>
          <w:szCs w:val="24"/>
        </w:rPr>
        <w:t>: This initializes the instance of the EvergladesEnv class.</w:t>
      </w:r>
    </w:p>
    <w:p w14:paraId="41B541D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14:paraId="61AB52B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14:paraId="0490CAC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41C0637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lastRenderedPageBreak/>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CB50CB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_build_observation_space()</w:t>
      </w:r>
      <w:r>
        <w:rPr>
          <w:rFonts w:ascii="Times New Roman" w:hAnsi="Times New Roman" w:cs="Times New Roman"/>
          <w:sz w:val="24"/>
          <w:szCs w:val="24"/>
        </w:rPr>
        <w:t>: This is called when the Everglades environment is initialized. It sets the boundaries, creates, and returns the observation space.</w:t>
      </w:r>
    </w:p>
    <w:p w14:paraId="18B5E10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_build_groups()</w:t>
      </w:r>
      <w:r>
        <w:rPr>
          <w:rFonts w:ascii="Times New Roman" w:hAnsi="Times New Roman" w:cs="Times New Roman"/>
          <w:sz w:val="24"/>
          <w:szCs w:val="24"/>
        </w:rPr>
        <w:t>: This builds the groups for the agent. It currently builds groups that are all the same type of unit.</w:t>
      </w:r>
    </w:p>
    <w:p w14:paraId="35C70E66" w14:textId="26BD78A7" w:rsidR="00277532" w:rsidRPr="001B4240" w:rsidRDefault="00063D94" w:rsidP="001B4240">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_build_observations()</w:t>
      </w:r>
      <w:r>
        <w:rPr>
          <w:rFonts w:ascii="Times New Roman" w:hAnsi="Times New Roman" w:cs="Times New Roman"/>
          <w:sz w:val="24"/>
          <w:szCs w:val="24"/>
        </w:rPr>
        <w:t>: This returns the board state and player state per player.</w:t>
      </w:r>
    </w:p>
    <w:p w14:paraId="72C975D1" w14:textId="5F756596" w:rsidR="00F62130" w:rsidRPr="00F62130" w:rsidRDefault="00277532" w:rsidP="00277532">
      <w:pPr>
        <w:pStyle w:val="TOCHeading"/>
        <w:jc w:val="both"/>
        <w:rPr>
          <w:sz w:val="40"/>
          <w:szCs w:val="40"/>
        </w:rPr>
      </w:pPr>
      <w:r>
        <w:rPr>
          <w:sz w:val="40"/>
          <w:szCs w:val="40"/>
        </w:rPr>
        <w:t>P</w:t>
      </w:r>
      <w:r w:rsidR="00F62130">
        <w:rPr>
          <w:sz w:val="40"/>
          <w:szCs w:val="40"/>
        </w:rPr>
        <w:t>rocedurally Generated Game Board</w:t>
      </w:r>
    </w:p>
    <w:p w14:paraId="4E6B0FA0" w14:textId="61EE3C0B" w:rsidR="00F62130" w:rsidRPr="00016618" w:rsidRDefault="00F62130">
      <w:pPr>
        <w:pStyle w:val="TOCHeading"/>
        <w:rPr>
          <w:sz w:val="40"/>
          <w:rPrChange w:id="48" w:author="David Gravett" w:date="2019-12-01T10:21:00Z">
            <w:rPr>
              <w:rFonts w:asciiTheme="majorHAnsi" w:hAnsiTheme="majorHAnsi" w:cstheme="majorHAnsi"/>
              <w:sz w:val="32"/>
              <w:szCs w:val="32"/>
            </w:rPr>
          </w:rPrChange>
        </w:rPr>
        <w:pPrChange w:id="49" w:author="David Gravett" w:date="2019-12-01T10:21:00Z">
          <w:pPr>
            <w:pStyle w:val="Heading1"/>
          </w:pPr>
        </w:pPrChange>
      </w:pPr>
      <w:r w:rsidRPr="00844A99">
        <w:t>Implementation Ideas</w:t>
      </w:r>
    </w:p>
    <w:p w14:paraId="0088B702" w14:textId="3906F96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7384BBE9"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r w:rsidR="00121219" w:rsidRPr="00E35EF8">
        <w:rPr>
          <w:rFonts w:ascii="Times New Roman" w:hAnsi="Times New Roman" w:cs="Times New Roman"/>
          <w:sz w:val="24"/>
          <w:szCs w:val="24"/>
          <w:lang w:val="en-US"/>
        </w:rPr>
        <w:t>all</w:t>
      </w:r>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49347E0" w:rsidR="00C76A65" w:rsidRDefault="00C76A65" w:rsidP="00F62130">
      <w:pPr>
        <w:spacing w:line="288" w:lineRule="auto"/>
        <w:rPr>
          <w:rFonts w:ascii="Times New Roman" w:hAnsi="Times New Roman" w:cs="Times New Roman"/>
          <w:sz w:val="24"/>
          <w:szCs w:val="24"/>
          <w:lang w:val="en-US"/>
        </w:rPr>
      </w:pPr>
      <w:del w:id="50" w:author="David Gravett" w:date="2019-12-01T10:21:00Z">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del>
    </w:p>
    <w:p w14:paraId="4BE1707C" w14:textId="7026108C" w:rsidR="00C76A65" w:rsidRDefault="00016618" w:rsidP="00F62130">
      <w:pPr>
        <w:spacing w:line="288" w:lineRule="auto"/>
        <w:rPr>
          <w:rFonts w:ascii="Times New Roman" w:hAnsi="Times New Roman" w:cs="Times New Roman"/>
          <w:sz w:val="24"/>
          <w:szCs w:val="24"/>
          <w:lang w:val="en-US"/>
        </w:rPr>
      </w:pPr>
      <w:ins w:id="51" w:author="David Gravett" w:date="2019-12-01T10:21:00Z">
        <w:r>
          <w:rPr>
            <w:noProof/>
          </w:rPr>
          <w:drawing>
            <wp:anchor distT="0" distB="0" distL="114300" distR="114300" simplePos="0" relativeHeight="251681280" behindDoc="0" locked="0" layoutInCell="1" allowOverlap="1" wp14:anchorId="783D2786" wp14:editId="6C8DF34D">
              <wp:simplePos x="0" y="0"/>
              <wp:positionH relativeFrom="margin">
                <wp:align>center</wp:align>
              </wp:positionH>
              <wp:positionV relativeFrom="paragraph">
                <wp:posOffset>163830</wp:posOffset>
              </wp:positionV>
              <wp:extent cx="6437884" cy="350520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437884" cy="3505200"/>
                      </a:xfrm>
                      <a:prstGeom prst="rect">
                        <a:avLst/>
                      </a:prstGeom>
                    </pic:spPr>
                  </pic:pic>
                </a:graphicData>
              </a:graphic>
              <wp14:sizeRelH relativeFrom="margin">
                <wp14:pctWidth>0</wp14:pctWidth>
              </wp14:sizeRelH>
              <wp14:sizeRelV relativeFrom="margin">
                <wp14:pctHeight>0</wp14:pctHeight>
              </wp14:sizeRelV>
            </wp:anchor>
          </w:drawing>
        </w:r>
      </w:ins>
    </w:p>
    <w:p w14:paraId="33F21863" w14:textId="537FA299" w:rsidR="00C76A65" w:rsidRDefault="00C76A65" w:rsidP="00F62130">
      <w:pPr>
        <w:spacing w:line="288" w:lineRule="auto"/>
        <w:rPr>
          <w:rFonts w:ascii="Times New Roman" w:hAnsi="Times New Roman" w:cs="Times New Roman"/>
          <w:sz w:val="24"/>
          <w:szCs w:val="24"/>
          <w:lang w:val="en-US"/>
        </w:rPr>
      </w:pPr>
    </w:p>
    <w:p w14:paraId="4D0EACF5" w14:textId="074A4749" w:rsidR="00C76A65" w:rsidRDefault="00C76A65" w:rsidP="00F62130">
      <w:pPr>
        <w:spacing w:line="288" w:lineRule="auto"/>
        <w:rPr>
          <w:rFonts w:ascii="Times New Roman" w:hAnsi="Times New Roman" w:cs="Times New Roman"/>
          <w:sz w:val="24"/>
          <w:szCs w:val="24"/>
          <w:lang w:val="en-US"/>
        </w:rPr>
      </w:pPr>
    </w:p>
    <w:p w14:paraId="0AFC637F" w14:textId="77777777" w:rsidR="00C76A65" w:rsidRDefault="00C76A65" w:rsidP="00E35EF8">
      <w:pPr>
        <w:spacing w:line="288" w:lineRule="auto"/>
        <w:ind w:firstLine="720"/>
        <w:rPr>
          <w:rFonts w:ascii="Times New Roman" w:hAnsi="Times New Roman" w:cs="Times New Roman"/>
          <w:sz w:val="24"/>
          <w:szCs w:val="24"/>
          <w:lang w:val="en-US"/>
        </w:rPr>
      </w:pPr>
    </w:p>
    <w:p w14:paraId="7CDF0C04" w14:textId="77777777" w:rsidR="00C76A65" w:rsidRDefault="00C76A65" w:rsidP="00E35EF8">
      <w:pPr>
        <w:spacing w:line="288" w:lineRule="auto"/>
        <w:ind w:firstLine="720"/>
        <w:rPr>
          <w:rFonts w:ascii="Times New Roman" w:hAnsi="Times New Roman" w:cs="Times New Roman"/>
          <w:sz w:val="24"/>
          <w:szCs w:val="24"/>
          <w:lang w:val="en-US"/>
        </w:rPr>
      </w:pPr>
    </w:p>
    <w:p w14:paraId="1D30D225" w14:textId="77777777" w:rsidR="00C76A65" w:rsidRDefault="00C76A65" w:rsidP="00E35EF8">
      <w:pPr>
        <w:spacing w:line="288" w:lineRule="auto"/>
        <w:ind w:firstLine="720"/>
        <w:rPr>
          <w:rFonts w:ascii="Times New Roman" w:hAnsi="Times New Roman" w:cs="Times New Roman"/>
          <w:sz w:val="24"/>
          <w:szCs w:val="24"/>
          <w:lang w:val="en-US"/>
        </w:rPr>
      </w:pPr>
    </w:p>
    <w:p w14:paraId="4CD334FB" w14:textId="77777777" w:rsidR="00C76A65" w:rsidRDefault="00C76A65" w:rsidP="00E35EF8">
      <w:pPr>
        <w:spacing w:line="288" w:lineRule="auto"/>
        <w:ind w:firstLine="720"/>
        <w:rPr>
          <w:rFonts w:ascii="Times New Roman" w:hAnsi="Times New Roman" w:cs="Times New Roman"/>
          <w:sz w:val="24"/>
          <w:szCs w:val="24"/>
          <w:lang w:val="en-US"/>
        </w:rPr>
      </w:pPr>
    </w:p>
    <w:p w14:paraId="036D5C11" w14:textId="77777777" w:rsidR="00C76A65" w:rsidRDefault="00C76A65" w:rsidP="00E35EF8">
      <w:pPr>
        <w:spacing w:line="288" w:lineRule="auto"/>
        <w:ind w:firstLine="720"/>
        <w:rPr>
          <w:rFonts w:ascii="Times New Roman" w:hAnsi="Times New Roman" w:cs="Times New Roman"/>
          <w:sz w:val="24"/>
          <w:szCs w:val="24"/>
          <w:lang w:val="en-US"/>
        </w:rPr>
      </w:pPr>
    </w:p>
    <w:p w14:paraId="428E5177" w14:textId="77777777" w:rsidR="00C76A65" w:rsidRDefault="00C76A65" w:rsidP="00E35EF8">
      <w:pPr>
        <w:spacing w:line="288" w:lineRule="auto"/>
        <w:ind w:firstLine="720"/>
        <w:rPr>
          <w:rFonts w:ascii="Times New Roman" w:hAnsi="Times New Roman" w:cs="Times New Roman"/>
          <w:sz w:val="24"/>
          <w:szCs w:val="24"/>
          <w:lang w:val="en-US"/>
        </w:rPr>
      </w:pPr>
    </w:p>
    <w:p w14:paraId="43EDC4E7" w14:textId="77777777" w:rsidR="00C76A65" w:rsidRDefault="00C76A65" w:rsidP="00E35EF8">
      <w:pPr>
        <w:spacing w:line="288" w:lineRule="auto"/>
        <w:ind w:firstLine="720"/>
        <w:rPr>
          <w:rFonts w:ascii="Times New Roman" w:hAnsi="Times New Roman" w:cs="Times New Roman"/>
          <w:sz w:val="24"/>
          <w:szCs w:val="24"/>
          <w:lang w:val="en-US"/>
        </w:rPr>
      </w:pPr>
    </w:p>
    <w:p w14:paraId="2377B783" w14:textId="77777777" w:rsidR="00C76A65" w:rsidRDefault="00C76A65" w:rsidP="00E35EF8">
      <w:pPr>
        <w:spacing w:line="288" w:lineRule="auto"/>
        <w:ind w:firstLine="720"/>
        <w:rPr>
          <w:rFonts w:ascii="Times New Roman" w:hAnsi="Times New Roman" w:cs="Times New Roman"/>
          <w:sz w:val="24"/>
          <w:szCs w:val="24"/>
          <w:lang w:val="en-US"/>
        </w:rPr>
      </w:pPr>
    </w:p>
    <w:p w14:paraId="085D58A4" w14:textId="77777777" w:rsidR="00C76A65" w:rsidRDefault="00C76A65" w:rsidP="00E35EF8">
      <w:pPr>
        <w:spacing w:line="288" w:lineRule="auto"/>
        <w:ind w:firstLine="720"/>
        <w:rPr>
          <w:rFonts w:ascii="Times New Roman" w:hAnsi="Times New Roman" w:cs="Times New Roman"/>
          <w:sz w:val="24"/>
          <w:szCs w:val="24"/>
          <w:lang w:val="en-US"/>
        </w:rPr>
      </w:pPr>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682B5E5B" w14:textId="001ECF58" w:rsidR="00016618" w:rsidRDefault="00016618" w:rsidP="00945C60">
      <w:pPr>
        <w:spacing w:line="288" w:lineRule="auto"/>
        <w:jc w:val="both"/>
        <w:rPr>
          <w:ins w:id="52" w:author="David Gravett" w:date="2019-12-01T10:21:00Z"/>
          <w:rFonts w:ascii="Times New Roman" w:hAnsi="Times New Roman" w:cs="Times New Roman"/>
          <w:sz w:val="24"/>
          <w:szCs w:val="24"/>
          <w:lang w:val="en-US"/>
        </w:rPr>
      </w:pPr>
    </w:p>
    <w:p w14:paraId="547DAE25" w14:textId="4A3AF40A" w:rsidR="00016618" w:rsidRDefault="00016618" w:rsidP="00945C60">
      <w:pPr>
        <w:spacing w:line="288" w:lineRule="auto"/>
        <w:jc w:val="both"/>
        <w:rPr>
          <w:ins w:id="53" w:author="David Gravett" w:date="2019-12-01T10:21:00Z"/>
          <w:rFonts w:ascii="Times New Roman" w:hAnsi="Times New Roman" w:cs="Times New Roman"/>
          <w:sz w:val="24"/>
          <w:szCs w:val="24"/>
          <w:lang w:val="en-US"/>
        </w:rPr>
      </w:pPr>
    </w:p>
    <w:p w14:paraId="20A82B25" w14:textId="1641F441" w:rsidR="00016618" w:rsidRDefault="00016618" w:rsidP="00945C60">
      <w:pPr>
        <w:spacing w:line="288" w:lineRule="auto"/>
        <w:jc w:val="both"/>
        <w:rPr>
          <w:ins w:id="54" w:author="David Gravett" w:date="2019-12-01T10:21:00Z"/>
          <w:rFonts w:ascii="Times New Roman" w:hAnsi="Times New Roman" w:cs="Times New Roman"/>
          <w:sz w:val="24"/>
          <w:szCs w:val="24"/>
          <w:lang w:val="en-US"/>
        </w:rPr>
      </w:pPr>
    </w:p>
    <w:p w14:paraId="0AAA258F" w14:textId="48E5DAA4" w:rsidR="00016618" w:rsidRDefault="00016618" w:rsidP="00945C60">
      <w:pPr>
        <w:spacing w:line="288" w:lineRule="auto"/>
        <w:jc w:val="both"/>
        <w:rPr>
          <w:ins w:id="55" w:author="David Gravett" w:date="2019-12-01T10:21:00Z"/>
          <w:rFonts w:ascii="Times New Roman" w:hAnsi="Times New Roman" w:cs="Times New Roman"/>
          <w:sz w:val="24"/>
          <w:szCs w:val="24"/>
          <w:lang w:val="en-US"/>
        </w:rPr>
      </w:pPr>
    </w:p>
    <w:p w14:paraId="1F8AAEAF" w14:textId="2BB02192" w:rsidR="00016618" w:rsidRDefault="00016618" w:rsidP="00945C60">
      <w:pPr>
        <w:spacing w:line="288" w:lineRule="auto"/>
        <w:jc w:val="both"/>
        <w:rPr>
          <w:ins w:id="56" w:author="David Gravett" w:date="2019-12-01T10:21:00Z"/>
          <w:rFonts w:ascii="Times New Roman" w:hAnsi="Times New Roman" w:cs="Times New Roman"/>
          <w:sz w:val="24"/>
          <w:szCs w:val="24"/>
          <w:lang w:val="en-US"/>
        </w:rPr>
      </w:pPr>
      <w:ins w:id="57" w:author="David Gravett" w:date="2019-12-01T10:21:00Z">
        <w:r>
          <w:rPr>
            <w:noProof/>
          </w:rPr>
          <mc:AlternateContent>
            <mc:Choice Requires="wps">
              <w:drawing>
                <wp:anchor distT="0" distB="0" distL="114300" distR="114300" simplePos="0" relativeHeight="251683328" behindDoc="0" locked="0" layoutInCell="1" allowOverlap="1" wp14:anchorId="53E82224" wp14:editId="4C4331D3">
                  <wp:simplePos x="0" y="0"/>
                  <wp:positionH relativeFrom="margin">
                    <wp:posOffset>342900</wp:posOffset>
                  </wp:positionH>
                  <wp:positionV relativeFrom="paragraph">
                    <wp:posOffset>83185</wp:posOffset>
                  </wp:positionV>
                  <wp:extent cx="5248275" cy="635"/>
                  <wp:effectExtent l="0" t="0" r="9525" b="0"/>
                  <wp:wrapNone/>
                  <wp:docPr id="1976059842" name="Text Box 197605984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896E73" w14:textId="6CA6B843" w:rsidR="00825D74" w:rsidRPr="00F559E3" w:rsidRDefault="00825D74" w:rsidP="00016618">
                              <w:pPr>
                                <w:pStyle w:val="Caption"/>
                                <w:jc w:val="center"/>
                                <w:rPr>
                                  <w:ins w:id="58" w:author="David Gravett" w:date="2019-12-01T10:21:00Z"/>
                                  <w:rFonts w:ascii="Arial" w:eastAsia="Arial" w:hAnsi="Arial" w:cs="Arial"/>
                                  <w:noProof/>
                                  <w:lang w:val="en"/>
                                </w:rPr>
                              </w:pPr>
                              <w:ins w:id="59" w:author="David Gravett" w:date="2019-12-01T10:21:00Z">
                                <w:r>
                                  <w:t xml:space="preserve">Figure </w:t>
                                </w:r>
                                <w:r>
                                  <w:fldChar w:fldCharType="begin"/>
                                </w:r>
                                <w:r>
                                  <w:instrText xml:space="preserve"> SEQ Figure \* ARABIC </w:instrText>
                                </w:r>
                                <w:r>
                                  <w:fldChar w:fldCharType="separate"/>
                                </w:r>
                              </w:ins>
                              <w:r>
                                <w:rPr>
                                  <w:noProof/>
                                </w:rPr>
                                <w:t>3</w:t>
                              </w:r>
                              <w:ins w:id="60" w:author="David Gravett" w:date="2019-12-01T10:21:00Z">
                                <w:r>
                                  <w:fldChar w:fldCharType="end"/>
                                </w:r>
                                <w:r>
                                  <w:t>: Breadth First Search</w:t>
                                </w:r>
                                <w:r>
                                  <w:rPr>
                                    <w:noProof/>
                                  </w:rPr>
                                  <w:t xml:space="preserv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82224" id="Text Box 1976059842" o:spid="_x0000_s1057" type="#_x0000_t202" style="position:absolute;left:0;text-align:left;margin-left:27pt;margin-top:6.55pt;width:413.25pt;height:.05pt;z-index:251683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" stroked="f">
                  <v:textbox style="mso-fit-shape-to-text:t" inset="0,0,0,0">
                    <w:txbxContent>
                      <w:p w14:paraId="6D896E73" w14:textId="6CA6B843" w:rsidR="00825D74" w:rsidRPr="00F559E3" w:rsidRDefault="00825D74" w:rsidP="00016618">
                        <w:pPr>
                          <w:pStyle w:val="Caption"/>
                          <w:jc w:val="center"/>
                          <w:rPr>
                            <w:ins w:id="61" w:author="David Gravett" w:date="2019-12-01T10:21:00Z"/>
                            <w:rFonts w:ascii="Arial" w:eastAsia="Arial" w:hAnsi="Arial" w:cs="Arial"/>
                            <w:noProof/>
                            <w:lang w:val="en"/>
                          </w:rPr>
                        </w:pPr>
                        <w:ins w:id="62" w:author="David Gravett" w:date="2019-12-01T10:21:00Z">
                          <w:r>
                            <w:t xml:space="preserve">Figure </w:t>
                          </w:r>
                          <w:r>
                            <w:fldChar w:fldCharType="begin"/>
                          </w:r>
                          <w:r>
                            <w:instrText xml:space="preserve"> SEQ Figure \* ARABIC </w:instrText>
                          </w:r>
                          <w:r>
                            <w:fldChar w:fldCharType="separate"/>
                          </w:r>
                        </w:ins>
                        <w:r>
                          <w:rPr>
                            <w:noProof/>
                          </w:rPr>
                          <w:t>3</w:t>
                        </w:r>
                        <w:ins w:id="63" w:author="David Gravett" w:date="2019-12-01T10:21:00Z">
                          <w:r>
                            <w:fldChar w:fldCharType="end"/>
                          </w:r>
                          <w:r>
                            <w:t>: Breadth First Search</w:t>
                          </w:r>
                          <w:r>
                            <w:rPr>
                              <w:noProof/>
                            </w:rPr>
                            <w:t xml:space="preserve"> Example</w:t>
                          </w:r>
                        </w:ins>
                      </w:p>
                    </w:txbxContent>
                  </v:textbox>
                  <w10:wrap anchorx="margin"/>
                </v:shape>
              </w:pict>
            </mc:Fallback>
          </mc:AlternateContent>
        </w:r>
      </w:ins>
    </w:p>
    <w:p w14:paraId="3C8D83C9" w14:textId="77777777" w:rsidR="00016618" w:rsidRDefault="00016618" w:rsidP="00945C60">
      <w:pPr>
        <w:spacing w:line="288" w:lineRule="auto"/>
        <w:jc w:val="both"/>
        <w:rPr>
          <w:ins w:id="64" w:author="David Gravett" w:date="2019-12-01T10:21:00Z"/>
          <w:rFonts w:ascii="Times New Roman" w:hAnsi="Times New Roman" w:cs="Times New Roman"/>
          <w:sz w:val="24"/>
          <w:szCs w:val="24"/>
          <w:lang w:val="en-US"/>
        </w:rPr>
      </w:pPr>
    </w:p>
    <w:p w14:paraId="1B41CA0C" w14:textId="77777777" w:rsidR="00016618" w:rsidRDefault="00016618" w:rsidP="00945C60">
      <w:pPr>
        <w:spacing w:line="288" w:lineRule="auto"/>
        <w:jc w:val="both"/>
        <w:rPr>
          <w:ins w:id="65" w:author="David Gravett" w:date="2019-12-01T10:21:00Z"/>
          <w:rFonts w:ascii="Times New Roman" w:hAnsi="Times New Roman" w:cs="Times New Roman"/>
          <w:sz w:val="24"/>
          <w:szCs w:val="24"/>
          <w:lang w:val="en-US"/>
        </w:rPr>
      </w:pPr>
    </w:p>
    <w:p w14:paraId="460055CF" w14:textId="77777777" w:rsidR="00016618" w:rsidRDefault="00016618" w:rsidP="00945C60">
      <w:pPr>
        <w:spacing w:line="288" w:lineRule="auto"/>
        <w:jc w:val="both"/>
        <w:rPr>
          <w:ins w:id="66" w:author="David Gravett" w:date="2019-12-01T10:21:00Z"/>
          <w:rFonts w:ascii="Times New Roman" w:hAnsi="Times New Roman" w:cs="Times New Roman"/>
          <w:sz w:val="24"/>
          <w:szCs w:val="24"/>
          <w:lang w:val="en-US"/>
        </w:rPr>
      </w:pPr>
    </w:p>
    <w:p w14:paraId="1E248569" w14:textId="77777777" w:rsidR="00016618" w:rsidRDefault="00016618" w:rsidP="00945C60">
      <w:pPr>
        <w:spacing w:line="288" w:lineRule="auto"/>
        <w:jc w:val="both"/>
        <w:rPr>
          <w:ins w:id="67" w:author="David Gravett" w:date="2019-12-01T10:21:00Z"/>
          <w:rFonts w:ascii="Times New Roman" w:hAnsi="Times New Roman" w:cs="Times New Roman"/>
          <w:sz w:val="24"/>
          <w:szCs w:val="24"/>
          <w:lang w:val="en-US"/>
        </w:rPr>
      </w:pPr>
    </w:p>
    <w:p w14:paraId="096B9E74" w14:textId="77777777" w:rsidR="00016618" w:rsidRDefault="00016618" w:rsidP="00945C60">
      <w:pPr>
        <w:spacing w:line="288" w:lineRule="auto"/>
        <w:jc w:val="both"/>
        <w:rPr>
          <w:ins w:id="68" w:author="David Gravett" w:date="2019-12-01T10:21:00Z"/>
          <w:rFonts w:ascii="Times New Roman" w:hAnsi="Times New Roman" w:cs="Times New Roman"/>
          <w:sz w:val="24"/>
          <w:szCs w:val="24"/>
          <w:lang w:val="en-US"/>
        </w:rPr>
      </w:pPr>
    </w:p>
    <w:p w14:paraId="286921A8" w14:textId="77777777" w:rsidR="00016618" w:rsidRDefault="00016618" w:rsidP="00945C60">
      <w:pPr>
        <w:spacing w:line="288" w:lineRule="auto"/>
        <w:jc w:val="both"/>
        <w:rPr>
          <w:ins w:id="69" w:author="David Gravett" w:date="2019-12-01T10:21:00Z"/>
          <w:rFonts w:ascii="Times New Roman" w:hAnsi="Times New Roman" w:cs="Times New Roman"/>
          <w:sz w:val="24"/>
          <w:szCs w:val="24"/>
          <w:lang w:val="en-US"/>
        </w:rPr>
      </w:pPr>
    </w:p>
    <w:p w14:paraId="7EBDE705" w14:textId="77777777" w:rsidR="00016618" w:rsidRDefault="00016618" w:rsidP="00945C60">
      <w:pPr>
        <w:spacing w:line="288" w:lineRule="auto"/>
        <w:jc w:val="both"/>
        <w:rPr>
          <w:ins w:id="70" w:author="David Gravett" w:date="2019-12-01T10:21:00Z"/>
          <w:rFonts w:ascii="Times New Roman" w:hAnsi="Times New Roman" w:cs="Times New Roman"/>
          <w:sz w:val="24"/>
          <w:szCs w:val="24"/>
          <w:lang w:val="en-US"/>
        </w:rPr>
      </w:pPr>
    </w:p>
    <w:p w14:paraId="789D207F" w14:textId="77777777" w:rsidR="00016618" w:rsidRDefault="00016618" w:rsidP="00945C60">
      <w:pPr>
        <w:spacing w:line="288" w:lineRule="auto"/>
        <w:jc w:val="both"/>
        <w:rPr>
          <w:ins w:id="71" w:author="David Gravett" w:date="2019-12-01T10:21:00Z"/>
          <w:rFonts w:ascii="Times New Roman" w:hAnsi="Times New Roman" w:cs="Times New Roman"/>
          <w:sz w:val="24"/>
          <w:szCs w:val="24"/>
          <w:lang w:val="en-US"/>
        </w:rPr>
      </w:pPr>
    </w:p>
    <w:p w14:paraId="46EE7130" w14:textId="77777777" w:rsidR="00016618" w:rsidRDefault="00016618" w:rsidP="00945C60">
      <w:pPr>
        <w:spacing w:line="288" w:lineRule="auto"/>
        <w:jc w:val="both"/>
        <w:rPr>
          <w:ins w:id="72" w:author="David Gravett" w:date="2019-12-01T10:21:00Z"/>
          <w:rFonts w:ascii="Times New Roman" w:hAnsi="Times New Roman" w:cs="Times New Roman"/>
          <w:sz w:val="24"/>
          <w:szCs w:val="24"/>
          <w:lang w:val="en-US"/>
        </w:rPr>
      </w:pPr>
    </w:p>
    <w:p w14:paraId="6FA64AF1" w14:textId="49A83B8F" w:rsidR="00016618" w:rsidRPr="00016618" w:rsidRDefault="00C76A65" w:rsidP="00016618">
      <w:pPr>
        <w:pStyle w:val="TOCHeading"/>
        <w:jc w:val="both"/>
        <w:rPr>
          <w:ins w:id="73" w:author="David Gravett" w:date="2019-12-01T10:21:00Z"/>
          <w:sz w:val="40"/>
          <w:szCs w:val="40"/>
        </w:rPr>
      </w:pPr>
      <w:moveToRangeStart w:id="74" w:author="David Gravett" w:date="2019-12-01T10:21:00Z" w:name="move26088123"/>
      <w:moveTo w:id="75" w:author="David Gravett" w:date="2019-12-01T10:21:00Z">
        <w:r>
          <w:rPr>
            <w:sz w:val="40"/>
            <w:szCs w:val="40"/>
          </w:rPr>
          <w:t>Procedurally Generated Game Board</w:t>
        </w:r>
      </w:moveTo>
      <w:moveToRangeEnd w:id="74"/>
    </w:p>
    <w:p w14:paraId="4C896CB8" w14:textId="1765EF8F"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del w:id="76" w:author="David Gravett" w:date="2019-12-01T10:21:00Z">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6568420E" w14:textId="0359BF44" w:rsidR="00E35EF8" w:rsidRDefault="00016618" w:rsidP="00F62130">
      <w:pPr>
        <w:spacing w:line="288" w:lineRule="auto"/>
        <w:rPr>
          <w:rFonts w:ascii="Times New Roman" w:hAnsi="Times New Roman" w:cs="Times New Roman"/>
          <w:sz w:val="24"/>
          <w:szCs w:val="24"/>
          <w:lang w:val="en-US"/>
        </w:rPr>
      </w:pPr>
      <w:ins w:id="77" w:author="David Gravett" w:date="2019-12-01T10:21:00Z">
        <w:r>
          <w:rPr>
            <w:noProof/>
          </w:rPr>
          <w:drawing>
            <wp:anchor distT="0" distB="0" distL="114300" distR="114300" simplePos="0" relativeHeight="251685376" behindDoc="0" locked="0" layoutInCell="1" allowOverlap="1" wp14:anchorId="7D60B810" wp14:editId="107F21A2">
              <wp:simplePos x="0" y="0"/>
              <wp:positionH relativeFrom="margin">
                <wp:align>center</wp:align>
              </wp:positionH>
              <wp:positionV relativeFrom="paragraph">
                <wp:posOffset>201295</wp:posOffset>
              </wp:positionV>
              <wp:extent cx="5381625" cy="3970051"/>
              <wp:effectExtent l="0" t="0" r="0" b="0"/>
              <wp:wrapNone/>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1625" cy="3970051"/>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del w:id="78" w:author="David Gravett" w:date="2019-12-01T10:21:00Z"/>
          <w:sz w:val="40"/>
          <w:szCs w:val="40"/>
        </w:rPr>
      </w:pPr>
      <w:moveFromRangeStart w:id="79" w:author="David Gravett" w:date="2019-12-01T10:21:00Z" w:name="move26088123"/>
      <w:moveFrom w:id="80" w:author="David Gravett" w:date="2019-12-01T10:21:00Z">
        <w:r>
          <w:rPr>
            <w:sz w:val="40"/>
            <w:szCs w:val="40"/>
          </w:rPr>
          <w:t>Procedurally Generated Game Board</w:t>
        </w:r>
      </w:moveFrom>
      <w:moveFromRangeEnd w:id="79"/>
      <w:del w:id="81" w:author="David Gravett" w:date="2019-12-01T10:21:00Z">
        <w:r w:rsidR="00E35EF8">
          <w:rPr>
            <w:rFonts w:ascii="Times New Roman" w:hAnsi="Times New Roman" w:cs="Times New Roman"/>
            <w:sz w:val="24"/>
            <w:szCs w:val="24"/>
          </w:rPr>
          <w:tab/>
        </w:r>
      </w:del>
    </w:p>
    <w:p w14:paraId="793E4B97" w14:textId="61689CA6" w:rsidR="00C76A65" w:rsidRPr="00C76A65" w:rsidRDefault="00C76A65" w:rsidP="00C76A65">
      <w:pPr>
        <w:pStyle w:val="Heading1"/>
        <w:rPr>
          <w:del w:id="82" w:author="David Gravett" w:date="2019-12-01T10:21:00Z"/>
          <w:rFonts w:asciiTheme="majorHAnsi" w:hAnsiTheme="majorHAnsi" w:cstheme="majorHAnsi"/>
          <w:sz w:val="32"/>
          <w:szCs w:val="32"/>
        </w:rPr>
      </w:pPr>
      <w:del w:id="83" w:author="David Gravett" w:date="2019-12-01T10:21:00Z">
        <w:r>
          <w:rPr>
            <w:rFonts w:asciiTheme="majorHAnsi" w:hAnsiTheme="majorHAnsi" w:cstheme="majorHAnsi"/>
            <w:sz w:val="32"/>
            <w:szCs w:val="32"/>
          </w:rPr>
          <w:delText>Implementation Ideas</w:delText>
        </w:r>
      </w:del>
    </w:p>
    <w:p w14:paraId="21855ADF" w14:textId="6DA1F4EE" w:rsidR="00E35EF8" w:rsidRDefault="00E35EF8" w:rsidP="00945C60">
      <w:pPr>
        <w:spacing w:line="288" w:lineRule="auto"/>
        <w:jc w:val="both"/>
        <w:rPr>
          <w:moveFrom w:id="84" w:author="David Gravett" w:date="2019-12-01T10:21:00Z"/>
          <w:rFonts w:ascii="Times New Roman" w:hAnsi="Times New Roman" w:cs="Times New Roman"/>
          <w:sz w:val="24"/>
          <w:szCs w:val="24"/>
          <w:lang w:val="en-US"/>
        </w:rPr>
      </w:pPr>
      <w:moveFromRangeStart w:id="85" w:author="David Gravett" w:date="2019-12-01T10:21:00Z" w:name="move26088124"/>
      <w:moveFrom w:id="86"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From>
    </w:p>
    <w:p w14:paraId="4904AABF" w14:textId="77777777" w:rsidR="00945C60" w:rsidRDefault="00945C60" w:rsidP="00945C60">
      <w:pPr>
        <w:spacing w:line="288" w:lineRule="auto"/>
        <w:jc w:val="both"/>
        <w:rPr>
          <w:moveFrom w:id="87" w:author="David Gravett" w:date="2019-12-01T10:21:00Z"/>
          <w:rFonts w:ascii="Times New Roman" w:hAnsi="Times New Roman" w:cs="Times New Roman"/>
          <w:sz w:val="24"/>
          <w:szCs w:val="24"/>
          <w:lang w:val="en-US"/>
        </w:rPr>
      </w:pPr>
    </w:p>
    <w:p w14:paraId="0C15F501" w14:textId="4CA09F1B" w:rsidR="00A66190" w:rsidRDefault="00A66190" w:rsidP="00945C60">
      <w:pPr>
        <w:spacing w:line="288" w:lineRule="auto"/>
        <w:jc w:val="both"/>
        <w:rPr>
          <w:moveFrom w:id="88" w:author="David Gravett" w:date="2019-12-01T10:21:00Z"/>
          <w:rFonts w:ascii="Times New Roman" w:hAnsi="Times New Roman" w:cs="Times New Roman"/>
          <w:sz w:val="24"/>
          <w:szCs w:val="24"/>
          <w:lang w:val="en-US"/>
        </w:rPr>
      </w:pPr>
      <w:moveFrom w:id="89"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From>
    </w:p>
    <w:moveFromRangeEnd w:id="85"/>
    <w:p w14:paraId="6F42DE1F" w14:textId="1225A4AA" w:rsidR="00016618" w:rsidRDefault="00016618" w:rsidP="00016618">
      <w:pPr>
        <w:pStyle w:val="TOCHeading"/>
        <w:rPr>
          <w:ins w:id="90" w:author="David Gravett" w:date="2019-12-01T10:21:00Z"/>
          <w:sz w:val="40"/>
          <w:szCs w:val="40"/>
        </w:rPr>
      </w:pPr>
    </w:p>
    <w:p w14:paraId="4A5E7532" w14:textId="1A527A96" w:rsidR="00016618" w:rsidRDefault="00016618" w:rsidP="00016618">
      <w:pPr>
        <w:pStyle w:val="TOCHeading"/>
        <w:rPr>
          <w:ins w:id="91" w:author="David Gravett" w:date="2019-12-01T10:21:00Z"/>
          <w:sz w:val="40"/>
          <w:szCs w:val="40"/>
        </w:rPr>
      </w:pPr>
    </w:p>
    <w:p w14:paraId="3E745D57" w14:textId="112DB43D" w:rsidR="00E35EF8" w:rsidRDefault="00E35EF8" w:rsidP="00F62130">
      <w:pPr>
        <w:spacing w:line="288" w:lineRule="auto"/>
        <w:rPr>
          <w:rFonts w:ascii="Times New Roman" w:hAnsi="Times New Roman" w:cs="Times New Roman"/>
          <w:sz w:val="24"/>
          <w:szCs w:val="24"/>
          <w:lang w:val="en-US"/>
        </w:rPr>
      </w:pPr>
    </w:p>
    <w:p w14:paraId="623B55FD" w14:textId="5317365B" w:rsidR="00C76A65" w:rsidRDefault="00C76A65" w:rsidP="00F62130">
      <w:pPr>
        <w:spacing w:line="288" w:lineRule="auto"/>
        <w:rPr>
          <w:rFonts w:ascii="Times New Roman" w:hAnsi="Times New Roman" w:cs="Times New Roman"/>
          <w:sz w:val="24"/>
          <w:szCs w:val="24"/>
          <w:lang w:val="en-US"/>
        </w:rPr>
      </w:pPr>
    </w:p>
    <w:p w14:paraId="3C8D1A26" w14:textId="0C30FC86" w:rsidR="00945C60" w:rsidRDefault="00945C60" w:rsidP="00F62130">
      <w:pPr>
        <w:spacing w:line="288" w:lineRule="auto"/>
        <w:rPr>
          <w:rFonts w:ascii="Times New Roman" w:hAnsi="Times New Roman" w:cs="Times New Roman"/>
          <w:sz w:val="24"/>
          <w:szCs w:val="24"/>
          <w:lang w:val="en-US"/>
        </w:rPr>
      </w:pPr>
    </w:p>
    <w:p w14:paraId="4E54568D" w14:textId="77777777" w:rsidR="00945C60" w:rsidRDefault="00945C60" w:rsidP="00F62130">
      <w:pPr>
        <w:spacing w:line="288" w:lineRule="auto"/>
        <w:rPr>
          <w:rFonts w:ascii="Times New Roman" w:hAnsi="Times New Roman" w:cs="Times New Roman"/>
          <w:sz w:val="24"/>
          <w:szCs w:val="24"/>
          <w:lang w:val="en-US"/>
        </w:rPr>
      </w:pPr>
    </w:p>
    <w:p w14:paraId="6058DA9C" w14:textId="4BC76D69" w:rsidR="00C76A65" w:rsidRDefault="00016618" w:rsidP="00F62130">
      <w:pPr>
        <w:spacing w:line="288" w:lineRule="auto"/>
        <w:rPr>
          <w:rFonts w:ascii="Times New Roman" w:hAnsi="Times New Roman" w:cs="Times New Roman"/>
          <w:sz w:val="24"/>
          <w:szCs w:val="24"/>
          <w:lang w:val="en-US"/>
        </w:rPr>
      </w:pPr>
      <w:ins w:id="92" w:author="David Gravett" w:date="2019-12-01T10:21:00Z">
        <w:r>
          <w:rPr>
            <w:noProof/>
          </w:rPr>
          <mc:AlternateContent>
            <mc:Choice Requires="wps">
              <w:drawing>
                <wp:anchor distT="0" distB="0" distL="114300" distR="114300" simplePos="0" relativeHeight="251687424" behindDoc="0" locked="0" layoutInCell="1" allowOverlap="1" wp14:anchorId="076C28EE" wp14:editId="5CB34B72">
                  <wp:simplePos x="0" y="0"/>
                  <wp:positionH relativeFrom="column">
                    <wp:posOffset>1276350</wp:posOffset>
                  </wp:positionH>
                  <wp:positionV relativeFrom="paragraph">
                    <wp:posOffset>96520</wp:posOffset>
                  </wp:positionV>
                  <wp:extent cx="338137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5776656" w14:textId="0849A3EA" w:rsidR="00825D74" w:rsidRPr="00D103E4" w:rsidRDefault="00825D74" w:rsidP="00016618">
                              <w:pPr>
                                <w:pStyle w:val="Caption"/>
                                <w:jc w:val="center"/>
                                <w:rPr>
                                  <w:ins w:id="93" w:author="David Gravett" w:date="2019-12-01T10:21:00Z"/>
                                  <w:rFonts w:ascii="Arial" w:eastAsia="Arial" w:hAnsi="Arial" w:cs="Arial"/>
                                  <w:noProof/>
                                  <w:lang w:val="en"/>
                                </w:rPr>
                              </w:pPr>
                              <w:ins w:id="94" w:author="David Gravett" w:date="2019-12-01T10:21:00Z">
                                <w:r>
                                  <w:t xml:space="preserve">Figure </w:t>
                                </w:r>
                                <w:r>
                                  <w:fldChar w:fldCharType="begin"/>
                                </w:r>
                                <w:r>
                                  <w:instrText xml:space="preserve"> SEQ Figure \* ARABIC </w:instrText>
                                </w:r>
                                <w:r>
                                  <w:fldChar w:fldCharType="separate"/>
                                </w:r>
                              </w:ins>
                              <w:r>
                                <w:rPr>
                                  <w:noProof/>
                                </w:rPr>
                                <w:t>4</w:t>
                              </w:r>
                              <w:ins w:id="95" w:author="David Gravett" w:date="2019-12-01T10:21:00Z">
                                <w:r>
                                  <w:fldChar w:fldCharType="end"/>
                                </w:r>
                                <w:r>
                                  <w:t>: Default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28EE" id="Text Box 42" o:spid="_x0000_s1058" type="#_x0000_t202" style="position:absolute;margin-left:100.5pt;margin-top:7.6pt;width:266.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jGLwIAAGY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" stroked="f">
                  <v:textbox style="mso-fit-shape-to-text:t" inset="0,0,0,0">
                    <w:txbxContent>
                      <w:p w14:paraId="45776656" w14:textId="0849A3EA" w:rsidR="00825D74" w:rsidRPr="00D103E4" w:rsidRDefault="00825D74" w:rsidP="00016618">
                        <w:pPr>
                          <w:pStyle w:val="Caption"/>
                          <w:jc w:val="center"/>
                          <w:rPr>
                            <w:ins w:id="96" w:author="David Gravett" w:date="2019-12-01T10:21:00Z"/>
                            <w:rFonts w:ascii="Arial" w:eastAsia="Arial" w:hAnsi="Arial" w:cs="Arial"/>
                            <w:noProof/>
                            <w:lang w:val="en"/>
                          </w:rPr>
                        </w:pPr>
                        <w:ins w:id="97" w:author="David Gravett" w:date="2019-12-01T10:21:00Z">
                          <w:r>
                            <w:t xml:space="preserve">Figure </w:t>
                          </w:r>
                          <w:r>
                            <w:fldChar w:fldCharType="begin"/>
                          </w:r>
                          <w:r>
                            <w:instrText xml:space="preserve"> SEQ Figure \* ARABIC </w:instrText>
                          </w:r>
                          <w:r>
                            <w:fldChar w:fldCharType="separate"/>
                          </w:r>
                        </w:ins>
                        <w:r>
                          <w:rPr>
                            <w:noProof/>
                          </w:rPr>
                          <w:t>4</w:t>
                        </w:r>
                        <w:ins w:id="98" w:author="David Gravett" w:date="2019-12-01T10:21:00Z">
                          <w:r>
                            <w:fldChar w:fldCharType="end"/>
                          </w:r>
                          <w:r>
                            <w:t>: Default Game Board</w:t>
                          </w:r>
                        </w:ins>
                      </w:p>
                    </w:txbxContent>
                  </v:textbox>
                </v:shape>
              </w:pict>
            </mc:Fallback>
          </mc:AlternateContent>
        </w:r>
      </w:ins>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pPr>
        <w:pStyle w:val="TOCHeading"/>
        <w:rPr>
          <w:sz w:val="40"/>
          <w:rPrChange w:id="99" w:author="David Gravett" w:date="2019-12-01T10:21:00Z">
            <w:rPr>
              <w:rFonts w:ascii="Times New Roman" w:hAnsi="Times New Roman" w:cs="Times New Roman"/>
              <w:sz w:val="24"/>
              <w:szCs w:val="24"/>
              <w:lang w:val="en-US"/>
            </w:rPr>
          </w:rPrChange>
        </w:rPr>
        <w:pPrChange w:id="100" w:author="David Gravett" w:date="2019-12-01T10:21:00Z">
          <w:pPr>
            <w:spacing w:line="288" w:lineRule="auto"/>
          </w:pPr>
        </w:pPrChange>
      </w:pPr>
    </w:p>
    <w:p w14:paraId="4BF92CCB" w14:textId="313839B8" w:rsidR="00C76A65" w:rsidRDefault="00C76A65">
      <w:pPr>
        <w:rPr>
          <w:lang w:val="en-US"/>
          <w:rPrChange w:id="101" w:author="David Gravett" w:date="2019-12-01T10:21:00Z">
            <w:rPr>
              <w:rFonts w:ascii="Times New Roman" w:hAnsi="Times New Roman" w:cs="Times New Roman"/>
              <w:sz w:val="24"/>
              <w:szCs w:val="24"/>
              <w:lang w:val="en-US"/>
            </w:rPr>
          </w:rPrChange>
        </w:rPr>
        <w:pPrChange w:id="102" w:author="David Gravett" w:date="2019-12-01T10:21:00Z">
          <w:pPr>
            <w:spacing w:line="288" w:lineRule="auto"/>
          </w:pPr>
        </w:pPrChange>
      </w:pPr>
    </w:p>
    <w:p w14:paraId="73ADB0F0" w14:textId="77777777" w:rsidR="00016618" w:rsidRPr="00016618" w:rsidRDefault="00016618" w:rsidP="00016618">
      <w:pPr>
        <w:rPr>
          <w:ins w:id="103" w:author="David Gravett" w:date="2019-12-01T10:21:00Z"/>
          <w:lang w:val="en-US"/>
        </w:rPr>
      </w:pPr>
      <w:bookmarkStart w:id="104" w:name="_Hlk21783552"/>
    </w:p>
    <w:p w14:paraId="5E1B0D0D" w14:textId="77777777" w:rsidR="005F2D99" w:rsidRPr="00016618" w:rsidRDefault="005F2D99">
      <w:pPr>
        <w:pStyle w:val="TOCHeading"/>
        <w:jc w:val="both"/>
        <w:rPr>
          <w:moveTo w:id="105" w:author="David Gravett" w:date="2019-12-01T10:21:00Z"/>
          <w:sz w:val="40"/>
          <w:rPrChange w:id="106" w:author="David Gravett" w:date="2019-12-01T10:21:00Z">
            <w:rPr>
              <w:moveTo w:id="107" w:author="David Gravett" w:date="2019-12-01T10:21:00Z"/>
              <w:rFonts w:asciiTheme="majorHAnsi" w:hAnsiTheme="majorHAnsi" w:cstheme="majorHAnsi"/>
              <w:color w:val="1F3864" w:themeColor="accent1" w:themeShade="80"/>
              <w:sz w:val="24"/>
              <w:szCs w:val="24"/>
              <w:lang w:val="en-US"/>
            </w:rPr>
          </w:rPrChange>
        </w:rPr>
        <w:pPrChange w:id="108" w:author="David Gravett" w:date="2019-12-01T10:21:00Z">
          <w:pPr>
            <w:spacing w:line="288" w:lineRule="auto"/>
            <w:jc w:val="both"/>
          </w:pPr>
        </w:pPrChange>
      </w:pPr>
      <w:moveToRangeStart w:id="109" w:author="David Gravett" w:date="2019-12-01T10:21:00Z" w:name="move26088125"/>
      <w:moveTo w:id="110" w:author="David Gravett" w:date="2019-12-01T10:21:00Z">
        <w:r>
          <w:rPr>
            <w:sz w:val="40"/>
            <w:rPrChange w:id="111" w:author="David Gravett" w:date="2019-12-01T10:21:00Z">
              <w:rPr>
                <w:rFonts w:cstheme="majorHAnsi"/>
                <w:color w:val="1F3864" w:themeColor="accent1" w:themeShade="80"/>
                <w:sz w:val="40"/>
                <w:szCs w:val="40"/>
              </w:rPr>
            </w:rPrChange>
          </w:rPr>
          <w:t>Procedurally Generated Game Board</w:t>
        </w:r>
      </w:moveTo>
    </w:p>
    <w:p w14:paraId="4ED08F01" w14:textId="77777777" w:rsidR="00E35EF8" w:rsidRDefault="00E35EF8" w:rsidP="00945C60">
      <w:pPr>
        <w:spacing w:line="288" w:lineRule="auto"/>
        <w:jc w:val="both"/>
        <w:rPr>
          <w:moveTo w:id="112" w:author="David Gravett" w:date="2019-12-01T10:21:00Z"/>
          <w:rFonts w:ascii="Times New Roman" w:hAnsi="Times New Roman" w:cs="Times New Roman"/>
          <w:sz w:val="24"/>
          <w:szCs w:val="24"/>
          <w:lang w:val="en-US"/>
        </w:rPr>
      </w:pPr>
      <w:moveToRangeStart w:id="113" w:author="David Gravett" w:date="2019-12-01T10:21:00Z" w:name="move26088124"/>
      <w:moveToRangeEnd w:id="109"/>
      <w:moveTo w:id="114"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To>
    </w:p>
    <w:p w14:paraId="320AE6B1" w14:textId="77777777" w:rsidR="00945C60" w:rsidRDefault="00945C60" w:rsidP="00945C60">
      <w:pPr>
        <w:spacing w:line="288" w:lineRule="auto"/>
        <w:jc w:val="both"/>
        <w:rPr>
          <w:moveTo w:id="115" w:author="David Gravett" w:date="2019-12-01T10:21:00Z"/>
          <w:rFonts w:ascii="Times New Roman" w:hAnsi="Times New Roman" w:cs="Times New Roman"/>
          <w:sz w:val="24"/>
          <w:szCs w:val="24"/>
          <w:lang w:val="en-US"/>
        </w:rPr>
      </w:pPr>
    </w:p>
    <w:p w14:paraId="6740D928" w14:textId="77777777" w:rsidR="00A66190" w:rsidRDefault="00A66190" w:rsidP="00945C60">
      <w:pPr>
        <w:spacing w:line="288" w:lineRule="auto"/>
        <w:jc w:val="both"/>
        <w:rPr>
          <w:moveTo w:id="116" w:author="David Gravett" w:date="2019-12-01T10:21:00Z"/>
          <w:rFonts w:ascii="Times New Roman" w:hAnsi="Times New Roman" w:cs="Times New Roman"/>
          <w:sz w:val="24"/>
          <w:szCs w:val="24"/>
          <w:lang w:val="en-US"/>
        </w:rPr>
      </w:pPr>
      <w:moveTo w:id="117"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To>
    </w:p>
    <w:moveToRangeEnd w:id="113"/>
    <w:p w14:paraId="56128E9E" w14:textId="69A4A948" w:rsidR="00016618" w:rsidRDefault="00016618" w:rsidP="00C76A65">
      <w:pPr>
        <w:pStyle w:val="TOCHeading"/>
        <w:rPr>
          <w:ins w:id="118" w:author="David Gravett" w:date="2019-12-01T10:21:00Z"/>
          <w:sz w:val="40"/>
          <w:szCs w:val="40"/>
        </w:rPr>
      </w:pPr>
    </w:p>
    <w:p w14:paraId="6CFF14AF" w14:textId="10C95C23" w:rsidR="00016618" w:rsidRDefault="00016618" w:rsidP="00016618">
      <w:pPr>
        <w:rPr>
          <w:ins w:id="119" w:author="David Gravett" w:date="2019-12-01T10:21:00Z"/>
          <w:lang w:val="en-US"/>
        </w:rPr>
      </w:pPr>
    </w:p>
    <w:p w14:paraId="17E0672F" w14:textId="16E33FF5" w:rsidR="00016618" w:rsidRDefault="00016618" w:rsidP="00016618">
      <w:pPr>
        <w:rPr>
          <w:ins w:id="120" w:author="David Gravett" w:date="2019-12-01T10:21:00Z"/>
          <w:lang w:val="en-US"/>
        </w:rPr>
      </w:pPr>
    </w:p>
    <w:p w14:paraId="2719513A" w14:textId="114DF2E4" w:rsidR="00016618" w:rsidRDefault="00016618" w:rsidP="00016618">
      <w:pPr>
        <w:rPr>
          <w:ins w:id="121" w:author="David Gravett" w:date="2019-12-01T10:21:00Z"/>
          <w:lang w:val="en-US"/>
        </w:rPr>
      </w:pPr>
    </w:p>
    <w:p w14:paraId="766BDFFA" w14:textId="237C8125" w:rsidR="00016618" w:rsidRDefault="00016618" w:rsidP="00016618">
      <w:pPr>
        <w:rPr>
          <w:ins w:id="122" w:author="David Gravett" w:date="2019-12-01T10:21:00Z"/>
          <w:lang w:val="en-US"/>
        </w:rPr>
      </w:pPr>
    </w:p>
    <w:p w14:paraId="7A731DB6" w14:textId="2D47D4F1" w:rsidR="00016618" w:rsidRDefault="00016618" w:rsidP="00016618">
      <w:pPr>
        <w:rPr>
          <w:ins w:id="123" w:author="David Gravett" w:date="2019-12-01T10:21:00Z"/>
          <w:lang w:val="en-US"/>
        </w:rPr>
      </w:pPr>
    </w:p>
    <w:p w14:paraId="37C0E4EA" w14:textId="7E1AA3CB" w:rsidR="00016618" w:rsidRDefault="00016618" w:rsidP="00016618">
      <w:pPr>
        <w:rPr>
          <w:ins w:id="124" w:author="David Gravett" w:date="2019-12-01T10:21:00Z"/>
          <w:lang w:val="en-US"/>
        </w:rPr>
      </w:pPr>
    </w:p>
    <w:p w14:paraId="5F0AAB30" w14:textId="375647CD" w:rsidR="00016618" w:rsidRDefault="00016618" w:rsidP="00016618">
      <w:pPr>
        <w:rPr>
          <w:ins w:id="125" w:author="David Gravett" w:date="2019-12-01T10:21:00Z"/>
          <w:lang w:val="en-US"/>
        </w:rPr>
      </w:pPr>
    </w:p>
    <w:p w14:paraId="040D4484" w14:textId="0C0A228B" w:rsidR="00016618" w:rsidRDefault="00016618" w:rsidP="00016618">
      <w:pPr>
        <w:rPr>
          <w:ins w:id="126" w:author="David Gravett" w:date="2019-12-01T10:21:00Z"/>
          <w:lang w:val="en-US"/>
        </w:rPr>
      </w:pPr>
    </w:p>
    <w:p w14:paraId="7BDBF6E0" w14:textId="409ADB0C" w:rsidR="00016618" w:rsidRDefault="00016618" w:rsidP="00016618">
      <w:pPr>
        <w:rPr>
          <w:ins w:id="127" w:author="David Gravett" w:date="2019-12-01T10:21:00Z"/>
          <w:lang w:val="en-US"/>
        </w:rPr>
      </w:pPr>
    </w:p>
    <w:p w14:paraId="0FD235F3" w14:textId="0E6C75E9" w:rsidR="00016618" w:rsidRDefault="00016618" w:rsidP="00016618">
      <w:pPr>
        <w:rPr>
          <w:ins w:id="128" w:author="David Gravett" w:date="2019-12-01T10:21:00Z"/>
          <w:lang w:val="en-US"/>
        </w:rPr>
      </w:pPr>
    </w:p>
    <w:p w14:paraId="71F41BD2" w14:textId="3CDC3FA0" w:rsidR="00016618" w:rsidRDefault="00016618" w:rsidP="00016618">
      <w:pPr>
        <w:rPr>
          <w:ins w:id="129" w:author="David Gravett" w:date="2019-12-01T10:21:00Z"/>
          <w:lang w:val="en-US"/>
        </w:rPr>
      </w:pPr>
    </w:p>
    <w:p w14:paraId="6881AC2C" w14:textId="51B70606" w:rsidR="00016618" w:rsidRDefault="00016618" w:rsidP="00016618">
      <w:pPr>
        <w:rPr>
          <w:ins w:id="130" w:author="David Gravett" w:date="2019-12-01T10:21:00Z"/>
          <w:lang w:val="en-US"/>
        </w:rPr>
      </w:pPr>
    </w:p>
    <w:p w14:paraId="756EFF8D" w14:textId="3E4EA93A" w:rsidR="00016618" w:rsidRDefault="00016618" w:rsidP="00016618">
      <w:pPr>
        <w:rPr>
          <w:ins w:id="131" w:author="David Gravett" w:date="2019-12-01T10:21:00Z"/>
          <w:lang w:val="en-US"/>
        </w:rPr>
      </w:pPr>
    </w:p>
    <w:p w14:paraId="6ABEEA36" w14:textId="392C1925" w:rsidR="00016618" w:rsidRDefault="00016618" w:rsidP="00016618">
      <w:pPr>
        <w:rPr>
          <w:ins w:id="132" w:author="David Gravett" w:date="2019-12-01T10:21:00Z"/>
          <w:lang w:val="en-US"/>
        </w:rPr>
      </w:pPr>
    </w:p>
    <w:p w14:paraId="6BCD801F" w14:textId="45B923BE" w:rsidR="00016618" w:rsidRDefault="00016618" w:rsidP="00016618">
      <w:pPr>
        <w:rPr>
          <w:ins w:id="133" w:author="David Gravett" w:date="2019-12-01T10:21:00Z"/>
          <w:lang w:val="en-US"/>
        </w:rPr>
      </w:pPr>
    </w:p>
    <w:p w14:paraId="6A9CFAE0" w14:textId="77777777" w:rsidR="00016618" w:rsidRPr="00016618" w:rsidRDefault="00016618" w:rsidP="00016618">
      <w:pPr>
        <w:rPr>
          <w:ins w:id="134" w:author="David Gravett" w:date="2019-12-01T10:21:00Z"/>
          <w:lang w:val="en-US"/>
        </w:rPr>
      </w:pPr>
    </w:p>
    <w:p w14:paraId="25745B21" w14:textId="77777777" w:rsidR="00C76A65" w:rsidRPr="00C76A65" w:rsidRDefault="00C76A65" w:rsidP="00C76A65">
      <w:pPr>
        <w:pStyle w:val="TOCHeading"/>
        <w:rPr>
          <w:sz w:val="40"/>
          <w:szCs w:val="40"/>
        </w:rPr>
      </w:pPr>
      <w:r>
        <w:rPr>
          <w:sz w:val="40"/>
          <w:szCs w:val="40"/>
        </w:rPr>
        <w:lastRenderedPageBreak/>
        <w:t>Procedurally Generated Game Board</w:t>
      </w:r>
      <w:bookmarkEnd w:id="104"/>
      <w:r>
        <w:rPr>
          <w:rFonts w:ascii="Times New Roman" w:hAnsi="Times New Roman" w:cs="Times New Roman"/>
          <w:sz w:val="24"/>
          <w:szCs w:val="24"/>
        </w:rPr>
        <w:tab/>
      </w:r>
    </w:p>
    <w:p w14:paraId="7BD8CE3C" w14:textId="2C787380" w:rsidR="00C76A65" w:rsidRDefault="00C76A65" w:rsidP="00C76A65">
      <w:pPr>
        <w:pStyle w:val="Heading1"/>
        <w:rPr>
          <w:rFonts w:asciiTheme="majorHAnsi" w:hAnsiTheme="majorHAnsi" w:cstheme="majorHAnsi"/>
          <w:sz w:val="32"/>
          <w:szCs w:val="32"/>
        </w:rPr>
      </w:pPr>
      <w:r>
        <w:rPr>
          <w:rFonts w:asciiTheme="majorHAnsi" w:hAnsiTheme="majorHAnsi" w:cstheme="majorHAnsi"/>
          <w:sz w:val="32"/>
          <w:szCs w:val="32"/>
        </w:rPr>
        <w:t>Chosen Method Overview</w:t>
      </w:r>
    </w:p>
    <w:p w14:paraId="23F3C1EE" w14:textId="14895011"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13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36">
          <w:tblGrid>
            <w:gridCol w:w="432"/>
            <w:gridCol w:w="432"/>
            <w:gridCol w:w="432"/>
            <w:gridCol w:w="432"/>
            <w:gridCol w:w="432"/>
            <w:gridCol w:w="432"/>
            <w:gridCol w:w="432"/>
          </w:tblGrid>
        </w:tblGridChange>
      </w:tblGrid>
      <w:tr w:rsidR="00C76A65" w14:paraId="6B450FF7" w14:textId="77777777" w:rsidTr="00016618">
        <w:trPr>
          <w:trHeight w:val="869"/>
          <w:trPrChange w:id="137" w:author="David Gravett" w:date="2019-12-01T10:21:00Z">
            <w:trPr>
              <w:trHeight w:val="432"/>
            </w:trPr>
          </w:trPrChange>
        </w:trPr>
        <w:tc>
          <w:tcPr>
            <w:tcW w:w="933" w:type="dxa"/>
            <w:tcPrChange w:id="138" w:author="David Gravett" w:date="2019-12-01T10:21:00Z">
              <w:tcPr>
                <w:tcW w:w="432" w:type="dxa"/>
              </w:tcPr>
            </w:tcPrChange>
          </w:tcPr>
          <w:p w14:paraId="42F91CC9" w14:textId="7E2ED464" w:rsidR="00C76A65" w:rsidRPr="00016618" w:rsidRDefault="00C76A65">
            <w:pPr>
              <w:jc w:val="center"/>
              <w:rPr>
                <w:rFonts w:ascii="Times New Roman" w:hAnsi="Times New Roman"/>
                <w:sz w:val="36"/>
                <w:rPrChange w:id="139" w:author="David Gravett" w:date="2019-12-01T10:21:00Z">
                  <w:rPr>
                    <w:rFonts w:ascii="Times New Roman" w:hAnsi="Times New Roman" w:cs="Times New Roman"/>
                    <w:sz w:val="24"/>
                    <w:szCs w:val="24"/>
                  </w:rPr>
                </w:rPrChange>
              </w:rPr>
              <w:pPrChange w:id="140" w:author="James Dwyer" w:date="2019-12-01T10:21:00Z">
                <w:pPr/>
              </w:pPrChange>
            </w:pPr>
            <w:r w:rsidRPr="00016618">
              <w:rPr>
                <w:rFonts w:ascii="Times New Roman" w:hAnsi="Times New Roman"/>
                <w:sz w:val="36"/>
                <w:rPrChange w:id="141" w:author="David Gravett" w:date="2019-12-01T10:21:00Z">
                  <w:rPr>
                    <w:rFonts w:ascii="Times New Roman" w:hAnsi="Times New Roman" w:cs="Times New Roman"/>
                    <w:sz w:val="24"/>
                    <w:szCs w:val="24"/>
                  </w:rPr>
                </w:rPrChange>
              </w:rPr>
              <w:t>0</w:t>
            </w:r>
          </w:p>
        </w:tc>
        <w:tc>
          <w:tcPr>
            <w:tcW w:w="933" w:type="dxa"/>
            <w:tcPrChange w:id="142" w:author="David Gravett" w:date="2019-12-01T10:21:00Z">
              <w:tcPr>
                <w:tcW w:w="432" w:type="dxa"/>
              </w:tcPr>
            </w:tcPrChange>
          </w:tcPr>
          <w:p w14:paraId="69D21C3D" w14:textId="6596EA6D" w:rsidR="00C76A65" w:rsidRPr="00016618" w:rsidRDefault="00C76A65">
            <w:pPr>
              <w:jc w:val="center"/>
              <w:rPr>
                <w:rFonts w:ascii="Times New Roman" w:hAnsi="Times New Roman"/>
                <w:sz w:val="36"/>
                <w:rPrChange w:id="143" w:author="David Gravett" w:date="2019-12-01T10:21:00Z">
                  <w:rPr>
                    <w:rFonts w:ascii="Times New Roman" w:hAnsi="Times New Roman" w:cs="Times New Roman"/>
                    <w:sz w:val="24"/>
                    <w:szCs w:val="24"/>
                  </w:rPr>
                </w:rPrChange>
              </w:rPr>
              <w:pPrChange w:id="144" w:author="James Dwyer" w:date="2019-12-01T10:21:00Z">
                <w:pPr/>
              </w:pPrChange>
            </w:pPr>
            <w:r w:rsidRPr="00016618">
              <w:rPr>
                <w:rFonts w:ascii="Times New Roman" w:hAnsi="Times New Roman"/>
                <w:sz w:val="36"/>
                <w:rPrChange w:id="145" w:author="David Gravett" w:date="2019-12-01T10:21:00Z">
                  <w:rPr>
                    <w:rFonts w:ascii="Times New Roman" w:hAnsi="Times New Roman" w:cs="Times New Roman"/>
                    <w:sz w:val="24"/>
                    <w:szCs w:val="24"/>
                  </w:rPr>
                </w:rPrChange>
              </w:rPr>
              <w:t>0</w:t>
            </w:r>
          </w:p>
        </w:tc>
        <w:tc>
          <w:tcPr>
            <w:tcW w:w="933" w:type="dxa"/>
            <w:tcPrChange w:id="146" w:author="David Gravett" w:date="2019-12-01T10:21:00Z">
              <w:tcPr>
                <w:tcW w:w="432" w:type="dxa"/>
              </w:tcPr>
            </w:tcPrChange>
          </w:tcPr>
          <w:p w14:paraId="3C924C77" w14:textId="69AC393A" w:rsidR="00C76A65" w:rsidRPr="00016618" w:rsidRDefault="00C76A65">
            <w:pPr>
              <w:jc w:val="center"/>
              <w:rPr>
                <w:rFonts w:ascii="Times New Roman" w:hAnsi="Times New Roman"/>
                <w:sz w:val="36"/>
                <w:rPrChange w:id="147" w:author="David Gravett" w:date="2019-12-01T10:21:00Z">
                  <w:rPr>
                    <w:rFonts w:ascii="Times New Roman" w:hAnsi="Times New Roman" w:cs="Times New Roman"/>
                    <w:sz w:val="24"/>
                    <w:szCs w:val="24"/>
                  </w:rPr>
                </w:rPrChange>
              </w:rPr>
              <w:pPrChange w:id="148" w:author="James Dwyer" w:date="2019-12-01T10:21:00Z">
                <w:pPr/>
              </w:pPrChange>
            </w:pPr>
            <w:r w:rsidRPr="00016618">
              <w:rPr>
                <w:rFonts w:ascii="Times New Roman" w:hAnsi="Times New Roman"/>
                <w:sz w:val="36"/>
                <w:rPrChange w:id="149" w:author="David Gravett" w:date="2019-12-01T10:21:00Z">
                  <w:rPr>
                    <w:rFonts w:ascii="Times New Roman" w:hAnsi="Times New Roman" w:cs="Times New Roman"/>
                    <w:sz w:val="24"/>
                    <w:szCs w:val="24"/>
                  </w:rPr>
                </w:rPrChange>
              </w:rPr>
              <w:t>0</w:t>
            </w:r>
          </w:p>
        </w:tc>
        <w:tc>
          <w:tcPr>
            <w:tcW w:w="933" w:type="dxa"/>
            <w:tcPrChange w:id="150" w:author="David Gravett" w:date="2019-12-01T10:21:00Z">
              <w:tcPr>
                <w:tcW w:w="432" w:type="dxa"/>
              </w:tcPr>
            </w:tcPrChange>
          </w:tcPr>
          <w:p w14:paraId="538C582E" w14:textId="0F1C59EA" w:rsidR="00C76A65" w:rsidRPr="00016618" w:rsidRDefault="00C76A65">
            <w:pPr>
              <w:jc w:val="center"/>
              <w:rPr>
                <w:rFonts w:ascii="Times New Roman" w:hAnsi="Times New Roman"/>
                <w:sz w:val="36"/>
                <w:rPrChange w:id="151" w:author="David Gravett" w:date="2019-12-01T10:21:00Z">
                  <w:rPr>
                    <w:rFonts w:ascii="Times New Roman" w:hAnsi="Times New Roman" w:cs="Times New Roman"/>
                    <w:sz w:val="24"/>
                    <w:szCs w:val="24"/>
                  </w:rPr>
                </w:rPrChange>
              </w:rPr>
              <w:pPrChange w:id="152" w:author="James Dwyer" w:date="2019-12-01T10:21:00Z">
                <w:pPr/>
              </w:pPrChange>
            </w:pPr>
            <w:r w:rsidRPr="00016618">
              <w:rPr>
                <w:rFonts w:ascii="Times New Roman" w:hAnsi="Times New Roman"/>
                <w:sz w:val="36"/>
                <w:rPrChange w:id="153" w:author="David Gravett" w:date="2019-12-01T10:21:00Z">
                  <w:rPr>
                    <w:rFonts w:ascii="Times New Roman" w:hAnsi="Times New Roman" w:cs="Times New Roman"/>
                    <w:sz w:val="24"/>
                    <w:szCs w:val="24"/>
                  </w:rPr>
                </w:rPrChange>
              </w:rPr>
              <w:t>0</w:t>
            </w:r>
          </w:p>
        </w:tc>
        <w:tc>
          <w:tcPr>
            <w:tcW w:w="933" w:type="dxa"/>
            <w:tcPrChange w:id="154" w:author="David Gravett" w:date="2019-12-01T10:21:00Z">
              <w:tcPr>
                <w:tcW w:w="432" w:type="dxa"/>
              </w:tcPr>
            </w:tcPrChange>
          </w:tcPr>
          <w:p w14:paraId="4A1FCC94" w14:textId="4DB21271" w:rsidR="00C76A65" w:rsidRPr="00016618" w:rsidRDefault="00C76A65">
            <w:pPr>
              <w:jc w:val="center"/>
              <w:rPr>
                <w:rFonts w:ascii="Times New Roman" w:hAnsi="Times New Roman"/>
                <w:sz w:val="36"/>
                <w:rPrChange w:id="155" w:author="David Gravett" w:date="2019-12-01T10:21:00Z">
                  <w:rPr>
                    <w:rFonts w:ascii="Times New Roman" w:hAnsi="Times New Roman" w:cs="Times New Roman"/>
                    <w:sz w:val="24"/>
                    <w:szCs w:val="24"/>
                  </w:rPr>
                </w:rPrChange>
              </w:rPr>
              <w:pPrChange w:id="156" w:author="James Dwyer" w:date="2019-12-01T10:21:00Z">
                <w:pPr/>
              </w:pPrChange>
            </w:pPr>
            <w:r w:rsidRPr="00016618">
              <w:rPr>
                <w:rFonts w:ascii="Times New Roman" w:hAnsi="Times New Roman"/>
                <w:sz w:val="36"/>
                <w:rPrChange w:id="157" w:author="David Gravett" w:date="2019-12-01T10:21:00Z">
                  <w:rPr>
                    <w:rFonts w:ascii="Times New Roman" w:hAnsi="Times New Roman" w:cs="Times New Roman"/>
                    <w:sz w:val="24"/>
                    <w:szCs w:val="24"/>
                  </w:rPr>
                </w:rPrChange>
              </w:rPr>
              <w:t>0</w:t>
            </w:r>
          </w:p>
        </w:tc>
        <w:tc>
          <w:tcPr>
            <w:tcW w:w="933" w:type="dxa"/>
            <w:tcPrChange w:id="158" w:author="David Gravett" w:date="2019-12-01T10:21:00Z">
              <w:tcPr>
                <w:tcW w:w="432" w:type="dxa"/>
              </w:tcPr>
            </w:tcPrChange>
          </w:tcPr>
          <w:p w14:paraId="40F82ADF" w14:textId="437A47E0" w:rsidR="00C76A65" w:rsidRPr="00016618" w:rsidRDefault="00C76A65">
            <w:pPr>
              <w:jc w:val="center"/>
              <w:rPr>
                <w:rFonts w:ascii="Times New Roman" w:hAnsi="Times New Roman"/>
                <w:sz w:val="36"/>
                <w:rPrChange w:id="159" w:author="David Gravett" w:date="2019-12-01T10:21:00Z">
                  <w:rPr>
                    <w:rFonts w:ascii="Times New Roman" w:hAnsi="Times New Roman" w:cs="Times New Roman"/>
                    <w:sz w:val="24"/>
                    <w:szCs w:val="24"/>
                  </w:rPr>
                </w:rPrChange>
              </w:rPr>
              <w:pPrChange w:id="160" w:author="James Dwyer" w:date="2019-12-01T10:21:00Z">
                <w:pPr/>
              </w:pPrChange>
            </w:pPr>
            <w:r w:rsidRPr="00016618">
              <w:rPr>
                <w:rFonts w:ascii="Times New Roman" w:hAnsi="Times New Roman"/>
                <w:sz w:val="36"/>
                <w:rPrChange w:id="161" w:author="David Gravett" w:date="2019-12-01T10:21:00Z">
                  <w:rPr>
                    <w:rFonts w:ascii="Times New Roman" w:hAnsi="Times New Roman" w:cs="Times New Roman"/>
                    <w:sz w:val="24"/>
                    <w:szCs w:val="24"/>
                  </w:rPr>
                </w:rPrChange>
              </w:rPr>
              <w:t>0</w:t>
            </w:r>
          </w:p>
        </w:tc>
        <w:tc>
          <w:tcPr>
            <w:tcW w:w="933" w:type="dxa"/>
            <w:tcPrChange w:id="162" w:author="David Gravett" w:date="2019-12-01T10:21:00Z">
              <w:tcPr>
                <w:tcW w:w="432" w:type="dxa"/>
              </w:tcPr>
            </w:tcPrChange>
          </w:tcPr>
          <w:p w14:paraId="0B919670" w14:textId="45243983" w:rsidR="00C76A65" w:rsidRPr="00016618" w:rsidRDefault="00C76A65">
            <w:pPr>
              <w:jc w:val="center"/>
              <w:rPr>
                <w:rFonts w:ascii="Times New Roman" w:hAnsi="Times New Roman"/>
                <w:sz w:val="36"/>
                <w:rPrChange w:id="163" w:author="David Gravett" w:date="2019-12-01T10:21:00Z">
                  <w:rPr>
                    <w:rFonts w:ascii="Times New Roman" w:hAnsi="Times New Roman" w:cs="Times New Roman"/>
                    <w:sz w:val="24"/>
                    <w:szCs w:val="24"/>
                  </w:rPr>
                </w:rPrChange>
              </w:rPr>
              <w:pPrChange w:id="164" w:author="James Dwyer" w:date="2019-12-01T10:21:00Z">
                <w:pPr/>
              </w:pPrChange>
            </w:pPr>
            <w:r w:rsidRPr="00016618">
              <w:rPr>
                <w:rFonts w:ascii="Times New Roman" w:hAnsi="Times New Roman"/>
                <w:sz w:val="36"/>
                <w:rPrChange w:id="165" w:author="David Gravett" w:date="2019-12-01T10:21:00Z">
                  <w:rPr>
                    <w:rFonts w:ascii="Times New Roman" w:hAnsi="Times New Roman" w:cs="Times New Roman"/>
                    <w:sz w:val="24"/>
                    <w:szCs w:val="24"/>
                  </w:rPr>
                </w:rPrChange>
              </w:rPr>
              <w:t>0</w:t>
            </w:r>
          </w:p>
        </w:tc>
      </w:tr>
      <w:tr w:rsidR="00C76A65" w14:paraId="52C78029" w14:textId="77777777" w:rsidTr="00016618">
        <w:trPr>
          <w:trHeight w:val="869"/>
          <w:trPrChange w:id="166" w:author="David Gravett" w:date="2019-12-01T10:21:00Z">
            <w:trPr>
              <w:trHeight w:val="432"/>
            </w:trPr>
          </w:trPrChange>
        </w:trPr>
        <w:tc>
          <w:tcPr>
            <w:tcW w:w="933" w:type="dxa"/>
            <w:tcPrChange w:id="167" w:author="David Gravett" w:date="2019-12-01T10:21:00Z">
              <w:tcPr>
                <w:tcW w:w="432" w:type="dxa"/>
              </w:tcPr>
            </w:tcPrChange>
          </w:tcPr>
          <w:p w14:paraId="5382694C" w14:textId="19BF27F7" w:rsidR="00C76A65" w:rsidRPr="00016618" w:rsidRDefault="00C76A65">
            <w:pPr>
              <w:jc w:val="center"/>
              <w:rPr>
                <w:rFonts w:ascii="Times New Roman" w:hAnsi="Times New Roman"/>
                <w:sz w:val="36"/>
                <w:rPrChange w:id="168" w:author="David Gravett" w:date="2019-12-01T10:21:00Z">
                  <w:rPr>
                    <w:rFonts w:ascii="Times New Roman" w:hAnsi="Times New Roman" w:cs="Times New Roman"/>
                    <w:sz w:val="24"/>
                    <w:szCs w:val="24"/>
                  </w:rPr>
                </w:rPrChange>
              </w:rPr>
              <w:pPrChange w:id="169" w:author="James Dwyer" w:date="2019-12-01T10:21:00Z">
                <w:pPr/>
              </w:pPrChange>
            </w:pPr>
            <w:r w:rsidRPr="00016618">
              <w:rPr>
                <w:rFonts w:ascii="Times New Roman" w:hAnsi="Times New Roman"/>
                <w:sz w:val="36"/>
                <w:rPrChange w:id="170" w:author="David Gravett" w:date="2019-12-01T10:21:00Z">
                  <w:rPr>
                    <w:rFonts w:ascii="Times New Roman" w:hAnsi="Times New Roman" w:cs="Times New Roman"/>
                    <w:sz w:val="24"/>
                    <w:szCs w:val="24"/>
                  </w:rPr>
                </w:rPrChange>
              </w:rPr>
              <w:t>0</w:t>
            </w:r>
          </w:p>
        </w:tc>
        <w:tc>
          <w:tcPr>
            <w:tcW w:w="933" w:type="dxa"/>
            <w:tcPrChange w:id="171" w:author="David Gravett" w:date="2019-12-01T10:21:00Z">
              <w:tcPr>
                <w:tcW w:w="432" w:type="dxa"/>
              </w:tcPr>
            </w:tcPrChange>
          </w:tcPr>
          <w:p w14:paraId="4D0E581C" w14:textId="556CEC3F" w:rsidR="00C76A65" w:rsidRPr="00016618" w:rsidRDefault="00C76A65">
            <w:pPr>
              <w:jc w:val="center"/>
              <w:rPr>
                <w:rFonts w:ascii="Times New Roman" w:hAnsi="Times New Roman"/>
                <w:sz w:val="36"/>
                <w:rPrChange w:id="172" w:author="David Gravett" w:date="2019-12-01T10:21:00Z">
                  <w:rPr>
                    <w:rFonts w:ascii="Times New Roman" w:hAnsi="Times New Roman" w:cs="Times New Roman"/>
                    <w:sz w:val="24"/>
                    <w:szCs w:val="24"/>
                  </w:rPr>
                </w:rPrChange>
              </w:rPr>
              <w:pPrChange w:id="173" w:author="James Dwyer" w:date="2019-12-01T10:21:00Z">
                <w:pPr/>
              </w:pPrChange>
            </w:pPr>
            <w:r w:rsidRPr="00016618">
              <w:rPr>
                <w:rFonts w:ascii="Times New Roman" w:hAnsi="Times New Roman"/>
                <w:sz w:val="36"/>
                <w:rPrChange w:id="174" w:author="David Gravett" w:date="2019-12-01T10:21:00Z">
                  <w:rPr>
                    <w:rFonts w:ascii="Times New Roman" w:hAnsi="Times New Roman" w:cs="Times New Roman"/>
                    <w:sz w:val="24"/>
                    <w:szCs w:val="24"/>
                  </w:rPr>
                </w:rPrChange>
              </w:rPr>
              <w:t>0</w:t>
            </w:r>
          </w:p>
        </w:tc>
        <w:tc>
          <w:tcPr>
            <w:tcW w:w="933" w:type="dxa"/>
            <w:tcPrChange w:id="175" w:author="David Gravett" w:date="2019-12-01T10:21:00Z">
              <w:tcPr>
                <w:tcW w:w="432" w:type="dxa"/>
              </w:tcPr>
            </w:tcPrChange>
          </w:tcPr>
          <w:p w14:paraId="3A56F94C" w14:textId="4EB00B98" w:rsidR="00C76A65" w:rsidRPr="00016618" w:rsidRDefault="00C76A65">
            <w:pPr>
              <w:jc w:val="center"/>
              <w:rPr>
                <w:rFonts w:ascii="Times New Roman" w:hAnsi="Times New Roman"/>
                <w:sz w:val="36"/>
                <w:rPrChange w:id="176" w:author="David Gravett" w:date="2019-12-01T10:21:00Z">
                  <w:rPr>
                    <w:rFonts w:ascii="Times New Roman" w:hAnsi="Times New Roman" w:cs="Times New Roman"/>
                    <w:sz w:val="24"/>
                    <w:szCs w:val="24"/>
                  </w:rPr>
                </w:rPrChange>
              </w:rPr>
              <w:pPrChange w:id="177" w:author="James Dwyer" w:date="2019-12-01T10:21:00Z">
                <w:pPr/>
              </w:pPrChange>
            </w:pPr>
            <w:r w:rsidRPr="00016618">
              <w:rPr>
                <w:rFonts w:ascii="Times New Roman" w:hAnsi="Times New Roman"/>
                <w:sz w:val="36"/>
                <w:rPrChange w:id="178" w:author="David Gravett" w:date="2019-12-01T10:21:00Z">
                  <w:rPr>
                    <w:rFonts w:ascii="Times New Roman" w:hAnsi="Times New Roman" w:cs="Times New Roman"/>
                    <w:sz w:val="24"/>
                    <w:szCs w:val="24"/>
                  </w:rPr>
                </w:rPrChange>
              </w:rPr>
              <w:t>0</w:t>
            </w:r>
          </w:p>
        </w:tc>
        <w:tc>
          <w:tcPr>
            <w:tcW w:w="933" w:type="dxa"/>
            <w:tcPrChange w:id="179" w:author="David Gravett" w:date="2019-12-01T10:21:00Z">
              <w:tcPr>
                <w:tcW w:w="432" w:type="dxa"/>
              </w:tcPr>
            </w:tcPrChange>
          </w:tcPr>
          <w:p w14:paraId="35A6AB42" w14:textId="52B9B6D6" w:rsidR="00C76A65" w:rsidRPr="00016618" w:rsidRDefault="00C76A65">
            <w:pPr>
              <w:jc w:val="center"/>
              <w:rPr>
                <w:rFonts w:ascii="Times New Roman" w:hAnsi="Times New Roman"/>
                <w:sz w:val="36"/>
                <w:rPrChange w:id="180" w:author="David Gravett" w:date="2019-12-01T10:21:00Z">
                  <w:rPr>
                    <w:rFonts w:ascii="Times New Roman" w:hAnsi="Times New Roman" w:cs="Times New Roman"/>
                    <w:sz w:val="24"/>
                    <w:szCs w:val="24"/>
                  </w:rPr>
                </w:rPrChange>
              </w:rPr>
              <w:pPrChange w:id="181" w:author="James Dwyer" w:date="2019-12-01T10:21:00Z">
                <w:pPr/>
              </w:pPrChange>
            </w:pPr>
            <w:r w:rsidRPr="00016618">
              <w:rPr>
                <w:rFonts w:ascii="Times New Roman" w:hAnsi="Times New Roman"/>
                <w:sz w:val="36"/>
                <w:rPrChange w:id="182" w:author="David Gravett" w:date="2019-12-01T10:21:00Z">
                  <w:rPr>
                    <w:rFonts w:ascii="Times New Roman" w:hAnsi="Times New Roman" w:cs="Times New Roman"/>
                    <w:sz w:val="24"/>
                    <w:szCs w:val="24"/>
                  </w:rPr>
                </w:rPrChange>
              </w:rPr>
              <w:t>0</w:t>
            </w:r>
          </w:p>
        </w:tc>
        <w:tc>
          <w:tcPr>
            <w:tcW w:w="933" w:type="dxa"/>
            <w:tcPrChange w:id="183" w:author="David Gravett" w:date="2019-12-01T10:21:00Z">
              <w:tcPr>
                <w:tcW w:w="432" w:type="dxa"/>
              </w:tcPr>
            </w:tcPrChange>
          </w:tcPr>
          <w:p w14:paraId="5604C3DD" w14:textId="39A809CF" w:rsidR="00C76A65" w:rsidRPr="00016618" w:rsidRDefault="00C76A65">
            <w:pPr>
              <w:jc w:val="center"/>
              <w:rPr>
                <w:rFonts w:ascii="Times New Roman" w:hAnsi="Times New Roman"/>
                <w:sz w:val="36"/>
                <w:rPrChange w:id="184" w:author="David Gravett" w:date="2019-12-01T10:21:00Z">
                  <w:rPr>
                    <w:rFonts w:ascii="Times New Roman" w:hAnsi="Times New Roman" w:cs="Times New Roman"/>
                    <w:sz w:val="24"/>
                    <w:szCs w:val="24"/>
                  </w:rPr>
                </w:rPrChange>
              </w:rPr>
              <w:pPrChange w:id="185" w:author="James Dwyer" w:date="2019-12-01T10:21:00Z">
                <w:pPr/>
              </w:pPrChange>
            </w:pPr>
            <w:r w:rsidRPr="00016618">
              <w:rPr>
                <w:rFonts w:ascii="Times New Roman" w:hAnsi="Times New Roman"/>
                <w:sz w:val="36"/>
                <w:rPrChange w:id="186" w:author="David Gravett" w:date="2019-12-01T10:21:00Z">
                  <w:rPr>
                    <w:rFonts w:ascii="Times New Roman" w:hAnsi="Times New Roman" w:cs="Times New Roman"/>
                    <w:sz w:val="24"/>
                    <w:szCs w:val="24"/>
                  </w:rPr>
                </w:rPrChange>
              </w:rPr>
              <w:t>0</w:t>
            </w:r>
          </w:p>
        </w:tc>
        <w:tc>
          <w:tcPr>
            <w:tcW w:w="933" w:type="dxa"/>
            <w:tcPrChange w:id="187" w:author="David Gravett" w:date="2019-12-01T10:21:00Z">
              <w:tcPr>
                <w:tcW w:w="432" w:type="dxa"/>
              </w:tcPr>
            </w:tcPrChange>
          </w:tcPr>
          <w:p w14:paraId="0FDADAAB" w14:textId="7E8D0A69" w:rsidR="00C76A65" w:rsidRPr="00016618" w:rsidRDefault="00C76A65">
            <w:pPr>
              <w:jc w:val="center"/>
              <w:rPr>
                <w:rFonts w:ascii="Times New Roman" w:hAnsi="Times New Roman"/>
                <w:sz w:val="36"/>
                <w:rPrChange w:id="188" w:author="David Gravett" w:date="2019-12-01T10:21:00Z">
                  <w:rPr>
                    <w:rFonts w:ascii="Times New Roman" w:hAnsi="Times New Roman" w:cs="Times New Roman"/>
                    <w:sz w:val="24"/>
                    <w:szCs w:val="24"/>
                  </w:rPr>
                </w:rPrChange>
              </w:rPr>
              <w:pPrChange w:id="189" w:author="James Dwyer" w:date="2019-12-01T10:21:00Z">
                <w:pPr/>
              </w:pPrChange>
            </w:pPr>
            <w:r w:rsidRPr="00016618">
              <w:rPr>
                <w:rFonts w:ascii="Times New Roman" w:hAnsi="Times New Roman"/>
                <w:sz w:val="36"/>
                <w:rPrChange w:id="190" w:author="David Gravett" w:date="2019-12-01T10:21:00Z">
                  <w:rPr>
                    <w:rFonts w:ascii="Times New Roman" w:hAnsi="Times New Roman" w:cs="Times New Roman"/>
                    <w:sz w:val="24"/>
                    <w:szCs w:val="24"/>
                  </w:rPr>
                </w:rPrChange>
              </w:rPr>
              <w:t>0</w:t>
            </w:r>
          </w:p>
        </w:tc>
        <w:tc>
          <w:tcPr>
            <w:tcW w:w="933" w:type="dxa"/>
            <w:tcPrChange w:id="191" w:author="David Gravett" w:date="2019-12-01T10:21:00Z">
              <w:tcPr>
                <w:tcW w:w="432" w:type="dxa"/>
              </w:tcPr>
            </w:tcPrChange>
          </w:tcPr>
          <w:p w14:paraId="5A037C61" w14:textId="03D5518A" w:rsidR="00C76A65" w:rsidRPr="00016618" w:rsidRDefault="00C76A65">
            <w:pPr>
              <w:jc w:val="center"/>
              <w:rPr>
                <w:rFonts w:ascii="Times New Roman" w:hAnsi="Times New Roman"/>
                <w:sz w:val="36"/>
                <w:rPrChange w:id="192" w:author="David Gravett" w:date="2019-12-01T10:21:00Z">
                  <w:rPr>
                    <w:rFonts w:ascii="Times New Roman" w:hAnsi="Times New Roman" w:cs="Times New Roman"/>
                    <w:sz w:val="24"/>
                    <w:szCs w:val="24"/>
                  </w:rPr>
                </w:rPrChange>
              </w:rPr>
              <w:pPrChange w:id="193" w:author="James Dwyer" w:date="2019-12-01T10:21:00Z">
                <w:pPr/>
              </w:pPrChange>
            </w:pPr>
            <w:r w:rsidRPr="00016618">
              <w:rPr>
                <w:rFonts w:ascii="Times New Roman" w:hAnsi="Times New Roman"/>
                <w:sz w:val="36"/>
                <w:rPrChange w:id="194" w:author="David Gravett" w:date="2019-12-01T10:21:00Z">
                  <w:rPr>
                    <w:rFonts w:ascii="Times New Roman" w:hAnsi="Times New Roman" w:cs="Times New Roman"/>
                    <w:sz w:val="24"/>
                    <w:szCs w:val="24"/>
                  </w:rPr>
                </w:rPrChange>
              </w:rPr>
              <w:t>0</w:t>
            </w:r>
          </w:p>
        </w:tc>
      </w:tr>
      <w:tr w:rsidR="00C76A65" w14:paraId="7FE129E7" w14:textId="77777777" w:rsidTr="00016618">
        <w:trPr>
          <w:trHeight w:val="869"/>
          <w:trPrChange w:id="195" w:author="David Gravett" w:date="2019-12-01T10:21:00Z">
            <w:trPr>
              <w:trHeight w:val="432"/>
            </w:trPr>
          </w:trPrChange>
        </w:trPr>
        <w:tc>
          <w:tcPr>
            <w:tcW w:w="933" w:type="dxa"/>
            <w:tcPrChange w:id="196" w:author="David Gravett" w:date="2019-12-01T10:21:00Z">
              <w:tcPr>
                <w:tcW w:w="432" w:type="dxa"/>
              </w:tcPr>
            </w:tcPrChange>
          </w:tcPr>
          <w:p w14:paraId="4A8C8673" w14:textId="29A5C41F" w:rsidR="00C76A65" w:rsidRPr="00016618" w:rsidRDefault="00C76A65">
            <w:pPr>
              <w:jc w:val="center"/>
              <w:rPr>
                <w:rFonts w:ascii="Times New Roman" w:hAnsi="Times New Roman"/>
                <w:sz w:val="36"/>
                <w:rPrChange w:id="197" w:author="David Gravett" w:date="2019-12-01T10:21:00Z">
                  <w:rPr>
                    <w:rFonts w:ascii="Times New Roman" w:hAnsi="Times New Roman" w:cs="Times New Roman"/>
                    <w:sz w:val="24"/>
                    <w:szCs w:val="24"/>
                  </w:rPr>
                </w:rPrChange>
              </w:rPr>
              <w:pPrChange w:id="198" w:author="James Dwyer" w:date="2019-12-01T10:21:00Z">
                <w:pPr/>
              </w:pPrChange>
            </w:pPr>
            <w:r w:rsidRPr="00016618">
              <w:rPr>
                <w:rFonts w:ascii="Times New Roman" w:hAnsi="Times New Roman"/>
                <w:sz w:val="36"/>
                <w:rPrChange w:id="199" w:author="David Gravett" w:date="2019-12-01T10:21:00Z">
                  <w:rPr>
                    <w:rFonts w:ascii="Times New Roman" w:hAnsi="Times New Roman" w:cs="Times New Roman"/>
                    <w:sz w:val="24"/>
                    <w:szCs w:val="24"/>
                  </w:rPr>
                </w:rPrChange>
              </w:rPr>
              <w:t>0</w:t>
            </w:r>
          </w:p>
        </w:tc>
        <w:tc>
          <w:tcPr>
            <w:tcW w:w="933" w:type="dxa"/>
            <w:tcPrChange w:id="200" w:author="David Gravett" w:date="2019-12-01T10:21:00Z">
              <w:tcPr>
                <w:tcW w:w="432" w:type="dxa"/>
              </w:tcPr>
            </w:tcPrChange>
          </w:tcPr>
          <w:p w14:paraId="0C0ED6A7" w14:textId="57619A73" w:rsidR="00C76A65" w:rsidRPr="00016618" w:rsidRDefault="00C76A65">
            <w:pPr>
              <w:jc w:val="center"/>
              <w:rPr>
                <w:rFonts w:ascii="Times New Roman" w:hAnsi="Times New Roman"/>
                <w:sz w:val="36"/>
                <w:rPrChange w:id="201" w:author="David Gravett" w:date="2019-12-01T10:21:00Z">
                  <w:rPr>
                    <w:rFonts w:ascii="Times New Roman" w:hAnsi="Times New Roman" w:cs="Times New Roman"/>
                    <w:sz w:val="24"/>
                    <w:szCs w:val="24"/>
                  </w:rPr>
                </w:rPrChange>
              </w:rPr>
              <w:pPrChange w:id="202" w:author="James Dwyer" w:date="2019-12-01T10:21:00Z">
                <w:pPr/>
              </w:pPrChange>
            </w:pPr>
            <w:r w:rsidRPr="00016618">
              <w:rPr>
                <w:rFonts w:ascii="Times New Roman" w:hAnsi="Times New Roman"/>
                <w:sz w:val="36"/>
                <w:rPrChange w:id="203" w:author="David Gravett" w:date="2019-12-01T10:21:00Z">
                  <w:rPr>
                    <w:rFonts w:ascii="Times New Roman" w:hAnsi="Times New Roman" w:cs="Times New Roman"/>
                    <w:sz w:val="24"/>
                    <w:szCs w:val="24"/>
                  </w:rPr>
                </w:rPrChange>
              </w:rPr>
              <w:t>0</w:t>
            </w:r>
          </w:p>
        </w:tc>
        <w:tc>
          <w:tcPr>
            <w:tcW w:w="933" w:type="dxa"/>
            <w:tcPrChange w:id="204" w:author="David Gravett" w:date="2019-12-01T10:21:00Z">
              <w:tcPr>
                <w:tcW w:w="432" w:type="dxa"/>
              </w:tcPr>
            </w:tcPrChange>
          </w:tcPr>
          <w:p w14:paraId="304D7539" w14:textId="566F08AA" w:rsidR="00C76A65" w:rsidRPr="00016618" w:rsidRDefault="00C76A65">
            <w:pPr>
              <w:jc w:val="center"/>
              <w:rPr>
                <w:rFonts w:ascii="Times New Roman" w:hAnsi="Times New Roman"/>
                <w:sz w:val="36"/>
                <w:rPrChange w:id="205" w:author="David Gravett" w:date="2019-12-01T10:21:00Z">
                  <w:rPr>
                    <w:rFonts w:ascii="Times New Roman" w:hAnsi="Times New Roman" w:cs="Times New Roman"/>
                    <w:sz w:val="24"/>
                    <w:szCs w:val="24"/>
                  </w:rPr>
                </w:rPrChange>
              </w:rPr>
              <w:pPrChange w:id="206" w:author="James Dwyer" w:date="2019-12-01T10:21:00Z">
                <w:pPr/>
              </w:pPrChange>
            </w:pPr>
            <w:r w:rsidRPr="00016618">
              <w:rPr>
                <w:rFonts w:ascii="Times New Roman" w:hAnsi="Times New Roman"/>
                <w:sz w:val="36"/>
                <w:rPrChange w:id="207" w:author="David Gravett" w:date="2019-12-01T10:21:00Z">
                  <w:rPr>
                    <w:rFonts w:ascii="Times New Roman" w:hAnsi="Times New Roman" w:cs="Times New Roman"/>
                    <w:sz w:val="24"/>
                    <w:szCs w:val="24"/>
                  </w:rPr>
                </w:rPrChange>
              </w:rPr>
              <w:t>0</w:t>
            </w:r>
          </w:p>
        </w:tc>
        <w:tc>
          <w:tcPr>
            <w:tcW w:w="933" w:type="dxa"/>
            <w:tcPrChange w:id="208" w:author="David Gravett" w:date="2019-12-01T10:21:00Z">
              <w:tcPr>
                <w:tcW w:w="432" w:type="dxa"/>
              </w:tcPr>
            </w:tcPrChange>
          </w:tcPr>
          <w:p w14:paraId="2696DA29" w14:textId="7CAC4842" w:rsidR="00C76A65" w:rsidRPr="00016618" w:rsidRDefault="00C76A65">
            <w:pPr>
              <w:jc w:val="center"/>
              <w:rPr>
                <w:rFonts w:ascii="Times New Roman" w:hAnsi="Times New Roman"/>
                <w:sz w:val="36"/>
                <w:rPrChange w:id="209" w:author="David Gravett" w:date="2019-12-01T10:21:00Z">
                  <w:rPr>
                    <w:rFonts w:ascii="Times New Roman" w:hAnsi="Times New Roman" w:cs="Times New Roman"/>
                    <w:sz w:val="24"/>
                    <w:szCs w:val="24"/>
                  </w:rPr>
                </w:rPrChange>
              </w:rPr>
              <w:pPrChange w:id="210" w:author="James Dwyer" w:date="2019-12-01T10:21:00Z">
                <w:pPr/>
              </w:pPrChange>
            </w:pPr>
            <w:r w:rsidRPr="00016618">
              <w:rPr>
                <w:rFonts w:ascii="Times New Roman" w:hAnsi="Times New Roman"/>
                <w:sz w:val="36"/>
                <w:rPrChange w:id="211" w:author="David Gravett" w:date="2019-12-01T10:21:00Z">
                  <w:rPr>
                    <w:rFonts w:ascii="Times New Roman" w:hAnsi="Times New Roman" w:cs="Times New Roman"/>
                    <w:sz w:val="24"/>
                    <w:szCs w:val="24"/>
                  </w:rPr>
                </w:rPrChange>
              </w:rPr>
              <w:t>0</w:t>
            </w:r>
          </w:p>
        </w:tc>
        <w:tc>
          <w:tcPr>
            <w:tcW w:w="933" w:type="dxa"/>
            <w:tcPrChange w:id="212" w:author="David Gravett" w:date="2019-12-01T10:21:00Z">
              <w:tcPr>
                <w:tcW w:w="432" w:type="dxa"/>
              </w:tcPr>
            </w:tcPrChange>
          </w:tcPr>
          <w:p w14:paraId="043C1131" w14:textId="785CF865" w:rsidR="00C76A65" w:rsidRPr="00016618" w:rsidRDefault="00C76A65">
            <w:pPr>
              <w:jc w:val="center"/>
              <w:rPr>
                <w:rFonts w:ascii="Times New Roman" w:hAnsi="Times New Roman"/>
                <w:sz w:val="36"/>
                <w:rPrChange w:id="213" w:author="David Gravett" w:date="2019-12-01T10:21:00Z">
                  <w:rPr>
                    <w:rFonts w:ascii="Times New Roman" w:hAnsi="Times New Roman" w:cs="Times New Roman"/>
                    <w:sz w:val="24"/>
                    <w:szCs w:val="24"/>
                  </w:rPr>
                </w:rPrChange>
              </w:rPr>
              <w:pPrChange w:id="214" w:author="James Dwyer" w:date="2019-12-01T10:21:00Z">
                <w:pPr/>
              </w:pPrChange>
            </w:pPr>
            <w:r w:rsidRPr="00016618">
              <w:rPr>
                <w:rFonts w:ascii="Times New Roman" w:hAnsi="Times New Roman"/>
                <w:sz w:val="36"/>
                <w:rPrChange w:id="215" w:author="David Gravett" w:date="2019-12-01T10:21:00Z">
                  <w:rPr>
                    <w:rFonts w:ascii="Times New Roman" w:hAnsi="Times New Roman" w:cs="Times New Roman"/>
                    <w:sz w:val="24"/>
                    <w:szCs w:val="24"/>
                  </w:rPr>
                </w:rPrChange>
              </w:rPr>
              <w:t>0</w:t>
            </w:r>
          </w:p>
        </w:tc>
        <w:tc>
          <w:tcPr>
            <w:tcW w:w="933" w:type="dxa"/>
            <w:tcPrChange w:id="216" w:author="David Gravett" w:date="2019-12-01T10:21:00Z">
              <w:tcPr>
                <w:tcW w:w="432" w:type="dxa"/>
              </w:tcPr>
            </w:tcPrChange>
          </w:tcPr>
          <w:p w14:paraId="0F6C446B" w14:textId="21B2349A" w:rsidR="00C76A65" w:rsidRPr="00016618" w:rsidRDefault="00C76A65">
            <w:pPr>
              <w:jc w:val="center"/>
              <w:rPr>
                <w:rFonts w:ascii="Times New Roman" w:hAnsi="Times New Roman"/>
                <w:sz w:val="36"/>
                <w:rPrChange w:id="217" w:author="David Gravett" w:date="2019-12-01T10:21:00Z">
                  <w:rPr>
                    <w:rFonts w:ascii="Times New Roman" w:hAnsi="Times New Roman" w:cs="Times New Roman"/>
                    <w:sz w:val="24"/>
                    <w:szCs w:val="24"/>
                  </w:rPr>
                </w:rPrChange>
              </w:rPr>
              <w:pPrChange w:id="218" w:author="James Dwyer" w:date="2019-12-01T10:21:00Z">
                <w:pPr/>
              </w:pPrChange>
            </w:pPr>
            <w:r w:rsidRPr="00016618">
              <w:rPr>
                <w:rFonts w:ascii="Times New Roman" w:hAnsi="Times New Roman"/>
                <w:sz w:val="36"/>
                <w:rPrChange w:id="219" w:author="David Gravett" w:date="2019-12-01T10:21:00Z">
                  <w:rPr>
                    <w:rFonts w:ascii="Times New Roman" w:hAnsi="Times New Roman" w:cs="Times New Roman"/>
                    <w:sz w:val="24"/>
                    <w:szCs w:val="24"/>
                  </w:rPr>
                </w:rPrChange>
              </w:rPr>
              <w:t>0</w:t>
            </w:r>
          </w:p>
        </w:tc>
        <w:tc>
          <w:tcPr>
            <w:tcW w:w="933" w:type="dxa"/>
            <w:tcPrChange w:id="220" w:author="David Gravett" w:date="2019-12-01T10:21:00Z">
              <w:tcPr>
                <w:tcW w:w="432" w:type="dxa"/>
              </w:tcPr>
            </w:tcPrChange>
          </w:tcPr>
          <w:p w14:paraId="47897884" w14:textId="4C98BFCD" w:rsidR="00C76A65" w:rsidRPr="00016618" w:rsidRDefault="00C76A65">
            <w:pPr>
              <w:jc w:val="center"/>
              <w:rPr>
                <w:rFonts w:ascii="Times New Roman" w:hAnsi="Times New Roman"/>
                <w:sz w:val="36"/>
                <w:rPrChange w:id="221" w:author="David Gravett" w:date="2019-12-01T10:21:00Z">
                  <w:rPr>
                    <w:rFonts w:ascii="Times New Roman" w:hAnsi="Times New Roman" w:cs="Times New Roman"/>
                    <w:sz w:val="24"/>
                    <w:szCs w:val="24"/>
                  </w:rPr>
                </w:rPrChange>
              </w:rPr>
              <w:pPrChange w:id="222" w:author="James Dwyer" w:date="2019-12-01T10:21:00Z">
                <w:pPr/>
              </w:pPrChange>
            </w:pPr>
            <w:r w:rsidRPr="00016618">
              <w:rPr>
                <w:rFonts w:ascii="Times New Roman" w:hAnsi="Times New Roman"/>
                <w:sz w:val="36"/>
                <w:rPrChange w:id="223" w:author="David Gravett" w:date="2019-12-01T10:21:00Z">
                  <w:rPr>
                    <w:rFonts w:ascii="Times New Roman" w:hAnsi="Times New Roman" w:cs="Times New Roman"/>
                    <w:sz w:val="24"/>
                    <w:szCs w:val="24"/>
                  </w:rPr>
                </w:rPrChange>
              </w:rPr>
              <w:t>0</w:t>
            </w:r>
          </w:p>
        </w:tc>
      </w:tr>
      <w:tr w:rsidR="00C76A65" w14:paraId="21A7DB2C" w14:textId="77777777" w:rsidTr="00016618">
        <w:trPr>
          <w:trHeight w:val="869"/>
          <w:trPrChange w:id="224" w:author="David Gravett" w:date="2019-12-01T10:21:00Z">
            <w:trPr>
              <w:trHeight w:val="432"/>
            </w:trPr>
          </w:trPrChange>
        </w:trPr>
        <w:tc>
          <w:tcPr>
            <w:tcW w:w="933" w:type="dxa"/>
            <w:tcPrChange w:id="225" w:author="David Gravett" w:date="2019-12-01T10:21:00Z">
              <w:tcPr>
                <w:tcW w:w="432" w:type="dxa"/>
              </w:tcPr>
            </w:tcPrChange>
          </w:tcPr>
          <w:p w14:paraId="7C118DD5" w14:textId="1B02FCBB" w:rsidR="00C76A65" w:rsidRPr="00016618" w:rsidRDefault="00C76A65">
            <w:pPr>
              <w:jc w:val="center"/>
              <w:rPr>
                <w:rFonts w:ascii="Times New Roman" w:hAnsi="Times New Roman"/>
                <w:sz w:val="36"/>
                <w:rPrChange w:id="226" w:author="David Gravett" w:date="2019-12-01T10:21:00Z">
                  <w:rPr>
                    <w:rFonts w:ascii="Times New Roman" w:hAnsi="Times New Roman" w:cs="Times New Roman"/>
                    <w:sz w:val="24"/>
                    <w:szCs w:val="24"/>
                  </w:rPr>
                </w:rPrChange>
              </w:rPr>
              <w:pPrChange w:id="227" w:author="James Dwyer" w:date="2019-12-01T10:21:00Z">
                <w:pPr/>
              </w:pPrChange>
            </w:pPr>
            <w:r w:rsidRPr="00016618">
              <w:rPr>
                <w:rFonts w:ascii="Times New Roman" w:hAnsi="Times New Roman"/>
                <w:sz w:val="36"/>
                <w:rPrChange w:id="228" w:author="David Gravett" w:date="2019-12-01T10:21:00Z">
                  <w:rPr>
                    <w:rFonts w:ascii="Times New Roman" w:hAnsi="Times New Roman" w:cs="Times New Roman"/>
                    <w:sz w:val="24"/>
                    <w:szCs w:val="24"/>
                  </w:rPr>
                </w:rPrChange>
              </w:rPr>
              <w:t>0</w:t>
            </w:r>
          </w:p>
        </w:tc>
        <w:tc>
          <w:tcPr>
            <w:tcW w:w="933" w:type="dxa"/>
            <w:tcPrChange w:id="229" w:author="David Gravett" w:date="2019-12-01T10:21:00Z">
              <w:tcPr>
                <w:tcW w:w="432" w:type="dxa"/>
              </w:tcPr>
            </w:tcPrChange>
          </w:tcPr>
          <w:p w14:paraId="487B1B97" w14:textId="5CA662EE" w:rsidR="00C76A65" w:rsidRPr="00016618" w:rsidRDefault="00C76A65">
            <w:pPr>
              <w:jc w:val="center"/>
              <w:rPr>
                <w:rFonts w:ascii="Times New Roman" w:hAnsi="Times New Roman"/>
                <w:sz w:val="36"/>
                <w:rPrChange w:id="230" w:author="David Gravett" w:date="2019-12-01T10:21:00Z">
                  <w:rPr>
                    <w:rFonts w:ascii="Times New Roman" w:hAnsi="Times New Roman" w:cs="Times New Roman"/>
                    <w:sz w:val="24"/>
                    <w:szCs w:val="24"/>
                  </w:rPr>
                </w:rPrChange>
              </w:rPr>
              <w:pPrChange w:id="231" w:author="James Dwyer" w:date="2019-12-01T10:21:00Z">
                <w:pPr/>
              </w:pPrChange>
            </w:pPr>
            <w:r w:rsidRPr="00016618">
              <w:rPr>
                <w:rFonts w:ascii="Times New Roman" w:hAnsi="Times New Roman"/>
                <w:sz w:val="36"/>
                <w:rPrChange w:id="232" w:author="David Gravett" w:date="2019-12-01T10:21:00Z">
                  <w:rPr>
                    <w:rFonts w:ascii="Times New Roman" w:hAnsi="Times New Roman" w:cs="Times New Roman"/>
                    <w:sz w:val="24"/>
                    <w:szCs w:val="24"/>
                  </w:rPr>
                </w:rPrChange>
              </w:rPr>
              <w:t>0</w:t>
            </w:r>
          </w:p>
        </w:tc>
        <w:tc>
          <w:tcPr>
            <w:tcW w:w="933" w:type="dxa"/>
            <w:tcPrChange w:id="233" w:author="David Gravett" w:date="2019-12-01T10:21:00Z">
              <w:tcPr>
                <w:tcW w:w="432" w:type="dxa"/>
              </w:tcPr>
            </w:tcPrChange>
          </w:tcPr>
          <w:p w14:paraId="35DE4965" w14:textId="762E2BDC" w:rsidR="00C76A65" w:rsidRPr="00016618" w:rsidRDefault="00C76A65">
            <w:pPr>
              <w:jc w:val="center"/>
              <w:rPr>
                <w:rFonts w:ascii="Times New Roman" w:hAnsi="Times New Roman"/>
                <w:sz w:val="36"/>
                <w:rPrChange w:id="234" w:author="David Gravett" w:date="2019-12-01T10:21:00Z">
                  <w:rPr>
                    <w:rFonts w:ascii="Times New Roman" w:hAnsi="Times New Roman" w:cs="Times New Roman"/>
                    <w:sz w:val="24"/>
                    <w:szCs w:val="24"/>
                  </w:rPr>
                </w:rPrChange>
              </w:rPr>
              <w:pPrChange w:id="235" w:author="James Dwyer" w:date="2019-12-01T10:21:00Z">
                <w:pPr/>
              </w:pPrChange>
            </w:pPr>
            <w:r w:rsidRPr="00016618">
              <w:rPr>
                <w:rFonts w:ascii="Times New Roman" w:hAnsi="Times New Roman"/>
                <w:sz w:val="36"/>
                <w:rPrChange w:id="236" w:author="David Gravett" w:date="2019-12-01T10:21:00Z">
                  <w:rPr>
                    <w:rFonts w:ascii="Times New Roman" w:hAnsi="Times New Roman" w:cs="Times New Roman"/>
                    <w:sz w:val="24"/>
                    <w:szCs w:val="24"/>
                  </w:rPr>
                </w:rPrChange>
              </w:rPr>
              <w:t>0</w:t>
            </w:r>
          </w:p>
        </w:tc>
        <w:tc>
          <w:tcPr>
            <w:tcW w:w="933" w:type="dxa"/>
            <w:tcPrChange w:id="237" w:author="David Gravett" w:date="2019-12-01T10:21:00Z">
              <w:tcPr>
                <w:tcW w:w="432" w:type="dxa"/>
              </w:tcPr>
            </w:tcPrChange>
          </w:tcPr>
          <w:p w14:paraId="2BB283DB" w14:textId="64558A3C" w:rsidR="00C76A65" w:rsidRPr="00016618" w:rsidRDefault="00C76A65">
            <w:pPr>
              <w:jc w:val="center"/>
              <w:rPr>
                <w:rFonts w:ascii="Times New Roman" w:hAnsi="Times New Roman"/>
                <w:sz w:val="36"/>
                <w:rPrChange w:id="238" w:author="David Gravett" w:date="2019-12-01T10:21:00Z">
                  <w:rPr>
                    <w:rFonts w:ascii="Times New Roman" w:hAnsi="Times New Roman" w:cs="Times New Roman"/>
                    <w:sz w:val="24"/>
                    <w:szCs w:val="24"/>
                  </w:rPr>
                </w:rPrChange>
              </w:rPr>
              <w:pPrChange w:id="239" w:author="James Dwyer" w:date="2019-12-01T10:21:00Z">
                <w:pPr/>
              </w:pPrChange>
            </w:pPr>
            <w:r w:rsidRPr="00016618">
              <w:rPr>
                <w:rFonts w:ascii="Times New Roman" w:hAnsi="Times New Roman"/>
                <w:sz w:val="36"/>
                <w:rPrChange w:id="240" w:author="David Gravett" w:date="2019-12-01T10:21:00Z">
                  <w:rPr>
                    <w:rFonts w:ascii="Times New Roman" w:hAnsi="Times New Roman" w:cs="Times New Roman"/>
                    <w:sz w:val="24"/>
                    <w:szCs w:val="24"/>
                  </w:rPr>
                </w:rPrChange>
              </w:rPr>
              <w:t>0</w:t>
            </w:r>
          </w:p>
        </w:tc>
        <w:tc>
          <w:tcPr>
            <w:tcW w:w="933" w:type="dxa"/>
            <w:tcPrChange w:id="241" w:author="David Gravett" w:date="2019-12-01T10:21:00Z">
              <w:tcPr>
                <w:tcW w:w="432" w:type="dxa"/>
              </w:tcPr>
            </w:tcPrChange>
          </w:tcPr>
          <w:p w14:paraId="7A792C11" w14:textId="40A50E9E" w:rsidR="00C76A65" w:rsidRPr="00016618" w:rsidRDefault="00C76A65">
            <w:pPr>
              <w:jc w:val="center"/>
              <w:rPr>
                <w:rFonts w:ascii="Times New Roman" w:hAnsi="Times New Roman"/>
                <w:sz w:val="36"/>
                <w:rPrChange w:id="242" w:author="David Gravett" w:date="2019-12-01T10:21:00Z">
                  <w:rPr>
                    <w:rFonts w:ascii="Times New Roman" w:hAnsi="Times New Roman" w:cs="Times New Roman"/>
                    <w:sz w:val="24"/>
                    <w:szCs w:val="24"/>
                  </w:rPr>
                </w:rPrChange>
              </w:rPr>
              <w:pPrChange w:id="243" w:author="James Dwyer" w:date="2019-12-01T10:21:00Z">
                <w:pPr/>
              </w:pPrChange>
            </w:pPr>
            <w:r w:rsidRPr="00016618">
              <w:rPr>
                <w:rFonts w:ascii="Times New Roman" w:hAnsi="Times New Roman"/>
                <w:sz w:val="36"/>
                <w:rPrChange w:id="244" w:author="David Gravett" w:date="2019-12-01T10:21:00Z">
                  <w:rPr>
                    <w:rFonts w:ascii="Times New Roman" w:hAnsi="Times New Roman" w:cs="Times New Roman"/>
                    <w:sz w:val="24"/>
                    <w:szCs w:val="24"/>
                  </w:rPr>
                </w:rPrChange>
              </w:rPr>
              <w:t>0</w:t>
            </w:r>
          </w:p>
        </w:tc>
        <w:tc>
          <w:tcPr>
            <w:tcW w:w="933" w:type="dxa"/>
            <w:tcPrChange w:id="245" w:author="David Gravett" w:date="2019-12-01T10:21:00Z">
              <w:tcPr>
                <w:tcW w:w="432" w:type="dxa"/>
              </w:tcPr>
            </w:tcPrChange>
          </w:tcPr>
          <w:p w14:paraId="159C7B45" w14:textId="172E8FAE" w:rsidR="00C76A65" w:rsidRPr="00016618" w:rsidRDefault="00C76A65">
            <w:pPr>
              <w:jc w:val="center"/>
              <w:rPr>
                <w:rFonts w:ascii="Times New Roman" w:hAnsi="Times New Roman"/>
                <w:sz w:val="36"/>
                <w:rPrChange w:id="246" w:author="David Gravett" w:date="2019-12-01T10:21:00Z">
                  <w:rPr>
                    <w:rFonts w:ascii="Times New Roman" w:hAnsi="Times New Roman" w:cs="Times New Roman"/>
                    <w:sz w:val="24"/>
                    <w:szCs w:val="24"/>
                  </w:rPr>
                </w:rPrChange>
              </w:rPr>
              <w:pPrChange w:id="247" w:author="James Dwyer" w:date="2019-12-01T10:21:00Z">
                <w:pPr/>
              </w:pPrChange>
            </w:pPr>
            <w:r w:rsidRPr="00016618">
              <w:rPr>
                <w:rFonts w:ascii="Times New Roman" w:hAnsi="Times New Roman"/>
                <w:sz w:val="36"/>
                <w:rPrChange w:id="248" w:author="David Gravett" w:date="2019-12-01T10:21:00Z">
                  <w:rPr>
                    <w:rFonts w:ascii="Times New Roman" w:hAnsi="Times New Roman" w:cs="Times New Roman"/>
                    <w:sz w:val="24"/>
                    <w:szCs w:val="24"/>
                  </w:rPr>
                </w:rPrChange>
              </w:rPr>
              <w:t>0</w:t>
            </w:r>
          </w:p>
        </w:tc>
        <w:tc>
          <w:tcPr>
            <w:tcW w:w="933" w:type="dxa"/>
            <w:tcPrChange w:id="249" w:author="David Gravett" w:date="2019-12-01T10:21:00Z">
              <w:tcPr>
                <w:tcW w:w="432" w:type="dxa"/>
              </w:tcPr>
            </w:tcPrChange>
          </w:tcPr>
          <w:p w14:paraId="2F31B98B" w14:textId="704AB63D" w:rsidR="00C76A65" w:rsidRPr="00016618" w:rsidRDefault="00C76A65">
            <w:pPr>
              <w:jc w:val="center"/>
              <w:rPr>
                <w:rFonts w:ascii="Times New Roman" w:hAnsi="Times New Roman"/>
                <w:sz w:val="36"/>
                <w:rPrChange w:id="250" w:author="David Gravett" w:date="2019-12-01T10:21:00Z">
                  <w:rPr>
                    <w:rFonts w:ascii="Times New Roman" w:hAnsi="Times New Roman" w:cs="Times New Roman"/>
                    <w:sz w:val="24"/>
                    <w:szCs w:val="24"/>
                  </w:rPr>
                </w:rPrChange>
              </w:rPr>
              <w:pPrChange w:id="251" w:author="James Dwyer" w:date="2019-12-01T10:21:00Z">
                <w:pPr/>
              </w:pPrChange>
            </w:pPr>
            <w:r w:rsidRPr="00016618">
              <w:rPr>
                <w:rFonts w:ascii="Times New Roman" w:hAnsi="Times New Roman"/>
                <w:sz w:val="36"/>
                <w:rPrChange w:id="252" w:author="David Gravett" w:date="2019-12-01T10:21:00Z">
                  <w:rPr>
                    <w:rFonts w:ascii="Times New Roman" w:hAnsi="Times New Roman" w:cs="Times New Roman"/>
                    <w:sz w:val="24"/>
                    <w:szCs w:val="24"/>
                  </w:rPr>
                </w:rPrChange>
              </w:rPr>
              <w:t>0</w:t>
            </w:r>
          </w:p>
        </w:tc>
      </w:tr>
      <w:tr w:rsidR="00C76A65" w14:paraId="420FDF70" w14:textId="77777777" w:rsidTr="00016618">
        <w:trPr>
          <w:trHeight w:val="869"/>
          <w:trPrChange w:id="253" w:author="David Gravett" w:date="2019-12-01T10:21:00Z">
            <w:trPr>
              <w:trHeight w:val="432"/>
            </w:trPr>
          </w:trPrChange>
        </w:trPr>
        <w:tc>
          <w:tcPr>
            <w:tcW w:w="933" w:type="dxa"/>
            <w:tcPrChange w:id="254" w:author="David Gravett" w:date="2019-12-01T10:21:00Z">
              <w:tcPr>
                <w:tcW w:w="432" w:type="dxa"/>
              </w:tcPr>
            </w:tcPrChange>
          </w:tcPr>
          <w:p w14:paraId="3F8FDA03" w14:textId="7D3E2C8E" w:rsidR="00C76A65" w:rsidRPr="00016618" w:rsidRDefault="00C76A65">
            <w:pPr>
              <w:jc w:val="center"/>
              <w:rPr>
                <w:rFonts w:ascii="Times New Roman" w:hAnsi="Times New Roman"/>
                <w:sz w:val="36"/>
                <w:rPrChange w:id="255" w:author="David Gravett" w:date="2019-12-01T10:21:00Z">
                  <w:rPr>
                    <w:rFonts w:ascii="Times New Roman" w:hAnsi="Times New Roman" w:cs="Times New Roman"/>
                    <w:sz w:val="24"/>
                    <w:szCs w:val="24"/>
                  </w:rPr>
                </w:rPrChange>
              </w:rPr>
              <w:pPrChange w:id="256" w:author="James Dwyer" w:date="2019-12-01T10:21:00Z">
                <w:pPr/>
              </w:pPrChange>
            </w:pPr>
            <w:r w:rsidRPr="00016618">
              <w:rPr>
                <w:rFonts w:ascii="Times New Roman" w:hAnsi="Times New Roman"/>
                <w:sz w:val="36"/>
                <w:rPrChange w:id="257" w:author="David Gravett" w:date="2019-12-01T10:21:00Z">
                  <w:rPr>
                    <w:rFonts w:ascii="Times New Roman" w:hAnsi="Times New Roman" w:cs="Times New Roman"/>
                    <w:sz w:val="24"/>
                    <w:szCs w:val="24"/>
                  </w:rPr>
                </w:rPrChange>
              </w:rPr>
              <w:t>0</w:t>
            </w:r>
          </w:p>
        </w:tc>
        <w:tc>
          <w:tcPr>
            <w:tcW w:w="933" w:type="dxa"/>
            <w:tcPrChange w:id="258" w:author="David Gravett" w:date="2019-12-01T10:21:00Z">
              <w:tcPr>
                <w:tcW w:w="432" w:type="dxa"/>
              </w:tcPr>
            </w:tcPrChange>
          </w:tcPr>
          <w:p w14:paraId="0CAB7352" w14:textId="55404117" w:rsidR="00C76A65" w:rsidRPr="00016618" w:rsidRDefault="00C76A65">
            <w:pPr>
              <w:jc w:val="center"/>
              <w:rPr>
                <w:rFonts w:ascii="Times New Roman" w:hAnsi="Times New Roman"/>
                <w:sz w:val="36"/>
                <w:rPrChange w:id="259" w:author="David Gravett" w:date="2019-12-01T10:21:00Z">
                  <w:rPr>
                    <w:rFonts w:ascii="Times New Roman" w:hAnsi="Times New Roman" w:cs="Times New Roman"/>
                    <w:sz w:val="24"/>
                    <w:szCs w:val="24"/>
                  </w:rPr>
                </w:rPrChange>
              </w:rPr>
              <w:pPrChange w:id="260" w:author="James Dwyer" w:date="2019-12-01T10:21:00Z">
                <w:pPr/>
              </w:pPrChange>
            </w:pPr>
            <w:r w:rsidRPr="00016618">
              <w:rPr>
                <w:rFonts w:ascii="Times New Roman" w:hAnsi="Times New Roman"/>
                <w:sz w:val="36"/>
                <w:rPrChange w:id="261" w:author="David Gravett" w:date="2019-12-01T10:21:00Z">
                  <w:rPr>
                    <w:rFonts w:ascii="Times New Roman" w:hAnsi="Times New Roman" w:cs="Times New Roman"/>
                    <w:sz w:val="24"/>
                    <w:szCs w:val="24"/>
                  </w:rPr>
                </w:rPrChange>
              </w:rPr>
              <w:t>0</w:t>
            </w:r>
          </w:p>
        </w:tc>
        <w:tc>
          <w:tcPr>
            <w:tcW w:w="933" w:type="dxa"/>
            <w:tcPrChange w:id="262" w:author="David Gravett" w:date="2019-12-01T10:21:00Z">
              <w:tcPr>
                <w:tcW w:w="432" w:type="dxa"/>
              </w:tcPr>
            </w:tcPrChange>
          </w:tcPr>
          <w:p w14:paraId="2873B62E" w14:textId="1D0DF2CA" w:rsidR="00C76A65" w:rsidRPr="00016618" w:rsidRDefault="00C76A65">
            <w:pPr>
              <w:jc w:val="center"/>
              <w:rPr>
                <w:rFonts w:ascii="Times New Roman" w:hAnsi="Times New Roman"/>
                <w:sz w:val="36"/>
                <w:rPrChange w:id="263" w:author="David Gravett" w:date="2019-12-01T10:21:00Z">
                  <w:rPr>
                    <w:rFonts w:ascii="Times New Roman" w:hAnsi="Times New Roman" w:cs="Times New Roman"/>
                    <w:sz w:val="24"/>
                    <w:szCs w:val="24"/>
                  </w:rPr>
                </w:rPrChange>
              </w:rPr>
              <w:pPrChange w:id="264" w:author="James Dwyer" w:date="2019-12-01T10:21:00Z">
                <w:pPr/>
              </w:pPrChange>
            </w:pPr>
            <w:r w:rsidRPr="00016618">
              <w:rPr>
                <w:rFonts w:ascii="Times New Roman" w:hAnsi="Times New Roman"/>
                <w:sz w:val="36"/>
                <w:rPrChange w:id="265" w:author="David Gravett" w:date="2019-12-01T10:21:00Z">
                  <w:rPr>
                    <w:rFonts w:ascii="Times New Roman" w:hAnsi="Times New Roman" w:cs="Times New Roman"/>
                    <w:sz w:val="24"/>
                    <w:szCs w:val="24"/>
                  </w:rPr>
                </w:rPrChange>
              </w:rPr>
              <w:t>0</w:t>
            </w:r>
          </w:p>
        </w:tc>
        <w:tc>
          <w:tcPr>
            <w:tcW w:w="933" w:type="dxa"/>
            <w:tcPrChange w:id="266" w:author="David Gravett" w:date="2019-12-01T10:21:00Z">
              <w:tcPr>
                <w:tcW w:w="432" w:type="dxa"/>
              </w:tcPr>
            </w:tcPrChange>
          </w:tcPr>
          <w:p w14:paraId="7A20CEAF" w14:textId="3B27E448" w:rsidR="00C76A65" w:rsidRPr="00016618" w:rsidRDefault="00C76A65">
            <w:pPr>
              <w:jc w:val="center"/>
              <w:rPr>
                <w:rFonts w:ascii="Times New Roman" w:hAnsi="Times New Roman"/>
                <w:sz w:val="36"/>
                <w:rPrChange w:id="267" w:author="David Gravett" w:date="2019-12-01T10:21:00Z">
                  <w:rPr>
                    <w:rFonts w:ascii="Times New Roman" w:hAnsi="Times New Roman" w:cs="Times New Roman"/>
                    <w:sz w:val="24"/>
                    <w:szCs w:val="24"/>
                  </w:rPr>
                </w:rPrChange>
              </w:rPr>
              <w:pPrChange w:id="268" w:author="James Dwyer" w:date="2019-12-01T10:21:00Z">
                <w:pPr/>
              </w:pPrChange>
            </w:pPr>
            <w:r w:rsidRPr="00016618">
              <w:rPr>
                <w:rFonts w:ascii="Times New Roman" w:hAnsi="Times New Roman"/>
                <w:sz w:val="36"/>
                <w:rPrChange w:id="269" w:author="David Gravett" w:date="2019-12-01T10:21:00Z">
                  <w:rPr>
                    <w:rFonts w:ascii="Times New Roman" w:hAnsi="Times New Roman" w:cs="Times New Roman"/>
                    <w:sz w:val="24"/>
                    <w:szCs w:val="24"/>
                  </w:rPr>
                </w:rPrChange>
              </w:rPr>
              <w:t>0</w:t>
            </w:r>
          </w:p>
        </w:tc>
        <w:tc>
          <w:tcPr>
            <w:tcW w:w="933" w:type="dxa"/>
            <w:tcPrChange w:id="270" w:author="David Gravett" w:date="2019-12-01T10:21:00Z">
              <w:tcPr>
                <w:tcW w:w="432" w:type="dxa"/>
              </w:tcPr>
            </w:tcPrChange>
          </w:tcPr>
          <w:p w14:paraId="57A616D2" w14:textId="046D8124" w:rsidR="00C76A65" w:rsidRPr="00016618" w:rsidRDefault="00C76A65">
            <w:pPr>
              <w:jc w:val="center"/>
              <w:rPr>
                <w:rFonts w:ascii="Times New Roman" w:hAnsi="Times New Roman"/>
                <w:sz w:val="36"/>
                <w:rPrChange w:id="271" w:author="David Gravett" w:date="2019-12-01T10:21:00Z">
                  <w:rPr>
                    <w:rFonts w:ascii="Times New Roman" w:hAnsi="Times New Roman" w:cs="Times New Roman"/>
                    <w:sz w:val="24"/>
                    <w:szCs w:val="24"/>
                  </w:rPr>
                </w:rPrChange>
              </w:rPr>
              <w:pPrChange w:id="272" w:author="James Dwyer" w:date="2019-12-01T10:21:00Z">
                <w:pPr/>
              </w:pPrChange>
            </w:pPr>
            <w:r w:rsidRPr="00016618">
              <w:rPr>
                <w:rFonts w:ascii="Times New Roman" w:hAnsi="Times New Roman"/>
                <w:sz w:val="36"/>
                <w:rPrChange w:id="273" w:author="David Gravett" w:date="2019-12-01T10:21:00Z">
                  <w:rPr>
                    <w:rFonts w:ascii="Times New Roman" w:hAnsi="Times New Roman" w:cs="Times New Roman"/>
                    <w:sz w:val="24"/>
                    <w:szCs w:val="24"/>
                  </w:rPr>
                </w:rPrChange>
              </w:rPr>
              <w:t>0</w:t>
            </w:r>
          </w:p>
        </w:tc>
        <w:tc>
          <w:tcPr>
            <w:tcW w:w="933" w:type="dxa"/>
            <w:tcPrChange w:id="274" w:author="David Gravett" w:date="2019-12-01T10:21:00Z">
              <w:tcPr>
                <w:tcW w:w="432" w:type="dxa"/>
              </w:tcPr>
            </w:tcPrChange>
          </w:tcPr>
          <w:p w14:paraId="19C64AE3" w14:textId="77FFF387" w:rsidR="00C76A65" w:rsidRPr="00016618" w:rsidRDefault="00C76A65">
            <w:pPr>
              <w:jc w:val="center"/>
              <w:rPr>
                <w:rFonts w:ascii="Times New Roman" w:hAnsi="Times New Roman"/>
                <w:sz w:val="36"/>
                <w:rPrChange w:id="275" w:author="David Gravett" w:date="2019-12-01T10:21:00Z">
                  <w:rPr>
                    <w:rFonts w:ascii="Times New Roman" w:hAnsi="Times New Roman" w:cs="Times New Roman"/>
                    <w:sz w:val="24"/>
                    <w:szCs w:val="24"/>
                  </w:rPr>
                </w:rPrChange>
              </w:rPr>
              <w:pPrChange w:id="276" w:author="James Dwyer" w:date="2019-12-01T10:21:00Z">
                <w:pPr/>
              </w:pPrChange>
            </w:pPr>
            <w:r w:rsidRPr="00016618">
              <w:rPr>
                <w:rFonts w:ascii="Times New Roman" w:hAnsi="Times New Roman"/>
                <w:sz w:val="36"/>
                <w:rPrChange w:id="277" w:author="David Gravett" w:date="2019-12-01T10:21:00Z">
                  <w:rPr>
                    <w:rFonts w:ascii="Times New Roman" w:hAnsi="Times New Roman" w:cs="Times New Roman"/>
                    <w:sz w:val="24"/>
                    <w:szCs w:val="24"/>
                  </w:rPr>
                </w:rPrChange>
              </w:rPr>
              <w:t>0</w:t>
            </w:r>
          </w:p>
        </w:tc>
        <w:tc>
          <w:tcPr>
            <w:tcW w:w="933" w:type="dxa"/>
            <w:tcPrChange w:id="278" w:author="David Gravett" w:date="2019-12-01T10:21:00Z">
              <w:tcPr>
                <w:tcW w:w="432" w:type="dxa"/>
              </w:tcPr>
            </w:tcPrChange>
          </w:tcPr>
          <w:p w14:paraId="67339CB6" w14:textId="312E7DC0" w:rsidR="00C76A65" w:rsidRPr="00016618" w:rsidRDefault="00C76A65">
            <w:pPr>
              <w:jc w:val="center"/>
              <w:rPr>
                <w:rFonts w:ascii="Times New Roman" w:hAnsi="Times New Roman"/>
                <w:sz w:val="36"/>
                <w:rPrChange w:id="279" w:author="David Gravett" w:date="2019-12-01T10:21:00Z">
                  <w:rPr>
                    <w:rFonts w:ascii="Times New Roman" w:hAnsi="Times New Roman" w:cs="Times New Roman"/>
                    <w:sz w:val="24"/>
                    <w:szCs w:val="24"/>
                  </w:rPr>
                </w:rPrChange>
              </w:rPr>
              <w:pPrChange w:id="280" w:author="James Dwyer" w:date="2019-12-01T10:21:00Z">
                <w:pPr/>
              </w:pPrChange>
            </w:pPr>
            <w:r w:rsidRPr="00016618">
              <w:rPr>
                <w:rFonts w:ascii="Times New Roman" w:hAnsi="Times New Roman"/>
                <w:sz w:val="36"/>
                <w:rPrChange w:id="281" w:author="David Gravett" w:date="2019-12-01T10:21:00Z">
                  <w:rPr>
                    <w:rFonts w:ascii="Times New Roman" w:hAnsi="Times New Roman" w:cs="Times New Roman"/>
                    <w:sz w:val="24"/>
                    <w:szCs w:val="24"/>
                  </w:rPr>
                </w:rPrChange>
              </w:rPr>
              <w:t>0</w:t>
            </w:r>
          </w:p>
        </w:tc>
      </w:tr>
      <w:tr w:rsidR="00C76A65" w14:paraId="68032796" w14:textId="77777777" w:rsidTr="00016618">
        <w:trPr>
          <w:trHeight w:val="869"/>
          <w:trPrChange w:id="282" w:author="David Gravett" w:date="2019-12-01T10:21:00Z">
            <w:trPr>
              <w:trHeight w:val="432"/>
            </w:trPr>
          </w:trPrChange>
        </w:trPr>
        <w:tc>
          <w:tcPr>
            <w:tcW w:w="933" w:type="dxa"/>
            <w:tcPrChange w:id="283" w:author="David Gravett" w:date="2019-12-01T10:21:00Z">
              <w:tcPr>
                <w:tcW w:w="432" w:type="dxa"/>
              </w:tcPr>
            </w:tcPrChange>
          </w:tcPr>
          <w:p w14:paraId="75FBA60C" w14:textId="5F9B0464" w:rsidR="00C76A65" w:rsidRPr="00016618" w:rsidRDefault="00C76A65">
            <w:pPr>
              <w:jc w:val="center"/>
              <w:rPr>
                <w:rFonts w:ascii="Times New Roman" w:hAnsi="Times New Roman"/>
                <w:sz w:val="36"/>
                <w:rPrChange w:id="284" w:author="David Gravett" w:date="2019-12-01T10:21:00Z">
                  <w:rPr>
                    <w:rFonts w:ascii="Times New Roman" w:hAnsi="Times New Roman" w:cs="Times New Roman"/>
                    <w:sz w:val="24"/>
                    <w:szCs w:val="24"/>
                  </w:rPr>
                </w:rPrChange>
              </w:rPr>
              <w:pPrChange w:id="285" w:author="James Dwyer" w:date="2019-12-01T10:21:00Z">
                <w:pPr/>
              </w:pPrChange>
            </w:pPr>
            <w:r w:rsidRPr="00016618">
              <w:rPr>
                <w:rFonts w:ascii="Times New Roman" w:hAnsi="Times New Roman"/>
                <w:sz w:val="36"/>
                <w:rPrChange w:id="286" w:author="David Gravett" w:date="2019-12-01T10:21:00Z">
                  <w:rPr>
                    <w:rFonts w:ascii="Times New Roman" w:hAnsi="Times New Roman" w:cs="Times New Roman"/>
                    <w:sz w:val="24"/>
                    <w:szCs w:val="24"/>
                  </w:rPr>
                </w:rPrChange>
              </w:rPr>
              <w:t>0</w:t>
            </w:r>
          </w:p>
        </w:tc>
        <w:tc>
          <w:tcPr>
            <w:tcW w:w="933" w:type="dxa"/>
            <w:tcPrChange w:id="287" w:author="David Gravett" w:date="2019-12-01T10:21:00Z">
              <w:tcPr>
                <w:tcW w:w="432" w:type="dxa"/>
              </w:tcPr>
            </w:tcPrChange>
          </w:tcPr>
          <w:p w14:paraId="521E1CCF" w14:textId="590461C5" w:rsidR="00C76A65" w:rsidRPr="00016618" w:rsidRDefault="00C76A65">
            <w:pPr>
              <w:jc w:val="center"/>
              <w:rPr>
                <w:rFonts w:ascii="Times New Roman" w:hAnsi="Times New Roman"/>
                <w:sz w:val="36"/>
                <w:rPrChange w:id="288" w:author="David Gravett" w:date="2019-12-01T10:21:00Z">
                  <w:rPr>
                    <w:rFonts w:ascii="Times New Roman" w:hAnsi="Times New Roman" w:cs="Times New Roman"/>
                    <w:sz w:val="24"/>
                    <w:szCs w:val="24"/>
                  </w:rPr>
                </w:rPrChange>
              </w:rPr>
              <w:pPrChange w:id="289" w:author="James Dwyer" w:date="2019-12-01T10:21:00Z">
                <w:pPr/>
              </w:pPrChange>
            </w:pPr>
            <w:r w:rsidRPr="00016618">
              <w:rPr>
                <w:rFonts w:ascii="Times New Roman" w:hAnsi="Times New Roman"/>
                <w:sz w:val="36"/>
                <w:rPrChange w:id="290" w:author="David Gravett" w:date="2019-12-01T10:21:00Z">
                  <w:rPr>
                    <w:rFonts w:ascii="Times New Roman" w:hAnsi="Times New Roman" w:cs="Times New Roman"/>
                    <w:sz w:val="24"/>
                    <w:szCs w:val="24"/>
                  </w:rPr>
                </w:rPrChange>
              </w:rPr>
              <w:t>0</w:t>
            </w:r>
          </w:p>
        </w:tc>
        <w:tc>
          <w:tcPr>
            <w:tcW w:w="933" w:type="dxa"/>
            <w:tcPrChange w:id="291" w:author="David Gravett" w:date="2019-12-01T10:21:00Z">
              <w:tcPr>
                <w:tcW w:w="432" w:type="dxa"/>
              </w:tcPr>
            </w:tcPrChange>
          </w:tcPr>
          <w:p w14:paraId="6844142D" w14:textId="18279C8F" w:rsidR="00C76A65" w:rsidRPr="00016618" w:rsidRDefault="00C76A65">
            <w:pPr>
              <w:jc w:val="center"/>
              <w:rPr>
                <w:rFonts w:ascii="Times New Roman" w:hAnsi="Times New Roman"/>
                <w:sz w:val="36"/>
                <w:rPrChange w:id="292" w:author="David Gravett" w:date="2019-12-01T10:21:00Z">
                  <w:rPr>
                    <w:rFonts w:ascii="Times New Roman" w:hAnsi="Times New Roman" w:cs="Times New Roman"/>
                    <w:sz w:val="24"/>
                    <w:szCs w:val="24"/>
                  </w:rPr>
                </w:rPrChange>
              </w:rPr>
              <w:pPrChange w:id="293" w:author="James Dwyer" w:date="2019-12-01T10:21:00Z">
                <w:pPr/>
              </w:pPrChange>
            </w:pPr>
            <w:r w:rsidRPr="00016618">
              <w:rPr>
                <w:rFonts w:ascii="Times New Roman" w:hAnsi="Times New Roman"/>
                <w:sz w:val="36"/>
                <w:rPrChange w:id="294" w:author="David Gravett" w:date="2019-12-01T10:21:00Z">
                  <w:rPr>
                    <w:rFonts w:ascii="Times New Roman" w:hAnsi="Times New Roman" w:cs="Times New Roman"/>
                    <w:sz w:val="24"/>
                    <w:szCs w:val="24"/>
                  </w:rPr>
                </w:rPrChange>
              </w:rPr>
              <w:t>0</w:t>
            </w:r>
          </w:p>
        </w:tc>
        <w:tc>
          <w:tcPr>
            <w:tcW w:w="933" w:type="dxa"/>
            <w:tcPrChange w:id="295" w:author="David Gravett" w:date="2019-12-01T10:21:00Z">
              <w:tcPr>
                <w:tcW w:w="432" w:type="dxa"/>
              </w:tcPr>
            </w:tcPrChange>
          </w:tcPr>
          <w:p w14:paraId="16C70088" w14:textId="42ADD332" w:rsidR="00C76A65" w:rsidRPr="00016618" w:rsidRDefault="00C76A65">
            <w:pPr>
              <w:jc w:val="center"/>
              <w:rPr>
                <w:rFonts w:ascii="Times New Roman" w:hAnsi="Times New Roman"/>
                <w:sz w:val="36"/>
                <w:rPrChange w:id="296" w:author="David Gravett" w:date="2019-12-01T10:21:00Z">
                  <w:rPr>
                    <w:rFonts w:ascii="Times New Roman" w:hAnsi="Times New Roman" w:cs="Times New Roman"/>
                    <w:sz w:val="24"/>
                    <w:szCs w:val="24"/>
                  </w:rPr>
                </w:rPrChange>
              </w:rPr>
              <w:pPrChange w:id="297" w:author="James Dwyer" w:date="2019-12-01T10:21:00Z">
                <w:pPr/>
              </w:pPrChange>
            </w:pPr>
            <w:r w:rsidRPr="00016618">
              <w:rPr>
                <w:rFonts w:ascii="Times New Roman" w:hAnsi="Times New Roman"/>
                <w:sz w:val="36"/>
                <w:rPrChange w:id="298" w:author="David Gravett" w:date="2019-12-01T10:21:00Z">
                  <w:rPr>
                    <w:rFonts w:ascii="Times New Roman" w:hAnsi="Times New Roman" w:cs="Times New Roman"/>
                    <w:sz w:val="24"/>
                    <w:szCs w:val="24"/>
                  </w:rPr>
                </w:rPrChange>
              </w:rPr>
              <w:t>0</w:t>
            </w:r>
          </w:p>
        </w:tc>
        <w:tc>
          <w:tcPr>
            <w:tcW w:w="933" w:type="dxa"/>
            <w:tcPrChange w:id="299" w:author="David Gravett" w:date="2019-12-01T10:21:00Z">
              <w:tcPr>
                <w:tcW w:w="432" w:type="dxa"/>
              </w:tcPr>
            </w:tcPrChange>
          </w:tcPr>
          <w:p w14:paraId="6B6C1062" w14:textId="218BF650" w:rsidR="00C76A65" w:rsidRPr="00016618" w:rsidRDefault="00C76A65">
            <w:pPr>
              <w:jc w:val="center"/>
              <w:rPr>
                <w:rFonts w:ascii="Times New Roman" w:hAnsi="Times New Roman"/>
                <w:sz w:val="36"/>
                <w:rPrChange w:id="300" w:author="David Gravett" w:date="2019-12-01T10:21:00Z">
                  <w:rPr>
                    <w:rFonts w:ascii="Times New Roman" w:hAnsi="Times New Roman" w:cs="Times New Roman"/>
                    <w:sz w:val="24"/>
                    <w:szCs w:val="24"/>
                  </w:rPr>
                </w:rPrChange>
              </w:rPr>
              <w:pPrChange w:id="301" w:author="James Dwyer" w:date="2019-12-01T10:21:00Z">
                <w:pPr/>
              </w:pPrChange>
            </w:pPr>
            <w:r w:rsidRPr="00016618">
              <w:rPr>
                <w:rFonts w:ascii="Times New Roman" w:hAnsi="Times New Roman"/>
                <w:sz w:val="36"/>
                <w:rPrChange w:id="302" w:author="David Gravett" w:date="2019-12-01T10:21:00Z">
                  <w:rPr>
                    <w:rFonts w:ascii="Times New Roman" w:hAnsi="Times New Roman" w:cs="Times New Roman"/>
                    <w:sz w:val="24"/>
                    <w:szCs w:val="24"/>
                  </w:rPr>
                </w:rPrChange>
              </w:rPr>
              <w:t>0</w:t>
            </w:r>
          </w:p>
        </w:tc>
        <w:tc>
          <w:tcPr>
            <w:tcW w:w="933" w:type="dxa"/>
            <w:tcPrChange w:id="303" w:author="David Gravett" w:date="2019-12-01T10:21:00Z">
              <w:tcPr>
                <w:tcW w:w="432" w:type="dxa"/>
              </w:tcPr>
            </w:tcPrChange>
          </w:tcPr>
          <w:p w14:paraId="2BBD7B89" w14:textId="11752A0A" w:rsidR="00C76A65" w:rsidRPr="00016618" w:rsidRDefault="00C76A65">
            <w:pPr>
              <w:jc w:val="center"/>
              <w:rPr>
                <w:rFonts w:ascii="Times New Roman" w:hAnsi="Times New Roman"/>
                <w:sz w:val="36"/>
                <w:rPrChange w:id="304" w:author="David Gravett" w:date="2019-12-01T10:21:00Z">
                  <w:rPr>
                    <w:rFonts w:ascii="Times New Roman" w:hAnsi="Times New Roman" w:cs="Times New Roman"/>
                    <w:sz w:val="24"/>
                    <w:szCs w:val="24"/>
                  </w:rPr>
                </w:rPrChange>
              </w:rPr>
              <w:pPrChange w:id="305" w:author="James Dwyer" w:date="2019-12-01T10:21:00Z">
                <w:pPr/>
              </w:pPrChange>
            </w:pPr>
            <w:r w:rsidRPr="00016618">
              <w:rPr>
                <w:rFonts w:ascii="Times New Roman" w:hAnsi="Times New Roman"/>
                <w:sz w:val="36"/>
                <w:rPrChange w:id="306" w:author="David Gravett" w:date="2019-12-01T10:21:00Z">
                  <w:rPr>
                    <w:rFonts w:ascii="Times New Roman" w:hAnsi="Times New Roman" w:cs="Times New Roman"/>
                    <w:sz w:val="24"/>
                    <w:szCs w:val="24"/>
                  </w:rPr>
                </w:rPrChange>
              </w:rPr>
              <w:t>0</w:t>
            </w:r>
          </w:p>
        </w:tc>
        <w:tc>
          <w:tcPr>
            <w:tcW w:w="933" w:type="dxa"/>
            <w:tcPrChange w:id="307" w:author="David Gravett" w:date="2019-12-01T10:21:00Z">
              <w:tcPr>
                <w:tcW w:w="432" w:type="dxa"/>
              </w:tcPr>
            </w:tcPrChange>
          </w:tcPr>
          <w:p w14:paraId="1F38FB08" w14:textId="56DA8657" w:rsidR="00C76A65" w:rsidRPr="00016618" w:rsidRDefault="00C76A65">
            <w:pPr>
              <w:jc w:val="center"/>
              <w:rPr>
                <w:rFonts w:ascii="Times New Roman" w:hAnsi="Times New Roman"/>
                <w:sz w:val="36"/>
                <w:rPrChange w:id="308" w:author="David Gravett" w:date="2019-12-01T10:21:00Z">
                  <w:rPr>
                    <w:rFonts w:ascii="Times New Roman" w:hAnsi="Times New Roman" w:cs="Times New Roman"/>
                    <w:sz w:val="24"/>
                    <w:szCs w:val="24"/>
                  </w:rPr>
                </w:rPrChange>
              </w:rPr>
              <w:pPrChange w:id="309" w:author="James Dwyer" w:date="2019-12-01T10:21:00Z">
                <w:pPr/>
              </w:pPrChange>
            </w:pPr>
            <w:r w:rsidRPr="00016618">
              <w:rPr>
                <w:rFonts w:ascii="Times New Roman" w:hAnsi="Times New Roman"/>
                <w:sz w:val="36"/>
                <w:rPrChange w:id="310" w:author="David Gravett" w:date="2019-12-01T10:21:00Z">
                  <w:rPr>
                    <w:rFonts w:ascii="Times New Roman" w:hAnsi="Times New Roman" w:cs="Times New Roman"/>
                    <w:sz w:val="24"/>
                    <w:szCs w:val="24"/>
                  </w:rPr>
                </w:rPrChange>
              </w:rPr>
              <w:t>0</w:t>
            </w:r>
          </w:p>
        </w:tc>
      </w:tr>
      <w:tr w:rsidR="00C76A65" w14:paraId="5F4607EE" w14:textId="77777777" w:rsidTr="00016618">
        <w:trPr>
          <w:trHeight w:val="869"/>
          <w:trPrChange w:id="311" w:author="David Gravett" w:date="2019-12-01T10:21:00Z">
            <w:trPr>
              <w:trHeight w:val="432"/>
            </w:trPr>
          </w:trPrChange>
        </w:trPr>
        <w:tc>
          <w:tcPr>
            <w:tcW w:w="933" w:type="dxa"/>
            <w:tcPrChange w:id="312" w:author="David Gravett" w:date="2019-12-01T10:21:00Z">
              <w:tcPr>
                <w:tcW w:w="432" w:type="dxa"/>
              </w:tcPr>
            </w:tcPrChange>
          </w:tcPr>
          <w:p w14:paraId="5C12A2D9" w14:textId="1860A71A" w:rsidR="00C76A65" w:rsidRPr="00016618" w:rsidRDefault="00C76A65">
            <w:pPr>
              <w:jc w:val="center"/>
              <w:rPr>
                <w:rFonts w:ascii="Times New Roman" w:hAnsi="Times New Roman"/>
                <w:sz w:val="36"/>
                <w:rPrChange w:id="313" w:author="David Gravett" w:date="2019-12-01T10:21:00Z">
                  <w:rPr>
                    <w:rFonts w:ascii="Times New Roman" w:hAnsi="Times New Roman" w:cs="Times New Roman"/>
                    <w:sz w:val="24"/>
                    <w:szCs w:val="24"/>
                  </w:rPr>
                </w:rPrChange>
              </w:rPr>
              <w:pPrChange w:id="314" w:author="James Dwyer" w:date="2019-12-01T10:21:00Z">
                <w:pPr/>
              </w:pPrChange>
            </w:pPr>
            <w:r w:rsidRPr="00016618">
              <w:rPr>
                <w:rFonts w:ascii="Times New Roman" w:hAnsi="Times New Roman"/>
                <w:sz w:val="36"/>
                <w:rPrChange w:id="315" w:author="David Gravett" w:date="2019-12-01T10:21:00Z">
                  <w:rPr>
                    <w:rFonts w:ascii="Times New Roman" w:hAnsi="Times New Roman" w:cs="Times New Roman"/>
                    <w:sz w:val="24"/>
                    <w:szCs w:val="24"/>
                  </w:rPr>
                </w:rPrChange>
              </w:rPr>
              <w:t>0</w:t>
            </w:r>
          </w:p>
        </w:tc>
        <w:tc>
          <w:tcPr>
            <w:tcW w:w="933" w:type="dxa"/>
            <w:tcPrChange w:id="316" w:author="David Gravett" w:date="2019-12-01T10:21:00Z">
              <w:tcPr>
                <w:tcW w:w="432" w:type="dxa"/>
              </w:tcPr>
            </w:tcPrChange>
          </w:tcPr>
          <w:p w14:paraId="51FE3440" w14:textId="4EF74EB6" w:rsidR="00C76A65" w:rsidRPr="00016618" w:rsidRDefault="00C76A65">
            <w:pPr>
              <w:jc w:val="center"/>
              <w:rPr>
                <w:rFonts w:ascii="Times New Roman" w:hAnsi="Times New Roman"/>
                <w:sz w:val="36"/>
                <w:rPrChange w:id="317" w:author="David Gravett" w:date="2019-12-01T10:21:00Z">
                  <w:rPr>
                    <w:rFonts w:ascii="Times New Roman" w:hAnsi="Times New Roman" w:cs="Times New Roman"/>
                    <w:sz w:val="24"/>
                    <w:szCs w:val="24"/>
                  </w:rPr>
                </w:rPrChange>
              </w:rPr>
              <w:pPrChange w:id="318" w:author="James Dwyer" w:date="2019-12-01T10:21:00Z">
                <w:pPr/>
              </w:pPrChange>
            </w:pPr>
            <w:r w:rsidRPr="00016618">
              <w:rPr>
                <w:rFonts w:ascii="Times New Roman" w:hAnsi="Times New Roman"/>
                <w:sz w:val="36"/>
                <w:rPrChange w:id="319" w:author="David Gravett" w:date="2019-12-01T10:21:00Z">
                  <w:rPr>
                    <w:rFonts w:ascii="Times New Roman" w:hAnsi="Times New Roman" w:cs="Times New Roman"/>
                    <w:sz w:val="24"/>
                    <w:szCs w:val="24"/>
                  </w:rPr>
                </w:rPrChange>
              </w:rPr>
              <w:t>0</w:t>
            </w:r>
          </w:p>
        </w:tc>
        <w:tc>
          <w:tcPr>
            <w:tcW w:w="933" w:type="dxa"/>
            <w:tcPrChange w:id="320" w:author="David Gravett" w:date="2019-12-01T10:21:00Z">
              <w:tcPr>
                <w:tcW w:w="432" w:type="dxa"/>
              </w:tcPr>
            </w:tcPrChange>
          </w:tcPr>
          <w:p w14:paraId="202757CA" w14:textId="009373CA" w:rsidR="00C76A65" w:rsidRPr="00016618" w:rsidRDefault="00C76A65">
            <w:pPr>
              <w:jc w:val="center"/>
              <w:rPr>
                <w:rFonts w:ascii="Times New Roman" w:hAnsi="Times New Roman"/>
                <w:sz w:val="36"/>
                <w:rPrChange w:id="321" w:author="David Gravett" w:date="2019-12-01T10:21:00Z">
                  <w:rPr>
                    <w:rFonts w:ascii="Times New Roman" w:hAnsi="Times New Roman" w:cs="Times New Roman"/>
                    <w:sz w:val="24"/>
                    <w:szCs w:val="24"/>
                  </w:rPr>
                </w:rPrChange>
              </w:rPr>
              <w:pPrChange w:id="322" w:author="James Dwyer" w:date="2019-12-01T10:21:00Z">
                <w:pPr/>
              </w:pPrChange>
            </w:pPr>
            <w:r w:rsidRPr="00016618">
              <w:rPr>
                <w:rFonts w:ascii="Times New Roman" w:hAnsi="Times New Roman"/>
                <w:sz w:val="36"/>
                <w:rPrChange w:id="323" w:author="David Gravett" w:date="2019-12-01T10:21:00Z">
                  <w:rPr>
                    <w:rFonts w:ascii="Times New Roman" w:hAnsi="Times New Roman" w:cs="Times New Roman"/>
                    <w:sz w:val="24"/>
                    <w:szCs w:val="24"/>
                  </w:rPr>
                </w:rPrChange>
              </w:rPr>
              <w:t>0</w:t>
            </w:r>
          </w:p>
        </w:tc>
        <w:tc>
          <w:tcPr>
            <w:tcW w:w="933" w:type="dxa"/>
            <w:tcPrChange w:id="324" w:author="David Gravett" w:date="2019-12-01T10:21:00Z">
              <w:tcPr>
                <w:tcW w:w="432" w:type="dxa"/>
              </w:tcPr>
            </w:tcPrChange>
          </w:tcPr>
          <w:p w14:paraId="205FA060" w14:textId="33CDAD6D" w:rsidR="00C76A65" w:rsidRPr="00016618" w:rsidRDefault="00C76A65">
            <w:pPr>
              <w:jc w:val="center"/>
              <w:rPr>
                <w:rFonts w:ascii="Times New Roman" w:hAnsi="Times New Roman"/>
                <w:sz w:val="36"/>
                <w:rPrChange w:id="325" w:author="David Gravett" w:date="2019-12-01T10:21:00Z">
                  <w:rPr>
                    <w:rFonts w:ascii="Times New Roman" w:hAnsi="Times New Roman" w:cs="Times New Roman"/>
                    <w:sz w:val="24"/>
                    <w:szCs w:val="24"/>
                  </w:rPr>
                </w:rPrChange>
              </w:rPr>
              <w:pPrChange w:id="326" w:author="James Dwyer" w:date="2019-12-01T10:21:00Z">
                <w:pPr/>
              </w:pPrChange>
            </w:pPr>
            <w:r w:rsidRPr="00016618">
              <w:rPr>
                <w:rFonts w:ascii="Times New Roman" w:hAnsi="Times New Roman"/>
                <w:sz w:val="36"/>
                <w:rPrChange w:id="327" w:author="David Gravett" w:date="2019-12-01T10:21:00Z">
                  <w:rPr>
                    <w:rFonts w:ascii="Times New Roman" w:hAnsi="Times New Roman" w:cs="Times New Roman"/>
                    <w:sz w:val="24"/>
                    <w:szCs w:val="24"/>
                  </w:rPr>
                </w:rPrChange>
              </w:rPr>
              <w:t>0</w:t>
            </w:r>
          </w:p>
        </w:tc>
        <w:tc>
          <w:tcPr>
            <w:tcW w:w="933" w:type="dxa"/>
            <w:tcPrChange w:id="328" w:author="David Gravett" w:date="2019-12-01T10:21:00Z">
              <w:tcPr>
                <w:tcW w:w="432" w:type="dxa"/>
              </w:tcPr>
            </w:tcPrChange>
          </w:tcPr>
          <w:p w14:paraId="0F983B00" w14:textId="74830C68" w:rsidR="00C76A65" w:rsidRPr="00016618" w:rsidRDefault="00C76A65">
            <w:pPr>
              <w:jc w:val="center"/>
              <w:rPr>
                <w:rFonts w:ascii="Times New Roman" w:hAnsi="Times New Roman"/>
                <w:sz w:val="36"/>
                <w:rPrChange w:id="329" w:author="David Gravett" w:date="2019-12-01T10:21:00Z">
                  <w:rPr>
                    <w:rFonts w:ascii="Times New Roman" w:hAnsi="Times New Roman" w:cs="Times New Roman"/>
                    <w:sz w:val="24"/>
                    <w:szCs w:val="24"/>
                  </w:rPr>
                </w:rPrChange>
              </w:rPr>
              <w:pPrChange w:id="330" w:author="James Dwyer" w:date="2019-12-01T10:21:00Z">
                <w:pPr/>
              </w:pPrChange>
            </w:pPr>
            <w:r w:rsidRPr="00016618">
              <w:rPr>
                <w:rFonts w:ascii="Times New Roman" w:hAnsi="Times New Roman"/>
                <w:sz w:val="36"/>
                <w:rPrChange w:id="331" w:author="David Gravett" w:date="2019-12-01T10:21:00Z">
                  <w:rPr>
                    <w:rFonts w:ascii="Times New Roman" w:hAnsi="Times New Roman" w:cs="Times New Roman"/>
                    <w:sz w:val="24"/>
                    <w:szCs w:val="24"/>
                  </w:rPr>
                </w:rPrChange>
              </w:rPr>
              <w:t>0</w:t>
            </w:r>
          </w:p>
        </w:tc>
        <w:tc>
          <w:tcPr>
            <w:tcW w:w="933" w:type="dxa"/>
            <w:tcPrChange w:id="332" w:author="David Gravett" w:date="2019-12-01T10:21:00Z">
              <w:tcPr>
                <w:tcW w:w="432" w:type="dxa"/>
              </w:tcPr>
            </w:tcPrChange>
          </w:tcPr>
          <w:p w14:paraId="5E1C2459" w14:textId="627FE701" w:rsidR="00C76A65" w:rsidRPr="00016618" w:rsidRDefault="00C76A65">
            <w:pPr>
              <w:jc w:val="center"/>
              <w:rPr>
                <w:rFonts w:ascii="Times New Roman" w:hAnsi="Times New Roman"/>
                <w:sz w:val="36"/>
                <w:rPrChange w:id="333" w:author="David Gravett" w:date="2019-12-01T10:21:00Z">
                  <w:rPr>
                    <w:rFonts w:ascii="Times New Roman" w:hAnsi="Times New Roman" w:cs="Times New Roman"/>
                    <w:sz w:val="24"/>
                    <w:szCs w:val="24"/>
                  </w:rPr>
                </w:rPrChange>
              </w:rPr>
              <w:pPrChange w:id="334" w:author="James Dwyer" w:date="2019-12-01T10:21:00Z">
                <w:pPr/>
              </w:pPrChange>
            </w:pPr>
            <w:r w:rsidRPr="00016618">
              <w:rPr>
                <w:rFonts w:ascii="Times New Roman" w:hAnsi="Times New Roman"/>
                <w:sz w:val="36"/>
                <w:rPrChange w:id="335" w:author="David Gravett" w:date="2019-12-01T10:21:00Z">
                  <w:rPr>
                    <w:rFonts w:ascii="Times New Roman" w:hAnsi="Times New Roman" w:cs="Times New Roman"/>
                    <w:sz w:val="24"/>
                    <w:szCs w:val="24"/>
                  </w:rPr>
                </w:rPrChange>
              </w:rPr>
              <w:t>0</w:t>
            </w:r>
          </w:p>
        </w:tc>
        <w:tc>
          <w:tcPr>
            <w:tcW w:w="933" w:type="dxa"/>
            <w:tcPrChange w:id="336" w:author="David Gravett" w:date="2019-12-01T10:21:00Z">
              <w:tcPr>
                <w:tcW w:w="432" w:type="dxa"/>
              </w:tcPr>
            </w:tcPrChange>
          </w:tcPr>
          <w:p w14:paraId="78AB50C2" w14:textId="5FCE0547" w:rsidR="00C76A65" w:rsidRPr="00016618" w:rsidRDefault="00C76A65">
            <w:pPr>
              <w:jc w:val="center"/>
              <w:rPr>
                <w:rFonts w:ascii="Times New Roman" w:hAnsi="Times New Roman"/>
                <w:sz w:val="36"/>
                <w:rPrChange w:id="337" w:author="David Gravett" w:date="2019-12-01T10:21:00Z">
                  <w:rPr>
                    <w:rFonts w:ascii="Times New Roman" w:hAnsi="Times New Roman" w:cs="Times New Roman"/>
                    <w:sz w:val="24"/>
                    <w:szCs w:val="24"/>
                  </w:rPr>
                </w:rPrChange>
              </w:rPr>
              <w:pPrChange w:id="338" w:author="James Dwyer" w:date="2019-12-01T10:21:00Z">
                <w:pPr/>
              </w:pPrChange>
            </w:pPr>
            <w:r w:rsidRPr="00016618">
              <w:rPr>
                <w:rFonts w:ascii="Times New Roman" w:hAnsi="Times New Roman"/>
                <w:sz w:val="36"/>
                <w:rPrChange w:id="339" w:author="David Gravett" w:date="2019-12-01T10:21:00Z">
                  <w:rPr>
                    <w:rFonts w:ascii="Times New Roman" w:hAnsi="Times New Roman" w:cs="Times New Roman"/>
                    <w:sz w:val="24"/>
                    <w:szCs w:val="24"/>
                  </w:rPr>
                </w:rPrChange>
              </w:rPr>
              <w:t>0</w:t>
            </w:r>
          </w:p>
        </w:tc>
      </w:tr>
    </w:tbl>
    <w:p w14:paraId="2AC90A3A" w14:textId="77777777" w:rsidR="00945C60" w:rsidRDefault="00016618" w:rsidP="00C76A65">
      <w:pPr>
        <w:rPr>
          <w:rFonts w:ascii="Times New Roman" w:hAnsi="Times New Roman" w:cs="Times New Roman"/>
          <w:sz w:val="24"/>
          <w:szCs w:val="24"/>
        </w:rPr>
      </w:pPr>
      <w:ins w:id="340" w:author="David Gravett" w:date="2019-12-01T10:21:00Z">
        <w:r>
          <w:rPr>
            <w:noProof/>
          </w:rPr>
          <mc:AlternateContent>
            <mc:Choice Requires="wps">
              <w:drawing>
                <wp:anchor distT="0" distB="0" distL="114300" distR="114300" simplePos="0" relativeHeight="251689472" behindDoc="0" locked="0" layoutInCell="1" allowOverlap="1" wp14:anchorId="777A8B43" wp14:editId="3353C30C">
                  <wp:simplePos x="0" y="0"/>
                  <wp:positionH relativeFrom="margin">
                    <wp:posOffset>1276350</wp:posOffset>
                  </wp:positionH>
                  <wp:positionV relativeFrom="paragraph">
                    <wp:posOffset>116840</wp:posOffset>
                  </wp:positionV>
                  <wp:extent cx="3381375" cy="635"/>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0990FD7F" w14:textId="11FDA02D" w:rsidR="00825D74" w:rsidRPr="00D103E4" w:rsidRDefault="00825D74" w:rsidP="00016618">
                              <w:pPr>
                                <w:pStyle w:val="Caption"/>
                                <w:jc w:val="center"/>
                                <w:rPr>
                                  <w:ins w:id="341" w:author="David Gravett" w:date="2019-12-01T10:21:00Z"/>
                                  <w:rFonts w:ascii="Arial" w:eastAsia="Arial" w:hAnsi="Arial" w:cs="Arial"/>
                                  <w:noProof/>
                                  <w:lang w:val="en"/>
                                </w:rPr>
                              </w:pPr>
                              <w:ins w:id="342" w:author="David Gravett" w:date="2019-12-01T10:21:00Z">
                                <w:r>
                                  <w:t>Table 1: Initial Game Board 2d Array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A8B43" id="Text Box 43" o:spid="_x0000_s1059" type="#_x0000_t202" style="position:absolute;margin-left:100.5pt;margin-top:9.2pt;width:266.25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" stroked="f">
                  <v:textbox style="mso-fit-shape-to-text:t" inset="0,0,0,0">
                    <w:txbxContent>
                      <w:p w14:paraId="0990FD7F" w14:textId="11FDA02D" w:rsidR="00825D74" w:rsidRPr="00D103E4" w:rsidRDefault="00825D74" w:rsidP="00016618">
                        <w:pPr>
                          <w:pStyle w:val="Caption"/>
                          <w:jc w:val="center"/>
                          <w:rPr>
                            <w:ins w:id="343" w:author="David Gravett" w:date="2019-12-01T10:21:00Z"/>
                            <w:rFonts w:ascii="Arial" w:eastAsia="Arial" w:hAnsi="Arial" w:cs="Arial"/>
                            <w:noProof/>
                            <w:lang w:val="en"/>
                          </w:rPr>
                        </w:pPr>
                        <w:ins w:id="344" w:author="David Gravett" w:date="2019-12-01T10:21:00Z">
                          <w:r>
                            <w:t>Table 1: Initial Game Board 2d Array</w:t>
                          </w:r>
                        </w:ins>
                      </w:p>
                    </w:txbxContent>
                  </v:textbox>
                  <w10:wrap anchorx="margin"/>
                </v:shape>
              </w:pict>
            </mc:Fallback>
          </mc:AlternateContent>
        </w:r>
      </w:ins>
    </w:p>
    <w:p w14:paraId="3DD7D0F6" w14:textId="77777777" w:rsidR="005F2D99" w:rsidRDefault="005F2D99">
      <w:pPr>
        <w:jc w:val="both"/>
        <w:rPr>
          <w:moveTo w:id="345" w:author="David Gravett" w:date="2019-12-01T10:21:00Z"/>
          <w:rFonts w:ascii="Times New Roman" w:hAnsi="Times New Roman"/>
          <w:sz w:val="24"/>
          <w:rPrChange w:id="346" w:author="David Gravett" w:date="2019-12-01T10:21:00Z">
            <w:rPr>
              <w:moveTo w:id="347" w:author="David Gravett" w:date="2019-12-01T10:21:00Z"/>
              <w:rFonts w:ascii="Times New Roman" w:hAnsi="Times New Roman" w:cs="Times New Roman"/>
              <w:sz w:val="24"/>
              <w:szCs w:val="24"/>
              <w:lang w:val="en-US"/>
            </w:rPr>
          </w:rPrChange>
        </w:rPr>
        <w:pPrChange w:id="348" w:author="David Gravett" w:date="2019-12-01T10:21:00Z">
          <w:pPr>
            <w:spacing w:line="288" w:lineRule="auto"/>
          </w:pPr>
        </w:pPrChange>
      </w:pPr>
      <w:moveToRangeStart w:id="349" w:author="David Gravett" w:date="2019-12-01T10:21:00Z" w:name="move26088126"/>
    </w:p>
    <w:p w14:paraId="1B7849C2" w14:textId="77777777" w:rsidR="005F2D99" w:rsidRDefault="005F2D99">
      <w:pPr>
        <w:jc w:val="both"/>
        <w:rPr>
          <w:moveTo w:id="350" w:author="David Gravett" w:date="2019-12-01T10:21:00Z"/>
          <w:rFonts w:ascii="Times New Roman" w:hAnsi="Times New Roman"/>
          <w:sz w:val="24"/>
          <w:rPrChange w:id="351" w:author="David Gravett" w:date="2019-12-01T10:21:00Z">
            <w:rPr>
              <w:moveTo w:id="352" w:author="David Gravett" w:date="2019-12-01T10:21:00Z"/>
              <w:rFonts w:ascii="Times New Roman" w:hAnsi="Times New Roman" w:cs="Times New Roman"/>
              <w:sz w:val="24"/>
              <w:szCs w:val="24"/>
              <w:lang w:val="en-US"/>
            </w:rPr>
          </w:rPrChange>
        </w:rPr>
        <w:pPrChange w:id="353" w:author="David Gravett" w:date="2019-12-01T10:21:00Z">
          <w:pPr>
            <w:spacing w:line="288" w:lineRule="auto"/>
          </w:pPr>
        </w:pPrChange>
      </w:pPr>
    </w:p>
    <w:p w14:paraId="70B24987" w14:textId="77777777" w:rsidR="005F2D99" w:rsidRDefault="005F2D99">
      <w:pPr>
        <w:jc w:val="both"/>
        <w:rPr>
          <w:moveTo w:id="354" w:author="David Gravett" w:date="2019-12-01T10:21:00Z"/>
          <w:rFonts w:ascii="Times New Roman" w:hAnsi="Times New Roman"/>
          <w:sz w:val="24"/>
          <w:rPrChange w:id="355" w:author="David Gravett" w:date="2019-12-01T10:21:00Z">
            <w:rPr>
              <w:moveTo w:id="356" w:author="David Gravett" w:date="2019-12-01T10:21:00Z"/>
              <w:rFonts w:ascii="Times New Roman" w:hAnsi="Times New Roman" w:cs="Times New Roman"/>
              <w:sz w:val="24"/>
              <w:szCs w:val="24"/>
              <w:lang w:val="en-US"/>
            </w:rPr>
          </w:rPrChange>
        </w:rPr>
        <w:pPrChange w:id="357" w:author="David Gravett" w:date="2019-12-01T10:21:00Z">
          <w:pPr>
            <w:spacing w:line="288" w:lineRule="auto"/>
          </w:pPr>
        </w:pPrChange>
      </w:pPr>
    </w:p>
    <w:p w14:paraId="02BBA6C6" w14:textId="77777777" w:rsidR="005F2D99" w:rsidRDefault="005F2D99">
      <w:pPr>
        <w:jc w:val="both"/>
        <w:rPr>
          <w:moveTo w:id="358" w:author="David Gravett" w:date="2019-12-01T10:21:00Z"/>
          <w:rFonts w:ascii="Times New Roman" w:hAnsi="Times New Roman"/>
          <w:sz w:val="24"/>
          <w:rPrChange w:id="359" w:author="David Gravett" w:date="2019-12-01T10:21:00Z">
            <w:rPr>
              <w:moveTo w:id="360" w:author="David Gravett" w:date="2019-12-01T10:21:00Z"/>
              <w:rFonts w:ascii="Times New Roman" w:hAnsi="Times New Roman" w:cs="Times New Roman"/>
              <w:sz w:val="24"/>
              <w:szCs w:val="24"/>
              <w:lang w:val="en-US"/>
            </w:rPr>
          </w:rPrChange>
        </w:rPr>
        <w:pPrChange w:id="361" w:author="David Gravett" w:date="2019-12-01T10:21:00Z">
          <w:pPr>
            <w:spacing w:line="288" w:lineRule="auto"/>
          </w:pPr>
        </w:pPrChange>
      </w:pPr>
    </w:p>
    <w:p w14:paraId="73F9AE9A" w14:textId="77777777" w:rsidR="005F2D99" w:rsidRDefault="005F2D99">
      <w:pPr>
        <w:jc w:val="both"/>
        <w:rPr>
          <w:moveTo w:id="362" w:author="David Gravett" w:date="2019-12-01T10:21:00Z"/>
          <w:rFonts w:ascii="Times New Roman" w:hAnsi="Times New Roman"/>
          <w:sz w:val="24"/>
          <w:rPrChange w:id="363" w:author="David Gravett" w:date="2019-12-01T10:21:00Z">
            <w:rPr>
              <w:moveTo w:id="364" w:author="David Gravett" w:date="2019-12-01T10:21:00Z"/>
              <w:rFonts w:ascii="Times New Roman" w:hAnsi="Times New Roman" w:cs="Times New Roman"/>
              <w:sz w:val="24"/>
              <w:szCs w:val="24"/>
              <w:lang w:val="en-US"/>
            </w:rPr>
          </w:rPrChange>
        </w:rPr>
        <w:pPrChange w:id="365" w:author="David Gravett" w:date="2019-12-01T10:21:00Z">
          <w:pPr>
            <w:spacing w:line="288" w:lineRule="auto"/>
          </w:pPr>
        </w:pPrChange>
      </w:pPr>
    </w:p>
    <w:p w14:paraId="4CAC3E63" w14:textId="77777777" w:rsidR="005F2D99" w:rsidRDefault="005F2D99">
      <w:pPr>
        <w:jc w:val="both"/>
        <w:rPr>
          <w:moveTo w:id="366" w:author="David Gravett" w:date="2019-12-01T10:21:00Z"/>
          <w:rFonts w:ascii="Times New Roman" w:hAnsi="Times New Roman"/>
          <w:sz w:val="24"/>
          <w:rPrChange w:id="367" w:author="David Gravett" w:date="2019-12-01T10:21:00Z">
            <w:rPr>
              <w:moveTo w:id="368" w:author="David Gravett" w:date="2019-12-01T10:21:00Z"/>
              <w:rFonts w:ascii="Times New Roman" w:hAnsi="Times New Roman" w:cs="Times New Roman"/>
              <w:sz w:val="24"/>
              <w:szCs w:val="24"/>
              <w:lang w:val="en-US"/>
            </w:rPr>
          </w:rPrChange>
        </w:rPr>
        <w:pPrChange w:id="369" w:author="David Gravett" w:date="2019-12-01T10:21:00Z">
          <w:pPr>
            <w:spacing w:line="288" w:lineRule="auto"/>
          </w:pPr>
        </w:pPrChange>
      </w:pPr>
    </w:p>
    <w:p w14:paraId="1A9A9B16" w14:textId="02B998B5" w:rsidR="00016618" w:rsidRPr="00016618" w:rsidRDefault="005F2D99" w:rsidP="00016618">
      <w:pPr>
        <w:pStyle w:val="TOCHeading"/>
        <w:rPr>
          <w:ins w:id="370" w:author="David Gravett" w:date="2019-12-01T10:21:00Z"/>
          <w:sz w:val="40"/>
          <w:szCs w:val="40"/>
        </w:rPr>
      </w:pPr>
      <w:moveTo w:id="371" w:author="David Gravett" w:date="2019-12-01T10:21:00Z">
        <w:r>
          <w:rPr>
            <w:sz w:val="40"/>
            <w:rPrChange w:id="372" w:author="David Gravett" w:date="2019-12-01T10:21:00Z">
              <w:rPr>
                <w:rFonts w:cstheme="majorHAnsi"/>
                <w:color w:val="1F3864" w:themeColor="accent1" w:themeShade="80"/>
                <w:sz w:val="40"/>
                <w:szCs w:val="40"/>
              </w:rPr>
            </w:rPrChange>
          </w:rPr>
          <w:lastRenderedPageBreak/>
          <w:t>Procedurally Generated Game Board</w:t>
        </w:r>
      </w:moveTo>
      <w:moveToRangeEnd w:id="349"/>
      <w:ins w:id="373" w:author="David Gravett" w:date="2019-12-01T10:21:00Z">
        <w:r w:rsidR="00016618">
          <w:rPr>
            <w:rFonts w:ascii="Times New Roman" w:hAnsi="Times New Roman" w:cs="Times New Roman"/>
            <w:sz w:val="24"/>
            <w:szCs w:val="24"/>
          </w:rPr>
          <w:tab/>
        </w:r>
      </w:ins>
    </w:p>
    <w:p w14:paraId="143AE483" w14:textId="7D9A2B1C"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14:paraId="1E74BB6C" w14:textId="77777777" w:rsidR="00945C60" w:rsidRPr="00C76A65" w:rsidRDefault="00945C60" w:rsidP="00C76A65">
      <w:pPr>
        <w:rPr>
          <w:del w:id="374" w:author="David Gravett" w:date="2019-12-01T10:21:00Z"/>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37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376">
          <w:tblGrid>
            <w:gridCol w:w="432"/>
            <w:gridCol w:w="432"/>
            <w:gridCol w:w="432"/>
            <w:gridCol w:w="432"/>
            <w:gridCol w:w="432"/>
            <w:gridCol w:w="432"/>
            <w:gridCol w:w="432"/>
          </w:tblGrid>
        </w:tblGridChange>
      </w:tblGrid>
      <w:tr w:rsidR="00A56B62" w14:paraId="5B24BDD8" w14:textId="77777777" w:rsidTr="00BE50C5">
        <w:trPr>
          <w:trHeight w:val="869"/>
          <w:trPrChange w:id="377" w:author="David Gravett" w:date="2019-12-01T10:21:00Z">
            <w:trPr>
              <w:trHeight w:val="432"/>
            </w:trPr>
          </w:trPrChange>
        </w:trPr>
        <w:tc>
          <w:tcPr>
            <w:tcW w:w="933" w:type="dxa"/>
            <w:tcPrChange w:id="378" w:author="David Gravett" w:date="2019-12-01T10:21:00Z">
              <w:tcPr>
                <w:tcW w:w="432" w:type="dxa"/>
              </w:tcPr>
            </w:tcPrChange>
          </w:tcPr>
          <w:p w14:paraId="51EC7C67" w14:textId="77777777" w:rsidR="00A56B62" w:rsidRPr="00016618" w:rsidRDefault="00A56B62">
            <w:pPr>
              <w:jc w:val="center"/>
              <w:rPr>
                <w:rFonts w:ascii="Times New Roman" w:hAnsi="Times New Roman"/>
                <w:sz w:val="36"/>
                <w:rPrChange w:id="379" w:author="David Gravett" w:date="2019-12-01T10:21:00Z">
                  <w:rPr>
                    <w:rFonts w:ascii="Times New Roman" w:hAnsi="Times New Roman" w:cs="Times New Roman"/>
                    <w:sz w:val="24"/>
                    <w:szCs w:val="24"/>
                  </w:rPr>
                </w:rPrChange>
              </w:rPr>
              <w:pPrChange w:id="380" w:author="James Dwyer" w:date="2019-12-01T10:21:00Z">
                <w:pPr/>
              </w:pPrChange>
            </w:pPr>
            <w:r w:rsidRPr="00016618">
              <w:rPr>
                <w:rFonts w:ascii="Times New Roman" w:hAnsi="Times New Roman"/>
                <w:sz w:val="36"/>
                <w:rPrChange w:id="381" w:author="David Gravett" w:date="2019-12-01T10:21:00Z">
                  <w:rPr>
                    <w:rFonts w:ascii="Times New Roman" w:hAnsi="Times New Roman" w:cs="Times New Roman"/>
                    <w:sz w:val="24"/>
                    <w:szCs w:val="24"/>
                  </w:rPr>
                </w:rPrChange>
              </w:rPr>
              <w:t>0</w:t>
            </w:r>
          </w:p>
        </w:tc>
        <w:tc>
          <w:tcPr>
            <w:tcW w:w="933" w:type="dxa"/>
            <w:tcPrChange w:id="382" w:author="David Gravett" w:date="2019-12-01T10:21:00Z">
              <w:tcPr>
                <w:tcW w:w="432" w:type="dxa"/>
              </w:tcPr>
            </w:tcPrChange>
          </w:tcPr>
          <w:p w14:paraId="786D6A02" w14:textId="77777777" w:rsidR="00A56B62" w:rsidRPr="00016618" w:rsidRDefault="00A56B62">
            <w:pPr>
              <w:jc w:val="center"/>
              <w:rPr>
                <w:rFonts w:ascii="Times New Roman" w:hAnsi="Times New Roman"/>
                <w:sz w:val="36"/>
                <w:rPrChange w:id="383" w:author="David Gravett" w:date="2019-12-01T10:21:00Z">
                  <w:rPr>
                    <w:rFonts w:ascii="Times New Roman" w:hAnsi="Times New Roman" w:cs="Times New Roman"/>
                    <w:sz w:val="24"/>
                    <w:szCs w:val="24"/>
                  </w:rPr>
                </w:rPrChange>
              </w:rPr>
              <w:pPrChange w:id="384" w:author="James Dwyer" w:date="2019-12-01T10:21:00Z">
                <w:pPr/>
              </w:pPrChange>
            </w:pPr>
            <w:r w:rsidRPr="00016618">
              <w:rPr>
                <w:rFonts w:ascii="Times New Roman" w:hAnsi="Times New Roman"/>
                <w:sz w:val="36"/>
                <w:rPrChange w:id="385" w:author="David Gravett" w:date="2019-12-01T10:21:00Z">
                  <w:rPr>
                    <w:rFonts w:ascii="Times New Roman" w:hAnsi="Times New Roman" w:cs="Times New Roman"/>
                    <w:sz w:val="24"/>
                    <w:szCs w:val="24"/>
                  </w:rPr>
                </w:rPrChange>
              </w:rPr>
              <w:t>0</w:t>
            </w:r>
          </w:p>
        </w:tc>
        <w:tc>
          <w:tcPr>
            <w:tcW w:w="933" w:type="dxa"/>
            <w:tcPrChange w:id="386" w:author="David Gravett" w:date="2019-12-01T10:21:00Z">
              <w:tcPr>
                <w:tcW w:w="432" w:type="dxa"/>
              </w:tcPr>
            </w:tcPrChange>
          </w:tcPr>
          <w:p w14:paraId="1888D2D4" w14:textId="77777777" w:rsidR="00A56B62" w:rsidRPr="00016618" w:rsidRDefault="00A56B62">
            <w:pPr>
              <w:jc w:val="center"/>
              <w:rPr>
                <w:rFonts w:ascii="Times New Roman" w:hAnsi="Times New Roman"/>
                <w:sz w:val="36"/>
                <w:rPrChange w:id="387" w:author="David Gravett" w:date="2019-12-01T10:21:00Z">
                  <w:rPr>
                    <w:rFonts w:ascii="Times New Roman" w:hAnsi="Times New Roman" w:cs="Times New Roman"/>
                    <w:sz w:val="24"/>
                    <w:szCs w:val="24"/>
                  </w:rPr>
                </w:rPrChange>
              </w:rPr>
              <w:pPrChange w:id="388" w:author="James Dwyer" w:date="2019-12-01T10:21:00Z">
                <w:pPr/>
              </w:pPrChange>
            </w:pPr>
            <w:r w:rsidRPr="00016618">
              <w:rPr>
                <w:rFonts w:ascii="Times New Roman" w:hAnsi="Times New Roman"/>
                <w:sz w:val="36"/>
                <w:rPrChange w:id="389" w:author="David Gravett" w:date="2019-12-01T10:21:00Z">
                  <w:rPr>
                    <w:rFonts w:ascii="Times New Roman" w:hAnsi="Times New Roman" w:cs="Times New Roman"/>
                    <w:sz w:val="24"/>
                    <w:szCs w:val="24"/>
                  </w:rPr>
                </w:rPrChange>
              </w:rPr>
              <w:t>0</w:t>
            </w:r>
          </w:p>
        </w:tc>
        <w:tc>
          <w:tcPr>
            <w:tcW w:w="933" w:type="dxa"/>
            <w:tcPrChange w:id="390" w:author="David Gravett" w:date="2019-12-01T10:21:00Z">
              <w:tcPr>
                <w:tcW w:w="432" w:type="dxa"/>
              </w:tcPr>
            </w:tcPrChange>
          </w:tcPr>
          <w:p w14:paraId="540CCB7B" w14:textId="77777777" w:rsidR="00A56B62" w:rsidRPr="00016618" w:rsidRDefault="00A56B62">
            <w:pPr>
              <w:jc w:val="center"/>
              <w:rPr>
                <w:rFonts w:ascii="Times New Roman" w:hAnsi="Times New Roman"/>
                <w:sz w:val="36"/>
                <w:rPrChange w:id="391" w:author="David Gravett" w:date="2019-12-01T10:21:00Z">
                  <w:rPr>
                    <w:rFonts w:ascii="Times New Roman" w:hAnsi="Times New Roman" w:cs="Times New Roman"/>
                    <w:sz w:val="24"/>
                    <w:szCs w:val="24"/>
                  </w:rPr>
                </w:rPrChange>
              </w:rPr>
              <w:pPrChange w:id="392" w:author="James Dwyer" w:date="2019-12-01T10:21:00Z">
                <w:pPr/>
              </w:pPrChange>
            </w:pPr>
            <w:r w:rsidRPr="00016618">
              <w:rPr>
                <w:rFonts w:ascii="Times New Roman" w:hAnsi="Times New Roman"/>
                <w:sz w:val="36"/>
                <w:rPrChange w:id="393" w:author="David Gravett" w:date="2019-12-01T10:21:00Z">
                  <w:rPr>
                    <w:rFonts w:ascii="Times New Roman" w:hAnsi="Times New Roman" w:cs="Times New Roman"/>
                    <w:sz w:val="24"/>
                    <w:szCs w:val="24"/>
                  </w:rPr>
                </w:rPrChange>
              </w:rPr>
              <w:t>0</w:t>
            </w:r>
          </w:p>
        </w:tc>
        <w:tc>
          <w:tcPr>
            <w:tcW w:w="933" w:type="dxa"/>
            <w:tcPrChange w:id="394" w:author="David Gravett" w:date="2019-12-01T10:21:00Z">
              <w:tcPr>
                <w:tcW w:w="432" w:type="dxa"/>
              </w:tcPr>
            </w:tcPrChange>
          </w:tcPr>
          <w:p w14:paraId="09E71DEE" w14:textId="77777777" w:rsidR="00A56B62" w:rsidRPr="00016618" w:rsidRDefault="00A56B62">
            <w:pPr>
              <w:jc w:val="center"/>
              <w:rPr>
                <w:rFonts w:ascii="Times New Roman" w:hAnsi="Times New Roman"/>
                <w:sz w:val="36"/>
                <w:rPrChange w:id="395" w:author="David Gravett" w:date="2019-12-01T10:21:00Z">
                  <w:rPr>
                    <w:rFonts w:ascii="Times New Roman" w:hAnsi="Times New Roman" w:cs="Times New Roman"/>
                    <w:sz w:val="24"/>
                    <w:szCs w:val="24"/>
                  </w:rPr>
                </w:rPrChange>
              </w:rPr>
              <w:pPrChange w:id="396" w:author="James Dwyer" w:date="2019-12-01T10:21:00Z">
                <w:pPr/>
              </w:pPrChange>
            </w:pPr>
            <w:r w:rsidRPr="00016618">
              <w:rPr>
                <w:rFonts w:ascii="Times New Roman" w:hAnsi="Times New Roman"/>
                <w:sz w:val="36"/>
                <w:rPrChange w:id="397" w:author="David Gravett" w:date="2019-12-01T10:21:00Z">
                  <w:rPr>
                    <w:rFonts w:ascii="Times New Roman" w:hAnsi="Times New Roman" w:cs="Times New Roman"/>
                    <w:sz w:val="24"/>
                    <w:szCs w:val="24"/>
                  </w:rPr>
                </w:rPrChange>
              </w:rPr>
              <w:t>0</w:t>
            </w:r>
          </w:p>
        </w:tc>
        <w:tc>
          <w:tcPr>
            <w:tcW w:w="933" w:type="dxa"/>
            <w:tcPrChange w:id="398" w:author="David Gravett" w:date="2019-12-01T10:21:00Z">
              <w:tcPr>
                <w:tcW w:w="432" w:type="dxa"/>
              </w:tcPr>
            </w:tcPrChange>
          </w:tcPr>
          <w:p w14:paraId="0273EAB0" w14:textId="77777777" w:rsidR="00A56B62" w:rsidRPr="00016618" w:rsidRDefault="00A56B62">
            <w:pPr>
              <w:jc w:val="center"/>
              <w:rPr>
                <w:rFonts w:ascii="Times New Roman" w:hAnsi="Times New Roman"/>
                <w:sz w:val="36"/>
                <w:rPrChange w:id="399" w:author="David Gravett" w:date="2019-12-01T10:21:00Z">
                  <w:rPr>
                    <w:rFonts w:ascii="Times New Roman" w:hAnsi="Times New Roman" w:cs="Times New Roman"/>
                    <w:sz w:val="24"/>
                    <w:szCs w:val="24"/>
                  </w:rPr>
                </w:rPrChange>
              </w:rPr>
              <w:pPrChange w:id="400" w:author="James Dwyer" w:date="2019-12-01T10:21:00Z">
                <w:pPr/>
              </w:pPrChange>
            </w:pPr>
            <w:r w:rsidRPr="00016618">
              <w:rPr>
                <w:rFonts w:ascii="Times New Roman" w:hAnsi="Times New Roman"/>
                <w:sz w:val="36"/>
                <w:rPrChange w:id="401" w:author="David Gravett" w:date="2019-12-01T10:21:00Z">
                  <w:rPr>
                    <w:rFonts w:ascii="Times New Roman" w:hAnsi="Times New Roman" w:cs="Times New Roman"/>
                    <w:sz w:val="24"/>
                    <w:szCs w:val="24"/>
                  </w:rPr>
                </w:rPrChange>
              </w:rPr>
              <w:t>0</w:t>
            </w:r>
          </w:p>
        </w:tc>
        <w:tc>
          <w:tcPr>
            <w:tcW w:w="933" w:type="dxa"/>
            <w:tcPrChange w:id="402" w:author="David Gravett" w:date="2019-12-01T10:21:00Z">
              <w:tcPr>
                <w:tcW w:w="432" w:type="dxa"/>
              </w:tcPr>
            </w:tcPrChange>
          </w:tcPr>
          <w:p w14:paraId="33FF1065" w14:textId="77777777" w:rsidR="00A56B62" w:rsidRPr="00016618" w:rsidRDefault="00A56B62">
            <w:pPr>
              <w:jc w:val="center"/>
              <w:rPr>
                <w:rFonts w:ascii="Times New Roman" w:hAnsi="Times New Roman"/>
                <w:sz w:val="36"/>
                <w:rPrChange w:id="403" w:author="David Gravett" w:date="2019-12-01T10:21:00Z">
                  <w:rPr>
                    <w:rFonts w:ascii="Times New Roman" w:hAnsi="Times New Roman" w:cs="Times New Roman"/>
                    <w:sz w:val="24"/>
                    <w:szCs w:val="24"/>
                  </w:rPr>
                </w:rPrChange>
              </w:rPr>
              <w:pPrChange w:id="404" w:author="James Dwyer" w:date="2019-12-01T10:21:00Z">
                <w:pPr/>
              </w:pPrChange>
            </w:pPr>
            <w:r w:rsidRPr="00016618">
              <w:rPr>
                <w:rFonts w:ascii="Times New Roman" w:hAnsi="Times New Roman"/>
                <w:sz w:val="36"/>
                <w:rPrChange w:id="405" w:author="David Gravett" w:date="2019-12-01T10:21:00Z">
                  <w:rPr>
                    <w:rFonts w:ascii="Times New Roman" w:hAnsi="Times New Roman" w:cs="Times New Roman"/>
                    <w:sz w:val="24"/>
                    <w:szCs w:val="24"/>
                  </w:rPr>
                </w:rPrChange>
              </w:rPr>
              <w:t>0</w:t>
            </w:r>
          </w:p>
        </w:tc>
      </w:tr>
      <w:tr w:rsidR="00A56B62" w14:paraId="3CB694F9" w14:textId="77777777" w:rsidTr="00BE50C5">
        <w:trPr>
          <w:trHeight w:val="869"/>
          <w:trPrChange w:id="406" w:author="David Gravett" w:date="2019-12-01T10:21:00Z">
            <w:trPr>
              <w:trHeight w:val="432"/>
            </w:trPr>
          </w:trPrChange>
        </w:trPr>
        <w:tc>
          <w:tcPr>
            <w:tcW w:w="933" w:type="dxa"/>
            <w:tcPrChange w:id="407" w:author="David Gravett" w:date="2019-12-01T10:21:00Z">
              <w:tcPr>
                <w:tcW w:w="432" w:type="dxa"/>
              </w:tcPr>
            </w:tcPrChange>
          </w:tcPr>
          <w:p w14:paraId="2B93FF6E" w14:textId="77777777" w:rsidR="00A56B62" w:rsidRPr="00016618" w:rsidRDefault="00A56B62">
            <w:pPr>
              <w:jc w:val="center"/>
              <w:rPr>
                <w:rFonts w:ascii="Times New Roman" w:hAnsi="Times New Roman"/>
                <w:sz w:val="36"/>
                <w:rPrChange w:id="408" w:author="David Gravett" w:date="2019-12-01T10:21:00Z">
                  <w:rPr>
                    <w:rFonts w:ascii="Times New Roman" w:hAnsi="Times New Roman" w:cs="Times New Roman"/>
                    <w:sz w:val="24"/>
                    <w:szCs w:val="24"/>
                  </w:rPr>
                </w:rPrChange>
              </w:rPr>
              <w:pPrChange w:id="409" w:author="James Dwyer" w:date="2019-12-01T10:21:00Z">
                <w:pPr/>
              </w:pPrChange>
            </w:pPr>
            <w:r w:rsidRPr="00016618">
              <w:rPr>
                <w:rFonts w:ascii="Times New Roman" w:hAnsi="Times New Roman"/>
                <w:sz w:val="36"/>
                <w:rPrChange w:id="410" w:author="David Gravett" w:date="2019-12-01T10:21:00Z">
                  <w:rPr>
                    <w:rFonts w:ascii="Times New Roman" w:hAnsi="Times New Roman" w:cs="Times New Roman"/>
                    <w:sz w:val="24"/>
                    <w:szCs w:val="24"/>
                  </w:rPr>
                </w:rPrChange>
              </w:rPr>
              <w:t>0</w:t>
            </w:r>
          </w:p>
        </w:tc>
        <w:tc>
          <w:tcPr>
            <w:tcW w:w="933" w:type="dxa"/>
            <w:tcPrChange w:id="411" w:author="David Gravett" w:date="2019-12-01T10:21:00Z">
              <w:tcPr>
                <w:tcW w:w="432" w:type="dxa"/>
              </w:tcPr>
            </w:tcPrChange>
          </w:tcPr>
          <w:p w14:paraId="67BAF161" w14:textId="77777777" w:rsidR="00A56B62" w:rsidRPr="00016618" w:rsidRDefault="00A56B62">
            <w:pPr>
              <w:jc w:val="center"/>
              <w:rPr>
                <w:rFonts w:ascii="Times New Roman" w:hAnsi="Times New Roman"/>
                <w:sz w:val="36"/>
                <w:rPrChange w:id="412" w:author="David Gravett" w:date="2019-12-01T10:21:00Z">
                  <w:rPr>
                    <w:rFonts w:ascii="Times New Roman" w:hAnsi="Times New Roman" w:cs="Times New Roman"/>
                    <w:sz w:val="24"/>
                    <w:szCs w:val="24"/>
                  </w:rPr>
                </w:rPrChange>
              </w:rPr>
              <w:pPrChange w:id="413" w:author="James Dwyer" w:date="2019-12-01T10:21:00Z">
                <w:pPr/>
              </w:pPrChange>
            </w:pPr>
            <w:r w:rsidRPr="00016618">
              <w:rPr>
                <w:rFonts w:ascii="Times New Roman" w:hAnsi="Times New Roman"/>
                <w:sz w:val="36"/>
                <w:rPrChange w:id="414" w:author="David Gravett" w:date="2019-12-01T10:21:00Z">
                  <w:rPr>
                    <w:rFonts w:ascii="Times New Roman" w:hAnsi="Times New Roman" w:cs="Times New Roman"/>
                    <w:sz w:val="24"/>
                    <w:szCs w:val="24"/>
                  </w:rPr>
                </w:rPrChange>
              </w:rPr>
              <w:t>0</w:t>
            </w:r>
          </w:p>
        </w:tc>
        <w:tc>
          <w:tcPr>
            <w:tcW w:w="933" w:type="dxa"/>
            <w:tcPrChange w:id="415" w:author="David Gravett" w:date="2019-12-01T10:21:00Z">
              <w:tcPr>
                <w:tcW w:w="432" w:type="dxa"/>
              </w:tcPr>
            </w:tcPrChange>
          </w:tcPr>
          <w:p w14:paraId="09CB0EF4" w14:textId="77777777" w:rsidR="00A56B62" w:rsidRPr="00016618" w:rsidRDefault="00A56B62">
            <w:pPr>
              <w:jc w:val="center"/>
              <w:rPr>
                <w:rFonts w:ascii="Times New Roman" w:hAnsi="Times New Roman"/>
                <w:sz w:val="36"/>
                <w:rPrChange w:id="416" w:author="David Gravett" w:date="2019-12-01T10:21:00Z">
                  <w:rPr>
                    <w:rFonts w:ascii="Times New Roman" w:hAnsi="Times New Roman" w:cs="Times New Roman"/>
                    <w:sz w:val="24"/>
                    <w:szCs w:val="24"/>
                  </w:rPr>
                </w:rPrChange>
              </w:rPr>
              <w:pPrChange w:id="417" w:author="James Dwyer" w:date="2019-12-01T10:21:00Z">
                <w:pPr/>
              </w:pPrChange>
            </w:pPr>
            <w:r w:rsidRPr="00016618">
              <w:rPr>
                <w:rFonts w:ascii="Times New Roman" w:hAnsi="Times New Roman"/>
                <w:sz w:val="36"/>
                <w:rPrChange w:id="418" w:author="David Gravett" w:date="2019-12-01T10:21:00Z">
                  <w:rPr>
                    <w:rFonts w:ascii="Times New Roman" w:hAnsi="Times New Roman" w:cs="Times New Roman"/>
                    <w:sz w:val="24"/>
                    <w:szCs w:val="24"/>
                  </w:rPr>
                </w:rPrChange>
              </w:rPr>
              <w:t>0</w:t>
            </w:r>
          </w:p>
        </w:tc>
        <w:tc>
          <w:tcPr>
            <w:tcW w:w="933" w:type="dxa"/>
            <w:tcPrChange w:id="419" w:author="David Gravett" w:date="2019-12-01T10:21:00Z">
              <w:tcPr>
                <w:tcW w:w="432" w:type="dxa"/>
              </w:tcPr>
            </w:tcPrChange>
          </w:tcPr>
          <w:p w14:paraId="4E094BA8" w14:textId="77777777" w:rsidR="00A56B62" w:rsidRPr="00016618" w:rsidRDefault="00A56B62">
            <w:pPr>
              <w:jc w:val="center"/>
              <w:rPr>
                <w:rFonts w:ascii="Times New Roman" w:hAnsi="Times New Roman"/>
                <w:sz w:val="36"/>
                <w:rPrChange w:id="420" w:author="David Gravett" w:date="2019-12-01T10:21:00Z">
                  <w:rPr>
                    <w:rFonts w:ascii="Times New Roman" w:hAnsi="Times New Roman" w:cs="Times New Roman"/>
                    <w:sz w:val="24"/>
                    <w:szCs w:val="24"/>
                  </w:rPr>
                </w:rPrChange>
              </w:rPr>
              <w:pPrChange w:id="421" w:author="James Dwyer" w:date="2019-12-01T10:21:00Z">
                <w:pPr/>
              </w:pPrChange>
            </w:pPr>
            <w:r w:rsidRPr="00016618">
              <w:rPr>
                <w:rFonts w:ascii="Times New Roman" w:hAnsi="Times New Roman"/>
                <w:sz w:val="36"/>
                <w:rPrChange w:id="422" w:author="David Gravett" w:date="2019-12-01T10:21:00Z">
                  <w:rPr>
                    <w:rFonts w:ascii="Times New Roman" w:hAnsi="Times New Roman" w:cs="Times New Roman"/>
                    <w:sz w:val="24"/>
                    <w:szCs w:val="24"/>
                  </w:rPr>
                </w:rPrChange>
              </w:rPr>
              <w:t>0</w:t>
            </w:r>
          </w:p>
        </w:tc>
        <w:tc>
          <w:tcPr>
            <w:tcW w:w="933" w:type="dxa"/>
            <w:tcPrChange w:id="423" w:author="David Gravett" w:date="2019-12-01T10:21:00Z">
              <w:tcPr>
                <w:tcW w:w="432" w:type="dxa"/>
              </w:tcPr>
            </w:tcPrChange>
          </w:tcPr>
          <w:p w14:paraId="55A83B87" w14:textId="77777777" w:rsidR="00A56B62" w:rsidRPr="00016618" w:rsidRDefault="00A56B62">
            <w:pPr>
              <w:jc w:val="center"/>
              <w:rPr>
                <w:rFonts w:ascii="Times New Roman" w:hAnsi="Times New Roman"/>
                <w:sz w:val="36"/>
                <w:rPrChange w:id="424" w:author="David Gravett" w:date="2019-12-01T10:21:00Z">
                  <w:rPr>
                    <w:rFonts w:ascii="Times New Roman" w:hAnsi="Times New Roman" w:cs="Times New Roman"/>
                    <w:sz w:val="24"/>
                    <w:szCs w:val="24"/>
                  </w:rPr>
                </w:rPrChange>
              </w:rPr>
              <w:pPrChange w:id="425" w:author="James Dwyer" w:date="2019-12-01T10:21:00Z">
                <w:pPr/>
              </w:pPrChange>
            </w:pPr>
            <w:r w:rsidRPr="00016618">
              <w:rPr>
                <w:rFonts w:ascii="Times New Roman" w:hAnsi="Times New Roman"/>
                <w:sz w:val="36"/>
                <w:rPrChange w:id="426" w:author="David Gravett" w:date="2019-12-01T10:21:00Z">
                  <w:rPr>
                    <w:rFonts w:ascii="Times New Roman" w:hAnsi="Times New Roman" w:cs="Times New Roman"/>
                    <w:sz w:val="24"/>
                    <w:szCs w:val="24"/>
                  </w:rPr>
                </w:rPrChange>
              </w:rPr>
              <w:t>0</w:t>
            </w:r>
          </w:p>
        </w:tc>
        <w:tc>
          <w:tcPr>
            <w:tcW w:w="933" w:type="dxa"/>
            <w:tcPrChange w:id="427" w:author="David Gravett" w:date="2019-12-01T10:21:00Z">
              <w:tcPr>
                <w:tcW w:w="432" w:type="dxa"/>
              </w:tcPr>
            </w:tcPrChange>
          </w:tcPr>
          <w:p w14:paraId="32009F88" w14:textId="77777777" w:rsidR="00A56B62" w:rsidRPr="00016618" w:rsidRDefault="00A56B62">
            <w:pPr>
              <w:jc w:val="center"/>
              <w:rPr>
                <w:rFonts w:ascii="Times New Roman" w:hAnsi="Times New Roman"/>
                <w:sz w:val="36"/>
                <w:rPrChange w:id="428" w:author="David Gravett" w:date="2019-12-01T10:21:00Z">
                  <w:rPr>
                    <w:rFonts w:ascii="Times New Roman" w:hAnsi="Times New Roman" w:cs="Times New Roman"/>
                    <w:sz w:val="24"/>
                    <w:szCs w:val="24"/>
                  </w:rPr>
                </w:rPrChange>
              </w:rPr>
              <w:pPrChange w:id="429" w:author="James Dwyer" w:date="2019-12-01T10:21:00Z">
                <w:pPr/>
              </w:pPrChange>
            </w:pPr>
            <w:r w:rsidRPr="00016618">
              <w:rPr>
                <w:rFonts w:ascii="Times New Roman" w:hAnsi="Times New Roman"/>
                <w:sz w:val="36"/>
                <w:rPrChange w:id="430" w:author="David Gravett" w:date="2019-12-01T10:21:00Z">
                  <w:rPr>
                    <w:rFonts w:ascii="Times New Roman" w:hAnsi="Times New Roman" w:cs="Times New Roman"/>
                    <w:sz w:val="24"/>
                    <w:szCs w:val="24"/>
                  </w:rPr>
                </w:rPrChange>
              </w:rPr>
              <w:t>0</w:t>
            </w:r>
          </w:p>
        </w:tc>
        <w:tc>
          <w:tcPr>
            <w:tcW w:w="933" w:type="dxa"/>
            <w:tcPrChange w:id="431" w:author="David Gravett" w:date="2019-12-01T10:21:00Z">
              <w:tcPr>
                <w:tcW w:w="432" w:type="dxa"/>
              </w:tcPr>
            </w:tcPrChange>
          </w:tcPr>
          <w:p w14:paraId="5CF4F70D" w14:textId="77777777" w:rsidR="00A56B62" w:rsidRPr="00016618" w:rsidRDefault="00A56B62">
            <w:pPr>
              <w:jc w:val="center"/>
              <w:rPr>
                <w:rFonts w:ascii="Times New Roman" w:hAnsi="Times New Roman"/>
                <w:sz w:val="36"/>
                <w:rPrChange w:id="432" w:author="David Gravett" w:date="2019-12-01T10:21:00Z">
                  <w:rPr>
                    <w:rFonts w:ascii="Times New Roman" w:hAnsi="Times New Roman" w:cs="Times New Roman"/>
                    <w:sz w:val="24"/>
                    <w:szCs w:val="24"/>
                  </w:rPr>
                </w:rPrChange>
              </w:rPr>
              <w:pPrChange w:id="433" w:author="James Dwyer" w:date="2019-12-01T10:21:00Z">
                <w:pPr/>
              </w:pPrChange>
            </w:pPr>
            <w:r w:rsidRPr="00016618">
              <w:rPr>
                <w:rFonts w:ascii="Times New Roman" w:hAnsi="Times New Roman"/>
                <w:sz w:val="36"/>
                <w:rPrChange w:id="434" w:author="David Gravett" w:date="2019-12-01T10:21:00Z">
                  <w:rPr>
                    <w:rFonts w:ascii="Times New Roman" w:hAnsi="Times New Roman" w:cs="Times New Roman"/>
                    <w:sz w:val="24"/>
                    <w:szCs w:val="24"/>
                  </w:rPr>
                </w:rPrChange>
              </w:rPr>
              <w:t>0</w:t>
            </w:r>
          </w:p>
        </w:tc>
      </w:tr>
      <w:tr w:rsidR="00A56B62" w14:paraId="27857D90" w14:textId="77777777" w:rsidTr="00BE50C5">
        <w:trPr>
          <w:trHeight w:val="869"/>
          <w:trPrChange w:id="435" w:author="David Gravett" w:date="2019-12-01T10:21:00Z">
            <w:trPr>
              <w:trHeight w:val="432"/>
            </w:trPr>
          </w:trPrChange>
        </w:trPr>
        <w:tc>
          <w:tcPr>
            <w:tcW w:w="933" w:type="dxa"/>
            <w:tcPrChange w:id="436" w:author="David Gravett" w:date="2019-12-01T10:21:00Z">
              <w:tcPr>
                <w:tcW w:w="432" w:type="dxa"/>
              </w:tcPr>
            </w:tcPrChange>
          </w:tcPr>
          <w:p w14:paraId="437DF9D6" w14:textId="77777777" w:rsidR="00A56B62" w:rsidRPr="00016618" w:rsidRDefault="00A56B62">
            <w:pPr>
              <w:jc w:val="center"/>
              <w:rPr>
                <w:rFonts w:ascii="Times New Roman" w:hAnsi="Times New Roman"/>
                <w:sz w:val="36"/>
                <w:rPrChange w:id="437" w:author="David Gravett" w:date="2019-12-01T10:21:00Z">
                  <w:rPr>
                    <w:rFonts w:ascii="Times New Roman" w:hAnsi="Times New Roman" w:cs="Times New Roman"/>
                    <w:sz w:val="24"/>
                    <w:szCs w:val="24"/>
                  </w:rPr>
                </w:rPrChange>
              </w:rPr>
              <w:pPrChange w:id="438" w:author="James Dwyer" w:date="2019-12-01T10:21:00Z">
                <w:pPr/>
              </w:pPrChange>
            </w:pPr>
            <w:r w:rsidRPr="00016618">
              <w:rPr>
                <w:rFonts w:ascii="Times New Roman" w:hAnsi="Times New Roman"/>
                <w:sz w:val="36"/>
                <w:rPrChange w:id="439" w:author="David Gravett" w:date="2019-12-01T10:21:00Z">
                  <w:rPr>
                    <w:rFonts w:ascii="Times New Roman" w:hAnsi="Times New Roman" w:cs="Times New Roman"/>
                    <w:sz w:val="24"/>
                    <w:szCs w:val="24"/>
                  </w:rPr>
                </w:rPrChange>
              </w:rPr>
              <w:t>0</w:t>
            </w:r>
          </w:p>
        </w:tc>
        <w:tc>
          <w:tcPr>
            <w:tcW w:w="933" w:type="dxa"/>
            <w:tcPrChange w:id="440" w:author="David Gravett" w:date="2019-12-01T10:21:00Z">
              <w:tcPr>
                <w:tcW w:w="432" w:type="dxa"/>
              </w:tcPr>
            </w:tcPrChange>
          </w:tcPr>
          <w:p w14:paraId="52E6575D" w14:textId="77777777" w:rsidR="00A56B62" w:rsidRPr="00016618" w:rsidRDefault="00A56B62">
            <w:pPr>
              <w:jc w:val="center"/>
              <w:rPr>
                <w:rFonts w:ascii="Times New Roman" w:hAnsi="Times New Roman"/>
                <w:sz w:val="36"/>
                <w:rPrChange w:id="441" w:author="David Gravett" w:date="2019-12-01T10:21:00Z">
                  <w:rPr>
                    <w:rFonts w:ascii="Times New Roman" w:hAnsi="Times New Roman" w:cs="Times New Roman"/>
                    <w:sz w:val="24"/>
                    <w:szCs w:val="24"/>
                  </w:rPr>
                </w:rPrChange>
              </w:rPr>
              <w:pPrChange w:id="442" w:author="James Dwyer" w:date="2019-12-01T10:21:00Z">
                <w:pPr/>
              </w:pPrChange>
            </w:pPr>
            <w:r w:rsidRPr="00016618">
              <w:rPr>
                <w:rFonts w:ascii="Times New Roman" w:hAnsi="Times New Roman"/>
                <w:sz w:val="36"/>
                <w:rPrChange w:id="443" w:author="David Gravett" w:date="2019-12-01T10:21:00Z">
                  <w:rPr>
                    <w:rFonts w:ascii="Times New Roman" w:hAnsi="Times New Roman" w:cs="Times New Roman"/>
                    <w:sz w:val="24"/>
                    <w:szCs w:val="24"/>
                  </w:rPr>
                </w:rPrChange>
              </w:rPr>
              <w:t>0</w:t>
            </w:r>
          </w:p>
        </w:tc>
        <w:tc>
          <w:tcPr>
            <w:tcW w:w="933" w:type="dxa"/>
            <w:tcPrChange w:id="444" w:author="David Gravett" w:date="2019-12-01T10:21:00Z">
              <w:tcPr>
                <w:tcW w:w="432" w:type="dxa"/>
              </w:tcPr>
            </w:tcPrChange>
          </w:tcPr>
          <w:p w14:paraId="69B275B5" w14:textId="77777777" w:rsidR="00A56B62" w:rsidRPr="00016618" w:rsidRDefault="00A56B62">
            <w:pPr>
              <w:jc w:val="center"/>
              <w:rPr>
                <w:rFonts w:ascii="Times New Roman" w:hAnsi="Times New Roman"/>
                <w:sz w:val="36"/>
                <w:rPrChange w:id="445" w:author="David Gravett" w:date="2019-12-01T10:21:00Z">
                  <w:rPr>
                    <w:rFonts w:ascii="Times New Roman" w:hAnsi="Times New Roman" w:cs="Times New Roman"/>
                    <w:sz w:val="24"/>
                    <w:szCs w:val="24"/>
                  </w:rPr>
                </w:rPrChange>
              </w:rPr>
              <w:pPrChange w:id="446" w:author="James Dwyer" w:date="2019-12-01T10:21:00Z">
                <w:pPr/>
              </w:pPrChange>
            </w:pPr>
            <w:r w:rsidRPr="00016618">
              <w:rPr>
                <w:rFonts w:ascii="Times New Roman" w:hAnsi="Times New Roman"/>
                <w:sz w:val="36"/>
                <w:rPrChange w:id="447" w:author="David Gravett" w:date="2019-12-01T10:21:00Z">
                  <w:rPr>
                    <w:rFonts w:ascii="Times New Roman" w:hAnsi="Times New Roman" w:cs="Times New Roman"/>
                    <w:sz w:val="24"/>
                    <w:szCs w:val="24"/>
                  </w:rPr>
                </w:rPrChange>
              </w:rPr>
              <w:t>0</w:t>
            </w:r>
          </w:p>
        </w:tc>
        <w:tc>
          <w:tcPr>
            <w:tcW w:w="933" w:type="dxa"/>
            <w:tcPrChange w:id="448" w:author="David Gravett" w:date="2019-12-01T10:21:00Z">
              <w:tcPr>
                <w:tcW w:w="432" w:type="dxa"/>
              </w:tcPr>
            </w:tcPrChange>
          </w:tcPr>
          <w:p w14:paraId="7E5A824F" w14:textId="77777777" w:rsidR="00A56B62" w:rsidRPr="00016618" w:rsidRDefault="00A56B62">
            <w:pPr>
              <w:jc w:val="center"/>
              <w:rPr>
                <w:rFonts w:ascii="Times New Roman" w:hAnsi="Times New Roman"/>
                <w:sz w:val="36"/>
                <w:rPrChange w:id="449" w:author="David Gravett" w:date="2019-12-01T10:21:00Z">
                  <w:rPr>
                    <w:rFonts w:ascii="Times New Roman" w:hAnsi="Times New Roman" w:cs="Times New Roman"/>
                    <w:sz w:val="24"/>
                    <w:szCs w:val="24"/>
                  </w:rPr>
                </w:rPrChange>
              </w:rPr>
              <w:pPrChange w:id="450" w:author="James Dwyer" w:date="2019-12-01T10:21:00Z">
                <w:pPr/>
              </w:pPrChange>
            </w:pPr>
            <w:r w:rsidRPr="00016618">
              <w:rPr>
                <w:rFonts w:ascii="Times New Roman" w:hAnsi="Times New Roman"/>
                <w:sz w:val="36"/>
                <w:rPrChange w:id="451" w:author="David Gravett" w:date="2019-12-01T10:21:00Z">
                  <w:rPr>
                    <w:rFonts w:ascii="Times New Roman" w:hAnsi="Times New Roman" w:cs="Times New Roman"/>
                    <w:sz w:val="24"/>
                    <w:szCs w:val="24"/>
                  </w:rPr>
                </w:rPrChange>
              </w:rPr>
              <w:t>0</w:t>
            </w:r>
          </w:p>
        </w:tc>
        <w:tc>
          <w:tcPr>
            <w:tcW w:w="933" w:type="dxa"/>
            <w:tcPrChange w:id="452" w:author="David Gravett" w:date="2019-12-01T10:21:00Z">
              <w:tcPr>
                <w:tcW w:w="432" w:type="dxa"/>
              </w:tcPr>
            </w:tcPrChange>
          </w:tcPr>
          <w:p w14:paraId="7145FD91" w14:textId="77777777" w:rsidR="00A56B62" w:rsidRPr="00016618" w:rsidRDefault="00A56B62">
            <w:pPr>
              <w:jc w:val="center"/>
              <w:rPr>
                <w:rFonts w:ascii="Times New Roman" w:hAnsi="Times New Roman"/>
                <w:sz w:val="36"/>
                <w:rPrChange w:id="453" w:author="David Gravett" w:date="2019-12-01T10:21:00Z">
                  <w:rPr>
                    <w:rFonts w:ascii="Times New Roman" w:hAnsi="Times New Roman" w:cs="Times New Roman"/>
                    <w:sz w:val="24"/>
                    <w:szCs w:val="24"/>
                  </w:rPr>
                </w:rPrChange>
              </w:rPr>
              <w:pPrChange w:id="454" w:author="James Dwyer" w:date="2019-12-01T10:21:00Z">
                <w:pPr/>
              </w:pPrChange>
            </w:pPr>
            <w:r w:rsidRPr="00016618">
              <w:rPr>
                <w:rFonts w:ascii="Times New Roman" w:hAnsi="Times New Roman"/>
                <w:sz w:val="36"/>
                <w:rPrChange w:id="455" w:author="David Gravett" w:date="2019-12-01T10:21:00Z">
                  <w:rPr>
                    <w:rFonts w:ascii="Times New Roman" w:hAnsi="Times New Roman" w:cs="Times New Roman"/>
                    <w:sz w:val="24"/>
                    <w:szCs w:val="24"/>
                  </w:rPr>
                </w:rPrChange>
              </w:rPr>
              <w:t>0</w:t>
            </w:r>
          </w:p>
        </w:tc>
        <w:tc>
          <w:tcPr>
            <w:tcW w:w="933" w:type="dxa"/>
            <w:tcPrChange w:id="456" w:author="David Gravett" w:date="2019-12-01T10:21:00Z">
              <w:tcPr>
                <w:tcW w:w="432" w:type="dxa"/>
              </w:tcPr>
            </w:tcPrChange>
          </w:tcPr>
          <w:p w14:paraId="251DA108" w14:textId="77777777" w:rsidR="00A56B62" w:rsidRPr="00016618" w:rsidRDefault="00A56B62">
            <w:pPr>
              <w:jc w:val="center"/>
              <w:rPr>
                <w:rFonts w:ascii="Times New Roman" w:hAnsi="Times New Roman"/>
                <w:sz w:val="36"/>
                <w:rPrChange w:id="457" w:author="David Gravett" w:date="2019-12-01T10:21:00Z">
                  <w:rPr>
                    <w:rFonts w:ascii="Times New Roman" w:hAnsi="Times New Roman" w:cs="Times New Roman"/>
                    <w:sz w:val="24"/>
                    <w:szCs w:val="24"/>
                  </w:rPr>
                </w:rPrChange>
              </w:rPr>
              <w:pPrChange w:id="458" w:author="James Dwyer" w:date="2019-12-01T10:21:00Z">
                <w:pPr/>
              </w:pPrChange>
            </w:pPr>
            <w:r w:rsidRPr="00016618">
              <w:rPr>
                <w:rFonts w:ascii="Times New Roman" w:hAnsi="Times New Roman"/>
                <w:sz w:val="36"/>
                <w:rPrChange w:id="459" w:author="David Gravett" w:date="2019-12-01T10:21:00Z">
                  <w:rPr>
                    <w:rFonts w:ascii="Times New Roman" w:hAnsi="Times New Roman" w:cs="Times New Roman"/>
                    <w:sz w:val="24"/>
                    <w:szCs w:val="24"/>
                  </w:rPr>
                </w:rPrChange>
              </w:rPr>
              <w:t>0</w:t>
            </w:r>
          </w:p>
        </w:tc>
        <w:tc>
          <w:tcPr>
            <w:tcW w:w="933" w:type="dxa"/>
            <w:tcPrChange w:id="460" w:author="David Gravett" w:date="2019-12-01T10:21:00Z">
              <w:tcPr>
                <w:tcW w:w="432" w:type="dxa"/>
              </w:tcPr>
            </w:tcPrChange>
          </w:tcPr>
          <w:p w14:paraId="7CB78565" w14:textId="77777777" w:rsidR="00A56B62" w:rsidRPr="00016618" w:rsidRDefault="00A56B62">
            <w:pPr>
              <w:jc w:val="center"/>
              <w:rPr>
                <w:rFonts w:ascii="Times New Roman" w:hAnsi="Times New Roman"/>
                <w:sz w:val="36"/>
                <w:rPrChange w:id="461" w:author="David Gravett" w:date="2019-12-01T10:21:00Z">
                  <w:rPr>
                    <w:rFonts w:ascii="Times New Roman" w:hAnsi="Times New Roman" w:cs="Times New Roman"/>
                    <w:sz w:val="24"/>
                    <w:szCs w:val="24"/>
                  </w:rPr>
                </w:rPrChange>
              </w:rPr>
              <w:pPrChange w:id="462" w:author="James Dwyer" w:date="2019-12-01T10:21:00Z">
                <w:pPr/>
              </w:pPrChange>
            </w:pPr>
            <w:r w:rsidRPr="00016618">
              <w:rPr>
                <w:rFonts w:ascii="Times New Roman" w:hAnsi="Times New Roman"/>
                <w:sz w:val="36"/>
                <w:rPrChange w:id="463" w:author="David Gravett" w:date="2019-12-01T10:21:00Z">
                  <w:rPr>
                    <w:rFonts w:ascii="Times New Roman" w:hAnsi="Times New Roman" w:cs="Times New Roman"/>
                    <w:sz w:val="24"/>
                    <w:szCs w:val="24"/>
                  </w:rPr>
                </w:rPrChange>
              </w:rPr>
              <w:t>0</w:t>
            </w:r>
          </w:p>
        </w:tc>
      </w:tr>
      <w:tr w:rsidR="00A56B62" w14:paraId="2F2EAB5D" w14:textId="77777777" w:rsidTr="00BE50C5">
        <w:trPr>
          <w:trHeight w:val="869"/>
          <w:trPrChange w:id="464" w:author="David Gravett" w:date="2019-12-01T10:21:00Z">
            <w:trPr>
              <w:trHeight w:val="432"/>
            </w:trPr>
          </w:trPrChange>
        </w:trPr>
        <w:tc>
          <w:tcPr>
            <w:tcW w:w="933" w:type="dxa"/>
            <w:tcPrChange w:id="465" w:author="David Gravett" w:date="2019-12-01T10:21:00Z">
              <w:tcPr>
                <w:tcW w:w="432" w:type="dxa"/>
              </w:tcPr>
            </w:tcPrChange>
          </w:tcPr>
          <w:p w14:paraId="472EB92E" w14:textId="6C278DA5" w:rsidR="00A56B62" w:rsidRPr="00016618" w:rsidRDefault="00A56B62">
            <w:pPr>
              <w:jc w:val="center"/>
              <w:rPr>
                <w:rFonts w:ascii="Times New Roman" w:hAnsi="Times New Roman"/>
                <w:sz w:val="36"/>
                <w:rPrChange w:id="466" w:author="David Gravett" w:date="2019-12-01T10:21:00Z">
                  <w:rPr>
                    <w:rFonts w:ascii="Times New Roman" w:hAnsi="Times New Roman" w:cs="Times New Roman"/>
                    <w:sz w:val="24"/>
                    <w:szCs w:val="24"/>
                  </w:rPr>
                </w:rPrChange>
              </w:rPr>
              <w:pPrChange w:id="467" w:author="James Dwyer" w:date="2019-12-01T10:21:00Z">
                <w:pPr/>
              </w:pPrChange>
            </w:pPr>
            <w:r>
              <w:rPr>
                <w:rFonts w:ascii="Times New Roman" w:hAnsi="Times New Roman"/>
                <w:sz w:val="36"/>
                <w:rPrChange w:id="468" w:author="David Gravett" w:date="2019-12-01T10:21:00Z">
                  <w:rPr>
                    <w:rFonts w:ascii="Times New Roman" w:hAnsi="Times New Roman" w:cs="Times New Roman"/>
                    <w:sz w:val="24"/>
                    <w:szCs w:val="24"/>
                  </w:rPr>
                </w:rPrChange>
              </w:rPr>
              <w:t>1</w:t>
            </w:r>
          </w:p>
        </w:tc>
        <w:tc>
          <w:tcPr>
            <w:tcW w:w="933" w:type="dxa"/>
            <w:tcPrChange w:id="469" w:author="David Gravett" w:date="2019-12-01T10:21:00Z">
              <w:tcPr>
                <w:tcW w:w="432" w:type="dxa"/>
              </w:tcPr>
            </w:tcPrChange>
          </w:tcPr>
          <w:p w14:paraId="6682F891" w14:textId="77777777" w:rsidR="00A56B62" w:rsidRPr="00016618" w:rsidRDefault="00A56B62">
            <w:pPr>
              <w:jc w:val="center"/>
              <w:rPr>
                <w:rFonts w:ascii="Times New Roman" w:hAnsi="Times New Roman"/>
                <w:sz w:val="36"/>
                <w:rPrChange w:id="470" w:author="David Gravett" w:date="2019-12-01T10:21:00Z">
                  <w:rPr>
                    <w:rFonts w:ascii="Times New Roman" w:hAnsi="Times New Roman" w:cs="Times New Roman"/>
                    <w:sz w:val="24"/>
                    <w:szCs w:val="24"/>
                  </w:rPr>
                </w:rPrChange>
              </w:rPr>
              <w:pPrChange w:id="471" w:author="James Dwyer" w:date="2019-12-01T10:21:00Z">
                <w:pPr/>
              </w:pPrChange>
            </w:pPr>
            <w:r w:rsidRPr="00016618">
              <w:rPr>
                <w:rFonts w:ascii="Times New Roman" w:hAnsi="Times New Roman"/>
                <w:sz w:val="36"/>
                <w:rPrChange w:id="472" w:author="David Gravett" w:date="2019-12-01T10:21:00Z">
                  <w:rPr>
                    <w:rFonts w:ascii="Times New Roman" w:hAnsi="Times New Roman" w:cs="Times New Roman"/>
                    <w:sz w:val="24"/>
                    <w:szCs w:val="24"/>
                  </w:rPr>
                </w:rPrChange>
              </w:rPr>
              <w:t>0</w:t>
            </w:r>
          </w:p>
        </w:tc>
        <w:tc>
          <w:tcPr>
            <w:tcW w:w="933" w:type="dxa"/>
            <w:tcPrChange w:id="473" w:author="David Gravett" w:date="2019-12-01T10:21:00Z">
              <w:tcPr>
                <w:tcW w:w="432" w:type="dxa"/>
              </w:tcPr>
            </w:tcPrChange>
          </w:tcPr>
          <w:p w14:paraId="4986D13B" w14:textId="77777777" w:rsidR="00A56B62" w:rsidRPr="00016618" w:rsidRDefault="00A56B62">
            <w:pPr>
              <w:jc w:val="center"/>
              <w:rPr>
                <w:rFonts w:ascii="Times New Roman" w:hAnsi="Times New Roman"/>
                <w:sz w:val="36"/>
                <w:rPrChange w:id="474" w:author="David Gravett" w:date="2019-12-01T10:21:00Z">
                  <w:rPr>
                    <w:rFonts w:ascii="Times New Roman" w:hAnsi="Times New Roman" w:cs="Times New Roman"/>
                    <w:sz w:val="24"/>
                    <w:szCs w:val="24"/>
                  </w:rPr>
                </w:rPrChange>
              </w:rPr>
              <w:pPrChange w:id="475" w:author="James Dwyer" w:date="2019-12-01T10:21:00Z">
                <w:pPr/>
              </w:pPrChange>
            </w:pPr>
            <w:r w:rsidRPr="00016618">
              <w:rPr>
                <w:rFonts w:ascii="Times New Roman" w:hAnsi="Times New Roman"/>
                <w:sz w:val="36"/>
                <w:rPrChange w:id="476" w:author="David Gravett" w:date="2019-12-01T10:21:00Z">
                  <w:rPr>
                    <w:rFonts w:ascii="Times New Roman" w:hAnsi="Times New Roman" w:cs="Times New Roman"/>
                    <w:sz w:val="24"/>
                    <w:szCs w:val="24"/>
                  </w:rPr>
                </w:rPrChange>
              </w:rPr>
              <w:t>0</w:t>
            </w:r>
          </w:p>
        </w:tc>
        <w:tc>
          <w:tcPr>
            <w:tcW w:w="933" w:type="dxa"/>
            <w:tcPrChange w:id="477" w:author="David Gravett" w:date="2019-12-01T10:21:00Z">
              <w:tcPr>
                <w:tcW w:w="432" w:type="dxa"/>
              </w:tcPr>
            </w:tcPrChange>
          </w:tcPr>
          <w:p w14:paraId="54159641" w14:textId="77777777" w:rsidR="00A56B62" w:rsidRPr="00016618" w:rsidRDefault="00A56B62">
            <w:pPr>
              <w:jc w:val="center"/>
              <w:rPr>
                <w:rFonts w:ascii="Times New Roman" w:hAnsi="Times New Roman"/>
                <w:sz w:val="36"/>
                <w:rPrChange w:id="478" w:author="David Gravett" w:date="2019-12-01T10:21:00Z">
                  <w:rPr>
                    <w:rFonts w:ascii="Times New Roman" w:hAnsi="Times New Roman" w:cs="Times New Roman"/>
                    <w:sz w:val="24"/>
                    <w:szCs w:val="24"/>
                  </w:rPr>
                </w:rPrChange>
              </w:rPr>
              <w:pPrChange w:id="479" w:author="James Dwyer" w:date="2019-12-01T10:21:00Z">
                <w:pPr/>
              </w:pPrChange>
            </w:pPr>
            <w:r w:rsidRPr="00016618">
              <w:rPr>
                <w:rFonts w:ascii="Times New Roman" w:hAnsi="Times New Roman"/>
                <w:sz w:val="36"/>
                <w:rPrChange w:id="480" w:author="David Gravett" w:date="2019-12-01T10:21:00Z">
                  <w:rPr>
                    <w:rFonts w:ascii="Times New Roman" w:hAnsi="Times New Roman" w:cs="Times New Roman"/>
                    <w:sz w:val="24"/>
                    <w:szCs w:val="24"/>
                  </w:rPr>
                </w:rPrChange>
              </w:rPr>
              <w:t>0</w:t>
            </w:r>
          </w:p>
        </w:tc>
        <w:tc>
          <w:tcPr>
            <w:tcW w:w="933" w:type="dxa"/>
            <w:tcPrChange w:id="481" w:author="David Gravett" w:date="2019-12-01T10:21:00Z">
              <w:tcPr>
                <w:tcW w:w="432" w:type="dxa"/>
              </w:tcPr>
            </w:tcPrChange>
          </w:tcPr>
          <w:p w14:paraId="5B3222F0" w14:textId="77777777" w:rsidR="00A56B62" w:rsidRPr="00016618" w:rsidRDefault="00A56B62">
            <w:pPr>
              <w:jc w:val="center"/>
              <w:rPr>
                <w:rFonts w:ascii="Times New Roman" w:hAnsi="Times New Roman"/>
                <w:sz w:val="36"/>
                <w:rPrChange w:id="482" w:author="David Gravett" w:date="2019-12-01T10:21:00Z">
                  <w:rPr>
                    <w:rFonts w:ascii="Times New Roman" w:hAnsi="Times New Roman" w:cs="Times New Roman"/>
                    <w:sz w:val="24"/>
                    <w:szCs w:val="24"/>
                  </w:rPr>
                </w:rPrChange>
              </w:rPr>
              <w:pPrChange w:id="483" w:author="James Dwyer" w:date="2019-12-01T10:21:00Z">
                <w:pPr/>
              </w:pPrChange>
            </w:pPr>
            <w:r w:rsidRPr="00016618">
              <w:rPr>
                <w:rFonts w:ascii="Times New Roman" w:hAnsi="Times New Roman"/>
                <w:sz w:val="36"/>
                <w:rPrChange w:id="484" w:author="David Gravett" w:date="2019-12-01T10:21:00Z">
                  <w:rPr>
                    <w:rFonts w:ascii="Times New Roman" w:hAnsi="Times New Roman" w:cs="Times New Roman"/>
                    <w:sz w:val="24"/>
                    <w:szCs w:val="24"/>
                  </w:rPr>
                </w:rPrChange>
              </w:rPr>
              <w:t>0</w:t>
            </w:r>
          </w:p>
        </w:tc>
        <w:tc>
          <w:tcPr>
            <w:tcW w:w="933" w:type="dxa"/>
            <w:tcPrChange w:id="485" w:author="David Gravett" w:date="2019-12-01T10:21:00Z">
              <w:tcPr>
                <w:tcW w:w="432" w:type="dxa"/>
              </w:tcPr>
            </w:tcPrChange>
          </w:tcPr>
          <w:p w14:paraId="2D733D89" w14:textId="77777777" w:rsidR="00A56B62" w:rsidRPr="00016618" w:rsidRDefault="00A56B62">
            <w:pPr>
              <w:jc w:val="center"/>
              <w:rPr>
                <w:rFonts w:ascii="Times New Roman" w:hAnsi="Times New Roman"/>
                <w:sz w:val="36"/>
                <w:rPrChange w:id="486" w:author="David Gravett" w:date="2019-12-01T10:21:00Z">
                  <w:rPr>
                    <w:rFonts w:ascii="Times New Roman" w:hAnsi="Times New Roman" w:cs="Times New Roman"/>
                    <w:sz w:val="24"/>
                    <w:szCs w:val="24"/>
                  </w:rPr>
                </w:rPrChange>
              </w:rPr>
              <w:pPrChange w:id="487" w:author="James Dwyer" w:date="2019-12-01T10:21:00Z">
                <w:pPr/>
              </w:pPrChange>
            </w:pPr>
            <w:r w:rsidRPr="00016618">
              <w:rPr>
                <w:rFonts w:ascii="Times New Roman" w:hAnsi="Times New Roman"/>
                <w:sz w:val="36"/>
                <w:rPrChange w:id="488" w:author="David Gravett" w:date="2019-12-01T10:21:00Z">
                  <w:rPr>
                    <w:rFonts w:ascii="Times New Roman" w:hAnsi="Times New Roman" w:cs="Times New Roman"/>
                    <w:sz w:val="24"/>
                    <w:szCs w:val="24"/>
                  </w:rPr>
                </w:rPrChange>
              </w:rPr>
              <w:t>0</w:t>
            </w:r>
          </w:p>
        </w:tc>
        <w:tc>
          <w:tcPr>
            <w:tcW w:w="933" w:type="dxa"/>
            <w:tcPrChange w:id="489" w:author="David Gravett" w:date="2019-12-01T10:21:00Z">
              <w:tcPr>
                <w:tcW w:w="432" w:type="dxa"/>
              </w:tcPr>
            </w:tcPrChange>
          </w:tcPr>
          <w:p w14:paraId="390C7D46" w14:textId="77777777" w:rsidR="00A56B62" w:rsidRPr="00016618" w:rsidRDefault="00A56B62">
            <w:pPr>
              <w:jc w:val="center"/>
              <w:rPr>
                <w:rFonts w:ascii="Times New Roman" w:hAnsi="Times New Roman"/>
                <w:sz w:val="36"/>
                <w:rPrChange w:id="490" w:author="David Gravett" w:date="2019-12-01T10:21:00Z">
                  <w:rPr>
                    <w:rFonts w:ascii="Times New Roman" w:hAnsi="Times New Roman" w:cs="Times New Roman"/>
                    <w:sz w:val="24"/>
                    <w:szCs w:val="24"/>
                  </w:rPr>
                </w:rPrChange>
              </w:rPr>
              <w:pPrChange w:id="491" w:author="James Dwyer" w:date="2019-12-01T10:21:00Z">
                <w:pPr/>
              </w:pPrChange>
            </w:pPr>
            <w:r w:rsidRPr="00016618">
              <w:rPr>
                <w:rFonts w:ascii="Times New Roman" w:hAnsi="Times New Roman"/>
                <w:sz w:val="36"/>
                <w:rPrChange w:id="492" w:author="David Gravett" w:date="2019-12-01T10:21:00Z">
                  <w:rPr>
                    <w:rFonts w:ascii="Times New Roman" w:hAnsi="Times New Roman" w:cs="Times New Roman"/>
                    <w:sz w:val="24"/>
                    <w:szCs w:val="24"/>
                  </w:rPr>
                </w:rPrChange>
              </w:rPr>
              <w:t>0</w:t>
            </w:r>
          </w:p>
        </w:tc>
      </w:tr>
      <w:tr w:rsidR="00A56B62" w14:paraId="26EEA47A" w14:textId="77777777" w:rsidTr="00BE50C5">
        <w:trPr>
          <w:trHeight w:val="869"/>
          <w:trPrChange w:id="493" w:author="David Gravett" w:date="2019-12-01T10:21:00Z">
            <w:trPr>
              <w:trHeight w:val="432"/>
            </w:trPr>
          </w:trPrChange>
        </w:trPr>
        <w:tc>
          <w:tcPr>
            <w:tcW w:w="933" w:type="dxa"/>
            <w:tcPrChange w:id="494" w:author="David Gravett" w:date="2019-12-01T10:21:00Z">
              <w:tcPr>
                <w:tcW w:w="432" w:type="dxa"/>
              </w:tcPr>
            </w:tcPrChange>
          </w:tcPr>
          <w:p w14:paraId="2C70ECD2" w14:textId="77777777" w:rsidR="00A56B62" w:rsidRPr="00016618" w:rsidRDefault="00A56B62">
            <w:pPr>
              <w:jc w:val="center"/>
              <w:rPr>
                <w:rFonts w:ascii="Times New Roman" w:hAnsi="Times New Roman"/>
                <w:sz w:val="36"/>
                <w:rPrChange w:id="495" w:author="David Gravett" w:date="2019-12-01T10:21:00Z">
                  <w:rPr>
                    <w:rFonts w:ascii="Times New Roman" w:hAnsi="Times New Roman" w:cs="Times New Roman"/>
                    <w:sz w:val="24"/>
                    <w:szCs w:val="24"/>
                  </w:rPr>
                </w:rPrChange>
              </w:rPr>
              <w:pPrChange w:id="496" w:author="James Dwyer" w:date="2019-12-01T10:21:00Z">
                <w:pPr/>
              </w:pPrChange>
            </w:pPr>
            <w:r w:rsidRPr="00016618">
              <w:rPr>
                <w:rFonts w:ascii="Times New Roman" w:hAnsi="Times New Roman"/>
                <w:sz w:val="36"/>
                <w:rPrChange w:id="497" w:author="David Gravett" w:date="2019-12-01T10:21:00Z">
                  <w:rPr>
                    <w:rFonts w:ascii="Times New Roman" w:hAnsi="Times New Roman" w:cs="Times New Roman"/>
                    <w:sz w:val="24"/>
                    <w:szCs w:val="24"/>
                  </w:rPr>
                </w:rPrChange>
              </w:rPr>
              <w:t>0</w:t>
            </w:r>
          </w:p>
        </w:tc>
        <w:tc>
          <w:tcPr>
            <w:tcW w:w="933" w:type="dxa"/>
            <w:tcPrChange w:id="498" w:author="David Gravett" w:date="2019-12-01T10:21:00Z">
              <w:tcPr>
                <w:tcW w:w="432" w:type="dxa"/>
              </w:tcPr>
            </w:tcPrChange>
          </w:tcPr>
          <w:p w14:paraId="033A0C8F" w14:textId="77777777" w:rsidR="00A56B62" w:rsidRPr="00016618" w:rsidRDefault="00A56B62">
            <w:pPr>
              <w:jc w:val="center"/>
              <w:rPr>
                <w:rFonts w:ascii="Times New Roman" w:hAnsi="Times New Roman"/>
                <w:sz w:val="36"/>
                <w:rPrChange w:id="499" w:author="David Gravett" w:date="2019-12-01T10:21:00Z">
                  <w:rPr>
                    <w:rFonts w:ascii="Times New Roman" w:hAnsi="Times New Roman" w:cs="Times New Roman"/>
                    <w:sz w:val="24"/>
                    <w:szCs w:val="24"/>
                  </w:rPr>
                </w:rPrChange>
              </w:rPr>
              <w:pPrChange w:id="500" w:author="James Dwyer" w:date="2019-12-01T10:21:00Z">
                <w:pPr/>
              </w:pPrChange>
            </w:pPr>
            <w:r w:rsidRPr="00016618">
              <w:rPr>
                <w:rFonts w:ascii="Times New Roman" w:hAnsi="Times New Roman"/>
                <w:sz w:val="36"/>
                <w:rPrChange w:id="501" w:author="David Gravett" w:date="2019-12-01T10:21:00Z">
                  <w:rPr>
                    <w:rFonts w:ascii="Times New Roman" w:hAnsi="Times New Roman" w:cs="Times New Roman"/>
                    <w:sz w:val="24"/>
                    <w:szCs w:val="24"/>
                  </w:rPr>
                </w:rPrChange>
              </w:rPr>
              <w:t>0</w:t>
            </w:r>
          </w:p>
        </w:tc>
        <w:tc>
          <w:tcPr>
            <w:tcW w:w="933" w:type="dxa"/>
            <w:tcPrChange w:id="502" w:author="David Gravett" w:date="2019-12-01T10:21:00Z">
              <w:tcPr>
                <w:tcW w:w="432" w:type="dxa"/>
              </w:tcPr>
            </w:tcPrChange>
          </w:tcPr>
          <w:p w14:paraId="65007C60" w14:textId="77777777" w:rsidR="00A56B62" w:rsidRPr="00016618" w:rsidRDefault="00A56B62">
            <w:pPr>
              <w:jc w:val="center"/>
              <w:rPr>
                <w:rFonts w:ascii="Times New Roman" w:hAnsi="Times New Roman"/>
                <w:sz w:val="36"/>
                <w:rPrChange w:id="503" w:author="David Gravett" w:date="2019-12-01T10:21:00Z">
                  <w:rPr>
                    <w:rFonts w:ascii="Times New Roman" w:hAnsi="Times New Roman" w:cs="Times New Roman"/>
                    <w:sz w:val="24"/>
                    <w:szCs w:val="24"/>
                  </w:rPr>
                </w:rPrChange>
              </w:rPr>
              <w:pPrChange w:id="504" w:author="James Dwyer" w:date="2019-12-01T10:21:00Z">
                <w:pPr/>
              </w:pPrChange>
            </w:pPr>
            <w:r w:rsidRPr="00016618">
              <w:rPr>
                <w:rFonts w:ascii="Times New Roman" w:hAnsi="Times New Roman"/>
                <w:sz w:val="36"/>
                <w:rPrChange w:id="505" w:author="David Gravett" w:date="2019-12-01T10:21:00Z">
                  <w:rPr>
                    <w:rFonts w:ascii="Times New Roman" w:hAnsi="Times New Roman" w:cs="Times New Roman"/>
                    <w:sz w:val="24"/>
                    <w:szCs w:val="24"/>
                  </w:rPr>
                </w:rPrChange>
              </w:rPr>
              <w:t>0</w:t>
            </w:r>
          </w:p>
        </w:tc>
        <w:tc>
          <w:tcPr>
            <w:tcW w:w="933" w:type="dxa"/>
            <w:tcPrChange w:id="506" w:author="David Gravett" w:date="2019-12-01T10:21:00Z">
              <w:tcPr>
                <w:tcW w:w="432" w:type="dxa"/>
              </w:tcPr>
            </w:tcPrChange>
          </w:tcPr>
          <w:p w14:paraId="5EB05215" w14:textId="77777777" w:rsidR="00A56B62" w:rsidRPr="00016618" w:rsidRDefault="00A56B62">
            <w:pPr>
              <w:jc w:val="center"/>
              <w:rPr>
                <w:rFonts w:ascii="Times New Roman" w:hAnsi="Times New Roman"/>
                <w:sz w:val="36"/>
                <w:rPrChange w:id="507" w:author="David Gravett" w:date="2019-12-01T10:21:00Z">
                  <w:rPr>
                    <w:rFonts w:ascii="Times New Roman" w:hAnsi="Times New Roman" w:cs="Times New Roman"/>
                    <w:sz w:val="24"/>
                    <w:szCs w:val="24"/>
                  </w:rPr>
                </w:rPrChange>
              </w:rPr>
              <w:pPrChange w:id="508" w:author="James Dwyer" w:date="2019-12-01T10:21:00Z">
                <w:pPr/>
              </w:pPrChange>
            </w:pPr>
            <w:r w:rsidRPr="00016618">
              <w:rPr>
                <w:rFonts w:ascii="Times New Roman" w:hAnsi="Times New Roman"/>
                <w:sz w:val="36"/>
                <w:rPrChange w:id="509" w:author="David Gravett" w:date="2019-12-01T10:21:00Z">
                  <w:rPr>
                    <w:rFonts w:ascii="Times New Roman" w:hAnsi="Times New Roman" w:cs="Times New Roman"/>
                    <w:sz w:val="24"/>
                    <w:szCs w:val="24"/>
                  </w:rPr>
                </w:rPrChange>
              </w:rPr>
              <w:t>0</w:t>
            </w:r>
          </w:p>
        </w:tc>
        <w:tc>
          <w:tcPr>
            <w:tcW w:w="933" w:type="dxa"/>
            <w:tcPrChange w:id="510" w:author="David Gravett" w:date="2019-12-01T10:21:00Z">
              <w:tcPr>
                <w:tcW w:w="432" w:type="dxa"/>
              </w:tcPr>
            </w:tcPrChange>
          </w:tcPr>
          <w:p w14:paraId="2D49CCFE" w14:textId="77777777" w:rsidR="00A56B62" w:rsidRPr="00016618" w:rsidRDefault="00A56B62">
            <w:pPr>
              <w:jc w:val="center"/>
              <w:rPr>
                <w:rFonts w:ascii="Times New Roman" w:hAnsi="Times New Roman"/>
                <w:sz w:val="36"/>
                <w:rPrChange w:id="511" w:author="David Gravett" w:date="2019-12-01T10:21:00Z">
                  <w:rPr>
                    <w:rFonts w:ascii="Times New Roman" w:hAnsi="Times New Roman" w:cs="Times New Roman"/>
                    <w:sz w:val="24"/>
                    <w:szCs w:val="24"/>
                  </w:rPr>
                </w:rPrChange>
              </w:rPr>
              <w:pPrChange w:id="512" w:author="James Dwyer" w:date="2019-12-01T10:21:00Z">
                <w:pPr/>
              </w:pPrChange>
            </w:pPr>
            <w:r w:rsidRPr="00016618">
              <w:rPr>
                <w:rFonts w:ascii="Times New Roman" w:hAnsi="Times New Roman"/>
                <w:sz w:val="36"/>
                <w:rPrChange w:id="513" w:author="David Gravett" w:date="2019-12-01T10:21:00Z">
                  <w:rPr>
                    <w:rFonts w:ascii="Times New Roman" w:hAnsi="Times New Roman" w:cs="Times New Roman"/>
                    <w:sz w:val="24"/>
                    <w:szCs w:val="24"/>
                  </w:rPr>
                </w:rPrChange>
              </w:rPr>
              <w:t>0</w:t>
            </w:r>
          </w:p>
        </w:tc>
        <w:tc>
          <w:tcPr>
            <w:tcW w:w="933" w:type="dxa"/>
            <w:tcPrChange w:id="514" w:author="David Gravett" w:date="2019-12-01T10:21:00Z">
              <w:tcPr>
                <w:tcW w:w="432" w:type="dxa"/>
              </w:tcPr>
            </w:tcPrChange>
          </w:tcPr>
          <w:p w14:paraId="0349EC31" w14:textId="77777777" w:rsidR="00A56B62" w:rsidRPr="00016618" w:rsidRDefault="00A56B62">
            <w:pPr>
              <w:jc w:val="center"/>
              <w:rPr>
                <w:rFonts w:ascii="Times New Roman" w:hAnsi="Times New Roman"/>
                <w:sz w:val="36"/>
                <w:rPrChange w:id="515" w:author="David Gravett" w:date="2019-12-01T10:21:00Z">
                  <w:rPr>
                    <w:rFonts w:ascii="Times New Roman" w:hAnsi="Times New Roman" w:cs="Times New Roman"/>
                    <w:sz w:val="24"/>
                    <w:szCs w:val="24"/>
                  </w:rPr>
                </w:rPrChange>
              </w:rPr>
              <w:pPrChange w:id="516" w:author="James Dwyer" w:date="2019-12-01T10:21:00Z">
                <w:pPr/>
              </w:pPrChange>
            </w:pPr>
            <w:r w:rsidRPr="00016618">
              <w:rPr>
                <w:rFonts w:ascii="Times New Roman" w:hAnsi="Times New Roman"/>
                <w:sz w:val="36"/>
                <w:rPrChange w:id="517" w:author="David Gravett" w:date="2019-12-01T10:21:00Z">
                  <w:rPr>
                    <w:rFonts w:ascii="Times New Roman" w:hAnsi="Times New Roman" w:cs="Times New Roman"/>
                    <w:sz w:val="24"/>
                    <w:szCs w:val="24"/>
                  </w:rPr>
                </w:rPrChange>
              </w:rPr>
              <w:t>0</w:t>
            </w:r>
          </w:p>
        </w:tc>
        <w:tc>
          <w:tcPr>
            <w:tcW w:w="933" w:type="dxa"/>
            <w:tcPrChange w:id="518" w:author="David Gravett" w:date="2019-12-01T10:21:00Z">
              <w:tcPr>
                <w:tcW w:w="432" w:type="dxa"/>
              </w:tcPr>
            </w:tcPrChange>
          </w:tcPr>
          <w:p w14:paraId="45F6C4F4" w14:textId="77777777" w:rsidR="00A56B62" w:rsidRPr="00016618" w:rsidRDefault="00A56B62">
            <w:pPr>
              <w:jc w:val="center"/>
              <w:rPr>
                <w:rFonts w:ascii="Times New Roman" w:hAnsi="Times New Roman"/>
                <w:sz w:val="36"/>
                <w:rPrChange w:id="519" w:author="David Gravett" w:date="2019-12-01T10:21:00Z">
                  <w:rPr>
                    <w:rFonts w:ascii="Times New Roman" w:hAnsi="Times New Roman" w:cs="Times New Roman"/>
                    <w:sz w:val="24"/>
                    <w:szCs w:val="24"/>
                  </w:rPr>
                </w:rPrChange>
              </w:rPr>
              <w:pPrChange w:id="520" w:author="James Dwyer" w:date="2019-12-01T10:21:00Z">
                <w:pPr/>
              </w:pPrChange>
            </w:pPr>
            <w:r w:rsidRPr="00016618">
              <w:rPr>
                <w:rFonts w:ascii="Times New Roman" w:hAnsi="Times New Roman"/>
                <w:sz w:val="36"/>
                <w:rPrChange w:id="521" w:author="David Gravett" w:date="2019-12-01T10:21:00Z">
                  <w:rPr>
                    <w:rFonts w:ascii="Times New Roman" w:hAnsi="Times New Roman" w:cs="Times New Roman"/>
                    <w:sz w:val="24"/>
                    <w:szCs w:val="24"/>
                  </w:rPr>
                </w:rPrChange>
              </w:rPr>
              <w:t>0</w:t>
            </w:r>
          </w:p>
        </w:tc>
      </w:tr>
      <w:tr w:rsidR="00A56B62" w14:paraId="5E6B6712" w14:textId="77777777" w:rsidTr="00BE50C5">
        <w:trPr>
          <w:trHeight w:val="869"/>
          <w:trPrChange w:id="522" w:author="David Gravett" w:date="2019-12-01T10:21:00Z">
            <w:trPr>
              <w:trHeight w:val="432"/>
            </w:trPr>
          </w:trPrChange>
        </w:trPr>
        <w:tc>
          <w:tcPr>
            <w:tcW w:w="933" w:type="dxa"/>
            <w:tcPrChange w:id="523" w:author="David Gravett" w:date="2019-12-01T10:21:00Z">
              <w:tcPr>
                <w:tcW w:w="432" w:type="dxa"/>
              </w:tcPr>
            </w:tcPrChange>
          </w:tcPr>
          <w:p w14:paraId="2C28B304" w14:textId="77777777" w:rsidR="00A56B62" w:rsidRPr="00016618" w:rsidRDefault="00A56B62">
            <w:pPr>
              <w:jc w:val="center"/>
              <w:rPr>
                <w:rFonts w:ascii="Times New Roman" w:hAnsi="Times New Roman"/>
                <w:sz w:val="36"/>
                <w:rPrChange w:id="524" w:author="David Gravett" w:date="2019-12-01T10:21:00Z">
                  <w:rPr>
                    <w:rFonts w:ascii="Times New Roman" w:hAnsi="Times New Roman" w:cs="Times New Roman"/>
                    <w:sz w:val="24"/>
                    <w:szCs w:val="24"/>
                  </w:rPr>
                </w:rPrChange>
              </w:rPr>
              <w:pPrChange w:id="525" w:author="James Dwyer" w:date="2019-12-01T10:21:00Z">
                <w:pPr/>
              </w:pPrChange>
            </w:pPr>
            <w:r w:rsidRPr="00016618">
              <w:rPr>
                <w:rFonts w:ascii="Times New Roman" w:hAnsi="Times New Roman"/>
                <w:sz w:val="36"/>
                <w:rPrChange w:id="526" w:author="David Gravett" w:date="2019-12-01T10:21:00Z">
                  <w:rPr>
                    <w:rFonts w:ascii="Times New Roman" w:hAnsi="Times New Roman" w:cs="Times New Roman"/>
                    <w:sz w:val="24"/>
                    <w:szCs w:val="24"/>
                  </w:rPr>
                </w:rPrChange>
              </w:rPr>
              <w:t>0</w:t>
            </w:r>
          </w:p>
        </w:tc>
        <w:tc>
          <w:tcPr>
            <w:tcW w:w="933" w:type="dxa"/>
            <w:tcPrChange w:id="527" w:author="David Gravett" w:date="2019-12-01T10:21:00Z">
              <w:tcPr>
                <w:tcW w:w="432" w:type="dxa"/>
              </w:tcPr>
            </w:tcPrChange>
          </w:tcPr>
          <w:p w14:paraId="30685A00" w14:textId="77777777" w:rsidR="00A56B62" w:rsidRPr="00016618" w:rsidRDefault="00A56B62">
            <w:pPr>
              <w:jc w:val="center"/>
              <w:rPr>
                <w:rFonts w:ascii="Times New Roman" w:hAnsi="Times New Roman"/>
                <w:sz w:val="36"/>
                <w:rPrChange w:id="528" w:author="David Gravett" w:date="2019-12-01T10:21:00Z">
                  <w:rPr>
                    <w:rFonts w:ascii="Times New Roman" w:hAnsi="Times New Roman" w:cs="Times New Roman"/>
                    <w:sz w:val="24"/>
                    <w:szCs w:val="24"/>
                  </w:rPr>
                </w:rPrChange>
              </w:rPr>
              <w:pPrChange w:id="529" w:author="James Dwyer" w:date="2019-12-01T10:21:00Z">
                <w:pPr/>
              </w:pPrChange>
            </w:pPr>
            <w:r w:rsidRPr="00016618">
              <w:rPr>
                <w:rFonts w:ascii="Times New Roman" w:hAnsi="Times New Roman"/>
                <w:sz w:val="36"/>
                <w:rPrChange w:id="530" w:author="David Gravett" w:date="2019-12-01T10:21:00Z">
                  <w:rPr>
                    <w:rFonts w:ascii="Times New Roman" w:hAnsi="Times New Roman" w:cs="Times New Roman"/>
                    <w:sz w:val="24"/>
                    <w:szCs w:val="24"/>
                  </w:rPr>
                </w:rPrChange>
              </w:rPr>
              <w:t>0</w:t>
            </w:r>
          </w:p>
        </w:tc>
        <w:tc>
          <w:tcPr>
            <w:tcW w:w="933" w:type="dxa"/>
            <w:tcPrChange w:id="531" w:author="David Gravett" w:date="2019-12-01T10:21:00Z">
              <w:tcPr>
                <w:tcW w:w="432" w:type="dxa"/>
              </w:tcPr>
            </w:tcPrChange>
          </w:tcPr>
          <w:p w14:paraId="2E5178A9" w14:textId="77777777" w:rsidR="00A56B62" w:rsidRPr="00016618" w:rsidRDefault="00A56B62">
            <w:pPr>
              <w:jc w:val="center"/>
              <w:rPr>
                <w:rFonts w:ascii="Times New Roman" w:hAnsi="Times New Roman"/>
                <w:sz w:val="36"/>
                <w:rPrChange w:id="532" w:author="David Gravett" w:date="2019-12-01T10:21:00Z">
                  <w:rPr>
                    <w:rFonts w:ascii="Times New Roman" w:hAnsi="Times New Roman" w:cs="Times New Roman"/>
                    <w:sz w:val="24"/>
                    <w:szCs w:val="24"/>
                  </w:rPr>
                </w:rPrChange>
              </w:rPr>
              <w:pPrChange w:id="533" w:author="James Dwyer" w:date="2019-12-01T10:21:00Z">
                <w:pPr/>
              </w:pPrChange>
            </w:pPr>
            <w:r w:rsidRPr="00016618">
              <w:rPr>
                <w:rFonts w:ascii="Times New Roman" w:hAnsi="Times New Roman"/>
                <w:sz w:val="36"/>
                <w:rPrChange w:id="534" w:author="David Gravett" w:date="2019-12-01T10:21:00Z">
                  <w:rPr>
                    <w:rFonts w:ascii="Times New Roman" w:hAnsi="Times New Roman" w:cs="Times New Roman"/>
                    <w:sz w:val="24"/>
                    <w:szCs w:val="24"/>
                  </w:rPr>
                </w:rPrChange>
              </w:rPr>
              <w:t>0</w:t>
            </w:r>
          </w:p>
        </w:tc>
        <w:tc>
          <w:tcPr>
            <w:tcW w:w="933" w:type="dxa"/>
            <w:tcPrChange w:id="535" w:author="David Gravett" w:date="2019-12-01T10:21:00Z">
              <w:tcPr>
                <w:tcW w:w="432" w:type="dxa"/>
              </w:tcPr>
            </w:tcPrChange>
          </w:tcPr>
          <w:p w14:paraId="068EA9E3" w14:textId="77777777" w:rsidR="00A56B62" w:rsidRPr="00016618" w:rsidRDefault="00A56B62">
            <w:pPr>
              <w:jc w:val="center"/>
              <w:rPr>
                <w:rFonts w:ascii="Times New Roman" w:hAnsi="Times New Roman"/>
                <w:sz w:val="36"/>
                <w:rPrChange w:id="536" w:author="David Gravett" w:date="2019-12-01T10:21:00Z">
                  <w:rPr>
                    <w:rFonts w:ascii="Times New Roman" w:hAnsi="Times New Roman" w:cs="Times New Roman"/>
                    <w:sz w:val="24"/>
                    <w:szCs w:val="24"/>
                  </w:rPr>
                </w:rPrChange>
              </w:rPr>
              <w:pPrChange w:id="537" w:author="James Dwyer" w:date="2019-12-01T10:21:00Z">
                <w:pPr/>
              </w:pPrChange>
            </w:pPr>
            <w:r w:rsidRPr="00016618">
              <w:rPr>
                <w:rFonts w:ascii="Times New Roman" w:hAnsi="Times New Roman"/>
                <w:sz w:val="36"/>
                <w:rPrChange w:id="538" w:author="David Gravett" w:date="2019-12-01T10:21:00Z">
                  <w:rPr>
                    <w:rFonts w:ascii="Times New Roman" w:hAnsi="Times New Roman" w:cs="Times New Roman"/>
                    <w:sz w:val="24"/>
                    <w:szCs w:val="24"/>
                  </w:rPr>
                </w:rPrChange>
              </w:rPr>
              <w:t>0</w:t>
            </w:r>
          </w:p>
        </w:tc>
        <w:tc>
          <w:tcPr>
            <w:tcW w:w="933" w:type="dxa"/>
            <w:tcPrChange w:id="539" w:author="David Gravett" w:date="2019-12-01T10:21:00Z">
              <w:tcPr>
                <w:tcW w:w="432" w:type="dxa"/>
              </w:tcPr>
            </w:tcPrChange>
          </w:tcPr>
          <w:p w14:paraId="2A182FAD" w14:textId="77777777" w:rsidR="00A56B62" w:rsidRPr="00016618" w:rsidRDefault="00A56B62">
            <w:pPr>
              <w:jc w:val="center"/>
              <w:rPr>
                <w:rFonts w:ascii="Times New Roman" w:hAnsi="Times New Roman"/>
                <w:sz w:val="36"/>
                <w:rPrChange w:id="540" w:author="David Gravett" w:date="2019-12-01T10:21:00Z">
                  <w:rPr>
                    <w:rFonts w:ascii="Times New Roman" w:hAnsi="Times New Roman" w:cs="Times New Roman"/>
                    <w:sz w:val="24"/>
                    <w:szCs w:val="24"/>
                  </w:rPr>
                </w:rPrChange>
              </w:rPr>
              <w:pPrChange w:id="541" w:author="James Dwyer" w:date="2019-12-01T10:21:00Z">
                <w:pPr/>
              </w:pPrChange>
            </w:pPr>
            <w:r w:rsidRPr="00016618">
              <w:rPr>
                <w:rFonts w:ascii="Times New Roman" w:hAnsi="Times New Roman"/>
                <w:sz w:val="36"/>
                <w:rPrChange w:id="542" w:author="David Gravett" w:date="2019-12-01T10:21:00Z">
                  <w:rPr>
                    <w:rFonts w:ascii="Times New Roman" w:hAnsi="Times New Roman" w:cs="Times New Roman"/>
                    <w:sz w:val="24"/>
                    <w:szCs w:val="24"/>
                  </w:rPr>
                </w:rPrChange>
              </w:rPr>
              <w:t>0</w:t>
            </w:r>
          </w:p>
        </w:tc>
        <w:tc>
          <w:tcPr>
            <w:tcW w:w="933" w:type="dxa"/>
            <w:tcPrChange w:id="543" w:author="David Gravett" w:date="2019-12-01T10:21:00Z">
              <w:tcPr>
                <w:tcW w:w="432" w:type="dxa"/>
              </w:tcPr>
            </w:tcPrChange>
          </w:tcPr>
          <w:p w14:paraId="7CE9BAE3" w14:textId="77777777" w:rsidR="00A56B62" w:rsidRPr="00016618" w:rsidRDefault="00A56B62">
            <w:pPr>
              <w:jc w:val="center"/>
              <w:rPr>
                <w:rFonts w:ascii="Times New Roman" w:hAnsi="Times New Roman"/>
                <w:sz w:val="36"/>
                <w:rPrChange w:id="544" w:author="David Gravett" w:date="2019-12-01T10:21:00Z">
                  <w:rPr>
                    <w:rFonts w:ascii="Times New Roman" w:hAnsi="Times New Roman" w:cs="Times New Roman"/>
                    <w:sz w:val="24"/>
                    <w:szCs w:val="24"/>
                  </w:rPr>
                </w:rPrChange>
              </w:rPr>
              <w:pPrChange w:id="545" w:author="James Dwyer" w:date="2019-12-01T10:21:00Z">
                <w:pPr/>
              </w:pPrChange>
            </w:pPr>
            <w:r w:rsidRPr="00016618">
              <w:rPr>
                <w:rFonts w:ascii="Times New Roman" w:hAnsi="Times New Roman"/>
                <w:sz w:val="36"/>
                <w:rPrChange w:id="546" w:author="David Gravett" w:date="2019-12-01T10:21:00Z">
                  <w:rPr>
                    <w:rFonts w:ascii="Times New Roman" w:hAnsi="Times New Roman" w:cs="Times New Roman"/>
                    <w:sz w:val="24"/>
                    <w:szCs w:val="24"/>
                  </w:rPr>
                </w:rPrChange>
              </w:rPr>
              <w:t>0</w:t>
            </w:r>
          </w:p>
        </w:tc>
        <w:tc>
          <w:tcPr>
            <w:tcW w:w="933" w:type="dxa"/>
            <w:tcPrChange w:id="547" w:author="David Gravett" w:date="2019-12-01T10:21:00Z">
              <w:tcPr>
                <w:tcW w:w="432" w:type="dxa"/>
              </w:tcPr>
            </w:tcPrChange>
          </w:tcPr>
          <w:p w14:paraId="2DB39BC4" w14:textId="77777777" w:rsidR="00A56B62" w:rsidRPr="00016618" w:rsidRDefault="00A56B62">
            <w:pPr>
              <w:jc w:val="center"/>
              <w:rPr>
                <w:rFonts w:ascii="Times New Roman" w:hAnsi="Times New Roman"/>
                <w:sz w:val="36"/>
                <w:rPrChange w:id="548" w:author="David Gravett" w:date="2019-12-01T10:21:00Z">
                  <w:rPr>
                    <w:rFonts w:ascii="Times New Roman" w:hAnsi="Times New Roman" w:cs="Times New Roman"/>
                    <w:sz w:val="24"/>
                    <w:szCs w:val="24"/>
                  </w:rPr>
                </w:rPrChange>
              </w:rPr>
              <w:pPrChange w:id="549" w:author="James Dwyer" w:date="2019-12-01T10:21:00Z">
                <w:pPr/>
              </w:pPrChange>
            </w:pPr>
            <w:r w:rsidRPr="00016618">
              <w:rPr>
                <w:rFonts w:ascii="Times New Roman" w:hAnsi="Times New Roman"/>
                <w:sz w:val="36"/>
                <w:rPrChange w:id="550" w:author="David Gravett" w:date="2019-12-01T10:21:00Z">
                  <w:rPr>
                    <w:rFonts w:ascii="Times New Roman" w:hAnsi="Times New Roman" w:cs="Times New Roman"/>
                    <w:sz w:val="24"/>
                    <w:szCs w:val="24"/>
                  </w:rPr>
                </w:rPrChange>
              </w:rPr>
              <w:t>0</w:t>
            </w:r>
          </w:p>
        </w:tc>
      </w:tr>
      <w:tr w:rsidR="00A56B62" w14:paraId="4B9CA44C" w14:textId="77777777" w:rsidTr="00BE50C5">
        <w:trPr>
          <w:trHeight w:val="869"/>
          <w:trPrChange w:id="551" w:author="David Gravett" w:date="2019-12-01T10:21:00Z">
            <w:trPr>
              <w:trHeight w:val="432"/>
            </w:trPr>
          </w:trPrChange>
        </w:trPr>
        <w:tc>
          <w:tcPr>
            <w:tcW w:w="933" w:type="dxa"/>
            <w:tcPrChange w:id="552" w:author="David Gravett" w:date="2019-12-01T10:21:00Z">
              <w:tcPr>
                <w:tcW w:w="432" w:type="dxa"/>
              </w:tcPr>
            </w:tcPrChange>
          </w:tcPr>
          <w:p w14:paraId="595E1892" w14:textId="77777777" w:rsidR="00A56B62" w:rsidRPr="00016618" w:rsidRDefault="00A56B62">
            <w:pPr>
              <w:jc w:val="center"/>
              <w:rPr>
                <w:rFonts w:ascii="Times New Roman" w:hAnsi="Times New Roman"/>
                <w:sz w:val="36"/>
                <w:rPrChange w:id="553" w:author="David Gravett" w:date="2019-12-01T10:21:00Z">
                  <w:rPr>
                    <w:rFonts w:ascii="Times New Roman" w:hAnsi="Times New Roman" w:cs="Times New Roman"/>
                    <w:sz w:val="24"/>
                    <w:szCs w:val="24"/>
                  </w:rPr>
                </w:rPrChange>
              </w:rPr>
              <w:pPrChange w:id="554" w:author="James Dwyer" w:date="2019-12-01T10:21:00Z">
                <w:pPr/>
              </w:pPrChange>
            </w:pPr>
            <w:r w:rsidRPr="00016618">
              <w:rPr>
                <w:rFonts w:ascii="Times New Roman" w:hAnsi="Times New Roman"/>
                <w:sz w:val="36"/>
                <w:rPrChange w:id="555" w:author="David Gravett" w:date="2019-12-01T10:21:00Z">
                  <w:rPr>
                    <w:rFonts w:ascii="Times New Roman" w:hAnsi="Times New Roman" w:cs="Times New Roman"/>
                    <w:sz w:val="24"/>
                    <w:szCs w:val="24"/>
                  </w:rPr>
                </w:rPrChange>
              </w:rPr>
              <w:t>0</w:t>
            </w:r>
          </w:p>
        </w:tc>
        <w:tc>
          <w:tcPr>
            <w:tcW w:w="933" w:type="dxa"/>
            <w:tcPrChange w:id="556" w:author="David Gravett" w:date="2019-12-01T10:21:00Z">
              <w:tcPr>
                <w:tcW w:w="432" w:type="dxa"/>
              </w:tcPr>
            </w:tcPrChange>
          </w:tcPr>
          <w:p w14:paraId="09E17C9F" w14:textId="77777777" w:rsidR="00A56B62" w:rsidRPr="00016618" w:rsidRDefault="00A56B62">
            <w:pPr>
              <w:jc w:val="center"/>
              <w:rPr>
                <w:rFonts w:ascii="Times New Roman" w:hAnsi="Times New Roman"/>
                <w:sz w:val="36"/>
                <w:rPrChange w:id="557" w:author="David Gravett" w:date="2019-12-01T10:21:00Z">
                  <w:rPr>
                    <w:rFonts w:ascii="Times New Roman" w:hAnsi="Times New Roman" w:cs="Times New Roman"/>
                    <w:sz w:val="24"/>
                    <w:szCs w:val="24"/>
                  </w:rPr>
                </w:rPrChange>
              </w:rPr>
              <w:pPrChange w:id="558" w:author="James Dwyer" w:date="2019-12-01T10:21:00Z">
                <w:pPr/>
              </w:pPrChange>
            </w:pPr>
            <w:r w:rsidRPr="00016618">
              <w:rPr>
                <w:rFonts w:ascii="Times New Roman" w:hAnsi="Times New Roman"/>
                <w:sz w:val="36"/>
                <w:rPrChange w:id="559" w:author="David Gravett" w:date="2019-12-01T10:21:00Z">
                  <w:rPr>
                    <w:rFonts w:ascii="Times New Roman" w:hAnsi="Times New Roman" w:cs="Times New Roman"/>
                    <w:sz w:val="24"/>
                    <w:szCs w:val="24"/>
                  </w:rPr>
                </w:rPrChange>
              </w:rPr>
              <w:t>0</w:t>
            </w:r>
          </w:p>
        </w:tc>
        <w:tc>
          <w:tcPr>
            <w:tcW w:w="933" w:type="dxa"/>
            <w:tcPrChange w:id="560" w:author="David Gravett" w:date="2019-12-01T10:21:00Z">
              <w:tcPr>
                <w:tcW w:w="432" w:type="dxa"/>
              </w:tcPr>
            </w:tcPrChange>
          </w:tcPr>
          <w:p w14:paraId="2A76A299" w14:textId="77777777" w:rsidR="00A56B62" w:rsidRPr="00016618" w:rsidRDefault="00A56B62">
            <w:pPr>
              <w:jc w:val="center"/>
              <w:rPr>
                <w:rFonts w:ascii="Times New Roman" w:hAnsi="Times New Roman"/>
                <w:sz w:val="36"/>
                <w:rPrChange w:id="561" w:author="David Gravett" w:date="2019-12-01T10:21:00Z">
                  <w:rPr>
                    <w:rFonts w:ascii="Times New Roman" w:hAnsi="Times New Roman" w:cs="Times New Roman"/>
                    <w:sz w:val="24"/>
                    <w:szCs w:val="24"/>
                  </w:rPr>
                </w:rPrChange>
              </w:rPr>
              <w:pPrChange w:id="562" w:author="James Dwyer" w:date="2019-12-01T10:21:00Z">
                <w:pPr/>
              </w:pPrChange>
            </w:pPr>
            <w:r w:rsidRPr="00016618">
              <w:rPr>
                <w:rFonts w:ascii="Times New Roman" w:hAnsi="Times New Roman"/>
                <w:sz w:val="36"/>
                <w:rPrChange w:id="563" w:author="David Gravett" w:date="2019-12-01T10:21:00Z">
                  <w:rPr>
                    <w:rFonts w:ascii="Times New Roman" w:hAnsi="Times New Roman" w:cs="Times New Roman"/>
                    <w:sz w:val="24"/>
                    <w:szCs w:val="24"/>
                  </w:rPr>
                </w:rPrChange>
              </w:rPr>
              <w:t>0</w:t>
            </w:r>
          </w:p>
        </w:tc>
        <w:tc>
          <w:tcPr>
            <w:tcW w:w="933" w:type="dxa"/>
            <w:tcPrChange w:id="564" w:author="David Gravett" w:date="2019-12-01T10:21:00Z">
              <w:tcPr>
                <w:tcW w:w="432" w:type="dxa"/>
              </w:tcPr>
            </w:tcPrChange>
          </w:tcPr>
          <w:p w14:paraId="2448A252" w14:textId="77777777" w:rsidR="00A56B62" w:rsidRPr="00016618" w:rsidRDefault="00A56B62">
            <w:pPr>
              <w:jc w:val="center"/>
              <w:rPr>
                <w:rFonts w:ascii="Times New Roman" w:hAnsi="Times New Roman"/>
                <w:sz w:val="36"/>
                <w:rPrChange w:id="565" w:author="David Gravett" w:date="2019-12-01T10:21:00Z">
                  <w:rPr>
                    <w:rFonts w:ascii="Times New Roman" w:hAnsi="Times New Roman" w:cs="Times New Roman"/>
                    <w:sz w:val="24"/>
                    <w:szCs w:val="24"/>
                  </w:rPr>
                </w:rPrChange>
              </w:rPr>
              <w:pPrChange w:id="566" w:author="James Dwyer" w:date="2019-12-01T10:21:00Z">
                <w:pPr/>
              </w:pPrChange>
            </w:pPr>
            <w:r w:rsidRPr="00016618">
              <w:rPr>
                <w:rFonts w:ascii="Times New Roman" w:hAnsi="Times New Roman"/>
                <w:sz w:val="36"/>
                <w:rPrChange w:id="567" w:author="David Gravett" w:date="2019-12-01T10:21:00Z">
                  <w:rPr>
                    <w:rFonts w:ascii="Times New Roman" w:hAnsi="Times New Roman" w:cs="Times New Roman"/>
                    <w:sz w:val="24"/>
                    <w:szCs w:val="24"/>
                  </w:rPr>
                </w:rPrChange>
              </w:rPr>
              <w:t>0</w:t>
            </w:r>
          </w:p>
        </w:tc>
        <w:tc>
          <w:tcPr>
            <w:tcW w:w="933" w:type="dxa"/>
            <w:tcPrChange w:id="568" w:author="David Gravett" w:date="2019-12-01T10:21:00Z">
              <w:tcPr>
                <w:tcW w:w="432" w:type="dxa"/>
              </w:tcPr>
            </w:tcPrChange>
          </w:tcPr>
          <w:p w14:paraId="1187FC5C" w14:textId="77777777" w:rsidR="00A56B62" w:rsidRPr="00016618" w:rsidRDefault="00A56B62">
            <w:pPr>
              <w:jc w:val="center"/>
              <w:rPr>
                <w:rFonts w:ascii="Times New Roman" w:hAnsi="Times New Roman"/>
                <w:sz w:val="36"/>
                <w:rPrChange w:id="569" w:author="David Gravett" w:date="2019-12-01T10:21:00Z">
                  <w:rPr>
                    <w:rFonts w:ascii="Times New Roman" w:hAnsi="Times New Roman" w:cs="Times New Roman"/>
                    <w:sz w:val="24"/>
                    <w:szCs w:val="24"/>
                  </w:rPr>
                </w:rPrChange>
              </w:rPr>
              <w:pPrChange w:id="570" w:author="James Dwyer" w:date="2019-12-01T10:21:00Z">
                <w:pPr/>
              </w:pPrChange>
            </w:pPr>
            <w:r w:rsidRPr="00016618">
              <w:rPr>
                <w:rFonts w:ascii="Times New Roman" w:hAnsi="Times New Roman"/>
                <w:sz w:val="36"/>
                <w:rPrChange w:id="571" w:author="David Gravett" w:date="2019-12-01T10:21:00Z">
                  <w:rPr>
                    <w:rFonts w:ascii="Times New Roman" w:hAnsi="Times New Roman" w:cs="Times New Roman"/>
                    <w:sz w:val="24"/>
                    <w:szCs w:val="24"/>
                  </w:rPr>
                </w:rPrChange>
              </w:rPr>
              <w:t>0</w:t>
            </w:r>
          </w:p>
        </w:tc>
        <w:tc>
          <w:tcPr>
            <w:tcW w:w="933" w:type="dxa"/>
            <w:tcPrChange w:id="572" w:author="David Gravett" w:date="2019-12-01T10:21:00Z">
              <w:tcPr>
                <w:tcW w:w="432" w:type="dxa"/>
              </w:tcPr>
            </w:tcPrChange>
          </w:tcPr>
          <w:p w14:paraId="28E8FD5C" w14:textId="77777777" w:rsidR="00A56B62" w:rsidRPr="00016618" w:rsidRDefault="00A56B62">
            <w:pPr>
              <w:jc w:val="center"/>
              <w:rPr>
                <w:rFonts w:ascii="Times New Roman" w:hAnsi="Times New Roman"/>
                <w:sz w:val="36"/>
                <w:rPrChange w:id="573" w:author="David Gravett" w:date="2019-12-01T10:21:00Z">
                  <w:rPr>
                    <w:rFonts w:ascii="Times New Roman" w:hAnsi="Times New Roman" w:cs="Times New Roman"/>
                    <w:sz w:val="24"/>
                    <w:szCs w:val="24"/>
                  </w:rPr>
                </w:rPrChange>
              </w:rPr>
              <w:pPrChange w:id="574" w:author="James Dwyer" w:date="2019-12-01T10:21:00Z">
                <w:pPr/>
              </w:pPrChange>
            </w:pPr>
            <w:r w:rsidRPr="00016618">
              <w:rPr>
                <w:rFonts w:ascii="Times New Roman" w:hAnsi="Times New Roman"/>
                <w:sz w:val="36"/>
                <w:rPrChange w:id="575" w:author="David Gravett" w:date="2019-12-01T10:21:00Z">
                  <w:rPr>
                    <w:rFonts w:ascii="Times New Roman" w:hAnsi="Times New Roman" w:cs="Times New Roman"/>
                    <w:sz w:val="24"/>
                    <w:szCs w:val="24"/>
                  </w:rPr>
                </w:rPrChange>
              </w:rPr>
              <w:t>0</w:t>
            </w:r>
          </w:p>
        </w:tc>
        <w:tc>
          <w:tcPr>
            <w:tcW w:w="933" w:type="dxa"/>
            <w:tcPrChange w:id="576" w:author="David Gravett" w:date="2019-12-01T10:21:00Z">
              <w:tcPr>
                <w:tcW w:w="432" w:type="dxa"/>
              </w:tcPr>
            </w:tcPrChange>
          </w:tcPr>
          <w:p w14:paraId="0D4C8525" w14:textId="77777777" w:rsidR="00A56B62" w:rsidRPr="00016618" w:rsidRDefault="00A56B62">
            <w:pPr>
              <w:jc w:val="center"/>
              <w:rPr>
                <w:rFonts w:ascii="Times New Roman" w:hAnsi="Times New Roman"/>
                <w:sz w:val="36"/>
                <w:rPrChange w:id="577" w:author="David Gravett" w:date="2019-12-01T10:21:00Z">
                  <w:rPr>
                    <w:rFonts w:ascii="Times New Roman" w:hAnsi="Times New Roman" w:cs="Times New Roman"/>
                    <w:sz w:val="24"/>
                    <w:szCs w:val="24"/>
                  </w:rPr>
                </w:rPrChange>
              </w:rPr>
              <w:pPrChange w:id="578" w:author="James Dwyer" w:date="2019-12-01T10:21:00Z">
                <w:pPr/>
              </w:pPrChange>
            </w:pPr>
            <w:r w:rsidRPr="00016618">
              <w:rPr>
                <w:rFonts w:ascii="Times New Roman" w:hAnsi="Times New Roman"/>
                <w:sz w:val="36"/>
                <w:rPrChange w:id="579" w:author="David Gravett" w:date="2019-12-01T10:21:00Z">
                  <w:rPr>
                    <w:rFonts w:ascii="Times New Roman" w:hAnsi="Times New Roman" w:cs="Times New Roman"/>
                    <w:sz w:val="24"/>
                    <w:szCs w:val="24"/>
                  </w:rPr>
                </w:rPrChange>
              </w:rPr>
              <w:t>0</w:t>
            </w:r>
          </w:p>
        </w:tc>
      </w:tr>
    </w:tbl>
    <w:p w14:paraId="0D9F1C26" w14:textId="77777777" w:rsidR="00945C60" w:rsidRDefault="00016618" w:rsidP="00F62130">
      <w:pPr>
        <w:spacing w:line="288" w:lineRule="auto"/>
        <w:rPr>
          <w:rFonts w:ascii="Times New Roman" w:hAnsi="Times New Roman" w:cs="Times New Roman"/>
          <w:sz w:val="24"/>
          <w:szCs w:val="24"/>
          <w:lang w:val="en-US"/>
        </w:rPr>
      </w:pPr>
      <w:ins w:id="580" w:author="David Gravett" w:date="2019-12-01T10:21:00Z">
        <w:r>
          <w:rPr>
            <w:noProof/>
          </w:rPr>
          <mc:AlternateContent>
            <mc:Choice Requires="wps">
              <w:drawing>
                <wp:anchor distT="0" distB="0" distL="114300" distR="114300" simplePos="0" relativeHeight="251691520" behindDoc="0" locked="0" layoutInCell="1" allowOverlap="1" wp14:anchorId="052684D7" wp14:editId="1D72FFE7">
                  <wp:simplePos x="0" y="0"/>
                  <wp:positionH relativeFrom="margin">
                    <wp:posOffset>1276350</wp:posOffset>
                  </wp:positionH>
                  <wp:positionV relativeFrom="paragraph">
                    <wp:posOffset>46990</wp:posOffset>
                  </wp:positionV>
                  <wp:extent cx="3381375" cy="1524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62AFB62" w14:textId="50F4B341" w:rsidR="00825D74" w:rsidRPr="00D103E4" w:rsidRDefault="00825D74" w:rsidP="00016618">
                              <w:pPr>
                                <w:pStyle w:val="Caption"/>
                                <w:jc w:val="center"/>
                                <w:rPr>
                                  <w:ins w:id="581" w:author="David Gravett" w:date="2019-12-01T10:21:00Z"/>
                                  <w:rFonts w:ascii="Arial" w:eastAsia="Arial" w:hAnsi="Arial" w:cs="Arial"/>
                                  <w:noProof/>
                                  <w:lang w:val="en"/>
                                </w:rPr>
                              </w:pPr>
                              <w:ins w:id="582" w:author="David Gravett" w:date="2019-12-01T10:21:00Z">
                                <w:r>
                                  <w:t>Table 2: Initial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684D7" id="Text Box 44" o:spid="_x0000_s1060" type="#_x0000_t202" style="position:absolute;margin-left:100.5pt;margin-top:3.7pt;width:266.25pt;height:12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" stroked="f">
                  <v:textbox inset="0,0,0,0">
                    <w:txbxContent>
                      <w:p w14:paraId="262AFB62" w14:textId="50F4B341" w:rsidR="00825D74" w:rsidRPr="00D103E4" w:rsidRDefault="00825D74" w:rsidP="00016618">
                        <w:pPr>
                          <w:pStyle w:val="Caption"/>
                          <w:jc w:val="center"/>
                          <w:rPr>
                            <w:ins w:id="583" w:author="David Gravett" w:date="2019-12-01T10:21:00Z"/>
                            <w:rFonts w:ascii="Arial" w:eastAsia="Arial" w:hAnsi="Arial" w:cs="Arial"/>
                            <w:noProof/>
                            <w:lang w:val="en"/>
                          </w:rPr>
                        </w:pPr>
                        <w:ins w:id="584" w:author="David Gravett" w:date="2019-12-01T10:21:00Z">
                          <w:r>
                            <w:t>Table 2: Initial Node Added</w:t>
                          </w:r>
                        </w:ins>
                      </w:p>
                    </w:txbxContent>
                  </v:textbox>
                  <w10:wrap anchorx="margin"/>
                </v:shape>
              </w:pict>
            </mc:Fallback>
          </mc:AlternateContent>
        </w:r>
      </w:ins>
      <w:r w:rsidR="00A56B62">
        <w:rPr>
          <w:rFonts w:ascii="Times New Roman" w:hAnsi="Times New Roman" w:cs="Times New Roman"/>
          <w:sz w:val="24"/>
          <w:szCs w:val="24"/>
          <w:lang w:val="en-US"/>
        </w:rPr>
        <w:tab/>
      </w:r>
    </w:p>
    <w:p w14:paraId="316A6495" w14:textId="77777777" w:rsidR="005F2D99" w:rsidRDefault="00A56B62" w:rsidP="005F2D99">
      <w:pPr>
        <w:spacing w:line="288" w:lineRule="auto"/>
        <w:jc w:val="both"/>
        <w:rPr>
          <w:del w:id="585" w:author="David Gravett" w:date="2019-12-01T10:21:00Z"/>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14:paraId="250C4CDF" w14:textId="63EDBE88" w:rsidR="005F2D99" w:rsidRPr="00016618" w:rsidRDefault="005F2D99">
      <w:pPr>
        <w:pStyle w:val="TOCHeading"/>
        <w:jc w:val="both"/>
        <w:rPr>
          <w:moveFrom w:id="586" w:author="David Gravett" w:date="2019-12-01T10:21:00Z"/>
          <w:sz w:val="40"/>
          <w:rPrChange w:id="587" w:author="David Gravett" w:date="2019-12-01T10:21:00Z">
            <w:rPr>
              <w:moveFrom w:id="588" w:author="David Gravett" w:date="2019-12-01T10:21:00Z"/>
              <w:rFonts w:asciiTheme="majorHAnsi" w:hAnsiTheme="majorHAnsi" w:cstheme="majorHAnsi"/>
              <w:color w:val="1F3864" w:themeColor="accent1" w:themeShade="80"/>
              <w:sz w:val="24"/>
              <w:szCs w:val="24"/>
              <w:lang w:val="en-US"/>
            </w:rPr>
          </w:rPrChange>
        </w:rPr>
        <w:pPrChange w:id="589" w:author="David Gravett" w:date="2019-12-01T10:21:00Z">
          <w:pPr>
            <w:spacing w:line="288" w:lineRule="auto"/>
            <w:jc w:val="both"/>
          </w:pPr>
        </w:pPrChange>
      </w:pPr>
      <w:moveFromRangeStart w:id="590" w:author="David Gravett" w:date="2019-12-01T10:21:00Z" w:name="move26088125"/>
      <w:moveFrom w:id="591" w:author="David Gravett" w:date="2019-12-01T10:21:00Z">
        <w:r>
          <w:rPr>
            <w:sz w:val="40"/>
            <w:rPrChange w:id="592" w:author="David Gravett" w:date="2019-12-01T10:21:00Z">
              <w:rPr>
                <w:rFonts w:asciiTheme="majorHAnsi" w:hAnsiTheme="majorHAnsi" w:cstheme="majorHAnsi"/>
                <w:color w:val="1F3864" w:themeColor="accent1" w:themeShade="80"/>
                <w:sz w:val="40"/>
                <w:szCs w:val="40"/>
              </w:rPr>
            </w:rPrChange>
          </w:rPr>
          <w:t>Procedurally Generated Game Board</w:t>
        </w:r>
      </w:moveFrom>
    </w:p>
    <w:moveFromRangeEnd w:id="590"/>
    <w:p w14:paraId="1C066EB7" w14:textId="59A188DC"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DD2168E" w:rsidR="00E246B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so using a base weight factor of 1, </w:t>
      </w:r>
      <w:ins w:id="593" w:author="David Gravett" w:date="2019-12-01T10:21:00Z">
        <w:r w:rsidR="00BE50C5">
          <w:rPr>
            <w:rFonts w:ascii="Times New Roman" w:hAnsi="Times New Roman" w:cs="Times New Roman"/>
            <w:sz w:val="24"/>
            <w:szCs w:val="24"/>
            <w:lang w:val="en-US"/>
          </w:rPr>
          <w:t>its</w:t>
        </w:r>
      </w:ins>
      <w:del w:id="594" w:author="David Gravett" w:date="2019-12-01T10:21:00Z">
        <w:r>
          <w:rPr>
            <w:rFonts w:ascii="Times New Roman" w:hAnsi="Times New Roman" w:cs="Times New Roman"/>
            <w:sz w:val="24"/>
            <w:szCs w:val="24"/>
            <w:lang w:val="en-US"/>
          </w:rPr>
          <w:delText>it’s</w:delText>
        </w:r>
      </w:del>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78900F35" w14:textId="41B1B9A2" w:rsidR="00016618" w:rsidRPr="00016618" w:rsidRDefault="00016618" w:rsidP="005F2D99">
      <w:pPr>
        <w:spacing w:line="288" w:lineRule="auto"/>
        <w:jc w:val="both"/>
        <w:rPr>
          <w:ins w:id="595" w:author="David Gravett" w:date="2019-12-01T10:21:00Z"/>
          <w:rFonts w:asciiTheme="majorHAnsi" w:hAnsiTheme="majorHAnsi" w:cstheme="majorHAnsi"/>
          <w:color w:val="1F3864" w:themeColor="accent1" w:themeShade="80"/>
          <w:sz w:val="24"/>
          <w:szCs w:val="24"/>
          <w:lang w:val="en-US"/>
        </w:rPr>
      </w:pPr>
      <w:ins w:id="596"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550B16BE" w14:textId="4CD8FDAF"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3B88F49F" w14:textId="77777777" w:rsidR="005F2D99" w:rsidRDefault="005F2D99"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597"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598">
          <w:tblGrid>
            <w:gridCol w:w="432"/>
            <w:gridCol w:w="432"/>
            <w:gridCol w:w="432"/>
            <w:gridCol w:w="432"/>
            <w:gridCol w:w="432"/>
            <w:gridCol w:w="432"/>
            <w:gridCol w:w="432"/>
          </w:tblGrid>
        </w:tblGridChange>
      </w:tblGrid>
      <w:tr w:rsidR="00E246BB" w14:paraId="0BF6BD74" w14:textId="77777777" w:rsidTr="00BE50C5">
        <w:trPr>
          <w:trHeight w:val="869"/>
          <w:trPrChange w:id="599" w:author="David Gravett" w:date="2019-12-01T10:21:00Z">
            <w:trPr>
              <w:trHeight w:val="432"/>
            </w:trPr>
          </w:trPrChange>
        </w:trPr>
        <w:tc>
          <w:tcPr>
            <w:tcW w:w="933" w:type="dxa"/>
            <w:tcPrChange w:id="600" w:author="David Gravett" w:date="2019-12-01T10:21:00Z">
              <w:tcPr>
                <w:tcW w:w="432" w:type="dxa"/>
              </w:tcPr>
            </w:tcPrChange>
          </w:tcPr>
          <w:p w14:paraId="39C4D10D" w14:textId="77777777" w:rsidR="00E246BB" w:rsidRPr="00016618" w:rsidRDefault="00E246BB">
            <w:pPr>
              <w:jc w:val="center"/>
              <w:rPr>
                <w:rFonts w:ascii="Times New Roman" w:hAnsi="Times New Roman"/>
                <w:sz w:val="36"/>
                <w:rPrChange w:id="601" w:author="David Gravett" w:date="2019-12-01T10:21:00Z">
                  <w:rPr>
                    <w:rFonts w:ascii="Times New Roman" w:hAnsi="Times New Roman" w:cs="Times New Roman"/>
                    <w:sz w:val="24"/>
                    <w:szCs w:val="24"/>
                  </w:rPr>
                </w:rPrChange>
              </w:rPr>
              <w:pPrChange w:id="602" w:author="James Dwyer" w:date="2019-12-01T10:21:00Z">
                <w:pPr/>
              </w:pPrChange>
            </w:pPr>
            <w:r w:rsidRPr="00016618">
              <w:rPr>
                <w:rFonts w:ascii="Times New Roman" w:hAnsi="Times New Roman"/>
                <w:sz w:val="36"/>
                <w:rPrChange w:id="603" w:author="David Gravett" w:date="2019-12-01T10:21:00Z">
                  <w:rPr>
                    <w:rFonts w:ascii="Times New Roman" w:hAnsi="Times New Roman" w:cs="Times New Roman"/>
                    <w:sz w:val="24"/>
                    <w:szCs w:val="24"/>
                  </w:rPr>
                </w:rPrChange>
              </w:rPr>
              <w:t>0</w:t>
            </w:r>
          </w:p>
        </w:tc>
        <w:tc>
          <w:tcPr>
            <w:tcW w:w="933" w:type="dxa"/>
            <w:tcPrChange w:id="604" w:author="David Gravett" w:date="2019-12-01T10:21:00Z">
              <w:tcPr>
                <w:tcW w:w="432" w:type="dxa"/>
              </w:tcPr>
            </w:tcPrChange>
          </w:tcPr>
          <w:p w14:paraId="4E94A541" w14:textId="77777777" w:rsidR="00E246BB" w:rsidRPr="00016618" w:rsidRDefault="00E246BB">
            <w:pPr>
              <w:jc w:val="center"/>
              <w:rPr>
                <w:rFonts w:ascii="Times New Roman" w:hAnsi="Times New Roman"/>
                <w:sz w:val="36"/>
                <w:rPrChange w:id="605" w:author="David Gravett" w:date="2019-12-01T10:21:00Z">
                  <w:rPr>
                    <w:rFonts w:ascii="Times New Roman" w:hAnsi="Times New Roman" w:cs="Times New Roman"/>
                    <w:sz w:val="24"/>
                    <w:szCs w:val="24"/>
                  </w:rPr>
                </w:rPrChange>
              </w:rPr>
              <w:pPrChange w:id="606" w:author="James Dwyer" w:date="2019-12-01T10:21:00Z">
                <w:pPr/>
              </w:pPrChange>
            </w:pPr>
            <w:r w:rsidRPr="00016618">
              <w:rPr>
                <w:rFonts w:ascii="Times New Roman" w:hAnsi="Times New Roman"/>
                <w:sz w:val="36"/>
                <w:rPrChange w:id="607" w:author="David Gravett" w:date="2019-12-01T10:21:00Z">
                  <w:rPr>
                    <w:rFonts w:ascii="Times New Roman" w:hAnsi="Times New Roman" w:cs="Times New Roman"/>
                    <w:sz w:val="24"/>
                    <w:szCs w:val="24"/>
                  </w:rPr>
                </w:rPrChange>
              </w:rPr>
              <w:t>0</w:t>
            </w:r>
          </w:p>
        </w:tc>
        <w:tc>
          <w:tcPr>
            <w:tcW w:w="933" w:type="dxa"/>
            <w:tcPrChange w:id="608" w:author="David Gravett" w:date="2019-12-01T10:21:00Z">
              <w:tcPr>
                <w:tcW w:w="432" w:type="dxa"/>
              </w:tcPr>
            </w:tcPrChange>
          </w:tcPr>
          <w:p w14:paraId="37949E08" w14:textId="77777777" w:rsidR="00E246BB" w:rsidRPr="00016618" w:rsidRDefault="00E246BB">
            <w:pPr>
              <w:jc w:val="center"/>
              <w:rPr>
                <w:rFonts w:ascii="Times New Roman" w:hAnsi="Times New Roman"/>
                <w:sz w:val="36"/>
                <w:rPrChange w:id="609" w:author="David Gravett" w:date="2019-12-01T10:21:00Z">
                  <w:rPr>
                    <w:rFonts w:ascii="Times New Roman" w:hAnsi="Times New Roman" w:cs="Times New Roman"/>
                    <w:sz w:val="24"/>
                    <w:szCs w:val="24"/>
                  </w:rPr>
                </w:rPrChange>
              </w:rPr>
              <w:pPrChange w:id="610" w:author="James Dwyer" w:date="2019-12-01T10:21:00Z">
                <w:pPr/>
              </w:pPrChange>
            </w:pPr>
            <w:r w:rsidRPr="00016618">
              <w:rPr>
                <w:rFonts w:ascii="Times New Roman" w:hAnsi="Times New Roman"/>
                <w:sz w:val="36"/>
                <w:rPrChange w:id="611" w:author="David Gravett" w:date="2019-12-01T10:21:00Z">
                  <w:rPr>
                    <w:rFonts w:ascii="Times New Roman" w:hAnsi="Times New Roman" w:cs="Times New Roman"/>
                    <w:sz w:val="24"/>
                    <w:szCs w:val="24"/>
                  </w:rPr>
                </w:rPrChange>
              </w:rPr>
              <w:t>0</w:t>
            </w:r>
          </w:p>
        </w:tc>
        <w:tc>
          <w:tcPr>
            <w:tcW w:w="933" w:type="dxa"/>
            <w:tcPrChange w:id="612" w:author="David Gravett" w:date="2019-12-01T10:21:00Z">
              <w:tcPr>
                <w:tcW w:w="432" w:type="dxa"/>
              </w:tcPr>
            </w:tcPrChange>
          </w:tcPr>
          <w:p w14:paraId="5B7F7691" w14:textId="77777777" w:rsidR="00E246BB" w:rsidRPr="00016618" w:rsidRDefault="00E246BB">
            <w:pPr>
              <w:jc w:val="center"/>
              <w:rPr>
                <w:rFonts w:ascii="Times New Roman" w:hAnsi="Times New Roman"/>
                <w:sz w:val="36"/>
                <w:rPrChange w:id="613" w:author="David Gravett" w:date="2019-12-01T10:21:00Z">
                  <w:rPr>
                    <w:rFonts w:ascii="Times New Roman" w:hAnsi="Times New Roman" w:cs="Times New Roman"/>
                    <w:sz w:val="24"/>
                    <w:szCs w:val="24"/>
                  </w:rPr>
                </w:rPrChange>
              </w:rPr>
              <w:pPrChange w:id="614" w:author="James Dwyer" w:date="2019-12-01T10:21:00Z">
                <w:pPr/>
              </w:pPrChange>
            </w:pPr>
            <w:r w:rsidRPr="00016618">
              <w:rPr>
                <w:rFonts w:ascii="Times New Roman" w:hAnsi="Times New Roman"/>
                <w:sz w:val="36"/>
                <w:rPrChange w:id="615" w:author="David Gravett" w:date="2019-12-01T10:21:00Z">
                  <w:rPr>
                    <w:rFonts w:ascii="Times New Roman" w:hAnsi="Times New Roman" w:cs="Times New Roman"/>
                    <w:sz w:val="24"/>
                    <w:szCs w:val="24"/>
                  </w:rPr>
                </w:rPrChange>
              </w:rPr>
              <w:t>0</w:t>
            </w:r>
          </w:p>
        </w:tc>
        <w:tc>
          <w:tcPr>
            <w:tcW w:w="933" w:type="dxa"/>
            <w:tcPrChange w:id="616" w:author="David Gravett" w:date="2019-12-01T10:21:00Z">
              <w:tcPr>
                <w:tcW w:w="432" w:type="dxa"/>
              </w:tcPr>
            </w:tcPrChange>
          </w:tcPr>
          <w:p w14:paraId="43F47477" w14:textId="77777777" w:rsidR="00E246BB" w:rsidRPr="00016618" w:rsidRDefault="00E246BB">
            <w:pPr>
              <w:jc w:val="center"/>
              <w:rPr>
                <w:rFonts w:ascii="Times New Roman" w:hAnsi="Times New Roman"/>
                <w:sz w:val="36"/>
                <w:rPrChange w:id="617" w:author="David Gravett" w:date="2019-12-01T10:21:00Z">
                  <w:rPr>
                    <w:rFonts w:ascii="Times New Roman" w:hAnsi="Times New Roman" w:cs="Times New Roman"/>
                    <w:sz w:val="24"/>
                    <w:szCs w:val="24"/>
                  </w:rPr>
                </w:rPrChange>
              </w:rPr>
              <w:pPrChange w:id="618" w:author="James Dwyer" w:date="2019-12-01T10:21:00Z">
                <w:pPr/>
              </w:pPrChange>
            </w:pPr>
            <w:r w:rsidRPr="00016618">
              <w:rPr>
                <w:rFonts w:ascii="Times New Roman" w:hAnsi="Times New Roman"/>
                <w:sz w:val="36"/>
                <w:rPrChange w:id="619" w:author="David Gravett" w:date="2019-12-01T10:21:00Z">
                  <w:rPr>
                    <w:rFonts w:ascii="Times New Roman" w:hAnsi="Times New Roman" w:cs="Times New Roman"/>
                    <w:sz w:val="24"/>
                    <w:szCs w:val="24"/>
                  </w:rPr>
                </w:rPrChange>
              </w:rPr>
              <w:t>0</w:t>
            </w:r>
          </w:p>
        </w:tc>
        <w:tc>
          <w:tcPr>
            <w:tcW w:w="933" w:type="dxa"/>
            <w:tcPrChange w:id="620" w:author="David Gravett" w:date="2019-12-01T10:21:00Z">
              <w:tcPr>
                <w:tcW w:w="432" w:type="dxa"/>
              </w:tcPr>
            </w:tcPrChange>
          </w:tcPr>
          <w:p w14:paraId="1424C044" w14:textId="77777777" w:rsidR="00E246BB" w:rsidRPr="00016618" w:rsidRDefault="00E246BB">
            <w:pPr>
              <w:jc w:val="center"/>
              <w:rPr>
                <w:rFonts w:ascii="Times New Roman" w:hAnsi="Times New Roman"/>
                <w:sz w:val="36"/>
                <w:rPrChange w:id="621" w:author="David Gravett" w:date="2019-12-01T10:21:00Z">
                  <w:rPr>
                    <w:rFonts w:ascii="Times New Roman" w:hAnsi="Times New Roman" w:cs="Times New Roman"/>
                    <w:sz w:val="24"/>
                    <w:szCs w:val="24"/>
                  </w:rPr>
                </w:rPrChange>
              </w:rPr>
              <w:pPrChange w:id="622" w:author="James Dwyer" w:date="2019-12-01T10:21:00Z">
                <w:pPr/>
              </w:pPrChange>
            </w:pPr>
            <w:r w:rsidRPr="00016618">
              <w:rPr>
                <w:rFonts w:ascii="Times New Roman" w:hAnsi="Times New Roman"/>
                <w:sz w:val="36"/>
                <w:rPrChange w:id="623" w:author="David Gravett" w:date="2019-12-01T10:21:00Z">
                  <w:rPr>
                    <w:rFonts w:ascii="Times New Roman" w:hAnsi="Times New Roman" w:cs="Times New Roman"/>
                    <w:sz w:val="24"/>
                    <w:szCs w:val="24"/>
                  </w:rPr>
                </w:rPrChange>
              </w:rPr>
              <w:t>0</w:t>
            </w:r>
          </w:p>
        </w:tc>
        <w:tc>
          <w:tcPr>
            <w:tcW w:w="933" w:type="dxa"/>
            <w:tcPrChange w:id="624" w:author="David Gravett" w:date="2019-12-01T10:21:00Z">
              <w:tcPr>
                <w:tcW w:w="432" w:type="dxa"/>
              </w:tcPr>
            </w:tcPrChange>
          </w:tcPr>
          <w:p w14:paraId="60F0ABAC" w14:textId="77777777" w:rsidR="00E246BB" w:rsidRPr="00016618" w:rsidRDefault="00E246BB">
            <w:pPr>
              <w:jc w:val="center"/>
              <w:rPr>
                <w:rFonts w:ascii="Times New Roman" w:hAnsi="Times New Roman"/>
                <w:sz w:val="36"/>
                <w:rPrChange w:id="625" w:author="David Gravett" w:date="2019-12-01T10:21:00Z">
                  <w:rPr>
                    <w:rFonts w:ascii="Times New Roman" w:hAnsi="Times New Roman" w:cs="Times New Roman"/>
                    <w:sz w:val="24"/>
                    <w:szCs w:val="24"/>
                  </w:rPr>
                </w:rPrChange>
              </w:rPr>
              <w:pPrChange w:id="626" w:author="James Dwyer" w:date="2019-12-01T10:21:00Z">
                <w:pPr/>
              </w:pPrChange>
            </w:pPr>
            <w:r w:rsidRPr="00016618">
              <w:rPr>
                <w:rFonts w:ascii="Times New Roman" w:hAnsi="Times New Roman"/>
                <w:sz w:val="36"/>
                <w:rPrChange w:id="627" w:author="David Gravett" w:date="2019-12-01T10:21:00Z">
                  <w:rPr>
                    <w:rFonts w:ascii="Times New Roman" w:hAnsi="Times New Roman" w:cs="Times New Roman"/>
                    <w:sz w:val="24"/>
                    <w:szCs w:val="24"/>
                  </w:rPr>
                </w:rPrChange>
              </w:rPr>
              <w:t>0</w:t>
            </w:r>
          </w:p>
        </w:tc>
      </w:tr>
      <w:tr w:rsidR="00E246BB" w14:paraId="5C10860C" w14:textId="77777777" w:rsidTr="00BE50C5">
        <w:trPr>
          <w:trHeight w:val="869"/>
          <w:trPrChange w:id="628" w:author="David Gravett" w:date="2019-12-01T10:21:00Z">
            <w:trPr>
              <w:trHeight w:val="432"/>
            </w:trPr>
          </w:trPrChange>
        </w:trPr>
        <w:tc>
          <w:tcPr>
            <w:tcW w:w="933" w:type="dxa"/>
            <w:tcPrChange w:id="629" w:author="David Gravett" w:date="2019-12-01T10:21:00Z">
              <w:tcPr>
                <w:tcW w:w="432" w:type="dxa"/>
              </w:tcPr>
            </w:tcPrChange>
          </w:tcPr>
          <w:p w14:paraId="13CEC80F" w14:textId="77777777" w:rsidR="00E246BB" w:rsidRPr="00016618" w:rsidRDefault="00E246BB">
            <w:pPr>
              <w:jc w:val="center"/>
              <w:rPr>
                <w:rFonts w:ascii="Times New Roman" w:hAnsi="Times New Roman"/>
                <w:sz w:val="36"/>
                <w:rPrChange w:id="630" w:author="David Gravett" w:date="2019-12-01T10:21:00Z">
                  <w:rPr>
                    <w:rFonts w:ascii="Times New Roman" w:hAnsi="Times New Roman" w:cs="Times New Roman"/>
                    <w:sz w:val="24"/>
                    <w:szCs w:val="24"/>
                  </w:rPr>
                </w:rPrChange>
              </w:rPr>
              <w:pPrChange w:id="631" w:author="James Dwyer" w:date="2019-12-01T10:21:00Z">
                <w:pPr/>
              </w:pPrChange>
            </w:pPr>
            <w:r w:rsidRPr="00016618">
              <w:rPr>
                <w:rFonts w:ascii="Times New Roman" w:hAnsi="Times New Roman"/>
                <w:sz w:val="36"/>
                <w:rPrChange w:id="632" w:author="David Gravett" w:date="2019-12-01T10:21:00Z">
                  <w:rPr>
                    <w:rFonts w:ascii="Times New Roman" w:hAnsi="Times New Roman" w:cs="Times New Roman"/>
                    <w:sz w:val="24"/>
                    <w:szCs w:val="24"/>
                  </w:rPr>
                </w:rPrChange>
              </w:rPr>
              <w:t>0</w:t>
            </w:r>
          </w:p>
        </w:tc>
        <w:tc>
          <w:tcPr>
            <w:tcW w:w="933" w:type="dxa"/>
            <w:tcPrChange w:id="633" w:author="David Gravett" w:date="2019-12-01T10:21:00Z">
              <w:tcPr>
                <w:tcW w:w="432" w:type="dxa"/>
              </w:tcPr>
            </w:tcPrChange>
          </w:tcPr>
          <w:p w14:paraId="7EDDB4C6" w14:textId="77777777" w:rsidR="00E246BB" w:rsidRPr="00016618" w:rsidRDefault="00E246BB">
            <w:pPr>
              <w:jc w:val="center"/>
              <w:rPr>
                <w:rFonts w:ascii="Times New Roman" w:hAnsi="Times New Roman"/>
                <w:sz w:val="36"/>
                <w:rPrChange w:id="634" w:author="David Gravett" w:date="2019-12-01T10:21:00Z">
                  <w:rPr>
                    <w:rFonts w:ascii="Times New Roman" w:hAnsi="Times New Roman" w:cs="Times New Roman"/>
                    <w:sz w:val="24"/>
                    <w:szCs w:val="24"/>
                  </w:rPr>
                </w:rPrChange>
              </w:rPr>
              <w:pPrChange w:id="635" w:author="James Dwyer" w:date="2019-12-01T10:21:00Z">
                <w:pPr/>
              </w:pPrChange>
            </w:pPr>
            <w:r w:rsidRPr="00016618">
              <w:rPr>
                <w:rFonts w:ascii="Times New Roman" w:hAnsi="Times New Roman"/>
                <w:sz w:val="36"/>
                <w:rPrChange w:id="636" w:author="David Gravett" w:date="2019-12-01T10:21:00Z">
                  <w:rPr>
                    <w:rFonts w:ascii="Times New Roman" w:hAnsi="Times New Roman" w:cs="Times New Roman"/>
                    <w:sz w:val="24"/>
                    <w:szCs w:val="24"/>
                  </w:rPr>
                </w:rPrChange>
              </w:rPr>
              <w:t>0</w:t>
            </w:r>
          </w:p>
        </w:tc>
        <w:tc>
          <w:tcPr>
            <w:tcW w:w="933" w:type="dxa"/>
            <w:tcPrChange w:id="637" w:author="David Gravett" w:date="2019-12-01T10:21:00Z">
              <w:tcPr>
                <w:tcW w:w="432" w:type="dxa"/>
              </w:tcPr>
            </w:tcPrChange>
          </w:tcPr>
          <w:p w14:paraId="1A6CFB28" w14:textId="77777777" w:rsidR="00E246BB" w:rsidRPr="00016618" w:rsidRDefault="00E246BB">
            <w:pPr>
              <w:jc w:val="center"/>
              <w:rPr>
                <w:rFonts w:ascii="Times New Roman" w:hAnsi="Times New Roman"/>
                <w:sz w:val="36"/>
                <w:rPrChange w:id="638" w:author="David Gravett" w:date="2019-12-01T10:21:00Z">
                  <w:rPr>
                    <w:rFonts w:ascii="Times New Roman" w:hAnsi="Times New Roman" w:cs="Times New Roman"/>
                    <w:sz w:val="24"/>
                    <w:szCs w:val="24"/>
                  </w:rPr>
                </w:rPrChange>
              </w:rPr>
              <w:pPrChange w:id="639" w:author="James Dwyer" w:date="2019-12-01T10:21:00Z">
                <w:pPr/>
              </w:pPrChange>
            </w:pPr>
            <w:r w:rsidRPr="00016618">
              <w:rPr>
                <w:rFonts w:ascii="Times New Roman" w:hAnsi="Times New Roman"/>
                <w:sz w:val="36"/>
                <w:rPrChange w:id="640" w:author="David Gravett" w:date="2019-12-01T10:21:00Z">
                  <w:rPr>
                    <w:rFonts w:ascii="Times New Roman" w:hAnsi="Times New Roman" w:cs="Times New Roman"/>
                    <w:sz w:val="24"/>
                    <w:szCs w:val="24"/>
                  </w:rPr>
                </w:rPrChange>
              </w:rPr>
              <w:t>0</w:t>
            </w:r>
          </w:p>
        </w:tc>
        <w:tc>
          <w:tcPr>
            <w:tcW w:w="933" w:type="dxa"/>
            <w:tcPrChange w:id="641" w:author="David Gravett" w:date="2019-12-01T10:21:00Z">
              <w:tcPr>
                <w:tcW w:w="432" w:type="dxa"/>
              </w:tcPr>
            </w:tcPrChange>
          </w:tcPr>
          <w:p w14:paraId="61EBDE4F" w14:textId="77777777" w:rsidR="00E246BB" w:rsidRPr="00016618" w:rsidRDefault="00E246BB">
            <w:pPr>
              <w:jc w:val="center"/>
              <w:rPr>
                <w:rFonts w:ascii="Times New Roman" w:hAnsi="Times New Roman"/>
                <w:sz w:val="36"/>
                <w:rPrChange w:id="642" w:author="David Gravett" w:date="2019-12-01T10:21:00Z">
                  <w:rPr>
                    <w:rFonts w:ascii="Times New Roman" w:hAnsi="Times New Roman" w:cs="Times New Roman"/>
                    <w:sz w:val="24"/>
                    <w:szCs w:val="24"/>
                  </w:rPr>
                </w:rPrChange>
              </w:rPr>
              <w:pPrChange w:id="643" w:author="James Dwyer" w:date="2019-12-01T10:21:00Z">
                <w:pPr/>
              </w:pPrChange>
            </w:pPr>
            <w:r w:rsidRPr="00016618">
              <w:rPr>
                <w:rFonts w:ascii="Times New Roman" w:hAnsi="Times New Roman"/>
                <w:sz w:val="36"/>
                <w:rPrChange w:id="644" w:author="David Gravett" w:date="2019-12-01T10:21:00Z">
                  <w:rPr>
                    <w:rFonts w:ascii="Times New Roman" w:hAnsi="Times New Roman" w:cs="Times New Roman"/>
                    <w:sz w:val="24"/>
                    <w:szCs w:val="24"/>
                  </w:rPr>
                </w:rPrChange>
              </w:rPr>
              <w:t>0</w:t>
            </w:r>
          </w:p>
        </w:tc>
        <w:tc>
          <w:tcPr>
            <w:tcW w:w="933" w:type="dxa"/>
            <w:tcPrChange w:id="645" w:author="David Gravett" w:date="2019-12-01T10:21:00Z">
              <w:tcPr>
                <w:tcW w:w="432" w:type="dxa"/>
              </w:tcPr>
            </w:tcPrChange>
          </w:tcPr>
          <w:p w14:paraId="30BC600E" w14:textId="77777777" w:rsidR="00E246BB" w:rsidRPr="00016618" w:rsidRDefault="00E246BB">
            <w:pPr>
              <w:jc w:val="center"/>
              <w:rPr>
                <w:rFonts w:ascii="Times New Roman" w:hAnsi="Times New Roman"/>
                <w:sz w:val="36"/>
                <w:rPrChange w:id="646" w:author="David Gravett" w:date="2019-12-01T10:21:00Z">
                  <w:rPr>
                    <w:rFonts w:ascii="Times New Roman" w:hAnsi="Times New Roman" w:cs="Times New Roman"/>
                    <w:sz w:val="24"/>
                    <w:szCs w:val="24"/>
                  </w:rPr>
                </w:rPrChange>
              </w:rPr>
              <w:pPrChange w:id="647" w:author="James Dwyer" w:date="2019-12-01T10:21:00Z">
                <w:pPr/>
              </w:pPrChange>
            </w:pPr>
            <w:r w:rsidRPr="00016618">
              <w:rPr>
                <w:rFonts w:ascii="Times New Roman" w:hAnsi="Times New Roman"/>
                <w:sz w:val="36"/>
                <w:rPrChange w:id="648" w:author="David Gravett" w:date="2019-12-01T10:21:00Z">
                  <w:rPr>
                    <w:rFonts w:ascii="Times New Roman" w:hAnsi="Times New Roman" w:cs="Times New Roman"/>
                    <w:sz w:val="24"/>
                    <w:szCs w:val="24"/>
                  </w:rPr>
                </w:rPrChange>
              </w:rPr>
              <w:t>0</w:t>
            </w:r>
          </w:p>
        </w:tc>
        <w:tc>
          <w:tcPr>
            <w:tcW w:w="933" w:type="dxa"/>
            <w:tcPrChange w:id="649" w:author="David Gravett" w:date="2019-12-01T10:21:00Z">
              <w:tcPr>
                <w:tcW w:w="432" w:type="dxa"/>
              </w:tcPr>
            </w:tcPrChange>
          </w:tcPr>
          <w:p w14:paraId="45BDCD61" w14:textId="77777777" w:rsidR="00E246BB" w:rsidRPr="00016618" w:rsidRDefault="00E246BB">
            <w:pPr>
              <w:jc w:val="center"/>
              <w:rPr>
                <w:rFonts w:ascii="Times New Roman" w:hAnsi="Times New Roman"/>
                <w:sz w:val="36"/>
                <w:rPrChange w:id="650" w:author="David Gravett" w:date="2019-12-01T10:21:00Z">
                  <w:rPr>
                    <w:rFonts w:ascii="Times New Roman" w:hAnsi="Times New Roman" w:cs="Times New Roman"/>
                    <w:sz w:val="24"/>
                    <w:szCs w:val="24"/>
                  </w:rPr>
                </w:rPrChange>
              </w:rPr>
              <w:pPrChange w:id="651" w:author="James Dwyer" w:date="2019-12-01T10:21:00Z">
                <w:pPr/>
              </w:pPrChange>
            </w:pPr>
            <w:r w:rsidRPr="00016618">
              <w:rPr>
                <w:rFonts w:ascii="Times New Roman" w:hAnsi="Times New Roman"/>
                <w:sz w:val="36"/>
                <w:rPrChange w:id="652" w:author="David Gravett" w:date="2019-12-01T10:21:00Z">
                  <w:rPr>
                    <w:rFonts w:ascii="Times New Roman" w:hAnsi="Times New Roman" w:cs="Times New Roman"/>
                    <w:sz w:val="24"/>
                    <w:szCs w:val="24"/>
                  </w:rPr>
                </w:rPrChange>
              </w:rPr>
              <w:t>0</w:t>
            </w:r>
          </w:p>
        </w:tc>
        <w:tc>
          <w:tcPr>
            <w:tcW w:w="933" w:type="dxa"/>
            <w:tcPrChange w:id="653" w:author="David Gravett" w:date="2019-12-01T10:21:00Z">
              <w:tcPr>
                <w:tcW w:w="432" w:type="dxa"/>
              </w:tcPr>
            </w:tcPrChange>
          </w:tcPr>
          <w:p w14:paraId="1D7CE958" w14:textId="77777777" w:rsidR="00E246BB" w:rsidRPr="00016618" w:rsidRDefault="00E246BB">
            <w:pPr>
              <w:jc w:val="center"/>
              <w:rPr>
                <w:rFonts w:ascii="Times New Roman" w:hAnsi="Times New Roman"/>
                <w:sz w:val="36"/>
                <w:rPrChange w:id="654" w:author="David Gravett" w:date="2019-12-01T10:21:00Z">
                  <w:rPr>
                    <w:rFonts w:ascii="Times New Roman" w:hAnsi="Times New Roman" w:cs="Times New Roman"/>
                    <w:sz w:val="24"/>
                    <w:szCs w:val="24"/>
                  </w:rPr>
                </w:rPrChange>
              </w:rPr>
              <w:pPrChange w:id="655" w:author="James Dwyer" w:date="2019-12-01T10:21:00Z">
                <w:pPr/>
              </w:pPrChange>
            </w:pPr>
            <w:r w:rsidRPr="00016618">
              <w:rPr>
                <w:rFonts w:ascii="Times New Roman" w:hAnsi="Times New Roman"/>
                <w:sz w:val="36"/>
                <w:rPrChange w:id="656" w:author="David Gravett" w:date="2019-12-01T10:21:00Z">
                  <w:rPr>
                    <w:rFonts w:ascii="Times New Roman" w:hAnsi="Times New Roman" w:cs="Times New Roman"/>
                    <w:sz w:val="24"/>
                    <w:szCs w:val="24"/>
                  </w:rPr>
                </w:rPrChange>
              </w:rPr>
              <w:t>0</w:t>
            </w:r>
          </w:p>
        </w:tc>
      </w:tr>
      <w:tr w:rsidR="00E246BB" w14:paraId="37F9A609" w14:textId="77777777" w:rsidTr="00BE50C5">
        <w:trPr>
          <w:trHeight w:val="869"/>
          <w:trPrChange w:id="657" w:author="David Gravett" w:date="2019-12-01T10:21:00Z">
            <w:trPr>
              <w:trHeight w:val="432"/>
            </w:trPr>
          </w:trPrChange>
        </w:trPr>
        <w:tc>
          <w:tcPr>
            <w:tcW w:w="933" w:type="dxa"/>
            <w:tcPrChange w:id="658" w:author="David Gravett" w:date="2019-12-01T10:21:00Z">
              <w:tcPr>
                <w:tcW w:w="432" w:type="dxa"/>
              </w:tcPr>
            </w:tcPrChange>
          </w:tcPr>
          <w:p w14:paraId="00F3533A" w14:textId="77777777" w:rsidR="00E246BB" w:rsidRPr="00016618" w:rsidRDefault="00E246BB">
            <w:pPr>
              <w:jc w:val="center"/>
              <w:rPr>
                <w:rFonts w:ascii="Times New Roman" w:hAnsi="Times New Roman"/>
                <w:sz w:val="36"/>
                <w:rPrChange w:id="659" w:author="David Gravett" w:date="2019-12-01T10:21:00Z">
                  <w:rPr>
                    <w:rFonts w:ascii="Times New Roman" w:hAnsi="Times New Roman" w:cs="Times New Roman"/>
                    <w:sz w:val="24"/>
                    <w:szCs w:val="24"/>
                  </w:rPr>
                </w:rPrChange>
              </w:rPr>
              <w:pPrChange w:id="660" w:author="James Dwyer" w:date="2019-12-01T10:21:00Z">
                <w:pPr/>
              </w:pPrChange>
            </w:pPr>
            <w:r w:rsidRPr="00016618">
              <w:rPr>
                <w:rFonts w:ascii="Times New Roman" w:hAnsi="Times New Roman"/>
                <w:sz w:val="36"/>
                <w:rPrChange w:id="661" w:author="David Gravett" w:date="2019-12-01T10:21:00Z">
                  <w:rPr>
                    <w:rFonts w:ascii="Times New Roman" w:hAnsi="Times New Roman" w:cs="Times New Roman"/>
                    <w:sz w:val="24"/>
                    <w:szCs w:val="24"/>
                  </w:rPr>
                </w:rPrChange>
              </w:rPr>
              <w:t>0</w:t>
            </w:r>
          </w:p>
        </w:tc>
        <w:tc>
          <w:tcPr>
            <w:tcW w:w="933" w:type="dxa"/>
            <w:tcPrChange w:id="662" w:author="David Gravett" w:date="2019-12-01T10:21:00Z">
              <w:tcPr>
                <w:tcW w:w="432" w:type="dxa"/>
              </w:tcPr>
            </w:tcPrChange>
          </w:tcPr>
          <w:p w14:paraId="11CC9BE2" w14:textId="77777777" w:rsidR="00E246BB" w:rsidRPr="00016618" w:rsidRDefault="00E246BB">
            <w:pPr>
              <w:jc w:val="center"/>
              <w:rPr>
                <w:rFonts w:ascii="Times New Roman" w:hAnsi="Times New Roman"/>
                <w:sz w:val="36"/>
                <w:rPrChange w:id="663" w:author="David Gravett" w:date="2019-12-01T10:21:00Z">
                  <w:rPr>
                    <w:rFonts w:ascii="Times New Roman" w:hAnsi="Times New Roman" w:cs="Times New Roman"/>
                    <w:sz w:val="24"/>
                    <w:szCs w:val="24"/>
                  </w:rPr>
                </w:rPrChange>
              </w:rPr>
              <w:pPrChange w:id="664" w:author="James Dwyer" w:date="2019-12-01T10:21:00Z">
                <w:pPr/>
              </w:pPrChange>
            </w:pPr>
            <w:r w:rsidRPr="00016618">
              <w:rPr>
                <w:rFonts w:ascii="Times New Roman" w:hAnsi="Times New Roman"/>
                <w:sz w:val="36"/>
                <w:rPrChange w:id="665" w:author="David Gravett" w:date="2019-12-01T10:21:00Z">
                  <w:rPr>
                    <w:rFonts w:ascii="Times New Roman" w:hAnsi="Times New Roman" w:cs="Times New Roman"/>
                    <w:sz w:val="24"/>
                    <w:szCs w:val="24"/>
                  </w:rPr>
                </w:rPrChange>
              </w:rPr>
              <w:t>0</w:t>
            </w:r>
          </w:p>
        </w:tc>
        <w:tc>
          <w:tcPr>
            <w:tcW w:w="933" w:type="dxa"/>
            <w:tcPrChange w:id="666" w:author="David Gravett" w:date="2019-12-01T10:21:00Z">
              <w:tcPr>
                <w:tcW w:w="432" w:type="dxa"/>
              </w:tcPr>
            </w:tcPrChange>
          </w:tcPr>
          <w:p w14:paraId="7184EF56" w14:textId="77777777" w:rsidR="00E246BB" w:rsidRPr="00016618" w:rsidRDefault="00E246BB">
            <w:pPr>
              <w:jc w:val="center"/>
              <w:rPr>
                <w:rFonts w:ascii="Times New Roman" w:hAnsi="Times New Roman"/>
                <w:sz w:val="36"/>
                <w:rPrChange w:id="667" w:author="David Gravett" w:date="2019-12-01T10:21:00Z">
                  <w:rPr>
                    <w:rFonts w:ascii="Times New Roman" w:hAnsi="Times New Roman" w:cs="Times New Roman"/>
                    <w:sz w:val="24"/>
                    <w:szCs w:val="24"/>
                  </w:rPr>
                </w:rPrChange>
              </w:rPr>
              <w:pPrChange w:id="668" w:author="James Dwyer" w:date="2019-12-01T10:21:00Z">
                <w:pPr/>
              </w:pPrChange>
            </w:pPr>
            <w:r w:rsidRPr="00016618">
              <w:rPr>
                <w:rFonts w:ascii="Times New Roman" w:hAnsi="Times New Roman"/>
                <w:sz w:val="36"/>
                <w:rPrChange w:id="669" w:author="David Gravett" w:date="2019-12-01T10:21:00Z">
                  <w:rPr>
                    <w:rFonts w:ascii="Times New Roman" w:hAnsi="Times New Roman" w:cs="Times New Roman"/>
                    <w:sz w:val="24"/>
                    <w:szCs w:val="24"/>
                  </w:rPr>
                </w:rPrChange>
              </w:rPr>
              <w:t>0</w:t>
            </w:r>
          </w:p>
        </w:tc>
        <w:tc>
          <w:tcPr>
            <w:tcW w:w="933" w:type="dxa"/>
            <w:tcPrChange w:id="670" w:author="David Gravett" w:date="2019-12-01T10:21:00Z">
              <w:tcPr>
                <w:tcW w:w="432" w:type="dxa"/>
              </w:tcPr>
            </w:tcPrChange>
          </w:tcPr>
          <w:p w14:paraId="13DEB177" w14:textId="77777777" w:rsidR="00E246BB" w:rsidRPr="00016618" w:rsidRDefault="00E246BB">
            <w:pPr>
              <w:jc w:val="center"/>
              <w:rPr>
                <w:rFonts w:ascii="Times New Roman" w:hAnsi="Times New Roman"/>
                <w:sz w:val="36"/>
                <w:rPrChange w:id="671" w:author="David Gravett" w:date="2019-12-01T10:21:00Z">
                  <w:rPr>
                    <w:rFonts w:ascii="Times New Roman" w:hAnsi="Times New Roman" w:cs="Times New Roman"/>
                    <w:sz w:val="24"/>
                    <w:szCs w:val="24"/>
                  </w:rPr>
                </w:rPrChange>
              </w:rPr>
              <w:pPrChange w:id="672" w:author="James Dwyer" w:date="2019-12-01T10:21:00Z">
                <w:pPr/>
              </w:pPrChange>
            </w:pPr>
            <w:r w:rsidRPr="00016618">
              <w:rPr>
                <w:rFonts w:ascii="Times New Roman" w:hAnsi="Times New Roman"/>
                <w:sz w:val="36"/>
                <w:rPrChange w:id="673" w:author="David Gravett" w:date="2019-12-01T10:21:00Z">
                  <w:rPr>
                    <w:rFonts w:ascii="Times New Roman" w:hAnsi="Times New Roman" w:cs="Times New Roman"/>
                    <w:sz w:val="24"/>
                    <w:szCs w:val="24"/>
                  </w:rPr>
                </w:rPrChange>
              </w:rPr>
              <w:t>0</w:t>
            </w:r>
          </w:p>
        </w:tc>
        <w:tc>
          <w:tcPr>
            <w:tcW w:w="933" w:type="dxa"/>
            <w:tcPrChange w:id="674" w:author="David Gravett" w:date="2019-12-01T10:21:00Z">
              <w:tcPr>
                <w:tcW w:w="432" w:type="dxa"/>
              </w:tcPr>
            </w:tcPrChange>
          </w:tcPr>
          <w:p w14:paraId="614ADDCC" w14:textId="77777777" w:rsidR="00E246BB" w:rsidRPr="00016618" w:rsidRDefault="00E246BB">
            <w:pPr>
              <w:jc w:val="center"/>
              <w:rPr>
                <w:rFonts w:ascii="Times New Roman" w:hAnsi="Times New Roman"/>
                <w:sz w:val="36"/>
                <w:rPrChange w:id="675" w:author="David Gravett" w:date="2019-12-01T10:21:00Z">
                  <w:rPr>
                    <w:rFonts w:ascii="Times New Roman" w:hAnsi="Times New Roman" w:cs="Times New Roman"/>
                    <w:sz w:val="24"/>
                    <w:szCs w:val="24"/>
                  </w:rPr>
                </w:rPrChange>
              </w:rPr>
              <w:pPrChange w:id="676" w:author="James Dwyer" w:date="2019-12-01T10:21:00Z">
                <w:pPr/>
              </w:pPrChange>
            </w:pPr>
            <w:r w:rsidRPr="00016618">
              <w:rPr>
                <w:rFonts w:ascii="Times New Roman" w:hAnsi="Times New Roman"/>
                <w:sz w:val="36"/>
                <w:rPrChange w:id="677" w:author="David Gravett" w:date="2019-12-01T10:21:00Z">
                  <w:rPr>
                    <w:rFonts w:ascii="Times New Roman" w:hAnsi="Times New Roman" w:cs="Times New Roman"/>
                    <w:sz w:val="24"/>
                    <w:szCs w:val="24"/>
                  </w:rPr>
                </w:rPrChange>
              </w:rPr>
              <w:t>0</w:t>
            </w:r>
          </w:p>
        </w:tc>
        <w:tc>
          <w:tcPr>
            <w:tcW w:w="933" w:type="dxa"/>
            <w:tcPrChange w:id="678" w:author="David Gravett" w:date="2019-12-01T10:21:00Z">
              <w:tcPr>
                <w:tcW w:w="432" w:type="dxa"/>
              </w:tcPr>
            </w:tcPrChange>
          </w:tcPr>
          <w:p w14:paraId="102BC476" w14:textId="77777777" w:rsidR="00E246BB" w:rsidRPr="00016618" w:rsidRDefault="00E246BB">
            <w:pPr>
              <w:jc w:val="center"/>
              <w:rPr>
                <w:rFonts w:ascii="Times New Roman" w:hAnsi="Times New Roman"/>
                <w:sz w:val="36"/>
                <w:rPrChange w:id="679" w:author="David Gravett" w:date="2019-12-01T10:21:00Z">
                  <w:rPr>
                    <w:rFonts w:ascii="Times New Roman" w:hAnsi="Times New Roman" w:cs="Times New Roman"/>
                    <w:sz w:val="24"/>
                    <w:szCs w:val="24"/>
                  </w:rPr>
                </w:rPrChange>
              </w:rPr>
              <w:pPrChange w:id="680" w:author="James Dwyer" w:date="2019-12-01T10:21:00Z">
                <w:pPr/>
              </w:pPrChange>
            </w:pPr>
            <w:r w:rsidRPr="00016618">
              <w:rPr>
                <w:rFonts w:ascii="Times New Roman" w:hAnsi="Times New Roman"/>
                <w:sz w:val="36"/>
                <w:rPrChange w:id="681" w:author="David Gravett" w:date="2019-12-01T10:21:00Z">
                  <w:rPr>
                    <w:rFonts w:ascii="Times New Roman" w:hAnsi="Times New Roman" w:cs="Times New Roman"/>
                    <w:sz w:val="24"/>
                    <w:szCs w:val="24"/>
                  </w:rPr>
                </w:rPrChange>
              </w:rPr>
              <w:t>0</w:t>
            </w:r>
          </w:p>
        </w:tc>
        <w:tc>
          <w:tcPr>
            <w:tcW w:w="933" w:type="dxa"/>
            <w:tcPrChange w:id="682" w:author="David Gravett" w:date="2019-12-01T10:21:00Z">
              <w:tcPr>
                <w:tcW w:w="432" w:type="dxa"/>
              </w:tcPr>
            </w:tcPrChange>
          </w:tcPr>
          <w:p w14:paraId="7A1CA52D" w14:textId="77777777" w:rsidR="00E246BB" w:rsidRPr="00016618" w:rsidRDefault="00E246BB">
            <w:pPr>
              <w:jc w:val="center"/>
              <w:rPr>
                <w:rFonts w:ascii="Times New Roman" w:hAnsi="Times New Roman"/>
                <w:sz w:val="36"/>
                <w:rPrChange w:id="683" w:author="David Gravett" w:date="2019-12-01T10:21:00Z">
                  <w:rPr>
                    <w:rFonts w:ascii="Times New Roman" w:hAnsi="Times New Roman" w:cs="Times New Roman"/>
                    <w:sz w:val="24"/>
                    <w:szCs w:val="24"/>
                  </w:rPr>
                </w:rPrChange>
              </w:rPr>
              <w:pPrChange w:id="684" w:author="James Dwyer" w:date="2019-12-01T10:21:00Z">
                <w:pPr/>
              </w:pPrChange>
            </w:pPr>
            <w:r w:rsidRPr="00016618">
              <w:rPr>
                <w:rFonts w:ascii="Times New Roman" w:hAnsi="Times New Roman"/>
                <w:sz w:val="36"/>
                <w:rPrChange w:id="685" w:author="David Gravett" w:date="2019-12-01T10:21:00Z">
                  <w:rPr>
                    <w:rFonts w:ascii="Times New Roman" w:hAnsi="Times New Roman" w:cs="Times New Roman"/>
                    <w:sz w:val="24"/>
                    <w:szCs w:val="24"/>
                  </w:rPr>
                </w:rPrChange>
              </w:rPr>
              <w:t>0</w:t>
            </w:r>
          </w:p>
        </w:tc>
      </w:tr>
      <w:tr w:rsidR="00E246BB" w14:paraId="5233137B" w14:textId="77777777" w:rsidTr="00BE50C5">
        <w:trPr>
          <w:trHeight w:val="869"/>
          <w:trPrChange w:id="686" w:author="David Gravett" w:date="2019-12-01T10:21:00Z">
            <w:trPr>
              <w:trHeight w:val="432"/>
            </w:trPr>
          </w:trPrChange>
        </w:trPr>
        <w:tc>
          <w:tcPr>
            <w:tcW w:w="933" w:type="dxa"/>
            <w:tcPrChange w:id="687" w:author="David Gravett" w:date="2019-12-01T10:21:00Z">
              <w:tcPr>
                <w:tcW w:w="432" w:type="dxa"/>
              </w:tcPr>
            </w:tcPrChange>
          </w:tcPr>
          <w:p w14:paraId="7F637651" w14:textId="77777777" w:rsidR="00E246BB" w:rsidRPr="00016618" w:rsidRDefault="00E246BB">
            <w:pPr>
              <w:jc w:val="center"/>
              <w:rPr>
                <w:rFonts w:ascii="Times New Roman" w:hAnsi="Times New Roman"/>
                <w:sz w:val="36"/>
                <w:rPrChange w:id="688" w:author="David Gravett" w:date="2019-12-01T10:21:00Z">
                  <w:rPr>
                    <w:rFonts w:ascii="Times New Roman" w:hAnsi="Times New Roman" w:cs="Times New Roman"/>
                    <w:sz w:val="24"/>
                    <w:szCs w:val="24"/>
                  </w:rPr>
                </w:rPrChange>
              </w:rPr>
              <w:pPrChange w:id="689" w:author="James Dwyer" w:date="2019-12-01T10:21:00Z">
                <w:pPr/>
              </w:pPrChange>
            </w:pPr>
            <w:r w:rsidRPr="00016618">
              <w:rPr>
                <w:rFonts w:ascii="Times New Roman" w:hAnsi="Times New Roman"/>
                <w:sz w:val="36"/>
                <w:rPrChange w:id="690" w:author="David Gravett" w:date="2019-12-01T10:21:00Z">
                  <w:rPr>
                    <w:rFonts w:ascii="Times New Roman" w:hAnsi="Times New Roman" w:cs="Times New Roman"/>
                    <w:sz w:val="24"/>
                    <w:szCs w:val="24"/>
                  </w:rPr>
                </w:rPrChange>
              </w:rPr>
              <w:t>1</w:t>
            </w:r>
          </w:p>
        </w:tc>
        <w:tc>
          <w:tcPr>
            <w:tcW w:w="933" w:type="dxa"/>
            <w:tcPrChange w:id="691" w:author="David Gravett" w:date="2019-12-01T10:21:00Z">
              <w:tcPr>
                <w:tcW w:w="432" w:type="dxa"/>
              </w:tcPr>
            </w:tcPrChange>
          </w:tcPr>
          <w:p w14:paraId="25BEF378" w14:textId="2702F1A5" w:rsidR="00E246BB" w:rsidRPr="00016618" w:rsidRDefault="00E246BB">
            <w:pPr>
              <w:jc w:val="center"/>
              <w:rPr>
                <w:rFonts w:ascii="Times New Roman" w:hAnsi="Times New Roman"/>
                <w:sz w:val="36"/>
                <w:rPrChange w:id="692" w:author="David Gravett" w:date="2019-12-01T10:21:00Z">
                  <w:rPr>
                    <w:rFonts w:ascii="Times New Roman" w:hAnsi="Times New Roman" w:cs="Times New Roman"/>
                    <w:sz w:val="24"/>
                    <w:szCs w:val="24"/>
                  </w:rPr>
                </w:rPrChange>
              </w:rPr>
              <w:pPrChange w:id="693" w:author="James Dwyer" w:date="2019-12-01T10:21:00Z">
                <w:pPr/>
              </w:pPrChange>
            </w:pPr>
            <w:r w:rsidRPr="00016618">
              <w:rPr>
                <w:rFonts w:ascii="Times New Roman" w:hAnsi="Times New Roman"/>
                <w:sz w:val="36"/>
                <w:rPrChange w:id="694" w:author="David Gravett" w:date="2019-12-01T10:21:00Z">
                  <w:rPr>
                    <w:rFonts w:ascii="Times New Roman" w:hAnsi="Times New Roman" w:cs="Times New Roman"/>
                    <w:sz w:val="24"/>
                    <w:szCs w:val="24"/>
                  </w:rPr>
                </w:rPrChange>
              </w:rPr>
              <w:t>-1</w:t>
            </w:r>
          </w:p>
        </w:tc>
        <w:tc>
          <w:tcPr>
            <w:tcW w:w="933" w:type="dxa"/>
            <w:tcPrChange w:id="695" w:author="David Gravett" w:date="2019-12-01T10:21:00Z">
              <w:tcPr>
                <w:tcW w:w="432" w:type="dxa"/>
              </w:tcPr>
            </w:tcPrChange>
          </w:tcPr>
          <w:p w14:paraId="298F07C1" w14:textId="77777777" w:rsidR="00E246BB" w:rsidRPr="00016618" w:rsidRDefault="00E246BB">
            <w:pPr>
              <w:jc w:val="center"/>
              <w:rPr>
                <w:rFonts w:ascii="Times New Roman" w:hAnsi="Times New Roman"/>
                <w:sz w:val="36"/>
                <w:rPrChange w:id="696" w:author="David Gravett" w:date="2019-12-01T10:21:00Z">
                  <w:rPr>
                    <w:rFonts w:ascii="Times New Roman" w:hAnsi="Times New Roman" w:cs="Times New Roman"/>
                    <w:sz w:val="24"/>
                    <w:szCs w:val="24"/>
                  </w:rPr>
                </w:rPrChange>
              </w:rPr>
              <w:pPrChange w:id="697" w:author="James Dwyer" w:date="2019-12-01T10:21:00Z">
                <w:pPr/>
              </w:pPrChange>
            </w:pPr>
            <w:r w:rsidRPr="00016618">
              <w:rPr>
                <w:rFonts w:ascii="Times New Roman" w:hAnsi="Times New Roman"/>
                <w:sz w:val="36"/>
                <w:rPrChange w:id="698" w:author="David Gravett" w:date="2019-12-01T10:21:00Z">
                  <w:rPr>
                    <w:rFonts w:ascii="Times New Roman" w:hAnsi="Times New Roman" w:cs="Times New Roman"/>
                    <w:sz w:val="24"/>
                    <w:szCs w:val="24"/>
                  </w:rPr>
                </w:rPrChange>
              </w:rPr>
              <w:t>0</w:t>
            </w:r>
          </w:p>
        </w:tc>
        <w:tc>
          <w:tcPr>
            <w:tcW w:w="933" w:type="dxa"/>
            <w:tcPrChange w:id="699" w:author="David Gravett" w:date="2019-12-01T10:21:00Z">
              <w:tcPr>
                <w:tcW w:w="432" w:type="dxa"/>
              </w:tcPr>
            </w:tcPrChange>
          </w:tcPr>
          <w:p w14:paraId="6F2943B0" w14:textId="77777777" w:rsidR="00E246BB" w:rsidRPr="00016618" w:rsidRDefault="00E246BB">
            <w:pPr>
              <w:jc w:val="center"/>
              <w:rPr>
                <w:rFonts w:ascii="Times New Roman" w:hAnsi="Times New Roman"/>
                <w:sz w:val="36"/>
                <w:rPrChange w:id="700" w:author="David Gravett" w:date="2019-12-01T10:21:00Z">
                  <w:rPr>
                    <w:rFonts w:ascii="Times New Roman" w:hAnsi="Times New Roman" w:cs="Times New Roman"/>
                    <w:sz w:val="24"/>
                    <w:szCs w:val="24"/>
                  </w:rPr>
                </w:rPrChange>
              </w:rPr>
              <w:pPrChange w:id="701" w:author="James Dwyer" w:date="2019-12-01T10:21:00Z">
                <w:pPr/>
              </w:pPrChange>
            </w:pPr>
            <w:r w:rsidRPr="00016618">
              <w:rPr>
                <w:rFonts w:ascii="Times New Roman" w:hAnsi="Times New Roman"/>
                <w:sz w:val="36"/>
                <w:rPrChange w:id="702" w:author="David Gravett" w:date="2019-12-01T10:21:00Z">
                  <w:rPr>
                    <w:rFonts w:ascii="Times New Roman" w:hAnsi="Times New Roman" w:cs="Times New Roman"/>
                    <w:sz w:val="24"/>
                    <w:szCs w:val="24"/>
                  </w:rPr>
                </w:rPrChange>
              </w:rPr>
              <w:t>0</w:t>
            </w:r>
          </w:p>
        </w:tc>
        <w:tc>
          <w:tcPr>
            <w:tcW w:w="933" w:type="dxa"/>
            <w:tcPrChange w:id="703" w:author="David Gravett" w:date="2019-12-01T10:21:00Z">
              <w:tcPr>
                <w:tcW w:w="432" w:type="dxa"/>
              </w:tcPr>
            </w:tcPrChange>
          </w:tcPr>
          <w:p w14:paraId="1D16A935" w14:textId="77777777" w:rsidR="00E246BB" w:rsidRPr="00016618" w:rsidRDefault="00E246BB">
            <w:pPr>
              <w:jc w:val="center"/>
              <w:rPr>
                <w:rFonts w:ascii="Times New Roman" w:hAnsi="Times New Roman"/>
                <w:sz w:val="36"/>
                <w:rPrChange w:id="704" w:author="David Gravett" w:date="2019-12-01T10:21:00Z">
                  <w:rPr>
                    <w:rFonts w:ascii="Times New Roman" w:hAnsi="Times New Roman" w:cs="Times New Roman"/>
                    <w:sz w:val="24"/>
                    <w:szCs w:val="24"/>
                  </w:rPr>
                </w:rPrChange>
              </w:rPr>
              <w:pPrChange w:id="705" w:author="James Dwyer" w:date="2019-12-01T10:21:00Z">
                <w:pPr/>
              </w:pPrChange>
            </w:pPr>
            <w:r w:rsidRPr="00016618">
              <w:rPr>
                <w:rFonts w:ascii="Times New Roman" w:hAnsi="Times New Roman"/>
                <w:sz w:val="36"/>
                <w:rPrChange w:id="706" w:author="David Gravett" w:date="2019-12-01T10:21:00Z">
                  <w:rPr>
                    <w:rFonts w:ascii="Times New Roman" w:hAnsi="Times New Roman" w:cs="Times New Roman"/>
                    <w:sz w:val="24"/>
                    <w:szCs w:val="24"/>
                  </w:rPr>
                </w:rPrChange>
              </w:rPr>
              <w:t>0</w:t>
            </w:r>
          </w:p>
        </w:tc>
        <w:tc>
          <w:tcPr>
            <w:tcW w:w="933" w:type="dxa"/>
            <w:tcPrChange w:id="707" w:author="David Gravett" w:date="2019-12-01T10:21:00Z">
              <w:tcPr>
                <w:tcW w:w="432" w:type="dxa"/>
              </w:tcPr>
            </w:tcPrChange>
          </w:tcPr>
          <w:p w14:paraId="096609E2" w14:textId="77777777" w:rsidR="00E246BB" w:rsidRPr="00016618" w:rsidRDefault="00E246BB">
            <w:pPr>
              <w:jc w:val="center"/>
              <w:rPr>
                <w:rFonts w:ascii="Times New Roman" w:hAnsi="Times New Roman"/>
                <w:sz w:val="36"/>
                <w:rPrChange w:id="708" w:author="David Gravett" w:date="2019-12-01T10:21:00Z">
                  <w:rPr>
                    <w:rFonts w:ascii="Times New Roman" w:hAnsi="Times New Roman" w:cs="Times New Roman"/>
                    <w:sz w:val="24"/>
                    <w:szCs w:val="24"/>
                  </w:rPr>
                </w:rPrChange>
              </w:rPr>
              <w:pPrChange w:id="709" w:author="James Dwyer" w:date="2019-12-01T10:21:00Z">
                <w:pPr/>
              </w:pPrChange>
            </w:pPr>
            <w:r w:rsidRPr="00016618">
              <w:rPr>
                <w:rFonts w:ascii="Times New Roman" w:hAnsi="Times New Roman"/>
                <w:sz w:val="36"/>
                <w:rPrChange w:id="710" w:author="David Gravett" w:date="2019-12-01T10:21:00Z">
                  <w:rPr>
                    <w:rFonts w:ascii="Times New Roman" w:hAnsi="Times New Roman" w:cs="Times New Roman"/>
                    <w:sz w:val="24"/>
                    <w:szCs w:val="24"/>
                  </w:rPr>
                </w:rPrChange>
              </w:rPr>
              <w:t>0</w:t>
            </w:r>
          </w:p>
        </w:tc>
        <w:tc>
          <w:tcPr>
            <w:tcW w:w="933" w:type="dxa"/>
            <w:tcPrChange w:id="711" w:author="David Gravett" w:date="2019-12-01T10:21:00Z">
              <w:tcPr>
                <w:tcW w:w="432" w:type="dxa"/>
              </w:tcPr>
            </w:tcPrChange>
          </w:tcPr>
          <w:p w14:paraId="2A95DC59" w14:textId="77777777" w:rsidR="00E246BB" w:rsidRPr="00016618" w:rsidRDefault="00E246BB">
            <w:pPr>
              <w:jc w:val="center"/>
              <w:rPr>
                <w:rFonts w:ascii="Times New Roman" w:hAnsi="Times New Roman"/>
                <w:sz w:val="36"/>
                <w:rPrChange w:id="712" w:author="David Gravett" w:date="2019-12-01T10:21:00Z">
                  <w:rPr>
                    <w:rFonts w:ascii="Times New Roman" w:hAnsi="Times New Roman" w:cs="Times New Roman"/>
                    <w:sz w:val="24"/>
                    <w:szCs w:val="24"/>
                  </w:rPr>
                </w:rPrChange>
              </w:rPr>
              <w:pPrChange w:id="713" w:author="James Dwyer" w:date="2019-12-01T10:21:00Z">
                <w:pPr/>
              </w:pPrChange>
            </w:pPr>
            <w:r w:rsidRPr="00016618">
              <w:rPr>
                <w:rFonts w:ascii="Times New Roman" w:hAnsi="Times New Roman"/>
                <w:sz w:val="36"/>
                <w:rPrChange w:id="714" w:author="David Gravett" w:date="2019-12-01T10:21:00Z">
                  <w:rPr>
                    <w:rFonts w:ascii="Times New Roman" w:hAnsi="Times New Roman" w:cs="Times New Roman"/>
                    <w:sz w:val="24"/>
                    <w:szCs w:val="24"/>
                  </w:rPr>
                </w:rPrChange>
              </w:rPr>
              <w:t>0</w:t>
            </w:r>
          </w:p>
        </w:tc>
      </w:tr>
      <w:tr w:rsidR="00E246BB" w14:paraId="5528928D" w14:textId="77777777" w:rsidTr="00BE50C5">
        <w:trPr>
          <w:trHeight w:val="869"/>
          <w:trPrChange w:id="715" w:author="David Gravett" w:date="2019-12-01T10:21:00Z">
            <w:trPr>
              <w:trHeight w:val="432"/>
            </w:trPr>
          </w:trPrChange>
        </w:trPr>
        <w:tc>
          <w:tcPr>
            <w:tcW w:w="933" w:type="dxa"/>
            <w:tcPrChange w:id="716" w:author="David Gravett" w:date="2019-12-01T10:21:00Z">
              <w:tcPr>
                <w:tcW w:w="432" w:type="dxa"/>
              </w:tcPr>
            </w:tcPrChange>
          </w:tcPr>
          <w:p w14:paraId="0C7F24A9" w14:textId="77777777" w:rsidR="00E246BB" w:rsidRPr="00016618" w:rsidRDefault="00E246BB">
            <w:pPr>
              <w:jc w:val="center"/>
              <w:rPr>
                <w:rFonts w:ascii="Times New Roman" w:hAnsi="Times New Roman"/>
                <w:sz w:val="36"/>
                <w:rPrChange w:id="717" w:author="David Gravett" w:date="2019-12-01T10:21:00Z">
                  <w:rPr>
                    <w:rFonts w:ascii="Times New Roman" w:hAnsi="Times New Roman" w:cs="Times New Roman"/>
                    <w:sz w:val="24"/>
                    <w:szCs w:val="24"/>
                  </w:rPr>
                </w:rPrChange>
              </w:rPr>
              <w:pPrChange w:id="718" w:author="James Dwyer" w:date="2019-12-01T10:21:00Z">
                <w:pPr/>
              </w:pPrChange>
            </w:pPr>
            <w:r w:rsidRPr="00016618">
              <w:rPr>
                <w:rFonts w:ascii="Times New Roman" w:hAnsi="Times New Roman"/>
                <w:sz w:val="36"/>
                <w:rPrChange w:id="719" w:author="David Gravett" w:date="2019-12-01T10:21:00Z">
                  <w:rPr>
                    <w:rFonts w:ascii="Times New Roman" w:hAnsi="Times New Roman" w:cs="Times New Roman"/>
                    <w:sz w:val="24"/>
                    <w:szCs w:val="24"/>
                  </w:rPr>
                </w:rPrChange>
              </w:rPr>
              <w:t>0</w:t>
            </w:r>
          </w:p>
        </w:tc>
        <w:tc>
          <w:tcPr>
            <w:tcW w:w="933" w:type="dxa"/>
            <w:tcPrChange w:id="720" w:author="David Gravett" w:date="2019-12-01T10:21:00Z">
              <w:tcPr>
                <w:tcW w:w="432" w:type="dxa"/>
              </w:tcPr>
            </w:tcPrChange>
          </w:tcPr>
          <w:p w14:paraId="04AE2C1C" w14:textId="77777777" w:rsidR="00E246BB" w:rsidRPr="00016618" w:rsidRDefault="00E246BB">
            <w:pPr>
              <w:jc w:val="center"/>
              <w:rPr>
                <w:rFonts w:ascii="Times New Roman" w:hAnsi="Times New Roman"/>
                <w:sz w:val="36"/>
                <w:rPrChange w:id="721" w:author="David Gravett" w:date="2019-12-01T10:21:00Z">
                  <w:rPr>
                    <w:rFonts w:ascii="Times New Roman" w:hAnsi="Times New Roman" w:cs="Times New Roman"/>
                    <w:sz w:val="24"/>
                    <w:szCs w:val="24"/>
                  </w:rPr>
                </w:rPrChange>
              </w:rPr>
              <w:pPrChange w:id="722" w:author="James Dwyer" w:date="2019-12-01T10:21:00Z">
                <w:pPr/>
              </w:pPrChange>
            </w:pPr>
            <w:r w:rsidRPr="00016618">
              <w:rPr>
                <w:rFonts w:ascii="Times New Roman" w:hAnsi="Times New Roman"/>
                <w:sz w:val="36"/>
                <w:rPrChange w:id="723" w:author="David Gravett" w:date="2019-12-01T10:21:00Z">
                  <w:rPr>
                    <w:rFonts w:ascii="Times New Roman" w:hAnsi="Times New Roman" w:cs="Times New Roman"/>
                    <w:sz w:val="24"/>
                    <w:szCs w:val="24"/>
                  </w:rPr>
                </w:rPrChange>
              </w:rPr>
              <w:t>0</w:t>
            </w:r>
          </w:p>
        </w:tc>
        <w:tc>
          <w:tcPr>
            <w:tcW w:w="933" w:type="dxa"/>
            <w:tcPrChange w:id="724" w:author="David Gravett" w:date="2019-12-01T10:21:00Z">
              <w:tcPr>
                <w:tcW w:w="432" w:type="dxa"/>
              </w:tcPr>
            </w:tcPrChange>
          </w:tcPr>
          <w:p w14:paraId="28DED0F1" w14:textId="77777777" w:rsidR="00E246BB" w:rsidRPr="00016618" w:rsidRDefault="00E246BB">
            <w:pPr>
              <w:jc w:val="center"/>
              <w:rPr>
                <w:rFonts w:ascii="Times New Roman" w:hAnsi="Times New Roman"/>
                <w:sz w:val="36"/>
                <w:rPrChange w:id="725" w:author="David Gravett" w:date="2019-12-01T10:21:00Z">
                  <w:rPr>
                    <w:rFonts w:ascii="Times New Roman" w:hAnsi="Times New Roman" w:cs="Times New Roman"/>
                    <w:sz w:val="24"/>
                    <w:szCs w:val="24"/>
                  </w:rPr>
                </w:rPrChange>
              </w:rPr>
              <w:pPrChange w:id="726" w:author="James Dwyer" w:date="2019-12-01T10:21:00Z">
                <w:pPr/>
              </w:pPrChange>
            </w:pPr>
            <w:r w:rsidRPr="00016618">
              <w:rPr>
                <w:rFonts w:ascii="Times New Roman" w:hAnsi="Times New Roman"/>
                <w:sz w:val="36"/>
                <w:rPrChange w:id="727" w:author="David Gravett" w:date="2019-12-01T10:21:00Z">
                  <w:rPr>
                    <w:rFonts w:ascii="Times New Roman" w:hAnsi="Times New Roman" w:cs="Times New Roman"/>
                    <w:sz w:val="24"/>
                    <w:szCs w:val="24"/>
                  </w:rPr>
                </w:rPrChange>
              </w:rPr>
              <w:t>0</w:t>
            </w:r>
          </w:p>
        </w:tc>
        <w:tc>
          <w:tcPr>
            <w:tcW w:w="933" w:type="dxa"/>
            <w:tcPrChange w:id="728" w:author="David Gravett" w:date="2019-12-01T10:21:00Z">
              <w:tcPr>
                <w:tcW w:w="432" w:type="dxa"/>
              </w:tcPr>
            </w:tcPrChange>
          </w:tcPr>
          <w:p w14:paraId="07026BD2" w14:textId="77777777" w:rsidR="00E246BB" w:rsidRPr="00016618" w:rsidRDefault="00E246BB">
            <w:pPr>
              <w:jc w:val="center"/>
              <w:rPr>
                <w:rFonts w:ascii="Times New Roman" w:hAnsi="Times New Roman"/>
                <w:sz w:val="36"/>
                <w:rPrChange w:id="729" w:author="David Gravett" w:date="2019-12-01T10:21:00Z">
                  <w:rPr>
                    <w:rFonts w:ascii="Times New Roman" w:hAnsi="Times New Roman" w:cs="Times New Roman"/>
                    <w:sz w:val="24"/>
                    <w:szCs w:val="24"/>
                  </w:rPr>
                </w:rPrChange>
              </w:rPr>
              <w:pPrChange w:id="730" w:author="James Dwyer" w:date="2019-12-01T10:21:00Z">
                <w:pPr/>
              </w:pPrChange>
            </w:pPr>
            <w:r w:rsidRPr="00016618">
              <w:rPr>
                <w:rFonts w:ascii="Times New Roman" w:hAnsi="Times New Roman"/>
                <w:sz w:val="36"/>
                <w:rPrChange w:id="731" w:author="David Gravett" w:date="2019-12-01T10:21:00Z">
                  <w:rPr>
                    <w:rFonts w:ascii="Times New Roman" w:hAnsi="Times New Roman" w:cs="Times New Roman"/>
                    <w:sz w:val="24"/>
                    <w:szCs w:val="24"/>
                  </w:rPr>
                </w:rPrChange>
              </w:rPr>
              <w:t>0</w:t>
            </w:r>
          </w:p>
        </w:tc>
        <w:tc>
          <w:tcPr>
            <w:tcW w:w="933" w:type="dxa"/>
            <w:tcPrChange w:id="732" w:author="David Gravett" w:date="2019-12-01T10:21:00Z">
              <w:tcPr>
                <w:tcW w:w="432" w:type="dxa"/>
              </w:tcPr>
            </w:tcPrChange>
          </w:tcPr>
          <w:p w14:paraId="02EF0899" w14:textId="77777777" w:rsidR="00E246BB" w:rsidRPr="00016618" w:rsidRDefault="00E246BB">
            <w:pPr>
              <w:jc w:val="center"/>
              <w:rPr>
                <w:rFonts w:ascii="Times New Roman" w:hAnsi="Times New Roman"/>
                <w:sz w:val="36"/>
                <w:rPrChange w:id="733" w:author="David Gravett" w:date="2019-12-01T10:21:00Z">
                  <w:rPr>
                    <w:rFonts w:ascii="Times New Roman" w:hAnsi="Times New Roman" w:cs="Times New Roman"/>
                    <w:sz w:val="24"/>
                    <w:szCs w:val="24"/>
                  </w:rPr>
                </w:rPrChange>
              </w:rPr>
              <w:pPrChange w:id="734" w:author="James Dwyer" w:date="2019-12-01T10:21:00Z">
                <w:pPr/>
              </w:pPrChange>
            </w:pPr>
            <w:r w:rsidRPr="00016618">
              <w:rPr>
                <w:rFonts w:ascii="Times New Roman" w:hAnsi="Times New Roman"/>
                <w:sz w:val="36"/>
                <w:rPrChange w:id="735" w:author="David Gravett" w:date="2019-12-01T10:21:00Z">
                  <w:rPr>
                    <w:rFonts w:ascii="Times New Roman" w:hAnsi="Times New Roman" w:cs="Times New Roman"/>
                    <w:sz w:val="24"/>
                    <w:szCs w:val="24"/>
                  </w:rPr>
                </w:rPrChange>
              </w:rPr>
              <w:t>0</w:t>
            </w:r>
          </w:p>
        </w:tc>
        <w:tc>
          <w:tcPr>
            <w:tcW w:w="933" w:type="dxa"/>
            <w:tcPrChange w:id="736" w:author="David Gravett" w:date="2019-12-01T10:21:00Z">
              <w:tcPr>
                <w:tcW w:w="432" w:type="dxa"/>
              </w:tcPr>
            </w:tcPrChange>
          </w:tcPr>
          <w:p w14:paraId="272976A1" w14:textId="77777777" w:rsidR="00E246BB" w:rsidRPr="00016618" w:rsidRDefault="00E246BB">
            <w:pPr>
              <w:jc w:val="center"/>
              <w:rPr>
                <w:rFonts w:ascii="Times New Roman" w:hAnsi="Times New Roman"/>
                <w:sz w:val="36"/>
                <w:rPrChange w:id="737" w:author="David Gravett" w:date="2019-12-01T10:21:00Z">
                  <w:rPr>
                    <w:rFonts w:ascii="Times New Roman" w:hAnsi="Times New Roman" w:cs="Times New Roman"/>
                    <w:sz w:val="24"/>
                    <w:szCs w:val="24"/>
                  </w:rPr>
                </w:rPrChange>
              </w:rPr>
              <w:pPrChange w:id="738" w:author="James Dwyer" w:date="2019-12-01T10:21:00Z">
                <w:pPr/>
              </w:pPrChange>
            </w:pPr>
            <w:r w:rsidRPr="00016618">
              <w:rPr>
                <w:rFonts w:ascii="Times New Roman" w:hAnsi="Times New Roman"/>
                <w:sz w:val="36"/>
                <w:rPrChange w:id="739" w:author="David Gravett" w:date="2019-12-01T10:21:00Z">
                  <w:rPr>
                    <w:rFonts w:ascii="Times New Roman" w:hAnsi="Times New Roman" w:cs="Times New Roman"/>
                    <w:sz w:val="24"/>
                    <w:szCs w:val="24"/>
                  </w:rPr>
                </w:rPrChange>
              </w:rPr>
              <w:t>0</w:t>
            </w:r>
          </w:p>
        </w:tc>
        <w:tc>
          <w:tcPr>
            <w:tcW w:w="933" w:type="dxa"/>
            <w:tcPrChange w:id="740" w:author="David Gravett" w:date="2019-12-01T10:21:00Z">
              <w:tcPr>
                <w:tcW w:w="432" w:type="dxa"/>
              </w:tcPr>
            </w:tcPrChange>
          </w:tcPr>
          <w:p w14:paraId="7CB8B5EF" w14:textId="77777777" w:rsidR="00E246BB" w:rsidRPr="00016618" w:rsidRDefault="00E246BB">
            <w:pPr>
              <w:jc w:val="center"/>
              <w:rPr>
                <w:rFonts w:ascii="Times New Roman" w:hAnsi="Times New Roman"/>
                <w:sz w:val="36"/>
                <w:rPrChange w:id="741" w:author="David Gravett" w:date="2019-12-01T10:21:00Z">
                  <w:rPr>
                    <w:rFonts w:ascii="Times New Roman" w:hAnsi="Times New Roman" w:cs="Times New Roman"/>
                    <w:sz w:val="24"/>
                    <w:szCs w:val="24"/>
                  </w:rPr>
                </w:rPrChange>
              </w:rPr>
              <w:pPrChange w:id="742" w:author="James Dwyer" w:date="2019-12-01T10:21:00Z">
                <w:pPr/>
              </w:pPrChange>
            </w:pPr>
            <w:r w:rsidRPr="00016618">
              <w:rPr>
                <w:rFonts w:ascii="Times New Roman" w:hAnsi="Times New Roman"/>
                <w:sz w:val="36"/>
                <w:rPrChange w:id="743" w:author="David Gravett" w:date="2019-12-01T10:21:00Z">
                  <w:rPr>
                    <w:rFonts w:ascii="Times New Roman" w:hAnsi="Times New Roman" w:cs="Times New Roman"/>
                    <w:sz w:val="24"/>
                    <w:szCs w:val="24"/>
                  </w:rPr>
                </w:rPrChange>
              </w:rPr>
              <w:t>0</w:t>
            </w:r>
          </w:p>
        </w:tc>
      </w:tr>
      <w:tr w:rsidR="00E246BB" w14:paraId="15DD2543" w14:textId="77777777" w:rsidTr="00BE50C5">
        <w:trPr>
          <w:trHeight w:val="869"/>
          <w:trPrChange w:id="744" w:author="David Gravett" w:date="2019-12-01T10:21:00Z">
            <w:trPr>
              <w:trHeight w:val="432"/>
            </w:trPr>
          </w:trPrChange>
        </w:trPr>
        <w:tc>
          <w:tcPr>
            <w:tcW w:w="933" w:type="dxa"/>
            <w:tcPrChange w:id="745" w:author="David Gravett" w:date="2019-12-01T10:21:00Z">
              <w:tcPr>
                <w:tcW w:w="432" w:type="dxa"/>
              </w:tcPr>
            </w:tcPrChange>
          </w:tcPr>
          <w:p w14:paraId="108B0776" w14:textId="77777777" w:rsidR="00E246BB" w:rsidRPr="00016618" w:rsidRDefault="00E246BB">
            <w:pPr>
              <w:jc w:val="center"/>
              <w:rPr>
                <w:rFonts w:ascii="Times New Roman" w:hAnsi="Times New Roman"/>
                <w:sz w:val="36"/>
                <w:rPrChange w:id="746" w:author="David Gravett" w:date="2019-12-01T10:21:00Z">
                  <w:rPr>
                    <w:rFonts w:ascii="Times New Roman" w:hAnsi="Times New Roman" w:cs="Times New Roman"/>
                    <w:sz w:val="24"/>
                    <w:szCs w:val="24"/>
                  </w:rPr>
                </w:rPrChange>
              </w:rPr>
              <w:pPrChange w:id="747" w:author="James Dwyer" w:date="2019-12-01T10:21:00Z">
                <w:pPr/>
              </w:pPrChange>
            </w:pPr>
            <w:r w:rsidRPr="00016618">
              <w:rPr>
                <w:rFonts w:ascii="Times New Roman" w:hAnsi="Times New Roman"/>
                <w:sz w:val="36"/>
                <w:rPrChange w:id="748" w:author="David Gravett" w:date="2019-12-01T10:21:00Z">
                  <w:rPr>
                    <w:rFonts w:ascii="Times New Roman" w:hAnsi="Times New Roman" w:cs="Times New Roman"/>
                    <w:sz w:val="24"/>
                    <w:szCs w:val="24"/>
                  </w:rPr>
                </w:rPrChange>
              </w:rPr>
              <w:t>0</w:t>
            </w:r>
          </w:p>
        </w:tc>
        <w:tc>
          <w:tcPr>
            <w:tcW w:w="933" w:type="dxa"/>
            <w:tcPrChange w:id="749" w:author="David Gravett" w:date="2019-12-01T10:21:00Z">
              <w:tcPr>
                <w:tcW w:w="432" w:type="dxa"/>
              </w:tcPr>
            </w:tcPrChange>
          </w:tcPr>
          <w:p w14:paraId="40AA0459" w14:textId="77777777" w:rsidR="00E246BB" w:rsidRPr="00016618" w:rsidRDefault="00E246BB">
            <w:pPr>
              <w:jc w:val="center"/>
              <w:rPr>
                <w:rFonts w:ascii="Times New Roman" w:hAnsi="Times New Roman"/>
                <w:sz w:val="36"/>
                <w:rPrChange w:id="750" w:author="David Gravett" w:date="2019-12-01T10:21:00Z">
                  <w:rPr>
                    <w:rFonts w:ascii="Times New Roman" w:hAnsi="Times New Roman" w:cs="Times New Roman"/>
                    <w:sz w:val="24"/>
                    <w:szCs w:val="24"/>
                  </w:rPr>
                </w:rPrChange>
              </w:rPr>
              <w:pPrChange w:id="751" w:author="James Dwyer" w:date="2019-12-01T10:21:00Z">
                <w:pPr/>
              </w:pPrChange>
            </w:pPr>
            <w:r w:rsidRPr="00016618">
              <w:rPr>
                <w:rFonts w:ascii="Times New Roman" w:hAnsi="Times New Roman"/>
                <w:sz w:val="36"/>
                <w:rPrChange w:id="752" w:author="David Gravett" w:date="2019-12-01T10:21:00Z">
                  <w:rPr>
                    <w:rFonts w:ascii="Times New Roman" w:hAnsi="Times New Roman" w:cs="Times New Roman"/>
                    <w:sz w:val="24"/>
                    <w:szCs w:val="24"/>
                  </w:rPr>
                </w:rPrChange>
              </w:rPr>
              <w:t>0</w:t>
            </w:r>
          </w:p>
        </w:tc>
        <w:tc>
          <w:tcPr>
            <w:tcW w:w="933" w:type="dxa"/>
            <w:tcPrChange w:id="753" w:author="David Gravett" w:date="2019-12-01T10:21:00Z">
              <w:tcPr>
                <w:tcW w:w="432" w:type="dxa"/>
              </w:tcPr>
            </w:tcPrChange>
          </w:tcPr>
          <w:p w14:paraId="557592F0" w14:textId="77777777" w:rsidR="00E246BB" w:rsidRPr="00016618" w:rsidRDefault="00E246BB">
            <w:pPr>
              <w:jc w:val="center"/>
              <w:rPr>
                <w:rFonts w:ascii="Times New Roman" w:hAnsi="Times New Roman"/>
                <w:sz w:val="36"/>
                <w:rPrChange w:id="754" w:author="David Gravett" w:date="2019-12-01T10:21:00Z">
                  <w:rPr>
                    <w:rFonts w:ascii="Times New Roman" w:hAnsi="Times New Roman" w:cs="Times New Roman"/>
                    <w:sz w:val="24"/>
                    <w:szCs w:val="24"/>
                  </w:rPr>
                </w:rPrChange>
              </w:rPr>
              <w:pPrChange w:id="755" w:author="James Dwyer" w:date="2019-12-01T10:21:00Z">
                <w:pPr/>
              </w:pPrChange>
            </w:pPr>
            <w:r w:rsidRPr="00016618">
              <w:rPr>
                <w:rFonts w:ascii="Times New Roman" w:hAnsi="Times New Roman"/>
                <w:sz w:val="36"/>
                <w:rPrChange w:id="756" w:author="David Gravett" w:date="2019-12-01T10:21:00Z">
                  <w:rPr>
                    <w:rFonts w:ascii="Times New Roman" w:hAnsi="Times New Roman" w:cs="Times New Roman"/>
                    <w:sz w:val="24"/>
                    <w:szCs w:val="24"/>
                  </w:rPr>
                </w:rPrChange>
              </w:rPr>
              <w:t>0</w:t>
            </w:r>
          </w:p>
        </w:tc>
        <w:tc>
          <w:tcPr>
            <w:tcW w:w="933" w:type="dxa"/>
            <w:tcPrChange w:id="757" w:author="David Gravett" w:date="2019-12-01T10:21:00Z">
              <w:tcPr>
                <w:tcW w:w="432" w:type="dxa"/>
              </w:tcPr>
            </w:tcPrChange>
          </w:tcPr>
          <w:p w14:paraId="1A92DB67" w14:textId="77777777" w:rsidR="00E246BB" w:rsidRPr="00016618" w:rsidRDefault="00E246BB">
            <w:pPr>
              <w:jc w:val="center"/>
              <w:rPr>
                <w:rFonts w:ascii="Times New Roman" w:hAnsi="Times New Roman"/>
                <w:sz w:val="36"/>
                <w:rPrChange w:id="758" w:author="David Gravett" w:date="2019-12-01T10:21:00Z">
                  <w:rPr>
                    <w:rFonts w:ascii="Times New Roman" w:hAnsi="Times New Roman" w:cs="Times New Roman"/>
                    <w:sz w:val="24"/>
                    <w:szCs w:val="24"/>
                  </w:rPr>
                </w:rPrChange>
              </w:rPr>
              <w:pPrChange w:id="759" w:author="James Dwyer" w:date="2019-12-01T10:21:00Z">
                <w:pPr/>
              </w:pPrChange>
            </w:pPr>
            <w:r w:rsidRPr="00016618">
              <w:rPr>
                <w:rFonts w:ascii="Times New Roman" w:hAnsi="Times New Roman"/>
                <w:sz w:val="36"/>
                <w:rPrChange w:id="760" w:author="David Gravett" w:date="2019-12-01T10:21:00Z">
                  <w:rPr>
                    <w:rFonts w:ascii="Times New Roman" w:hAnsi="Times New Roman" w:cs="Times New Roman"/>
                    <w:sz w:val="24"/>
                    <w:szCs w:val="24"/>
                  </w:rPr>
                </w:rPrChange>
              </w:rPr>
              <w:t>0</w:t>
            </w:r>
          </w:p>
        </w:tc>
        <w:tc>
          <w:tcPr>
            <w:tcW w:w="933" w:type="dxa"/>
            <w:tcPrChange w:id="761" w:author="David Gravett" w:date="2019-12-01T10:21:00Z">
              <w:tcPr>
                <w:tcW w:w="432" w:type="dxa"/>
              </w:tcPr>
            </w:tcPrChange>
          </w:tcPr>
          <w:p w14:paraId="0EF7CC92" w14:textId="77777777" w:rsidR="00E246BB" w:rsidRPr="00016618" w:rsidRDefault="00E246BB">
            <w:pPr>
              <w:jc w:val="center"/>
              <w:rPr>
                <w:rFonts w:ascii="Times New Roman" w:hAnsi="Times New Roman"/>
                <w:sz w:val="36"/>
                <w:rPrChange w:id="762" w:author="David Gravett" w:date="2019-12-01T10:21:00Z">
                  <w:rPr>
                    <w:rFonts w:ascii="Times New Roman" w:hAnsi="Times New Roman" w:cs="Times New Roman"/>
                    <w:sz w:val="24"/>
                    <w:szCs w:val="24"/>
                  </w:rPr>
                </w:rPrChange>
              </w:rPr>
              <w:pPrChange w:id="763" w:author="James Dwyer" w:date="2019-12-01T10:21:00Z">
                <w:pPr/>
              </w:pPrChange>
            </w:pPr>
            <w:r w:rsidRPr="00016618">
              <w:rPr>
                <w:rFonts w:ascii="Times New Roman" w:hAnsi="Times New Roman"/>
                <w:sz w:val="36"/>
                <w:rPrChange w:id="764" w:author="David Gravett" w:date="2019-12-01T10:21:00Z">
                  <w:rPr>
                    <w:rFonts w:ascii="Times New Roman" w:hAnsi="Times New Roman" w:cs="Times New Roman"/>
                    <w:sz w:val="24"/>
                    <w:szCs w:val="24"/>
                  </w:rPr>
                </w:rPrChange>
              </w:rPr>
              <w:t>0</w:t>
            </w:r>
          </w:p>
        </w:tc>
        <w:tc>
          <w:tcPr>
            <w:tcW w:w="933" w:type="dxa"/>
            <w:tcPrChange w:id="765" w:author="David Gravett" w:date="2019-12-01T10:21:00Z">
              <w:tcPr>
                <w:tcW w:w="432" w:type="dxa"/>
              </w:tcPr>
            </w:tcPrChange>
          </w:tcPr>
          <w:p w14:paraId="536FC1D3" w14:textId="77777777" w:rsidR="00E246BB" w:rsidRPr="00016618" w:rsidRDefault="00E246BB">
            <w:pPr>
              <w:jc w:val="center"/>
              <w:rPr>
                <w:rFonts w:ascii="Times New Roman" w:hAnsi="Times New Roman"/>
                <w:sz w:val="36"/>
                <w:rPrChange w:id="766" w:author="David Gravett" w:date="2019-12-01T10:21:00Z">
                  <w:rPr>
                    <w:rFonts w:ascii="Times New Roman" w:hAnsi="Times New Roman" w:cs="Times New Roman"/>
                    <w:sz w:val="24"/>
                    <w:szCs w:val="24"/>
                  </w:rPr>
                </w:rPrChange>
              </w:rPr>
              <w:pPrChange w:id="767" w:author="James Dwyer" w:date="2019-12-01T10:21:00Z">
                <w:pPr/>
              </w:pPrChange>
            </w:pPr>
            <w:r w:rsidRPr="00016618">
              <w:rPr>
                <w:rFonts w:ascii="Times New Roman" w:hAnsi="Times New Roman"/>
                <w:sz w:val="36"/>
                <w:rPrChange w:id="768" w:author="David Gravett" w:date="2019-12-01T10:21:00Z">
                  <w:rPr>
                    <w:rFonts w:ascii="Times New Roman" w:hAnsi="Times New Roman" w:cs="Times New Roman"/>
                    <w:sz w:val="24"/>
                    <w:szCs w:val="24"/>
                  </w:rPr>
                </w:rPrChange>
              </w:rPr>
              <w:t>0</w:t>
            </w:r>
          </w:p>
        </w:tc>
        <w:tc>
          <w:tcPr>
            <w:tcW w:w="933" w:type="dxa"/>
            <w:tcPrChange w:id="769" w:author="David Gravett" w:date="2019-12-01T10:21:00Z">
              <w:tcPr>
                <w:tcW w:w="432" w:type="dxa"/>
              </w:tcPr>
            </w:tcPrChange>
          </w:tcPr>
          <w:p w14:paraId="016B8BC1" w14:textId="77777777" w:rsidR="00E246BB" w:rsidRPr="00016618" w:rsidRDefault="00E246BB">
            <w:pPr>
              <w:jc w:val="center"/>
              <w:rPr>
                <w:rFonts w:ascii="Times New Roman" w:hAnsi="Times New Roman"/>
                <w:sz w:val="36"/>
                <w:rPrChange w:id="770" w:author="David Gravett" w:date="2019-12-01T10:21:00Z">
                  <w:rPr>
                    <w:rFonts w:ascii="Times New Roman" w:hAnsi="Times New Roman" w:cs="Times New Roman"/>
                    <w:sz w:val="24"/>
                    <w:szCs w:val="24"/>
                  </w:rPr>
                </w:rPrChange>
              </w:rPr>
              <w:pPrChange w:id="771" w:author="James Dwyer" w:date="2019-12-01T10:21:00Z">
                <w:pPr/>
              </w:pPrChange>
            </w:pPr>
            <w:r w:rsidRPr="00016618">
              <w:rPr>
                <w:rFonts w:ascii="Times New Roman" w:hAnsi="Times New Roman"/>
                <w:sz w:val="36"/>
                <w:rPrChange w:id="772" w:author="David Gravett" w:date="2019-12-01T10:21:00Z">
                  <w:rPr>
                    <w:rFonts w:ascii="Times New Roman" w:hAnsi="Times New Roman" w:cs="Times New Roman"/>
                    <w:sz w:val="24"/>
                    <w:szCs w:val="24"/>
                  </w:rPr>
                </w:rPrChange>
              </w:rPr>
              <w:t>0</w:t>
            </w:r>
          </w:p>
        </w:tc>
      </w:tr>
      <w:tr w:rsidR="00E246BB" w14:paraId="4FBFB3DB" w14:textId="77777777" w:rsidTr="00BE50C5">
        <w:trPr>
          <w:trHeight w:val="869"/>
          <w:trPrChange w:id="773" w:author="David Gravett" w:date="2019-12-01T10:21:00Z">
            <w:trPr>
              <w:trHeight w:val="432"/>
            </w:trPr>
          </w:trPrChange>
        </w:trPr>
        <w:tc>
          <w:tcPr>
            <w:tcW w:w="933" w:type="dxa"/>
            <w:tcPrChange w:id="774" w:author="David Gravett" w:date="2019-12-01T10:21:00Z">
              <w:tcPr>
                <w:tcW w:w="432" w:type="dxa"/>
              </w:tcPr>
            </w:tcPrChange>
          </w:tcPr>
          <w:p w14:paraId="5FEB2D04" w14:textId="77777777" w:rsidR="00E246BB" w:rsidRPr="00016618" w:rsidRDefault="00E246BB">
            <w:pPr>
              <w:jc w:val="center"/>
              <w:rPr>
                <w:rFonts w:ascii="Times New Roman" w:hAnsi="Times New Roman"/>
                <w:sz w:val="36"/>
                <w:rPrChange w:id="775" w:author="David Gravett" w:date="2019-12-01T10:21:00Z">
                  <w:rPr>
                    <w:rFonts w:ascii="Times New Roman" w:hAnsi="Times New Roman" w:cs="Times New Roman"/>
                    <w:sz w:val="24"/>
                    <w:szCs w:val="24"/>
                  </w:rPr>
                </w:rPrChange>
              </w:rPr>
              <w:pPrChange w:id="776" w:author="James Dwyer" w:date="2019-12-01T10:21:00Z">
                <w:pPr/>
              </w:pPrChange>
            </w:pPr>
            <w:r w:rsidRPr="00016618">
              <w:rPr>
                <w:rFonts w:ascii="Times New Roman" w:hAnsi="Times New Roman"/>
                <w:sz w:val="36"/>
                <w:rPrChange w:id="777" w:author="David Gravett" w:date="2019-12-01T10:21:00Z">
                  <w:rPr>
                    <w:rFonts w:ascii="Times New Roman" w:hAnsi="Times New Roman" w:cs="Times New Roman"/>
                    <w:sz w:val="24"/>
                    <w:szCs w:val="24"/>
                  </w:rPr>
                </w:rPrChange>
              </w:rPr>
              <w:t>0</w:t>
            </w:r>
          </w:p>
        </w:tc>
        <w:tc>
          <w:tcPr>
            <w:tcW w:w="933" w:type="dxa"/>
            <w:tcPrChange w:id="778" w:author="David Gravett" w:date="2019-12-01T10:21:00Z">
              <w:tcPr>
                <w:tcW w:w="432" w:type="dxa"/>
              </w:tcPr>
            </w:tcPrChange>
          </w:tcPr>
          <w:p w14:paraId="5C2AE834" w14:textId="77777777" w:rsidR="00E246BB" w:rsidRPr="00016618" w:rsidRDefault="00E246BB">
            <w:pPr>
              <w:jc w:val="center"/>
              <w:rPr>
                <w:rFonts w:ascii="Times New Roman" w:hAnsi="Times New Roman"/>
                <w:sz w:val="36"/>
                <w:rPrChange w:id="779" w:author="David Gravett" w:date="2019-12-01T10:21:00Z">
                  <w:rPr>
                    <w:rFonts w:ascii="Times New Roman" w:hAnsi="Times New Roman" w:cs="Times New Roman"/>
                    <w:sz w:val="24"/>
                    <w:szCs w:val="24"/>
                  </w:rPr>
                </w:rPrChange>
              </w:rPr>
              <w:pPrChange w:id="780" w:author="James Dwyer" w:date="2019-12-01T10:21:00Z">
                <w:pPr/>
              </w:pPrChange>
            </w:pPr>
            <w:r w:rsidRPr="00016618">
              <w:rPr>
                <w:rFonts w:ascii="Times New Roman" w:hAnsi="Times New Roman"/>
                <w:sz w:val="36"/>
                <w:rPrChange w:id="781" w:author="David Gravett" w:date="2019-12-01T10:21:00Z">
                  <w:rPr>
                    <w:rFonts w:ascii="Times New Roman" w:hAnsi="Times New Roman" w:cs="Times New Roman"/>
                    <w:sz w:val="24"/>
                    <w:szCs w:val="24"/>
                  </w:rPr>
                </w:rPrChange>
              </w:rPr>
              <w:t>0</w:t>
            </w:r>
          </w:p>
        </w:tc>
        <w:tc>
          <w:tcPr>
            <w:tcW w:w="933" w:type="dxa"/>
            <w:tcPrChange w:id="782" w:author="David Gravett" w:date="2019-12-01T10:21:00Z">
              <w:tcPr>
                <w:tcW w:w="432" w:type="dxa"/>
              </w:tcPr>
            </w:tcPrChange>
          </w:tcPr>
          <w:p w14:paraId="751AEAB4" w14:textId="77777777" w:rsidR="00E246BB" w:rsidRPr="00016618" w:rsidRDefault="00E246BB">
            <w:pPr>
              <w:jc w:val="center"/>
              <w:rPr>
                <w:rFonts w:ascii="Times New Roman" w:hAnsi="Times New Roman"/>
                <w:sz w:val="36"/>
                <w:rPrChange w:id="783" w:author="David Gravett" w:date="2019-12-01T10:21:00Z">
                  <w:rPr>
                    <w:rFonts w:ascii="Times New Roman" w:hAnsi="Times New Roman" w:cs="Times New Roman"/>
                    <w:sz w:val="24"/>
                    <w:szCs w:val="24"/>
                  </w:rPr>
                </w:rPrChange>
              </w:rPr>
              <w:pPrChange w:id="784" w:author="James Dwyer" w:date="2019-12-01T10:21:00Z">
                <w:pPr/>
              </w:pPrChange>
            </w:pPr>
            <w:r w:rsidRPr="00016618">
              <w:rPr>
                <w:rFonts w:ascii="Times New Roman" w:hAnsi="Times New Roman"/>
                <w:sz w:val="36"/>
                <w:rPrChange w:id="785" w:author="David Gravett" w:date="2019-12-01T10:21:00Z">
                  <w:rPr>
                    <w:rFonts w:ascii="Times New Roman" w:hAnsi="Times New Roman" w:cs="Times New Roman"/>
                    <w:sz w:val="24"/>
                    <w:szCs w:val="24"/>
                  </w:rPr>
                </w:rPrChange>
              </w:rPr>
              <w:t>0</w:t>
            </w:r>
          </w:p>
        </w:tc>
        <w:tc>
          <w:tcPr>
            <w:tcW w:w="933" w:type="dxa"/>
            <w:tcPrChange w:id="786" w:author="David Gravett" w:date="2019-12-01T10:21:00Z">
              <w:tcPr>
                <w:tcW w:w="432" w:type="dxa"/>
              </w:tcPr>
            </w:tcPrChange>
          </w:tcPr>
          <w:p w14:paraId="24AAF719" w14:textId="77777777" w:rsidR="00E246BB" w:rsidRPr="00016618" w:rsidRDefault="00E246BB">
            <w:pPr>
              <w:jc w:val="center"/>
              <w:rPr>
                <w:rFonts w:ascii="Times New Roman" w:hAnsi="Times New Roman"/>
                <w:sz w:val="36"/>
                <w:rPrChange w:id="787" w:author="David Gravett" w:date="2019-12-01T10:21:00Z">
                  <w:rPr>
                    <w:rFonts w:ascii="Times New Roman" w:hAnsi="Times New Roman" w:cs="Times New Roman"/>
                    <w:sz w:val="24"/>
                    <w:szCs w:val="24"/>
                  </w:rPr>
                </w:rPrChange>
              </w:rPr>
              <w:pPrChange w:id="788" w:author="James Dwyer" w:date="2019-12-01T10:21:00Z">
                <w:pPr/>
              </w:pPrChange>
            </w:pPr>
            <w:r w:rsidRPr="00016618">
              <w:rPr>
                <w:rFonts w:ascii="Times New Roman" w:hAnsi="Times New Roman"/>
                <w:sz w:val="36"/>
                <w:rPrChange w:id="789" w:author="David Gravett" w:date="2019-12-01T10:21:00Z">
                  <w:rPr>
                    <w:rFonts w:ascii="Times New Roman" w:hAnsi="Times New Roman" w:cs="Times New Roman"/>
                    <w:sz w:val="24"/>
                    <w:szCs w:val="24"/>
                  </w:rPr>
                </w:rPrChange>
              </w:rPr>
              <w:t>0</w:t>
            </w:r>
          </w:p>
        </w:tc>
        <w:tc>
          <w:tcPr>
            <w:tcW w:w="933" w:type="dxa"/>
            <w:tcPrChange w:id="790" w:author="David Gravett" w:date="2019-12-01T10:21:00Z">
              <w:tcPr>
                <w:tcW w:w="432" w:type="dxa"/>
              </w:tcPr>
            </w:tcPrChange>
          </w:tcPr>
          <w:p w14:paraId="4DD64FB9" w14:textId="77777777" w:rsidR="00E246BB" w:rsidRPr="00016618" w:rsidRDefault="00E246BB">
            <w:pPr>
              <w:jc w:val="center"/>
              <w:rPr>
                <w:rFonts w:ascii="Times New Roman" w:hAnsi="Times New Roman"/>
                <w:sz w:val="36"/>
                <w:rPrChange w:id="791" w:author="David Gravett" w:date="2019-12-01T10:21:00Z">
                  <w:rPr>
                    <w:rFonts w:ascii="Times New Roman" w:hAnsi="Times New Roman" w:cs="Times New Roman"/>
                    <w:sz w:val="24"/>
                    <w:szCs w:val="24"/>
                  </w:rPr>
                </w:rPrChange>
              </w:rPr>
              <w:pPrChange w:id="792" w:author="James Dwyer" w:date="2019-12-01T10:21:00Z">
                <w:pPr/>
              </w:pPrChange>
            </w:pPr>
            <w:r w:rsidRPr="00016618">
              <w:rPr>
                <w:rFonts w:ascii="Times New Roman" w:hAnsi="Times New Roman"/>
                <w:sz w:val="36"/>
                <w:rPrChange w:id="793" w:author="David Gravett" w:date="2019-12-01T10:21:00Z">
                  <w:rPr>
                    <w:rFonts w:ascii="Times New Roman" w:hAnsi="Times New Roman" w:cs="Times New Roman"/>
                    <w:sz w:val="24"/>
                    <w:szCs w:val="24"/>
                  </w:rPr>
                </w:rPrChange>
              </w:rPr>
              <w:t>0</w:t>
            </w:r>
          </w:p>
        </w:tc>
        <w:tc>
          <w:tcPr>
            <w:tcW w:w="933" w:type="dxa"/>
            <w:tcPrChange w:id="794" w:author="David Gravett" w:date="2019-12-01T10:21:00Z">
              <w:tcPr>
                <w:tcW w:w="432" w:type="dxa"/>
              </w:tcPr>
            </w:tcPrChange>
          </w:tcPr>
          <w:p w14:paraId="31BD5DA6" w14:textId="77777777" w:rsidR="00E246BB" w:rsidRPr="00016618" w:rsidRDefault="00E246BB">
            <w:pPr>
              <w:jc w:val="center"/>
              <w:rPr>
                <w:rFonts w:ascii="Times New Roman" w:hAnsi="Times New Roman"/>
                <w:sz w:val="36"/>
                <w:rPrChange w:id="795" w:author="David Gravett" w:date="2019-12-01T10:21:00Z">
                  <w:rPr>
                    <w:rFonts w:ascii="Times New Roman" w:hAnsi="Times New Roman" w:cs="Times New Roman"/>
                    <w:sz w:val="24"/>
                    <w:szCs w:val="24"/>
                  </w:rPr>
                </w:rPrChange>
              </w:rPr>
              <w:pPrChange w:id="796" w:author="James Dwyer" w:date="2019-12-01T10:21:00Z">
                <w:pPr/>
              </w:pPrChange>
            </w:pPr>
            <w:r w:rsidRPr="00016618">
              <w:rPr>
                <w:rFonts w:ascii="Times New Roman" w:hAnsi="Times New Roman"/>
                <w:sz w:val="36"/>
                <w:rPrChange w:id="797" w:author="David Gravett" w:date="2019-12-01T10:21:00Z">
                  <w:rPr>
                    <w:rFonts w:ascii="Times New Roman" w:hAnsi="Times New Roman" w:cs="Times New Roman"/>
                    <w:sz w:val="24"/>
                    <w:szCs w:val="24"/>
                  </w:rPr>
                </w:rPrChange>
              </w:rPr>
              <w:t>0</w:t>
            </w:r>
          </w:p>
        </w:tc>
        <w:tc>
          <w:tcPr>
            <w:tcW w:w="933" w:type="dxa"/>
            <w:tcPrChange w:id="798" w:author="David Gravett" w:date="2019-12-01T10:21:00Z">
              <w:tcPr>
                <w:tcW w:w="432" w:type="dxa"/>
              </w:tcPr>
            </w:tcPrChange>
          </w:tcPr>
          <w:p w14:paraId="48BE834B" w14:textId="77777777" w:rsidR="00E246BB" w:rsidRPr="00016618" w:rsidRDefault="00E246BB">
            <w:pPr>
              <w:jc w:val="center"/>
              <w:rPr>
                <w:rFonts w:ascii="Times New Roman" w:hAnsi="Times New Roman"/>
                <w:sz w:val="36"/>
                <w:rPrChange w:id="799" w:author="David Gravett" w:date="2019-12-01T10:21:00Z">
                  <w:rPr>
                    <w:rFonts w:ascii="Times New Roman" w:hAnsi="Times New Roman" w:cs="Times New Roman"/>
                    <w:sz w:val="24"/>
                    <w:szCs w:val="24"/>
                  </w:rPr>
                </w:rPrChange>
              </w:rPr>
              <w:pPrChange w:id="800" w:author="James Dwyer" w:date="2019-12-01T10:21:00Z">
                <w:pPr/>
              </w:pPrChange>
            </w:pPr>
            <w:r w:rsidRPr="00016618">
              <w:rPr>
                <w:rFonts w:ascii="Times New Roman" w:hAnsi="Times New Roman"/>
                <w:sz w:val="36"/>
                <w:rPrChange w:id="801" w:author="David Gravett" w:date="2019-12-01T10:21:00Z">
                  <w:rPr>
                    <w:rFonts w:ascii="Times New Roman" w:hAnsi="Times New Roman" w:cs="Times New Roman"/>
                    <w:sz w:val="24"/>
                    <w:szCs w:val="24"/>
                  </w:rPr>
                </w:rPrChange>
              </w:rPr>
              <w:t>0</w:t>
            </w:r>
          </w:p>
        </w:tc>
      </w:tr>
    </w:tbl>
    <w:p w14:paraId="07DB0699" w14:textId="77777777" w:rsidR="005F2D99" w:rsidRDefault="005F2D99" w:rsidP="00F62130">
      <w:pPr>
        <w:spacing w:line="288" w:lineRule="auto"/>
        <w:rPr>
          <w:del w:id="802" w:author="David Gravett" w:date="2019-12-01T10:21:00Z"/>
          <w:rFonts w:ascii="Times New Roman" w:hAnsi="Times New Roman" w:cs="Times New Roman"/>
          <w:sz w:val="24"/>
          <w:szCs w:val="24"/>
          <w:lang w:val="en-US"/>
        </w:rPr>
      </w:pPr>
    </w:p>
    <w:p w14:paraId="16CE2C56" w14:textId="33566008" w:rsidR="005F2D99" w:rsidRDefault="00E246BB" w:rsidP="005F2D99">
      <w:pPr>
        <w:spacing w:line="288" w:lineRule="auto"/>
        <w:jc w:val="both"/>
        <w:rPr>
          <w:del w:id="803" w:author="David Gravett" w:date="2019-12-01T10:21:00Z"/>
          <w:rFonts w:ascii="Times New Roman" w:hAnsi="Times New Roman" w:cs="Times New Roman"/>
          <w:sz w:val="24"/>
          <w:szCs w:val="24"/>
          <w:lang w:val="en-US"/>
        </w:rPr>
      </w:pPr>
      <w:moveFromRangeStart w:id="804" w:author="David Gravett" w:date="2019-12-01T10:21:00Z" w:name="move26088127"/>
      <w:moveFrom w:id="805"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From>
      <w:moveFromRangeEnd w:id="804"/>
      <w:ins w:id="806" w:author="David Gravett" w:date="2019-12-01T10:21:00Z">
        <w:r w:rsidR="00016618">
          <w:rPr>
            <w:noProof/>
          </w:rPr>
          <mc:AlternateContent>
            <mc:Choice Requires="wps">
              <w:drawing>
                <wp:anchor distT="0" distB="0" distL="114300" distR="114300" simplePos="0" relativeHeight="251693568" behindDoc="0" locked="0" layoutInCell="1" allowOverlap="1" wp14:anchorId="1F9D761D" wp14:editId="7FF45B17">
                  <wp:simplePos x="0" y="0"/>
                  <wp:positionH relativeFrom="margin">
                    <wp:align>center</wp:align>
                  </wp:positionH>
                  <wp:positionV relativeFrom="paragraph">
                    <wp:posOffset>76835</wp:posOffset>
                  </wp:positionV>
                  <wp:extent cx="3381375" cy="1524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43FB274" w14:textId="26E1D828" w:rsidR="00825D74" w:rsidRPr="00D103E4" w:rsidRDefault="00825D74" w:rsidP="00016618">
                              <w:pPr>
                                <w:pStyle w:val="Caption"/>
                                <w:jc w:val="center"/>
                                <w:rPr>
                                  <w:ins w:id="807" w:author="David Gravett" w:date="2019-12-01T10:21:00Z"/>
                                  <w:rFonts w:ascii="Arial" w:eastAsia="Arial" w:hAnsi="Arial" w:cs="Arial"/>
                                  <w:noProof/>
                                  <w:lang w:val="en"/>
                                </w:rPr>
                              </w:pPr>
                              <w:ins w:id="808" w:author="David Gravett" w:date="2019-12-01T10:21:00Z">
                                <w:r>
                                  <w:t>Table 3: First Possible Connection Checked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D761D" id="Text Box 45" o:spid="_x0000_s1061" type="#_x0000_t202" style="position:absolute;left:0;text-align:left;margin-left:0;margin-top:6.05pt;width:266.25pt;height:12pt;z-index:25169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" stroked="f">
                  <v:textbox inset="0,0,0,0">
                    <w:txbxContent>
                      <w:p w14:paraId="643FB274" w14:textId="26E1D828" w:rsidR="00825D74" w:rsidRPr="00D103E4" w:rsidRDefault="00825D74" w:rsidP="00016618">
                        <w:pPr>
                          <w:pStyle w:val="Caption"/>
                          <w:jc w:val="center"/>
                          <w:rPr>
                            <w:ins w:id="809" w:author="David Gravett" w:date="2019-12-01T10:21:00Z"/>
                            <w:rFonts w:ascii="Arial" w:eastAsia="Arial" w:hAnsi="Arial" w:cs="Arial"/>
                            <w:noProof/>
                            <w:lang w:val="en"/>
                          </w:rPr>
                        </w:pPr>
                        <w:ins w:id="810" w:author="David Gravett" w:date="2019-12-01T10:21:00Z">
                          <w:r>
                            <w:t>Table 3: First Possible Connection Checked</w:t>
                          </w:r>
                        </w:ins>
                      </w:p>
                    </w:txbxContent>
                  </v:textbox>
                  <w10:wrap anchorx="margin"/>
                </v:shape>
              </w:pict>
            </mc:Fallback>
          </mc:AlternateContent>
        </w:r>
      </w:ins>
    </w:p>
    <w:p w14:paraId="13AEEB40" w14:textId="3883AFA5" w:rsidR="005F2D99" w:rsidRDefault="005F2D99" w:rsidP="005F2D99">
      <w:pPr>
        <w:spacing w:line="288" w:lineRule="auto"/>
        <w:jc w:val="both"/>
        <w:rPr>
          <w:rFonts w:ascii="Times New Roman" w:hAnsi="Times New Roman" w:cs="Times New Roman"/>
          <w:sz w:val="24"/>
          <w:szCs w:val="24"/>
          <w:lang w:val="en-US"/>
        </w:rPr>
      </w:pPr>
    </w:p>
    <w:p w14:paraId="2EF62C07" w14:textId="3503CF47"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20EF092E" w14:textId="77777777" w:rsidR="00016618" w:rsidRDefault="00016618" w:rsidP="005F2D99">
      <w:pPr>
        <w:spacing w:line="288" w:lineRule="auto"/>
        <w:jc w:val="both"/>
        <w:rPr>
          <w:ins w:id="811" w:author="David Gravett" w:date="2019-12-01T10:21:00Z"/>
          <w:rFonts w:asciiTheme="majorHAnsi" w:hAnsiTheme="majorHAnsi" w:cstheme="majorHAnsi"/>
          <w:color w:val="1F3864" w:themeColor="accent1" w:themeShade="80"/>
          <w:sz w:val="40"/>
          <w:szCs w:val="40"/>
        </w:rPr>
      </w:pPr>
    </w:p>
    <w:p w14:paraId="6976852E" w14:textId="77777777" w:rsidR="00016618" w:rsidRDefault="00016618" w:rsidP="005F2D99">
      <w:pPr>
        <w:spacing w:line="288" w:lineRule="auto"/>
        <w:jc w:val="both"/>
        <w:rPr>
          <w:ins w:id="812" w:author="David Gravett" w:date="2019-12-01T10:21:00Z"/>
          <w:rFonts w:asciiTheme="majorHAnsi" w:hAnsiTheme="majorHAnsi" w:cstheme="majorHAnsi"/>
          <w:color w:val="1F3864" w:themeColor="accent1" w:themeShade="80"/>
          <w:sz w:val="40"/>
          <w:szCs w:val="40"/>
        </w:rPr>
      </w:pPr>
    </w:p>
    <w:p w14:paraId="6C845A91" w14:textId="77777777" w:rsidR="00016618" w:rsidRDefault="00016618" w:rsidP="005F2D99">
      <w:pPr>
        <w:spacing w:line="288" w:lineRule="auto"/>
        <w:jc w:val="both"/>
        <w:rPr>
          <w:ins w:id="813" w:author="David Gravett" w:date="2019-12-01T10:21:00Z"/>
          <w:rFonts w:asciiTheme="majorHAnsi" w:hAnsiTheme="majorHAnsi" w:cstheme="majorHAnsi"/>
          <w:color w:val="1F3864" w:themeColor="accent1" w:themeShade="80"/>
          <w:sz w:val="40"/>
          <w:szCs w:val="40"/>
        </w:rPr>
      </w:pPr>
    </w:p>
    <w:p w14:paraId="47A29059" w14:textId="77777777" w:rsidR="00016618" w:rsidRDefault="00016618" w:rsidP="005F2D99">
      <w:pPr>
        <w:spacing w:line="288" w:lineRule="auto"/>
        <w:jc w:val="both"/>
        <w:rPr>
          <w:ins w:id="814" w:author="David Gravett" w:date="2019-12-01T10:21:00Z"/>
          <w:rFonts w:asciiTheme="majorHAnsi" w:hAnsiTheme="majorHAnsi" w:cstheme="majorHAnsi"/>
          <w:color w:val="1F3864" w:themeColor="accent1" w:themeShade="80"/>
          <w:sz w:val="40"/>
          <w:szCs w:val="40"/>
        </w:rPr>
      </w:pPr>
    </w:p>
    <w:p w14:paraId="66D36877" w14:textId="575B78CB" w:rsidR="005F2D99" w:rsidRDefault="005F2D99" w:rsidP="005F2D99">
      <w:pPr>
        <w:spacing w:line="288" w:lineRule="auto"/>
        <w:jc w:val="both"/>
        <w:rPr>
          <w:rFonts w:asciiTheme="majorHAnsi" w:hAnsiTheme="majorHAnsi"/>
          <w:color w:val="1F3864" w:themeColor="accent1" w:themeShade="80"/>
          <w:sz w:val="40"/>
          <w:rPrChange w:id="815" w:author="David Gravett" w:date="2019-12-01T10:21:00Z">
            <w:rPr>
              <w:rFonts w:asciiTheme="majorHAnsi" w:hAnsiTheme="majorHAnsi" w:cstheme="majorHAnsi"/>
              <w:color w:val="1F3864" w:themeColor="accent1" w:themeShade="80"/>
              <w:sz w:val="24"/>
              <w:szCs w:val="24"/>
              <w:lang w:val="en-US"/>
            </w:rPr>
          </w:rPrChange>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del w:id="816" w:author="David Gravett" w:date="2019-12-01T10:21:00Z"/>
        </w:trPr>
        <w:tc>
          <w:tcPr>
            <w:tcW w:w="432" w:type="dxa"/>
          </w:tcPr>
          <w:p w14:paraId="04C7622E" w14:textId="77777777" w:rsidR="00E246BB" w:rsidRDefault="00E246BB" w:rsidP="003B3061">
            <w:pPr>
              <w:rPr>
                <w:del w:id="817" w:author="David Gravett" w:date="2019-12-01T10:21:00Z"/>
                <w:rFonts w:ascii="Times New Roman" w:hAnsi="Times New Roman" w:cs="Times New Roman"/>
                <w:sz w:val="24"/>
                <w:szCs w:val="24"/>
              </w:rPr>
            </w:pPr>
            <w:del w:id="818" w:author="David Gravett" w:date="2019-12-01T10:21:00Z">
              <w:r>
                <w:rPr>
                  <w:rFonts w:ascii="Times New Roman" w:hAnsi="Times New Roman" w:cs="Times New Roman"/>
                  <w:sz w:val="24"/>
                  <w:szCs w:val="24"/>
                </w:rPr>
                <w:delText>0</w:delText>
              </w:r>
            </w:del>
          </w:p>
        </w:tc>
        <w:tc>
          <w:tcPr>
            <w:tcW w:w="432" w:type="dxa"/>
          </w:tcPr>
          <w:p w14:paraId="700E4225" w14:textId="77777777" w:rsidR="00E246BB" w:rsidRDefault="00E246BB" w:rsidP="003B3061">
            <w:pPr>
              <w:rPr>
                <w:del w:id="819" w:author="David Gravett" w:date="2019-12-01T10:21:00Z"/>
                <w:rFonts w:ascii="Times New Roman" w:hAnsi="Times New Roman" w:cs="Times New Roman"/>
                <w:sz w:val="24"/>
                <w:szCs w:val="24"/>
              </w:rPr>
            </w:pPr>
            <w:del w:id="820" w:author="David Gravett" w:date="2019-12-01T10:21:00Z">
              <w:r>
                <w:rPr>
                  <w:rFonts w:ascii="Times New Roman" w:hAnsi="Times New Roman" w:cs="Times New Roman"/>
                  <w:sz w:val="24"/>
                  <w:szCs w:val="24"/>
                </w:rPr>
                <w:delText>0</w:delText>
              </w:r>
            </w:del>
          </w:p>
        </w:tc>
        <w:tc>
          <w:tcPr>
            <w:tcW w:w="432" w:type="dxa"/>
          </w:tcPr>
          <w:p w14:paraId="6E0C718F" w14:textId="77777777" w:rsidR="00E246BB" w:rsidRDefault="00E246BB" w:rsidP="003B3061">
            <w:pPr>
              <w:rPr>
                <w:del w:id="821" w:author="David Gravett" w:date="2019-12-01T10:21:00Z"/>
                <w:rFonts w:ascii="Times New Roman" w:hAnsi="Times New Roman" w:cs="Times New Roman"/>
                <w:sz w:val="24"/>
                <w:szCs w:val="24"/>
              </w:rPr>
            </w:pPr>
            <w:del w:id="822" w:author="David Gravett" w:date="2019-12-01T10:21:00Z">
              <w:r>
                <w:rPr>
                  <w:rFonts w:ascii="Times New Roman" w:hAnsi="Times New Roman" w:cs="Times New Roman"/>
                  <w:sz w:val="24"/>
                  <w:szCs w:val="24"/>
                </w:rPr>
                <w:delText>0</w:delText>
              </w:r>
            </w:del>
          </w:p>
        </w:tc>
        <w:tc>
          <w:tcPr>
            <w:tcW w:w="432" w:type="dxa"/>
          </w:tcPr>
          <w:p w14:paraId="6E6D7F58" w14:textId="77777777" w:rsidR="00E246BB" w:rsidRDefault="00E246BB" w:rsidP="003B3061">
            <w:pPr>
              <w:rPr>
                <w:del w:id="823" w:author="David Gravett" w:date="2019-12-01T10:21:00Z"/>
                <w:rFonts w:ascii="Times New Roman" w:hAnsi="Times New Roman" w:cs="Times New Roman"/>
                <w:sz w:val="24"/>
                <w:szCs w:val="24"/>
              </w:rPr>
            </w:pPr>
            <w:del w:id="824" w:author="David Gravett" w:date="2019-12-01T10:21:00Z">
              <w:r>
                <w:rPr>
                  <w:rFonts w:ascii="Times New Roman" w:hAnsi="Times New Roman" w:cs="Times New Roman"/>
                  <w:sz w:val="24"/>
                  <w:szCs w:val="24"/>
                </w:rPr>
                <w:delText>0</w:delText>
              </w:r>
            </w:del>
          </w:p>
        </w:tc>
        <w:tc>
          <w:tcPr>
            <w:tcW w:w="432" w:type="dxa"/>
          </w:tcPr>
          <w:p w14:paraId="79BB51AB" w14:textId="77777777" w:rsidR="00E246BB" w:rsidRDefault="00E246BB" w:rsidP="003B3061">
            <w:pPr>
              <w:rPr>
                <w:del w:id="825" w:author="David Gravett" w:date="2019-12-01T10:21:00Z"/>
                <w:rFonts w:ascii="Times New Roman" w:hAnsi="Times New Roman" w:cs="Times New Roman"/>
                <w:sz w:val="24"/>
                <w:szCs w:val="24"/>
              </w:rPr>
            </w:pPr>
            <w:del w:id="826" w:author="David Gravett" w:date="2019-12-01T10:21:00Z">
              <w:r>
                <w:rPr>
                  <w:rFonts w:ascii="Times New Roman" w:hAnsi="Times New Roman" w:cs="Times New Roman"/>
                  <w:sz w:val="24"/>
                  <w:szCs w:val="24"/>
                </w:rPr>
                <w:delText>0</w:delText>
              </w:r>
            </w:del>
          </w:p>
        </w:tc>
        <w:tc>
          <w:tcPr>
            <w:tcW w:w="432" w:type="dxa"/>
          </w:tcPr>
          <w:p w14:paraId="22391352" w14:textId="77777777" w:rsidR="00E246BB" w:rsidRDefault="00E246BB" w:rsidP="003B3061">
            <w:pPr>
              <w:rPr>
                <w:del w:id="827" w:author="David Gravett" w:date="2019-12-01T10:21:00Z"/>
                <w:rFonts w:ascii="Times New Roman" w:hAnsi="Times New Roman" w:cs="Times New Roman"/>
                <w:sz w:val="24"/>
                <w:szCs w:val="24"/>
              </w:rPr>
            </w:pPr>
            <w:del w:id="828" w:author="David Gravett" w:date="2019-12-01T10:21:00Z">
              <w:r>
                <w:rPr>
                  <w:rFonts w:ascii="Times New Roman" w:hAnsi="Times New Roman" w:cs="Times New Roman"/>
                  <w:sz w:val="24"/>
                  <w:szCs w:val="24"/>
                </w:rPr>
                <w:delText>0</w:delText>
              </w:r>
            </w:del>
          </w:p>
        </w:tc>
        <w:tc>
          <w:tcPr>
            <w:tcW w:w="432" w:type="dxa"/>
          </w:tcPr>
          <w:p w14:paraId="02A6F08F" w14:textId="77777777" w:rsidR="00E246BB" w:rsidRDefault="00E246BB" w:rsidP="003B3061">
            <w:pPr>
              <w:rPr>
                <w:del w:id="829" w:author="David Gravett" w:date="2019-12-01T10:21:00Z"/>
                <w:rFonts w:ascii="Times New Roman" w:hAnsi="Times New Roman" w:cs="Times New Roman"/>
                <w:sz w:val="24"/>
                <w:szCs w:val="24"/>
              </w:rPr>
            </w:pPr>
            <w:del w:id="830" w:author="David Gravett" w:date="2019-12-01T10:21:00Z">
              <w:r>
                <w:rPr>
                  <w:rFonts w:ascii="Times New Roman" w:hAnsi="Times New Roman" w:cs="Times New Roman"/>
                  <w:sz w:val="24"/>
                  <w:szCs w:val="24"/>
                </w:rPr>
                <w:delText>0</w:delText>
              </w:r>
            </w:del>
          </w:p>
        </w:tc>
      </w:tr>
      <w:tr w:rsidR="00E246BB" w14:paraId="49C19744" w14:textId="77777777" w:rsidTr="003B3061">
        <w:trPr>
          <w:trHeight w:val="432"/>
          <w:del w:id="831" w:author="David Gravett" w:date="2019-12-01T10:21:00Z"/>
        </w:trPr>
        <w:tc>
          <w:tcPr>
            <w:tcW w:w="432" w:type="dxa"/>
          </w:tcPr>
          <w:p w14:paraId="693BD055" w14:textId="77777777" w:rsidR="00E246BB" w:rsidRDefault="00E246BB" w:rsidP="003B3061">
            <w:pPr>
              <w:rPr>
                <w:del w:id="832" w:author="David Gravett" w:date="2019-12-01T10:21:00Z"/>
                <w:rFonts w:ascii="Times New Roman" w:hAnsi="Times New Roman" w:cs="Times New Roman"/>
                <w:sz w:val="24"/>
                <w:szCs w:val="24"/>
              </w:rPr>
            </w:pPr>
            <w:del w:id="833" w:author="David Gravett" w:date="2019-12-01T10:21:00Z">
              <w:r>
                <w:rPr>
                  <w:rFonts w:ascii="Times New Roman" w:hAnsi="Times New Roman" w:cs="Times New Roman"/>
                  <w:sz w:val="24"/>
                  <w:szCs w:val="24"/>
                </w:rPr>
                <w:delText>0</w:delText>
              </w:r>
            </w:del>
          </w:p>
        </w:tc>
        <w:tc>
          <w:tcPr>
            <w:tcW w:w="432" w:type="dxa"/>
          </w:tcPr>
          <w:p w14:paraId="36B44930" w14:textId="77777777" w:rsidR="00E246BB" w:rsidRDefault="00E246BB" w:rsidP="003B3061">
            <w:pPr>
              <w:rPr>
                <w:del w:id="834" w:author="David Gravett" w:date="2019-12-01T10:21:00Z"/>
                <w:rFonts w:ascii="Times New Roman" w:hAnsi="Times New Roman" w:cs="Times New Roman"/>
                <w:sz w:val="24"/>
                <w:szCs w:val="24"/>
              </w:rPr>
            </w:pPr>
            <w:del w:id="835" w:author="David Gravett" w:date="2019-12-01T10:21:00Z">
              <w:r>
                <w:rPr>
                  <w:rFonts w:ascii="Times New Roman" w:hAnsi="Times New Roman" w:cs="Times New Roman"/>
                  <w:sz w:val="24"/>
                  <w:szCs w:val="24"/>
                </w:rPr>
                <w:delText>0</w:delText>
              </w:r>
            </w:del>
          </w:p>
        </w:tc>
        <w:tc>
          <w:tcPr>
            <w:tcW w:w="432" w:type="dxa"/>
          </w:tcPr>
          <w:p w14:paraId="3D687707" w14:textId="77777777" w:rsidR="00E246BB" w:rsidRDefault="00E246BB" w:rsidP="003B3061">
            <w:pPr>
              <w:rPr>
                <w:del w:id="836" w:author="David Gravett" w:date="2019-12-01T10:21:00Z"/>
                <w:rFonts w:ascii="Times New Roman" w:hAnsi="Times New Roman" w:cs="Times New Roman"/>
                <w:sz w:val="24"/>
                <w:szCs w:val="24"/>
              </w:rPr>
            </w:pPr>
            <w:del w:id="837" w:author="David Gravett" w:date="2019-12-01T10:21:00Z">
              <w:r>
                <w:rPr>
                  <w:rFonts w:ascii="Times New Roman" w:hAnsi="Times New Roman" w:cs="Times New Roman"/>
                  <w:sz w:val="24"/>
                  <w:szCs w:val="24"/>
                </w:rPr>
                <w:delText>0</w:delText>
              </w:r>
            </w:del>
          </w:p>
        </w:tc>
        <w:tc>
          <w:tcPr>
            <w:tcW w:w="432" w:type="dxa"/>
          </w:tcPr>
          <w:p w14:paraId="6BAB110C" w14:textId="77777777" w:rsidR="00E246BB" w:rsidRDefault="00E246BB" w:rsidP="003B3061">
            <w:pPr>
              <w:rPr>
                <w:del w:id="838" w:author="David Gravett" w:date="2019-12-01T10:21:00Z"/>
                <w:rFonts w:ascii="Times New Roman" w:hAnsi="Times New Roman" w:cs="Times New Roman"/>
                <w:sz w:val="24"/>
                <w:szCs w:val="24"/>
              </w:rPr>
            </w:pPr>
            <w:del w:id="839" w:author="David Gravett" w:date="2019-12-01T10:21:00Z">
              <w:r>
                <w:rPr>
                  <w:rFonts w:ascii="Times New Roman" w:hAnsi="Times New Roman" w:cs="Times New Roman"/>
                  <w:sz w:val="24"/>
                  <w:szCs w:val="24"/>
                </w:rPr>
                <w:delText>0</w:delText>
              </w:r>
            </w:del>
          </w:p>
        </w:tc>
        <w:tc>
          <w:tcPr>
            <w:tcW w:w="432" w:type="dxa"/>
          </w:tcPr>
          <w:p w14:paraId="1CB9DA78" w14:textId="77777777" w:rsidR="00E246BB" w:rsidRDefault="00E246BB" w:rsidP="003B3061">
            <w:pPr>
              <w:rPr>
                <w:del w:id="840" w:author="David Gravett" w:date="2019-12-01T10:21:00Z"/>
                <w:rFonts w:ascii="Times New Roman" w:hAnsi="Times New Roman" w:cs="Times New Roman"/>
                <w:sz w:val="24"/>
                <w:szCs w:val="24"/>
              </w:rPr>
            </w:pPr>
            <w:del w:id="841" w:author="David Gravett" w:date="2019-12-01T10:21:00Z">
              <w:r>
                <w:rPr>
                  <w:rFonts w:ascii="Times New Roman" w:hAnsi="Times New Roman" w:cs="Times New Roman"/>
                  <w:sz w:val="24"/>
                  <w:szCs w:val="24"/>
                </w:rPr>
                <w:delText>0</w:delText>
              </w:r>
            </w:del>
          </w:p>
        </w:tc>
        <w:tc>
          <w:tcPr>
            <w:tcW w:w="432" w:type="dxa"/>
          </w:tcPr>
          <w:p w14:paraId="20FEF0A8" w14:textId="77777777" w:rsidR="00E246BB" w:rsidRDefault="00E246BB" w:rsidP="003B3061">
            <w:pPr>
              <w:rPr>
                <w:del w:id="842" w:author="David Gravett" w:date="2019-12-01T10:21:00Z"/>
                <w:rFonts w:ascii="Times New Roman" w:hAnsi="Times New Roman" w:cs="Times New Roman"/>
                <w:sz w:val="24"/>
                <w:szCs w:val="24"/>
              </w:rPr>
            </w:pPr>
            <w:del w:id="843" w:author="David Gravett" w:date="2019-12-01T10:21:00Z">
              <w:r>
                <w:rPr>
                  <w:rFonts w:ascii="Times New Roman" w:hAnsi="Times New Roman" w:cs="Times New Roman"/>
                  <w:sz w:val="24"/>
                  <w:szCs w:val="24"/>
                </w:rPr>
                <w:delText>0</w:delText>
              </w:r>
            </w:del>
          </w:p>
        </w:tc>
        <w:tc>
          <w:tcPr>
            <w:tcW w:w="432" w:type="dxa"/>
          </w:tcPr>
          <w:p w14:paraId="6F63264F" w14:textId="77777777" w:rsidR="00E246BB" w:rsidRDefault="00E246BB" w:rsidP="003B3061">
            <w:pPr>
              <w:rPr>
                <w:del w:id="844" w:author="David Gravett" w:date="2019-12-01T10:21:00Z"/>
                <w:rFonts w:ascii="Times New Roman" w:hAnsi="Times New Roman" w:cs="Times New Roman"/>
                <w:sz w:val="24"/>
                <w:szCs w:val="24"/>
              </w:rPr>
            </w:pPr>
            <w:del w:id="845" w:author="David Gravett" w:date="2019-12-01T10:21:00Z">
              <w:r>
                <w:rPr>
                  <w:rFonts w:ascii="Times New Roman" w:hAnsi="Times New Roman" w:cs="Times New Roman"/>
                  <w:sz w:val="24"/>
                  <w:szCs w:val="24"/>
                </w:rPr>
                <w:delText>0</w:delText>
              </w:r>
            </w:del>
          </w:p>
        </w:tc>
      </w:tr>
      <w:tr w:rsidR="00E246BB" w14:paraId="7A49AF6B" w14:textId="77777777" w:rsidTr="003B3061">
        <w:trPr>
          <w:trHeight w:val="432"/>
          <w:del w:id="846" w:author="David Gravett" w:date="2019-12-01T10:21:00Z"/>
        </w:trPr>
        <w:tc>
          <w:tcPr>
            <w:tcW w:w="432" w:type="dxa"/>
          </w:tcPr>
          <w:p w14:paraId="22D4DB34" w14:textId="34C5C82E" w:rsidR="00E246BB" w:rsidRDefault="00E246BB" w:rsidP="003B3061">
            <w:pPr>
              <w:rPr>
                <w:del w:id="847" w:author="David Gravett" w:date="2019-12-01T10:21:00Z"/>
                <w:rFonts w:ascii="Times New Roman" w:hAnsi="Times New Roman" w:cs="Times New Roman"/>
                <w:sz w:val="24"/>
                <w:szCs w:val="24"/>
              </w:rPr>
            </w:pPr>
            <w:del w:id="848" w:author="David Gravett" w:date="2019-12-01T10:21:00Z">
              <w:r>
                <w:rPr>
                  <w:rFonts w:ascii="Times New Roman" w:hAnsi="Times New Roman" w:cs="Times New Roman"/>
                  <w:sz w:val="24"/>
                  <w:szCs w:val="24"/>
                </w:rPr>
                <w:delText>1</w:delText>
              </w:r>
            </w:del>
          </w:p>
        </w:tc>
        <w:tc>
          <w:tcPr>
            <w:tcW w:w="432" w:type="dxa"/>
          </w:tcPr>
          <w:p w14:paraId="5AEA2903" w14:textId="02844B34" w:rsidR="00E246BB" w:rsidRDefault="00E246BB" w:rsidP="003B3061">
            <w:pPr>
              <w:rPr>
                <w:del w:id="849" w:author="David Gravett" w:date="2019-12-01T10:21:00Z"/>
                <w:rFonts w:ascii="Times New Roman" w:hAnsi="Times New Roman" w:cs="Times New Roman"/>
                <w:sz w:val="24"/>
                <w:szCs w:val="24"/>
              </w:rPr>
            </w:pPr>
            <w:del w:id="850" w:author="David Gravett" w:date="2019-12-01T10:21:00Z">
              <w:r>
                <w:rPr>
                  <w:rFonts w:ascii="Times New Roman" w:hAnsi="Times New Roman" w:cs="Times New Roman"/>
                  <w:sz w:val="24"/>
                  <w:szCs w:val="24"/>
                </w:rPr>
                <w:delText>-1</w:delText>
              </w:r>
            </w:del>
          </w:p>
        </w:tc>
        <w:tc>
          <w:tcPr>
            <w:tcW w:w="432" w:type="dxa"/>
          </w:tcPr>
          <w:p w14:paraId="64345119" w14:textId="77777777" w:rsidR="00E246BB" w:rsidRDefault="00E246BB" w:rsidP="003B3061">
            <w:pPr>
              <w:rPr>
                <w:del w:id="851" w:author="David Gravett" w:date="2019-12-01T10:21:00Z"/>
                <w:rFonts w:ascii="Times New Roman" w:hAnsi="Times New Roman" w:cs="Times New Roman"/>
                <w:sz w:val="24"/>
                <w:szCs w:val="24"/>
              </w:rPr>
            </w:pPr>
            <w:del w:id="852" w:author="David Gravett" w:date="2019-12-01T10:21:00Z">
              <w:r>
                <w:rPr>
                  <w:rFonts w:ascii="Times New Roman" w:hAnsi="Times New Roman" w:cs="Times New Roman"/>
                  <w:sz w:val="24"/>
                  <w:szCs w:val="24"/>
                </w:rPr>
                <w:delText>0</w:delText>
              </w:r>
            </w:del>
          </w:p>
        </w:tc>
        <w:tc>
          <w:tcPr>
            <w:tcW w:w="432" w:type="dxa"/>
          </w:tcPr>
          <w:p w14:paraId="46181355" w14:textId="77777777" w:rsidR="00E246BB" w:rsidRDefault="00E246BB" w:rsidP="003B3061">
            <w:pPr>
              <w:rPr>
                <w:del w:id="853" w:author="David Gravett" w:date="2019-12-01T10:21:00Z"/>
                <w:rFonts w:ascii="Times New Roman" w:hAnsi="Times New Roman" w:cs="Times New Roman"/>
                <w:sz w:val="24"/>
                <w:szCs w:val="24"/>
              </w:rPr>
            </w:pPr>
            <w:del w:id="854" w:author="David Gravett" w:date="2019-12-01T10:21:00Z">
              <w:r>
                <w:rPr>
                  <w:rFonts w:ascii="Times New Roman" w:hAnsi="Times New Roman" w:cs="Times New Roman"/>
                  <w:sz w:val="24"/>
                  <w:szCs w:val="24"/>
                </w:rPr>
                <w:delText>0</w:delText>
              </w:r>
            </w:del>
          </w:p>
        </w:tc>
        <w:tc>
          <w:tcPr>
            <w:tcW w:w="432" w:type="dxa"/>
          </w:tcPr>
          <w:p w14:paraId="24AA8942" w14:textId="77777777" w:rsidR="00E246BB" w:rsidRDefault="00E246BB" w:rsidP="003B3061">
            <w:pPr>
              <w:rPr>
                <w:del w:id="855" w:author="David Gravett" w:date="2019-12-01T10:21:00Z"/>
                <w:rFonts w:ascii="Times New Roman" w:hAnsi="Times New Roman" w:cs="Times New Roman"/>
                <w:sz w:val="24"/>
                <w:szCs w:val="24"/>
              </w:rPr>
            </w:pPr>
            <w:del w:id="856" w:author="David Gravett" w:date="2019-12-01T10:21:00Z">
              <w:r>
                <w:rPr>
                  <w:rFonts w:ascii="Times New Roman" w:hAnsi="Times New Roman" w:cs="Times New Roman"/>
                  <w:sz w:val="24"/>
                  <w:szCs w:val="24"/>
                </w:rPr>
                <w:delText>0</w:delText>
              </w:r>
            </w:del>
          </w:p>
        </w:tc>
        <w:tc>
          <w:tcPr>
            <w:tcW w:w="432" w:type="dxa"/>
          </w:tcPr>
          <w:p w14:paraId="3D60799A" w14:textId="77777777" w:rsidR="00E246BB" w:rsidRDefault="00E246BB" w:rsidP="003B3061">
            <w:pPr>
              <w:rPr>
                <w:del w:id="857" w:author="David Gravett" w:date="2019-12-01T10:21:00Z"/>
                <w:rFonts w:ascii="Times New Roman" w:hAnsi="Times New Roman" w:cs="Times New Roman"/>
                <w:sz w:val="24"/>
                <w:szCs w:val="24"/>
              </w:rPr>
            </w:pPr>
            <w:del w:id="858" w:author="David Gravett" w:date="2019-12-01T10:21:00Z">
              <w:r>
                <w:rPr>
                  <w:rFonts w:ascii="Times New Roman" w:hAnsi="Times New Roman" w:cs="Times New Roman"/>
                  <w:sz w:val="24"/>
                  <w:szCs w:val="24"/>
                </w:rPr>
                <w:delText>0</w:delText>
              </w:r>
            </w:del>
          </w:p>
        </w:tc>
        <w:tc>
          <w:tcPr>
            <w:tcW w:w="432" w:type="dxa"/>
          </w:tcPr>
          <w:p w14:paraId="3925CD81" w14:textId="77777777" w:rsidR="00E246BB" w:rsidRDefault="00E246BB" w:rsidP="003B3061">
            <w:pPr>
              <w:rPr>
                <w:del w:id="859" w:author="David Gravett" w:date="2019-12-01T10:21:00Z"/>
                <w:rFonts w:ascii="Times New Roman" w:hAnsi="Times New Roman" w:cs="Times New Roman"/>
                <w:sz w:val="24"/>
                <w:szCs w:val="24"/>
              </w:rPr>
            </w:pPr>
            <w:del w:id="860" w:author="David Gravett" w:date="2019-12-01T10:21:00Z">
              <w:r>
                <w:rPr>
                  <w:rFonts w:ascii="Times New Roman" w:hAnsi="Times New Roman" w:cs="Times New Roman"/>
                  <w:sz w:val="24"/>
                  <w:szCs w:val="24"/>
                </w:rPr>
                <w:delText>0</w:delText>
              </w:r>
            </w:del>
          </w:p>
        </w:tc>
      </w:tr>
      <w:tr w:rsidR="00E246BB" w14:paraId="2652549C" w14:textId="77777777" w:rsidTr="003B3061">
        <w:trPr>
          <w:trHeight w:val="432"/>
          <w:del w:id="861" w:author="David Gravett" w:date="2019-12-01T10:21:00Z"/>
        </w:trPr>
        <w:tc>
          <w:tcPr>
            <w:tcW w:w="432" w:type="dxa"/>
          </w:tcPr>
          <w:p w14:paraId="77DB88BD" w14:textId="77777777" w:rsidR="00E246BB" w:rsidRDefault="00E246BB" w:rsidP="003B3061">
            <w:pPr>
              <w:rPr>
                <w:del w:id="862" w:author="David Gravett" w:date="2019-12-01T10:21:00Z"/>
                <w:rFonts w:ascii="Times New Roman" w:hAnsi="Times New Roman" w:cs="Times New Roman"/>
                <w:sz w:val="24"/>
                <w:szCs w:val="24"/>
              </w:rPr>
            </w:pPr>
            <w:del w:id="863" w:author="David Gravett" w:date="2019-12-01T10:21:00Z">
              <w:r>
                <w:rPr>
                  <w:rFonts w:ascii="Times New Roman" w:hAnsi="Times New Roman" w:cs="Times New Roman"/>
                  <w:sz w:val="24"/>
                  <w:szCs w:val="24"/>
                </w:rPr>
                <w:delText>1</w:delText>
              </w:r>
            </w:del>
          </w:p>
        </w:tc>
        <w:tc>
          <w:tcPr>
            <w:tcW w:w="432" w:type="dxa"/>
          </w:tcPr>
          <w:p w14:paraId="3C19B804" w14:textId="77777777" w:rsidR="00E246BB" w:rsidRDefault="00E246BB" w:rsidP="003B3061">
            <w:pPr>
              <w:rPr>
                <w:del w:id="864" w:author="David Gravett" w:date="2019-12-01T10:21:00Z"/>
                <w:rFonts w:ascii="Times New Roman" w:hAnsi="Times New Roman" w:cs="Times New Roman"/>
                <w:sz w:val="24"/>
                <w:szCs w:val="24"/>
              </w:rPr>
            </w:pPr>
            <w:del w:id="865" w:author="David Gravett" w:date="2019-12-01T10:21:00Z">
              <w:r>
                <w:rPr>
                  <w:rFonts w:ascii="Times New Roman" w:hAnsi="Times New Roman" w:cs="Times New Roman"/>
                  <w:sz w:val="24"/>
                  <w:szCs w:val="24"/>
                </w:rPr>
                <w:delText>-1</w:delText>
              </w:r>
            </w:del>
          </w:p>
        </w:tc>
        <w:tc>
          <w:tcPr>
            <w:tcW w:w="432" w:type="dxa"/>
          </w:tcPr>
          <w:p w14:paraId="41B546F2" w14:textId="77777777" w:rsidR="00E246BB" w:rsidRDefault="00E246BB" w:rsidP="003B3061">
            <w:pPr>
              <w:rPr>
                <w:del w:id="866" w:author="David Gravett" w:date="2019-12-01T10:21:00Z"/>
                <w:rFonts w:ascii="Times New Roman" w:hAnsi="Times New Roman" w:cs="Times New Roman"/>
                <w:sz w:val="24"/>
                <w:szCs w:val="24"/>
              </w:rPr>
            </w:pPr>
            <w:del w:id="867" w:author="David Gravett" w:date="2019-12-01T10:21:00Z">
              <w:r>
                <w:rPr>
                  <w:rFonts w:ascii="Times New Roman" w:hAnsi="Times New Roman" w:cs="Times New Roman"/>
                  <w:sz w:val="24"/>
                  <w:szCs w:val="24"/>
                </w:rPr>
                <w:delText>0</w:delText>
              </w:r>
            </w:del>
          </w:p>
        </w:tc>
        <w:tc>
          <w:tcPr>
            <w:tcW w:w="432" w:type="dxa"/>
          </w:tcPr>
          <w:p w14:paraId="626F956B" w14:textId="77777777" w:rsidR="00E246BB" w:rsidRDefault="00E246BB" w:rsidP="003B3061">
            <w:pPr>
              <w:rPr>
                <w:del w:id="868" w:author="David Gravett" w:date="2019-12-01T10:21:00Z"/>
                <w:rFonts w:ascii="Times New Roman" w:hAnsi="Times New Roman" w:cs="Times New Roman"/>
                <w:sz w:val="24"/>
                <w:szCs w:val="24"/>
              </w:rPr>
            </w:pPr>
            <w:del w:id="869" w:author="David Gravett" w:date="2019-12-01T10:21:00Z">
              <w:r>
                <w:rPr>
                  <w:rFonts w:ascii="Times New Roman" w:hAnsi="Times New Roman" w:cs="Times New Roman"/>
                  <w:sz w:val="24"/>
                  <w:szCs w:val="24"/>
                </w:rPr>
                <w:delText>0</w:delText>
              </w:r>
            </w:del>
          </w:p>
        </w:tc>
        <w:tc>
          <w:tcPr>
            <w:tcW w:w="432" w:type="dxa"/>
          </w:tcPr>
          <w:p w14:paraId="6DC40C1A" w14:textId="77777777" w:rsidR="00E246BB" w:rsidRDefault="00E246BB" w:rsidP="003B3061">
            <w:pPr>
              <w:rPr>
                <w:del w:id="870" w:author="David Gravett" w:date="2019-12-01T10:21:00Z"/>
                <w:rFonts w:ascii="Times New Roman" w:hAnsi="Times New Roman" w:cs="Times New Roman"/>
                <w:sz w:val="24"/>
                <w:szCs w:val="24"/>
              </w:rPr>
            </w:pPr>
            <w:del w:id="871" w:author="David Gravett" w:date="2019-12-01T10:21:00Z">
              <w:r>
                <w:rPr>
                  <w:rFonts w:ascii="Times New Roman" w:hAnsi="Times New Roman" w:cs="Times New Roman"/>
                  <w:sz w:val="24"/>
                  <w:szCs w:val="24"/>
                </w:rPr>
                <w:delText>0</w:delText>
              </w:r>
            </w:del>
          </w:p>
        </w:tc>
        <w:tc>
          <w:tcPr>
            <w:tcW w:w="432" w:type="dxa"/>
          </w:tcPr>
          <w:p w14:paraId="1511204F" w14:textId="77777777" w:rsidR="00E246BB" w:rsidRDefault="00E246BB" w:rsidP="003B3061">
            <w:pPr>
              <w:rPr>
                <w:del w:id="872" w:author="David Gravett" w:date="2019-12-01T10:21:00Z"/>
                <w:rFonts w:ascii="Times New Roman" w:hAnsi="Times New Roman" w:cs="Times New Roman"/>
                <w:sz w:val="24"/>
                <w:szCs w:val="24"/>
              </w:rPr>
            </w:pPr>
            <w:del w:id="873" w:author="David Gravett" w:date="2019-12-01T10:21:00Z">
              <w:r>
                <w:rPr>
                  <w:rFonts w:ascii="Times New Roman" w:hAnsi="Times New Roman" w:cs="Times New Roman"/>
                  <w:sz w:val="24"/>
                  <w:szCs w:val="24"/>
                </w:rPr>
                <w:delText>0</w:delText>
              </w:r>
            </w:del>
          </w:p>
        </w:tc>
        <w:tc>
          <w:tcPr>
            <w:tcW w:w="432" w:type="dxa"/>
          </w:tcPr>
          <w:p w14:paraId="4D1128AD" w14:textId="77777777" w:rsidR="00E246BB" w:rsidRDefault="00E246BB" w:rsidP="003B3061">
            <w:pPr>
              <w:rPr>
                <w:del w:id="874" w:author="David Gravett" w:date="2019-12-01T10:21:00Z"/>
                <w:rFonts w:ascii="Times New Roman" w:hAnsi="Times New Roman" w:cs="Times New Roman"/>
                <w:sz w:val="24"/>
                <w:szCs w:val="24"/>
              </w:rPr>
            </w:pPr>
            <w:del w:id="875" w:author="David Gravett" w:date="2019-12-01T10:21:00Z">
              <w:r>
                <w:rPr>
                  <w:rFonts w:ascii="Times New Roman" w:hAnsi="Times New Roman" w:cs="Times New Roman"/>
                  <w:sz w:val="24"/>
                  <w:szCs w:val="24"/>
                </w:rPr>
                <w:delText>0</w:delText>
              </w:r>
            </w:del>
          </w:p>
        </w:tc>
      </w:tr>
      <w:tr w:rsidR="00E246BB" w14:paraId="687EA792" w14:textId="77777777" w:rsidTr="003B3061">
        <w:trPr>
          <w:trHeight w:val="432"/>
          <w:del w:id="876" w:author="David Gravett" w:date="2019-12-01T10:21:00Z"/>
        </w:trPr>
        <w:tc>
          <w:tcPr>
            <w:tcW w:w="432" w:type="dxa"/>
          </w:tcPr>
          <w:p w14:paraId="3F849D65" w14:textId="33C79841" w:rsidR="00E246BB" w:rsidRDefault="00E246BB" w:rsidP="003B3061">
            <w:pPr>
              <w:rPr>
                <w:del w:id="877" w:author="David Gravett" w:date="2019-12-01T10:21:00Z"/>
                <w:rFonts w:ascii="Times New Roman" w:hAnsi="Times New Roman" w:cs="Times New Roman"/>
                <w:sz w:val="24"/>
                <w:szCs w:val="24"/>
              </w:rPr>
            </w:pPr>
            <w:del w:id="878" w:author="David Gravett" w:date="2019-12-01T10:21:00Z">
              <w:r>
                <w:rPr>
                  <w:rFonts w:ascii="Times New Roman" w:hAnsi="Times New Roman" w:cs="Times New Roman"/>
                  <w:sz w:val="24"/>
                  <w:szCs w:val="24"/>
                </w:rPr>
                <w:delText>-1</w:delText>
              </w:r>
            </w:del>
          </w:p>
        </w:tc>
        <w:tc>
          <w:tcPr>
            <w:tcW w:w="432" w:type="dxa"/>
          </w:tcPr>
          <w:p w14:paraId="5D96F26C" w14:textId="2884617B" w:rsidR="00E246BB" w:rsidRDefault="00E246BB" w:rsidP="003B3061">
            <w:pPr>
              <w:rPr>
                <w:del w:id="879" w:author="David Gravett" w:date="2019-12-01T10:21:00Z"/>
                <w:rFonts w:ascii="Times New Roman" w:hAnsi="Times New Roman" w:cs="Times New Roman"/>
                <w:sz w:val="24"/>
                <w:szCs w:val="24"/>
              </w:rPr>
            </w:pPr>
            <w:del w:id="880" w:author="David Gravett" w:date="2019-12-01T10:21:00Z">
              <w:r>
                <w:rPr>
                  <w:rFonts w:ascii="Times New Roman" w:hAnsi="Times New Roman" w:cs="Times New Roman"/>
                  <w:sz w:val="24"/>
                  <w:szCs w:val="24"/>
                </w:rPr>
                <w:delText>1</w:delText>
              </w:r>
            </w:del>
          </w:p>
        </w:tc>
        <w:tc>
          <w:tcPr>
            <w:tcW w:w="432" w:type="dxa"/>
          </w:tcPr>
          <w:p w14:paraId="02DF050F" w14:textId="77777777" w:rsidR="00E246BB" w:rsidRDefault="00E246BB" w:rsidP="003B3061">
            <w:pPr>
              <w:rPr>
                <w:del w:id="881" w:author="David Gravett" w:date="2019-12-01T10:21:00Z"/>
                <w:rFonts w:ascii="Times New Roman" w:hAnsi="Times New Roman" w:cs="Times New Roman"/>
                <w:sz w:val="24"/>
                <w:szCs w:val="24"/>
              </w:rPr>
            </w:pPr>
            <w:del w:id="882" w:author="David Gravett" w:date="2019-12-01T10:21:00Z">
              <w:r>
                <w:rPr>
                  <w:rFonts w:ascii="Times New Roman" w:hAnsi="Times New Roman" w:cs="Times New Roman"/>
                  <w:sz w:val="24"/>
                  <w:szCs w:val="24"/>
                </w:rPr>
                <w:delText>0</w:delText>
              </w:r>
            </w:del>
          </w:p>
        </w:tc>
        <w:tc>
          <w:tcPr>
            <w:tcW w:w="432" w:type="dxa"/>
          </w:tcPr>
          <w:p w14:paraId="40D1D289" w14:textId="77777777" w:rsidR="00E246BB" w:rsidRDefault="00E246BB" w:rsidP="003B3061">
            <w:pPr>
              <w:rPr>
                <w:del w:id="883" w:author="David Gravett" w:date="2019-12-01T10:21:00Z"/>
                <w:rFonts w:ascii="Times New Roman" w:hAnsi="Times New Roman" w:cs="Times New Roman"/>
                <w:sz w:val="24"/>
                <w:szCs w:val="24"/>
              </w:rPr>
            </w:pPr>
            <w:del w:id="884" w:author="David Gravett" w:date="2019-12-01T10:21:00Z">
              <w:r>
                <w:rPr>
                  <w:rFonts w:ascii="Times New Roman" w:hAnsi="Times New Roman" w:cs="Times New Roman"/>
                  <w:sz w:val="24"/>
                  <w:szCs w:val="24"/>
                </w:rPr>
                <w:delText>0</w:delText>
              </w:r>
            </w:del>
          </w:p>
        </w:tc>
        <w:tc>
          <w:tcPr>
            <w:tcW w:w="432" w:type="dxa"/>
          </w:tcPr>
          <w:p w14:paraId="4C86B38E" w14:textId="77777777" w:rsidR="00E246BB" w:rsidRDefault="00E246BB" w:rsidP="003B3061">
            <w:pPr>
              <w:rPr>
                <w:del w:id="885" w:author="David Gravett" w:date="2019-12-01T10:21:00Z"/>
                <w:rFonts w:ascii="Times New Roman" w:hAnsi="Times New Roman" w:cs="Times New Roman"/>
                <w:sz w:val="24"/>
                <w:szCs w:val="24"/>
              </w:rPr>
            </w:pPr>
            <w:del w:id="886" w:author="David Gravett" w:date="2019-12-01T10:21:00Z">
              <w:r>
                <w:rPr>
                  <w:rFonts w:ascii="Times New Roman" w:hAnsi="Times New Roman" w:cs="Times New Roman"/>
                  <w:sz w:val="24"/>
                  <w:szCs w:val="24"/>
                </w:rPr>
                <w:delText>0</w:delText>
              </w:r>
            </w:del>
          </w:p>
        </w:tc>
        <w:tc>
          <w:tcPr>
            <w:tcW w:w="432" w:type="dxa"/>
          </w:tcPr>
          <w:p w14:paraId="66A31AA3" w14:textId="77777777" w:rsidR="00E246BB" w:rsidRDefault="00E246BB" w:rsidP="003B3061">
            <w:pPr>
              <w:rPr>
                <w:del w:id="887" w:author="David Gravett" w:date="2019-12-01T10:21:00Z"/>
                <w:rFonts w:ascii="Times New Roman" w:hAnsi="Times New Roman" w:cs="Times New Roman"/>
                <w:sz w:val="24"/>
                <w:szCs w:val="24"/>
              </w:rPr>
            </w:pPr>
            <w:del w:id="888" w:author="David Gravett" w:date="2019-12-01T10:21:00Z">
              <w:r>
                <w:rPr>
                  <w:rFonts w:ascii="Times New Roman" w:hAnsi="Times New Roman" w:cs="Times New Roman"/>
                  <w:sz w:val="24"/>
                  <w:szCs w:val="24"/>
                </w:rPr>
                <w:delText>0</w:delText>
              </w:r>
            </w:del>
          </w:p>
        </w:tc>
        <w:tc>
          <w:tcPr>
            <w:tcW w:w="432" w:type="dxa"/>
          </w:tcPr>
          <w:p w14:paraId="1A41C711" w14:textId="77777777" w:rsidR="00E246BB" w:rsidRDefault="00E246BB" w:rsidP="003B3061">
            <w:pPr>
              <w:rPr>
                <w:del w:id="889" w:author="David Gravett" w:date="2019-12-01T10:21:00Z"/>
                <w:rFonts w:ascii="Times New Roman" w:hAnsi="Times New Roman" w:cs="Times New Roman"/>
                <w:sz w:val="24"/>
                <w:szCs w:val="24"/>
              </w:rPr>
            </w:pPr>
            <w:del w:id="890" w:author="David Gravett" w:date="2019-12-01T10:21:00Z">
              <w:r>
                <w:rPr>
                  <w:rFonts w:ascii="Times New Roman" w:hAnsi="Times New Roman" w:cs="Times New Roman"/>
                  <w:sz w:val="24"/>
                  <w:szCs w:val="24"/>
                </w:rPr>
                <w:delText>0</w:delText>
              </w:r>
            </w:del>
          </w:p>
        </w:tc>
      </w:tr>
      <w:tr w:rsidR="00E246BB" w14:paraId="13BE5D6B" w14:textId="77777777" w:rsidTr="003B3061">
        <w:trPr>
          <w:trHeight w:val="432"/>
          <w:del w:id="891" w:author="David Gravett" w:date="2019-12-01T10:21:00Z"/>
        </w:trPr>
        <w:tc>
          <w:tcPr>
            <w:tcW w:w="432" w:type="dxa"/>
          </w:tcPr>
          <w:p w14:paraId="5DEF886B" w14:textId="77777777" w:rsidR="00E246BB" w:rsidRDefault="00E246BB" w:rsidP="003B3061">
            <w:pPr>
              <w:rPr>
                <w:del w:id="892" w:author="David Gravett" w:date="2019-12-01T10:21:00Z"/>
                <w:rFonts w:ascii="Times New Roman" w:hAnsi="Times New Roman" w:cs="Times New Roman"/>
                <w:sz w:val="24"/>
                <w:szCs w:val="24"/>
              </w:rPr>
            </w:pPr>
            <w:del w:id="893" w:author="David Gravett" w:date="2019-12-01T10:21:00Z">
              <w:r>
                <w:rPr>
                  <w:rFonts w:ascii="Times New Roman" w:hAnsi="Times New Roman" w:cs="Times New Roman"/>
                  <w:sz w:val="24"/>
                  <w:szCs w:val="24"/>
                </w:rPr>
                <w:delText>0</w:delText>
              </w:r>
            </w:del>
          </w:p>
        </w:tc>
        <w:tc>
          <w:tcPr>
            <w:tcW w:w="432" w:type="dxa"/>
          </w:tcPr>
          <w:p w14:paraId="49515ECA" w14:textId="77777777" w:rsidR="00E246BB" w:rsidRDefault="00E246BB" w:rsidP="003B3061">
            <w:pPr>
              <w:rPr>
                <w:del w:id="894" w:author="David Gravett" w:date="2019-12-01T10:21:00Z"/>
                <w:rFonts w:ascii="Times New Roman" w:hAnsi="Times New Roman" w:cs="Times New Roman"/>
                <w:sz w:val="24"/>
                <w:szCs w:val="24"/>
              </w:rPr>
            </w:pPr>
            <w:del w:id="895" w:author="David Gravett" w:date="2019-12-01T10:21:00Z">
              <w:r>
                <w:rPr>
                  <w:rFonts w:ascii="Times New Roman" w:hAnsi="Times New Roman" w:cs="Times New Roman"/>
                  <w:sz w:val="24"/>
                  <w:szCs w:val="24"/>
                </w:rPr>
                <w:delText>0</w:delText>
              </w:r>
            </w:del>
          </w:p>
        </w:tc>
        <w:tc>
          <w:tcPr>
            <w:tcW w:w="432" w:type="dxa"/>
          </w:tcPr>
          <w:p w14:paraId="51AE5721" w14:textId="77777777" w:rsidR="00E246BB" w:rsidRDefault="00E246BB" w:rsidP="003B3061">
            <w:pPr>
              <w:rPr>
                <w:del w:id="896" w:author="David Gravett" w:date="2019-12-01T10:21:00Z"/>
                <w:rFonts w:ascii="Times New Roman" w:hAnsi="Times New Roman" w:cs="Times New Roman"/>
                <w:sz w:val="24"/>
                <w:szCs w:val="24"/>
              </w:rPr>
            </w:pPr>
            <w:del w:id="897" w:author="David Gravett" w:date="2019-12-01T10:21:00Z">
              <w:r>
                <w:rPr>
                  <w:rFonts w:ascii="Times New Roman" w:hAnsi="Times New Roman" w:cs="Times New Roman"/>
                  <w:sz w:val="24"/>
                  <w:szCs w:val="24"/>
                </w:rPr>
                <w:delText>0</w:delText>
              </w:r>
            </w:del>
          </w:p>
        </w:tc>
        <w:tc>
          <w:tcPr>
            <w:tcW w:w="432" w:type="dxa"/>
          </w:tcPr>
          <w:p w14:paraId="28516E79" w14:textId="77777777" w:rsidR="00E246BB" w:rsidRDefault="00E246BB" w:rsidP="003B3061">
            <w:pPr>
              <w:rPr>
                <w:del w:id="898" w:author="David Gravett" w:date="2019-12-01T10:21:00Z"/>
                <w:rFonts w:ascii="Times New Roman" w:hAnsi="Times New Roman" w:cs="Times New Roman"/>
                <w:sz w:val="24"/>
                <w:szCs w:val="24"/>
              </w:rPr>
            </w:pPr>
            <w:del w:id="899" w:author="David Gravett" w:date="2019-12-01T10:21:00Z">
              <w:r>
                <w:rPr>
                  <w:rFonts w:ascii="Times New Roman" w:hAnsi="Times New Roman" w:cs="Times New Roman"/>
                  <w:sz w:val="24"/>
                  <w:szCs w:val="24"/>
                </w:rPr>
                <w:delText>0</w:delText>
              </w:r>
            </w:del>
          </w:p>
        </w:tc>
        <w:tc>
          <w:tcPr>
            <w:tcW w:w="432" w:type="dxa"/>
          </w:tcPr>
          <w:p w14:paraId="5707D77F" w14:textId="77777777" w:rsidR="00E246BB" w:rsidRDefault="00E246BB" w:rsidP="003B3061">
            <w:pPr>
              <w:rPr>
                <w:del w:id="900" w:author="David Gravett" w:date="2019-12-01T10:21:00Z"/>
                <w:rFonts w:ascii="Times New Roman" w:hAnsi="Times New Roman" w:cs="Times New Roman"/>
                <w:sz w:val="24"/>
                <w:szCs w:val="24"/>
              </w:rPr>
            </w:pPr>
            <w:del w:id="901" w:author="David Gravett" w:date="2019-12-01T10:21:00Z">
              <w:r>
                <w:rPr>
                  <w:rFonts w:ascii="Times New Roman" w:hAnsi="Times New Roman" w:cs="Times New Roman"/>
                  <w:sz w:val="24"/>
                  <w:szCs w:val="24"/>
                </w:rPr>
                <w:delText>0</w:delText>
              </w:r>
            </w:del>
          </w:p>
        </w:tc>
        <w:tc>
          <w:tcPr>
            <w:tcW w:w="432" w:type="dxa"/>
          </w:tcPr>
          <w:p w14:paraId="62E2FE2C" w14:textId="77777777" w:rsidR="00E246BB" w:rsidRDefault="00E246BB" w:rsidP="003B3061">
            <w:pPr>
              <w:rPr>
                <w:del w:id="902" w:author="David Gravett" w:date="2019-12-01T10:21:00Z"/>
                <w:rFonts w:ascii="Times New Roman" w:hAnsi="Times New Roman" w:cs="Times New Roman"/>
                <w:sz w:val="24"/>
                <w:szCs w:val="24"/>
              </w:rPr>
            </w:pPr>
            <w:del w:id="903" w:author="David Gravett" w:date="2019-12-01T10:21:00Z">
              <w:r>
                <w:rPr>
                  <w:rFonts w:ascii="Times New Roman" w:hAnsi="Times New Roman" w:cs="Times New Roman"/>
                  <w:sz w:val="24"/>
                  <w:szCs w:val="24"/>
                </w:rPr>
                <w:delText>0</w:delText>
              </w:r>
            </w:del>
          </w:p>
        </w:tc>
        <w:tc>
          <w:tcPr>
            <w:tcW w:w="432" w:type="dxa"/>
          </w:tcPr>
          <w:p w14:paraId="393DD26C" w14:textId="77777777" w:rsidR="00E246BB" w:rsidRDefault="00E246BB" w:rsidP="003B3061">
            <w:pPr>
              <w:rPr>
                <w:del w:id="904" w:author="David Gravett" w:date="2019-12-01T10:21:00Z"/>
                <w:rFonts w:ascii="Times New Roman" w:hAnsi="Times New Roman" w:cs="Times New Roman"/>
                <w:sz w:val="24"/>
                <w:szCs w:val="24"/>
              </w:rPr>
            </w:pPr>
            <w:del w:id="905" w:author="David Gravett" w:date="2019-12-01T10:21:00Z">
              <w:r>
                <w:rPr>
                  <w:rFonts w:ascii="Times New Roman" w:hAnsi="Times New Roman" w:cs="Times New Roman"/>
                  <w:sz w:val="24"/>
                  <w:szCs w:val="24"/>
                </w:rPr>
                <w:delText>0</w:delText>
              </w:r>
            </w:del>
          </w:p>
        </w:tc>
      </w:tr>
      <w:tr w:rsidR="00E246BB" w14:paraId="3F83EB79" w14:textId="77777777" w:rsidTr="003B3061">
        <w:trPr>
          <w:trHeight w:val="432"/>
          <w:del w:id="906" w:author="David Gravett" w:date="2019-12-01T10:21:00Z"/>
        </w:trPr>
        <w:tc>
          <w:tcPr>
            <w:tcW w:w="432" w:type="dxa"/>
          </w:tcPr>
          <w:p w14:paraId="09127FBB" w14:textId="77777777" w:rsidR="00E246BB" w:rsidRDefault="00E246BB" w:rsidP="003B3061">
            <w:pPr>
              <w:rPr>
                <w:del w:id="907" w:author="David Gravett" w:date="2019-12-01T10:21:00Z"/>
                <w:rFonts w:ascii="Times New Roman" w:hAnsi="Times New Roman" w:cs="Times New Roman"/>
                <w:sz w:val="24"/>
                <w:szCs w:val="24"/>
              </w:rPr>
            </w:pPr>
            <w:del w:id="908" w:author="David Gravett" w:date="2019-12-01T10:21:00Z">
              <w:r>
                <w:rPr>
                  <w:rFonts w:ascii="Times New Roman" w:hAnsi="Times New Roman" w:cs="Times New Roman"/>
                  <w:sz w:val="24"/>
                  <w:szCs w:val="24"/>
                </w:rPr>
                <w:delText>0</w:delText>
              </w:r>
            </w:del>
          </w:p>
        </w:tc>
        <w:tc>
          <w:tcPr>
            <w:tcW w:w="432" w:type="dxa"/>
          </w:tcPr>
          <w:p w14:paraId="25BAE2B5" w14:textId="77777777" w:rsidR="00E246BB" w:rsidRDefault="00E246BB" w:rsidP="003B3061">
            <w:pPr>
              <w:rPr>
                <w:del w:id="909" w:author="David Gravett" w:date="2019-12-01T10:21:00Z"/>
                <w:rFonts w:ascii="Times New Roman" w:hAnsi="Times New Roman" w:cs="Times New Roman"/>
                <w:sz w:val="24"/>
                <w:szCs w:val="24"/>
              </w:rPr>
            </w:pPr>
            <w:del w:id="910" w:author="David Gravett" w:date="2019-12-01T10:21:00Z">
              <w:r>
                <w:rPr>
                  <w:rFonts w:ascii="Times New Roman" w:hAnsi="Times New Roman" w:cs="Times New Roman"/>
                  <w:sz w:val="24"/>
                  <w:szCs w:val="24"/>
                </w:rPr>
                <w:delText>0</w:delText>
              </w:r>
            </w:del>
          </w:p>
        </w:tc>
        <w:tc>
          <w:tcPr>
            <w:tcW w:w="432" w:type="dxa"/>
          </w:tcPr>
          <w:p w14:paraId="0D97EEF5" w14:textId="77777777" w:rsidR="00E246BB" w:rsidRDefault="00E246BB" w:rsidP="003B3061">
            <w:pPr>
              <w:rPr>
                <w:del w:id="911" w:author="David Gravett" w:date="2019-12-01T10:21:00Z"/>
                <w:rFonts w:ascii="Times New Roman" w:hAnsi="Times New Roman" w:cs="Times New Roman"/>
                <w:sz w:val="24"/>
                <w:szCs w:val="24"/>
              </w:rPr>
            </w:pPr>
            <w:del w:id="912" w:author="David Gravett" w:date="2019-12-01T10:21:00Z">
              <w:r>
                <w:rPr>
                  <w:rFonts w:ascii="Times New Roman" w:hAnsi="Times New Roman" w:cs="Times New Roman"/>
                  <w:sz w:val="24"/>
                  <w:szCs w:val="24"/>
                </w:rPr>
                <w:delText>0</w:delText>
              </w:r>
            </w:del>
          </w:p>
        </w:tc>
        <w:tc>
          <w:tcPr>
            <w:tcW w:w="432" w:type="dxa"/>
          </w:tcPr>
          <w:p w14:paraId="18B6DF22" w14:textId="77777777" w:rsidR="00E246BB" w:rsidRDefault="00E246BB" w:rsidP="003B3061">
            <w:pPr>
              <w:rPr>
                <w:del w:id="913" w:author="David Gravett" w:date="2019-12-01T10:21:00Z"/>
                <w:rFonts w:ascii="Times New Roman" w:hAnsi="Times New Roman" w:cs="Times New Roman"/>
                <w:sz w:val="24"/>
                <w:szCs w:val="24"/>
              </w:rPr>
            </w:pPr>
            <w:del w:id="914" w:author="David Gravett" w:date="2019-12-01T10:21:00Z">
              <w:r>
                <w:rPr>
                  <w:rFonts w:ascii="Times New Roman" w:hAnsi="Times New Roman" w:cs="Times New Roman"/>
                  <w:sz w:val="24"/>
                  <w:szCs w:val="24"/>
                </w:rPr>
                <w:delText>0</w:delText>
              </w:r>
            </w:del>
          </w:p>
        </w:tc>
        <w:tc>
          <w:tcPr>
            <w:tcW w:w="432" w:type="dxa"/>
          </w:tcPr>
          <w:p w14:paraId="3A9AE2AF" w14:textId="77777777" w:rsidR="00E246BB" w:rsidRDefault="00E246BB" w:rsidP="003B3061">
            <w:pPr>
              <w:rPr>
                <w:del w:id="915" w:author="David Gravett" w:date="2019-12-01T10:21:00Z"/>
                <w:rFonts w:ascii="Times New Roman" w:hAnsi="Times New Roman" w:cs="Times New Roman"/>
                <w:sz w:val="24"/>
                <w:szCs w:val="24"/>
              </w:rPr>
            </w:pPr>
            <w:del w:id="916" w:author="David Gravett" w:date="2019-12-01T10:21:00Z">
              <w:r>
                <w:rPr>
                  <w:rFonts w:ascii="Times New Roman" w:hAnsi="Times New Roman" w:cs="Times New Roman"/>
                  <w:sz w:val="24"/>
                  <w:szCs w:val="24"/>
                </w:rPr>
                <w:delText>0</w:delText>
              </w:r>
            </w:del>
          </w:p>
        </w:tc>
        <w:tc>
          <w:tcPr>
            <w:tcW w:w="432" w:type="dxa"/>
          </w:tcPr>
          <w:p w14:paraId="62F72A6A" w14:textId="77777777" w:rsidR="00E246BB" w:rsidRDefault="00E246BB" w:rsidP="003B3061">
            <w:pPr>
              <w:rPr>
                <w:del w:id="917" w:author="David Gravett" w:date="2019-12-01T10:21:00Z"/>
                <w:rFonts w:ascii="Times New Roman" w:hAnsi="Times New Roman" w:cs="Times New Roman"/>
                <w:sz w:val="24"/>
                <w:szCs w:val="24"/>
              </w:rPr>
            </w:pPr>
            <w:del w:id="918" w:author="David Gravett" w:date="2019-12-01T10:21:00Z">
              <w:r>
                <w:rPr>
                  <w:rFonts w:ascii="Times New Roman" w:hAnsi="Times New Roman" w:cs="Times New Roman"/>
                  <w:sz w:val="24"/>
                  <w:szCs w:val="24"/>
                </w:rPr>
                <w:delText>0</w:delText>
              </w:r>
            </w:del>
          </w:p>
        </w:tc>
        <w:tc>
          <w:tcPr>
            <w:tcW w:w="432" w:type="dxa"/>
          </w:tcPr>
          <w:p w14:paraId="3F23125A" w14:textId="77777777" w:rsidR="00E246BB" w:rsidRDefault="00E246BB" w:rsidP="003B3061">
            <w:pPr>
              <w:rPr>
                <w:del w:id="919" w:author="David Gravett" w:date="2019-12-01T10:21:00Z"/>
                <w:rFonts w:ascii="Times New Roman" w:hAnsi="Times New Roman" w:cs="Times New Roman"/>
                <w:sz w:val="24"/>
                <w:szCs w:val="24"/>
              </w:rPr>
            </w:pPr>
            <w:del w:id="920" w:author="David Gravett" w:date="2019-12-01T10:21:00Z">
              <w:r>
                <w:rPr>
                  <w:rFonts w:ascii="Times New Roman" w:hAnsi="Times New Roman" w:cs="Times New Roman"/>
                  <w:sz w:val="24"/>
                  <w:szCs w:val="24"/>
                </w:rPr>
                <w:delText>0</w:delText>
              </w:r>
            </w:del>
          </w:p>
        </w:tc>
      </w:tr>
    </w:tbl>
    <w:p w14:paraId="4D47DC63" w14:textId="77777777" w:rsidR="005F2D99" w:rsidRDefault="00E246BB">
      <w:pPr>
        <w:spacing w:line="288" w:lineRule="auto"/>
        <w:jc w:val="both"/>
        <w:rPr>
          <w:rFonts w:ascii="Times New Roman" w:hAnsi="Times New Roman" w:cs="Times New Roman"/>
          <w:sz w:val="24"/>
          <w:szCs w:val="24"/>
          <w:lang w:val="en-US"/>
        </w:rPr>
        <w:pPrChange w:id="921" w:author="David Gravett" w:date="2019-12-01T10:21:00Z">
          <w:pPr>
            <w:spacing w:line="288" w:lineRule="auto"/>
          </w:pPr>
        </w:pPrChange>
      </w:pPr>
      <w:moveToRangeStart w:id="922" w:author="David Gravett" w:date="2019-12-01T10:21:00Z" w:name="move26088127"/>
      <w:moveTo w:id="923"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To>
      <w:moveToRangeEnd w:id="922"/>
    </w:p>
    <w:p w14:paraId="278401A6" w14:textId="77777777" w:rsidR="00BE50C5" w:rsidRDefault="00BE50C5" w:rsidP="00016618">
      <w:pPr>
        <w:spacing w:line="288" w:lineRule="auto"/>
        <w:jc w:val="both"/>
        <w:rPr>
          <w:ins w:id="924"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0C47DA9B" w14:textId="77777777" w:rsidTr="00BE50C5">
        <w:trPr>
          <w:trHeight w:val="869"/>
          <w:ins w:id="925" w:author="David Gravett" w:date="2019-12-01T10:21:00Z"/>
        </w:trPr>
        <w:tc>
          <w:tcPr>
            <w:tcW w:w="933" w:type="dxa"/>
          </w:tcPr>
          <w:p w14:paraId="6D906F59" w14:textId="6DE50D43" w:rsidR="00016618" w:rsidRPr="00016618" w:rsidRDefault="00016618" w:rsidP="00016618">
            <w:pPr>
              <w:jc w:val="center"/>
              <w:rPr>
                <w:ins w:id="926" w:author="David Gravett" w:date="2019-12-01T10:21:00Z"/>
                <w:rFonts w:ascii="Times New Roman" w:hAnsi="Times New Roman" w:cs="Times New Roman"/>
                <w:sz w:val="36"/>
                <w:szCs w:val="36"/>
              </w:rPr>
            </w:pPr>
            <w:ins w:id="927" w:author="David Gravett" w:date="2019-12-01T10:21:00Z">
              <w:r w:rsidRPr="00016618">
                <w:rPr>
                  <w:rFonts w:ascii="Times New Roman" w:hAnsi="Times New Roman" w:cs="Times New Roman"/>
                  <w:sz w:val="36"/>
                  <w:szCs w:val="36"/>
                </w:rPr>
                <w:t>0</w:t>
              </w:r>
            </w:ins>
          </w:p>
        </w:tc>
        <w:tc>
          <w:tcPr>
            <w:tcW w:w="933" w:type="dxa"/>
          </w:tcPr>
          <w:p w14:paraId="590CA27E" w14:textId="72449612" w:rsidR="00016618" w:rsidRPr="00016618" w:rsidRDefault="00016618" w:rsidP="00016618">
            <w:pPr>
              <w:jc w:val="center"/>
              <w:rPr>
                <w:ins w:id="928" w:author="David Gravett" w:date="2019-12-01T10:21:00Z"/>
                <w:rFonts w:ascii="Times New Roman" w:hAnsi="Times New Roman" w:cs="Times New Roman"/>
                <w:sz w:val="36"/>
                <w:szCs w:val="36"/>
              </w:rPr>
            </w:pPr>
            <w:ins w:id="929" w:author="David Gravett" w:date="2019-12-01T10:21:00Z">
              <w:r w:rsidRPr="00016618">
                <w:rPr>
                  <w:rFonts w:ascii="Times New Roman" w:hAnsi="Times New Roman" w:cs="Times New Roman"/>
                  <w:sz w:val="36"/>
                  <w:szCs w:val="36"/>
                </w:rPr>
                <w:t>0</w:t>
              </w:r>
            </w:ins>
          </w:p>
        </w:tc>
        <w:tc>
          <w:tcPr>
            <w:tcW w:w="933" w:type="dxa"/>
          </w:tcPr>
          <w:p w14:paraId="54C29636" w14:textId="07B2E86E" w:rsidR="00016618" w:rsidRPr="00016618" w:rsidRDefault="00016618" w:rsidP="00016618">
            <w:pPr>
              <w:jc w:val="center"/>
              <w:rPr>
                <w:ins w:id="930" w:author="David Gravett" w:date="2019-12-01T10:21:00Z"/>
                <w:rFonts w:ascii="Times New Roman" w:hAnsi="Times New Roman" w:cs="Times New Roman"/>
                <w:sz w:val="36"/>
                <w:szCs w:val="36"/>
              </w:rPr>
            </w:pPr>
            <w:ins w:id="931" w:author="David Gravett" w:date="2019-12-01T10:21:00Z">
              <w:r w:rsidRPr="00016618">
                <w:rPr>
                  <w:rFonts w:ascii="Times New Roman" w:hAnsi="Times New Roman" w:cs="Times New Roman"/>
                  <w:sz w:val="36"/>
                  <w:szCs w:val="36"/>
                </w:rPr>
                <w:t>0</w:t>
              </w:r>
            </w:ins>
          </w:p>
        </w:tc>
        <w:tc>
          <w:tcPr>
            <w:tcW w:w="933" w:type="dxa"/>
          </w:tcPr>
          <w:p w14:paraId="480978AC" w14:textId="00528DCE" w:rsidR="00016618" w:rsidRPr="00016618" w:rsidRDefault="00016618" w:rsidP="00016618">
            <w:pPr>
              <w:jc w:val="center"/>
              <w:rPr>
                <w:ins w:id="932" w:author="David Gravett" w:date="2019-12-01T10:21:00Z"/>
                <w:rFonts w:ascii="Times New Roman" w:hAnsi="Times New Roman" w:cs="Times New Roman"/>
                <w:sz w:val="36"/>
                <w:szCs w:val="36"/>
              </w:rPr>
            </w:pPr>
            <w:ins w:id="933" w:author="David Gravett" w:date="2019-12-01T10:21:00Z">
              <w:r w:rsidRPr="00016618">
                <w:rPr>
                  <w:rFonts w:ascii="Times New Roman" w:hAnsi="Times New Roman" w:cs="Times New Roman"/>
                  <w:sz w:val="36"/>
                  <w:szCs w:val="36"/>
                </w:rPr>
                <w:t>0</w:t>
              </w:r>
            </w:ins>
          </w:p>
        </w:tc>
        <w:tc>
          <w:tcPr>
            <w:tcW w:w="933" w:type="dxa"/>
          </w:tcPr>
          <w:p w14:paraId="2E673D45" w14:textId="5931BA56" w:rsidR="00016618" w:rsidRPr="00016618" w:rsidRDefault="00016618" w:rsidP="00016618">
            <w:pPr>
              <w:jc w:val="center"/>
              <w:rPr>
                <w:ins w:id="934" w:author="David Gravett" w:date="2019-12-01T10:21:00Z"/>
                <w:rFonts w:ascii="Times New Roman" w:hAnsi="Times New Roman" w:cs="Times New Roman"/>
                <w:sz w:val="36"/>
                <w:szCs w:val="36"/>
              </w:rPr>
            </w:pPr>
            <w:ins w:id="935" w:author="David Gravett" w:date="2019-12-01T10:21:00Z">
              <w:r w:rsidRPr="00016618">
                <w:rPr>
                  <w:rFonts w:ascii="Times New Roman" w:hAnsi="Times New Roman" w:cs="Times New Roman"/>
                  <w:sz w:val="36"/>
                  <w:szCs w:val="36"/>
                </w:rPr>
                <w:t>0</w:t>
              </w:r>
            </w:ins>
          </w:p>
        </w:tc>
        <w:tc>
          <w:tcPr>
            <w:tcW w:w="933" w:type="dxa"/>
          </w:tcPr>
          <w:p w14:paraId="49A6514A" w14:textId="4B4499BF" w:rsidR="00016618" w:rsidRPr="00016618" w:rsidRDefault="00016618" w:rsidP="00016618">
            <w:pPr>
              <w:jc w:val="center"/>
              <w:rPr>
                <w:ins w:id="936" w:author="David Gravett" w:date="2019-12-01T10:21:00Z"/>
                <w:rFonts w:ascii="Times New Roman" w:hAnsi="Times New Roman" w:cs="Times New Roman"/>
                <w:sz w:val="36"/>
                <w:szCs w:val="36"/>
              </w:rPr>
            </w:pPr>
            <w:ins w:id="937" w:author="David Gravett" w:date="2019-12-01T10:21:00Z">
              <w:r w:rsidRPr="00016618">
                <w:rPr>
                  <w:rFonts w:ascii="Times New Roman" w:hAnsi="Times New Roman" w:cs="Times New Roman"/>
                  <w:sz w:val="36"/>
                  <w:szCs w:val="36"/>
                </w:rPr>
                <w:t>0</w:t>
              </w:r>
            </w:ins>
          </w:p>
        </w:tc>
        <w:tc>
          <w:tcPr>
            <w:tcW w:w="933" w:type="dxa"/>
          </w:tcPr>
          <w:p w14:paraId="0C8959D4" w14:textId="074C48F8" w:rsidR="00016618" w:rsidRPr="00016618" w:rsidRDefault="00016618" w:rsidP="00016618">
            <w:pPr>
              <w:jc w:val="center"/>
              <w:rPr>
                <w:ins w:id="938" w:author="David Gravett" w:date="2019-12-01T10:21:00Z"/>
                <w:rFonts w:ascii="Times New Roman" w:hAnsi="Times New Roman" w:cs="Times New Roman"/>
                <w:sz w:val="36"/>
                <w:szCs w:val="36"/>
              </w:rPr>
            </w:pPr>
            <w:ins w:id="939" w:author="David Gravett" w:date="2019-12-01T10:21:00Z">
              <w:r w:rsidRPr="00016618">
                <w:rPr>
                  <w:rFonts w:ascii="Times New Roman" w:hAnsi="Times New Roman" w:cs="Times New Roman"/>
                  <w:sz w:val="36"/>
                  <w:szCs w:val="36"/>
                </w:rPr>
                <w:t>0</w:t>
              </w:r>
            </w:ins>
          </w:p>
        </w:tc>
      </w:tr>
      <w:tr w:rsidR="00016618" w14:paraId="16E4674A" w14:textId="77777777" w:rsidTr="00BE50C5">
        <w:trPr>
          <w:trHeight w:val="869"/>
          <w:ins w:id="940" w:author="David Gravett" w:date="2019-12-01T10:21:00Z"/>
        </w:trPr>
        <w:tc>
          <w:tcPr>
            <w:tcW w:w="933" w:type="dxa"/>
          </w:tcPr>
          <w:p w14:paraId="3B9A35D0" w14:textId="266E0B79" w:rsidR="00016618" w:rsidRPr="00016618" w:rsidRDefault="00016618" w:rsidP="00016618">
            <w:pPr>
              <w:jc w:val="center"/>
              <w:rPr>
                <w:ins w:id="941" w:author="David Gravett" w:date="2019-12-01T10:21:00Z"/>
                <w:rFonts w:ascii="Times New Roman" w:hAnsi="Times New Roman" w:cs="Times New Roman"/>
                <w:sz w:val="36"/>
                <w:szCs w:val="36"/>
              </w:rPr>
            </w:pPr>
            <w:ins w:id="942" w:author="David Gravett" w:date="2019-12-01T10:21:00Z">
              <w:r w:rsidRPr="00016618">
                <w:rPr>
                  <w:rFonts w:ascii="Times New Roman" w:hAnsi="Times New Roman" w:cs="Times New Roman"/>
                  <w:sz w:val="36"/>
                  <w:szCs w:val="36"/>
                </w:rPr>
                <w:t>0</w:t>
              </w:r>
            </w:ins>
          </w:p>
        </w:tc>
        <w:tc>
          <w:tcPr>
            <w:tcW w:w="933" w:type="dxa"/>
          </w:tcPr>
          <w:p w14:paraId="260F4DAC" w14:textId="2AF29B4A" w:rsidR="00016618" w:rsidRPr="00016618" w:rsidRDefault="00016618" w:rsidP="00016618">
            <w:pPr>
              <w:jc w:val="center"/>
              <w:rPr>
                <w:ins w:id="943" w:author="David Gravett" w:date="2019-12-01T10:21:00Z"/>
                <w:rFonts w:ascii="Times New Roman" w:hAnsi="Times New Roman" w:cs="Times New Roman"/>
                <w:sz w:val="36"/>
                <w:szCs w:val="36"/>
              </w:rPr>
            </w:pPr>
            <w:ins w:id="944" w:author="David Gravett" w:date="2019-12-01T10:21:00Z">
              <w:r w:rsidRPr="00016618">
                <w:rPr>
                  <w:rFonts w:ascii="Times New Roman" w:hAnsi="Times New Roman" w:cs="Times New Roman"/>
                  <w:sz w:val="36"/>
                  <w:szCs w:val="36"/>
                </w:rPr>
                <w:t>0</w:t>
              </w:r>
            </w:ins>
          </w:p>
        </w:tc>
        <w:tc>
          <w:tcPr>
            <w:tcW w:w="933" w:type="dxa"/>
          </w:tcPr>
          <w:p w14:paraId="3423828C" w14:textId="7574A6C8" w:rsidR="00016618" w:rsidRPr="00016618" w:rsidRDefault="00016618" w:rsidP="00016618">
            <w:pPr>
              <w:jc w:val="center"/>
              <w:rPr>
                <w:ins w:id="945" w:author="David Gravett" w:date="2019-12-01T10:21:00Z"/>
                <w:rFonts w:ascii="Times New Roman" w:hAnsi="Times New Roman" w:cs="Times New Roman"/>
                <w:sz w:val="36"/>
                <w:szCs w:val="36"/>
              </w:rPr>
            </w:pPr>
            <w:ins w:id="946" w:author="David Gravett" w:date="2019-12-01T10:21:00Z">
              <w:r w:rsidRPr="00016618">
                <w:rPr>
                  <w:rFonts w:ascii="Times New Roman" w:hAnsi="Times New Roman" w:cs="Times New Roman"/>
                  <w:sz w:val="36"/>
                  <w:szCs w:val="36"/>
                </w:rPr>
                <w:t>0</w:t>
              </w:r>
            </w:ins>
          </w:p>
        </w:tc>
        <w:tc>
          <w:tcPr>
            <w:tcW w:w="933" w:type="dxa"/>
          </w:tcPr>
          <w:p w14:paraId="5153FE23" w14:textId="07742913" w:rsidR="00016618" w:rsidRPr="00016618" w:rsidRDefault="00016618" w:rsidP="00016618">
            <w:pPr>
              <w:jc w:val="center"/>
              <w:rPr>
                <w:ins w:id="947" w:author="David Gravett" w:date="2019-12-01T10:21:00Z"/>
                <w:rFonts w:ascii="Times New Roman" w:hAnsi="Times New Roman" w:cs="Times New Roman"/>
                <w:sz w:val="36"/>
                <w:szCs w:val="36"/>
              </w:rPr>
            </w:pPr>
            <w:ins w:id="948" w:author="David Gravett" w:date="2019-12-01T10:21:00Z">
              <w:r w:rsidRPr="00016618">
                <w:rPr>
                  <w:rFonts w:ascii="Times New Roman" w:hAnsi="Times New Roman" w:cs="Times New Roman"/>
                  <w:sz w:val="36"/>
                  <w:szCs w:val="36"/>
                </w:rPr>
                <w:t>0</w:t>
              </w:r>
            </w:ins>
          </w:p>
        </w:tc>
        <w:tc>
          <w:tcPr>
            <w:tcW w:w="933" w:type="dxa"/>
          </w:tcPr>
          <w:p w14:paraId="1E497748" w14:textId="73303A54" w:rsidR="00016618" w:rsidRPr="00016618" w:rsidRDefault="00016618" w:rsidP="00016618">
            <w:pPr>
              <w:jc w:val="center"/>
              <w:rPr>
                <w:ins w:id="949" w:author="David Gravett" w:date="2019-12-01T10:21:00Z"/>
                <w:rFonts w:ascii="Times New Roman" w:hAnsi="Times New Roman" w:cs="Times New Roman"/>
                <w:sz w:val="36"/>
                <w:szCs w:val="36"/>
              </w:rPr>
            </w:pPr>
            <w:ins w:id="950" w:author="David Gravett" w:date="2019-12-01T10:21:00Z">
              <w:r w:rsidRPr="00016618">
                <w:rPr>
                  <w:rFonts w:ascii="Times New Roman" w:hAnsi="Times New Roman" w:cs="Times New Roman"/>
                  <w:sz w:val="36"/>
                  <w:szCs w:val="36"/>
                </w:rPr>
                <w:t>0</w:t>
              </w:r>
            </w:ins>
          </w:p>
        </w:tc>
        <w:tc>
          <w:tcPr>
            <w:tcW w:w="933" w:type="dxa"/>
          </w:tcPr>
          <w:p w14:paraId="0371D496" w14:textId="0FBB1FF0" w:rsidR="00016618" w:rsidRPr="00016618" w:rsidRDefault="00016618" w:rsidP="00016618">
            <w:pPr>
              <w:jc w:val="center"/>
              <w:rPr>
                <w:ins w:id="951" w:author="David Gravett" w:date="2019-12-01T10:21:00Z"/>
                <w:rFonts w:ascii="Times New Roman" w:hAnsi="Times New Roman" w:cs="Times New Roman"/>
                <w:sz w:val="36"/>
                <w:szCs w:val="36"/>
              </w:rPr>
            </w:pPr>
            <w:ins w:id="952" w:author="David Gravett" w:date="2019-12-01T10:21:00Z">
              <w:r w:rsidRPr="00016618">
                <w:rPr>
                  <w:rFonts w:ascii="Times New Roman" w:hAnsi="Times New Roman" w:cs="Times New Roman"/>
                  <w:sz w:val="36"/>
                  <w:szCs w:val="36"/>
                </w:rPr>
                <w:t>0</w:t>
              </w:r>
            </w:ins>
          </w:p>
        </w:tc>
        <w:tc>
          <w:tcPr>
            <w:tcW w:w="933" w:type="dxa"/>
          </w:tcPr>
          <w:p w14:paraId="40F52049" w14:textId="57EC6CC3" w:rsidR="00016618" w:rsidRPr="00016618" w:rsidRDefault="00016618" w:rsidP="00016618">
            <w:pPr>
              <w:jc w:val="center"/>
              <w:rPr>
                <w:ins w:id="953" w:author="David Gravett" w:date="2019-12-01T10:21:00Z"/>
                <w:rFonts w:ascii="Times New Roman" w:hAnsi="Times New Roman" w:cs="Times New Roman"/>
                <w:sz w:val="36"/>
                <w:szCs w:val="36"/>
              </w:rPr>
            </w:pPr>
            <w:ins w:id="954" w:author="David Gravett" w:date="2019-12-01T10:21:00Z">
              <w:r w:rsidRPr="00016618">
                <w:rPr>
                  <w:rFonts w:ascii="Times New Roman" w:hAnsi="Times New Roman" w:cs="Times New Roman"/>
                  <w:sz w:val="36"/>
                  <w:szCs w:val="36"/>
                </w:rPr>
                <w:t>0</w:t>
              </w:r>
            </w:ins>
          </w:p>
        </w:tc>
      </w:tr>
      <w:tr w:rsidR="00016618" w14:paraId="4B2B51F1" w14:textId="77777777" w:rsidTr="00BE50C5">
        <w:trPr>
          <w:trHeight w:val="869"/>
          <w:ins w:id="955" w:author="David Gravett" w:date="2019-12-01T10:21:00Z"/>
        </w:trPr>
        <w:tc>
          <w:tcPr>
            <w:tcW w:w="933" w:type="dxa"/>
          </w:tcPr>
          <w:p w14:paraId="535B4265" w14:textId="625E0506" w:rsidR="00016618" w:rsidRPr="00016618" w:rsidRDefault="00016618" w:rsidP="00016618">
            <w:pPr>
              <w:jc w:val="center"/>
              <w:rPr>
                <w:ins w:id="956" w:author="David Gravett" w:date="2019-12-01T10:21:00Z"/>
                <w:rFonts w:ascii="Times New Roman" w:hAnsi="Times New Roman" w:cs="Times New Roman"/>
                <w:sz w:val="36"/>
                <w:szCs w:val="36"/>
              </w:rPr>
            </w:pPr>
            <w:ins w:id="957" w:author="David Gravett" w:date="2019-12-01T10:21:00Z">
              <w:r w:rsidRPr="00016618">
                <w:rPr>
                  <w:rFonts w:ascii="Times New Roman" w:hAnsi="Times New Roman" w:cs="Times New Roman"/>
                  <w:sz w:val="36"/>
                  <w:szCs w:val="36"/>
                </w:rPr>
                <w:t>1</w:t>
              </w:r>
            </w:ins>
          </w:p>
        </w:tc>
        <w:tc>
          <w:tcPr>
            <w:tcW w:w="933" w:type="dxa"/>
          </w:tcPr>
          <w:p w14:paraId="6F0F0597" w14:textId="5EDAA744" w:rsidR="00016618" w:rsidRPr="00016618" w:rsidRDefault="00016618" w:rsidP="00016618">
            <w:pPr>
              <w:jc w:val="center"/>
              <w:rPr>
                <w:ins w:id="958" w:author="David Gravett" w:date="2019-12-01T10:21:00Z"/>
                <w:rFonts w:ascii="Times New Roman" w:hAnsi="Times New Roman" w:cs="Times New Roman"/>
                <w:sz w:val="36"/>
                <w:szCs w:val="36"/>
              </w:rPr>
            </w:pPr>
            <w:ins w:id="959" w:author="David Gravett" w:date="2019-12-01T10:21:00Z">
              <w:r w:rsidRPr="00016618">
                <w:rPr>
                  <w:rFonts w:ascii="Times New Roman" w:hAnsi="Times New Roman" w:cs="Times New Roman"/>
                  <w:sz w:val="36"/>
                  <w:szCs w:val="36"/>
                </w:rPr>
                <w:t>-1</w:t>
              </w:r>
            </w:ins>
          </w:p>
        </w:tc>
        <w:tc>
          <w:tcPr>
            <w:tcW w:w="933" w:type="dxa"/>
          </w:tcPr>
          <w:p w14:paraId="2E565716" w14:textId="5EA3BF47" w:rsidR="00016618" w:rsidRPr="00016618" w:rsidRDefault="00016618" w:rsidP="00016618">
            <w:pPr>
              <w:jc w:val="center"/>
              <w:rPr>
                <w:ins w:id="960" w:author="David Gravett" w:date="2019-12-01T10:21:00Z"/>
                <w:rFonts w:ascii="Times New Roman" w:hAnsi="Times New Roman" w:cs="Times New Roman"/>
                <w:sz w:val="36"/>
                <w:szCs w:val="36"/>
              </w:rPr>
            </w:pPr>
            <w:ins w:id="961" w:author="David Gravett" w:date="2019-12-01T10:21:00Z">
              <w:r w:rsidRPr="00016618">
                <w:rPr>
                  <w:rFonts w:ascii="Times New Roman" w:hAnsi="Times New Roman" w:cs="Times New Roman"/>
                  <w:sz w:val="36"/>
                  <w:szCs w:val="36"/>
                </w:rPr>
                <w:t>0</w:t>
              </w:r>
            </w:ins>
          </w:p>
        </w:tc>
        <w:tc>
          <w:tcPr>
            <w:tcW w:w="933" w:type="dxa"/>
          </w:tcPr>
          <w:p w14:paraId="4157A9C1" w14:textId="25507BB0" w:rsidR="00016618" w:rsidRPr="00016618" w:rsidRDefault="00016618" w:rsidP="00016618">
            <w:pPr>
              <w:jc w:val="center"/>
              <w:rPr>
                <w:ins w:id="962" w:author="David Gravett" w:date="2019-12-01T10:21:00Z"/>
                <w:rFonts w:ascii="Times New Roman" w:hAnsi="Times New Roman" w:cs="Times New Roman"/>
                <w:sz w:val="36"/>
                <w:szCs w:val="36"/>
              </w:rPr>
            </w:pPr>
            <w:ins w:id="963" w:author="David Gravett" w:date="2019-12-01T10:21:00Z">
              <w:r w:rsidRPr="00016618">
                <w:rPr>
                  <w:rFonts w:ascii="Times New Roman" w:hAnsi="Times New Roman" w:cs="Times New Roman"/>
                  <w:sz w:val="36"/>
                  <w:szCs w:val="36"/>
                </w:rPr>
                <w:t>0</w:t>
              </w:r>
            </w:ins>
          </w:p>
        </w:tc>
        <w:tc>
          <w:tcPr>
            <w:tcW w:w="933" w:type="dxa"/>
          </w:tcPr>
          <w:p w14:paraId="5B1824E2" w14:textId="41510BFB" w:rsidR="00016618" w:rsidRPr="00016618" w:rsidRDefault="00016618" w:rsidP="00016618">
            <w:pPr>
              <w:jc w:val="center"/>
              <w:rPr>
                <w:ins w:id="964" w:author="David Gravett" w:date="2019-12-01T10:21:00Z"/>
                <w:rFonts w:ascii="Times New Roman" w:hAnsi="Times New Roman" w:cs="Times New Roman"/>
                <w:sz w:val="36"/>
                <w:szCs w:val="36"/>
              </w:rPr>
            </w:pPr>
            <w:ins w:id="965" w:author="David Gravett" w:date="2019-12-01T10:21:00Z">
              <w:r w:rsidRPr="00016618">
                <w:rPr>
                  <w:rFonts w:ascii="Times New Roman" w:hAnsi="Times New Roman" w:cs="Times New Roman"/>
                  <w:sz w:val="36"/>
                  <w:szCs w:val="36"/>
                </w:rPr>
                <w:t>0</w:t>
              </w:r>
            </w:ins>
          </w:p>
        </w:tc>
        <w:tc>
          <w:tcPr>
            <w:tcW w:w="933" w:type="dxa"/>
          </w:tcPr>
          <w:p w14:paraId="484BCECA" w14:textId="4DBC2B1E" w:rsidR="00016618" w:rsidRPr="00016618" w:rsidRDefault="00016618" w:rsidP="00016618">
            <w:pPr>
              <w:jc w:val="center"/>
              <w:rPr>
                <w:ins w:id="966" w:author="David Gravett" w:date="2019-12-01T10:21:00Z"/>
                <w:rFonts w:ascii="Times New Roman" w:hAnsi="Times New Roman" w:cs="Times New Roman"/>
                <w:sz w:val="36"/>
                <w:szCs w:val="36"/>
              </w:rPr>
            </w:pPr>
            <w:ins w:id="967" w:author="David Gravett" w:date="2019-12-01T10:21:00Z">
              <w:r w:rsidRPr="00016618">
                <w:rPr>
                  <w:rFonts w:ascii="Times New Roman" w:hAnsi="Times New Roman" w:cs="Times New Roman"/>
                  <w:sz w:val="36"/>
                  <w:szCs w:val="36"/>
                </w:rPr>
                <w:t>0</w:t>
              </w:r>
            </w:ins>
          </w:p>
        </w:tc>
        <w:tc>
          <w:tcPr>
            <w:tcW w:w="933" w:type="dxa"/>
          </w:tcPr>
          <w:p w14:paraId="1F48E950" w14:textId="0D6D3A8D" w:rsidR="00016618" w:rsidRPr="00016618" w:rsidRDefault="00016618" w:rsidP="00016618">
            <w:pPr>
              <w:jc w:val="center"/>
              <w:rPr>
                <w:ins w:id="968" w:author="David Gravett" w:date="2019-12-01T10:21:00Z"/>
                <w:rFonts w:ascii="Times New Roman" w:hAnsi="Times New Roman" w:cs="Times New Roman"/>
                <w:sz w:val="36"/>
                <w:szCs w:val="36"/>
              </w:rPr>
            </w:pPr>
            <w:ins w:id="969" w:author="David Gravett" w:date="2019-12-01T10:21:00Z">
              <w:r w:rsidRPr="00016618">
                <w:rPr>
                  <w:rFonts w:ascii="Times New Roman" w:hAnsi="Times New Roman" w:cs="Times New Roman"/>
                  <w:sz w:val="36"/>
                  <w:szCs w:val="36"/>
                </w:rPr>
                <w:t>0</w:t>
              </w:r>
            </w:ins>
          </w:p>
        </w:tc>
      </w:tr>
      <w:tr w:rsidR="00016618" w14:paraId="6477E659" w14:textId="77777777" w:rsidTr="00BE50C5">
        <w:trPr>
          <w:trHeight w:val="869"/>
          <w:ins w:id="970" w:author="David Gravett" w:date="2019-12-01T10:21:00Z"/>
        </w:trPr>
        <w:tc>
          <w:tcPr>
            <w:tcW w:w="933" w:type="dxa"/>
          </w:tcPr>
          <w:p w14:paraId="57F36703" w14:textId="709251CB" w:rsidR="00016618" w:rsidRPr="00016618" w:rsidRDefault="00016618" w:rsidP="00016618">
            <w:pPr>
              <w:jc w:val="center"/>
              <w:rPr>
                <w:ins w:id="971" w:author="David Gravett" w:date="2019-12-01T10:21:00Z"/>
                <w:rFonts w:ascii="Times New Roman" w:hAnsi="Times New Roman" w:cs="Times New Roman"/>
                <w:sz w:val="36"/>
                <w:szCs w:val="36"/>
              </w:rPr>
            </w:pPr>
            <w:ins w:id="972" w:author="David Gravett" w:date="2019-12-01T10:21:00Z">
              <w:r w:rsidRPr="00016618">
                <w:rPr>
                  <w:rFonts w:ascii="Times New Roman" w:hAnsi="Times New Roman" w:cs="Times New Roman"/>
                  <w:sz w:val="36"/>
                  <w:szCs w:val="36"/>
                </w:rPr>
                <w:t>1</w:t>
              </w:r>
            </w:ins>
          </w:p>
        </w:tc>
        <w:tc>
          <w:tcPr>
            <w:tcW w:w="933" w:type="dxa"/>
          </w:tcPr>
          <w:p w14:paraId="2FC3BD7A" w14:textId="3F23C684" w:rsidR="00016618" w:rsidRPr="00016618" w:rsidRDefault="00016618" w:rsidP="00016618">
            <w:pPr>
              <w:jc w:val="center"/>
              <w:rPr>
                <w:ins w:id="973" w:author="David Gravett" w:date="2019-12-01T10:21:00Z"/>
                <w:rFonts w:ascii="Times New Roman" w:hAnsi="Times New Roman" w:cs="Times New Roman"/>
                <w:sz w:val="36"/>
                <w:szCs w:val="36"/>
              </w:rPr>
            </w:pPr>
            <w:ins w:id="974" w:author="David Gravett" w:date="2019-12-01T10:21:00Z">
              <w:r w:rsidRPr="00016618">
                <w:rPr>
                  <w:rFonts w:ascii="Times New Roman" w:hAnsi="Times New Roman" w:cs="Times New Roman"/>
                  <w:sz w:val="36"/>
                  <w:szCs w:val="36"/>
                </w:rPr>
                <w:t>-1</w:t>
              </w:r>
            </w:ins>
          </w:p>
        </w:tc>
        <w:tc>
          <w:tcPr>
            <w:tcW w:w="933" w:type="dxa"/>
          </w:tcPr>
          <w:p w14:paraId="0348AD91" w14:textId="0421D112" w:rsidR="00016618" w:rsidRPr="00016618" w:rsidRDefault="00016618" w:rsidP="00016618">
            <w:pPr>
              <w:jc w:val="center"/>
              <w:rPr>
                <w:ins w:id="975" w:author="David Gravett" w:date="2019-12-01T10:21:00Z"/>
                <w:rFonts w:ascii="Times New Roman" w:hAnsi="Times New Roman" w:cs="Times New Roman"/>
                <w:sz w:val="36"/>
                <w:szCs w:val="36"/>
              </w:rPr>
            </w:pPr>
            <w:ins w:id="976" w:author="David Gravett" w:date="2019-12-01T10:21:00Z">
              <w:r w:rsidRPr="00016618">
                <w:rPr>
                  <w:rFonts w:ascii="Times New Roman" w:hAnsi="Times New Roman" w:cs="Times New Roman"/>
                  <w:sz w:val="36"/>
                  <w:szCs w:val="36"/>
                </w:rPr>
                <w:t>0</w:t>
              </w:r>
            </w:ins>
          </w:p>
        </w:tc>
        <w:tc>
          <w:tcPr>
            <w:tcW w:w="933" w:type="dxa"/>
          </w:tcPr>
          <w:p w14:paraId="163748A7" w14:textId="5AE9118D" w:rsidR="00016618" w:rsidRPr="00016618" w:rsidRDefault="00016618" w:rsidP="00016618">
            <w:pPr>
              <w:jc w:val="center"/>
              <w:rPr>
                <w:ins w:id="977" w:author="David Gravett" w:date="2019-12-01T10:21:00Z"/>
                <w:rFonts w:ascii="Times New Roman" w:hAnsi="Times New Roman" w:cs="Times New Roman"/>
                <w:sz w:val="36"/>
                <w:szCs w:val="36"/>
              </w:rPr>
            </w:pPr>
            <w:ins w:id="978" w:author="David Gravett" w:date="2019-12-01T10:21:00Z">
              <w:r w:rsidRPr="00016618">
                <w:rPr>
                  <w:rFonts w:ascii="Times New Roman" w:hAnsi="Times New Roman" w:cs="Times New Roman"/>
                  <w:sz w:val="36"/>
                  <w:szCs w:val="36"/>
                </w:rPr>
                <w:t>0</w:t>
              </w:r>
            </w:ins>
          </w:p>
        </w:tc>
        <w:tc>
          <w:tcPr>
            <w:tcW w:w="933" w:type="dxa"/>
          </w:tcPr>
          <w:p w14:paraId="61EAF241" w14:textId="23BBD968" w:rsidR="00016618" w:rsidRPr="00016618" w:rsidRDefault="00016618" w:rsidP="00016618">
            <w:pPr>
              <w:jc w:val="center"/>
              <w:rPr>
                <w:ins w:id="979" w:author="David Gravett" w:date="2019-12-01T10:21:00Z"/>
                <w:rFonts w:ascii="Times New Roman" w:hAnsi="Times New Roman" w:cs="Times New Roman"/>
                <w:sz w:val="36"/>
                <w:szCs w:val="36"/>
              </w:rPr>
            </w:pPr>
            <w:ins w:id="980" w:author="David Gravett" w:date="2019-12-01T10:21:00Z">
              <w:r w:rsidRPr="00016618">
                <w:rPr>
                  <w:rFonts w:ascii="Times New Roman" w:hAnsi="Times New Roman" w:cs="Times New Roman"/>
                  <w:sz w:val="36"/>
                  <w:szCs w:val="36"/>
                </w:rPr>
                <w:t>0</w:t>
              </w:r>
            </w:ins>
          </w:p>
        </w:tc>
        <w:tc>
          <w:tcPr>
            <w:tcW w:w="933" w:type="dxa"/>
          </w:tcPr>
          <w:p w14:paraId="0D5C9251" w14:textId="514C3D71" w:rsidR="00016618" w:rsidRPr="00016618" w:rsidRDefault="00016618" w:rsidP="00016618">
            <w:pPr>
              <w:jc w:val="center"/>
              <w:rPr>
                <w:ins w:id="981" w:author="David Gravett" w:date="2019-12-01T10:21:00Z"/>
                <w:rFonts w:ascii="Times New Roman" w:hAnsi="Times New Roman" w:cs="Times New Roman"/>
                <w:sz w:val="36"/>
                <w:szCs w:val="36"/>
              </w:rPr>
            </w:pPr>
            <w:ins w:id="982" w:author="David Gravett" w:date="2019-12-01T10:21:00Z">
              <w:r w:rsidRPr="00016618">
                <w:rPr>
                  <w:rFonts w:ascii="Times New Roman" w:hAnsi="Times New Roman" w:cs="Times New Roman"/>
                  <w:sz w:val="36"/>
                  <w:szCs w:val="36"/>
                </w:rPr>
                <w:t>0</w:t>
              </w:r>
            </w:ins>
          </w:p>
        </w:tc>
        <w:tc>
          <w:tcPr>
            <w:tcW w:w="933" w:type="dxa"/>
          </w:tcPr>
          <w:p w14:paraId="3365D3B7" w14:textId="036CF44B" w:rsidR="00016618" w:rsidRPr="00016618" w:rsidRDefault="00016618" w:rsidP="00016618">
            <w:pPr>
              <w:jc w:val="center"/>
              <w:rPr>
                <w:ins w:id="983" w:author="David Gravett" w:date="2019-12-01T10:21:00Z"/>
                <w:rFonts w:ascii="Times New Roman" w:hAnsi="Times New Roman" w:cs="Times New Roman"/>
                <w:sz w:val="36"/>
                <w:szCs w:val="36"/>
              </w:rPr>
            </w:pPr>
            <w:ins w:id="984" w:author="David Gravett" w:date="2019-12-01T10:21:00Z">
              <w:r w:rsidRPr="00016618">
                <w:rPr>
                  <w:rFonts w:ascii="Times New Roman" w:hAnsi="Times New Roman" w:cs="Times New Roman"/>
                  <w:sz w:val="36"/>
                  <w:szCs w:val="36"/>
                </w:rPr>
                <w:t>0</w:t>
              </w:r>
            </w:ins>
          </w:p>
        </w:tc>
      </w:tr>
      <w:tr w:rsidR="00016618" w14:paraId="652E8602" w14:textId="77777777" w:rsidTr="00BE50C5">
        <w:trPr>
          <w:trHeight w:val="869"/>
          <w:ins w:id="985" w:author="David Gravett" w:date="2019-12-01T10:21:00Z"/>
        </w:trPr>
        <w:tc>
          <w:tcPr>
            <w:tcW w:w="933" w:type="dxa"/>
          </w:tcPr>
          <w:p w14:paraId="66CCE07C" w14:textId="2F52360D" w:rsidR="00016618" w:rsidRPr="00016618" w:rsidRDefault="00016618" w:rsidP="00016618">
            <w:pPr>
              <w:jc w:val="center"/>
              <w:rPr>
                <w:ins w:id="986" w:author="David Gravett" w:date="2019-12-01T10:21:00Z"/>
                <w:rFonts w:ascii="Times New Roman" w:hAnsi="Times New Roman" w:cs="Times New Roman"/>
                <w:sz w:val="36"/>
                <w:szCs w:val="36"/>
              </w:rPr>
            </w:pPr>
            <w:ins w:id="987" w:author="David Gravett" w:date="2019-12-01T10:21:00Z">
              <w:r w:rsidRPr="00016618">
                <w:rPr>
                  <w:rFonts w:ascii="Times New Roman" w:hAnsi="Times New Roman" w:cs="Times New Roman"/>
                  <w:sz w:val="36"/>
                  <w:szCs w:val="36"/>
                </w:rPr>
                <w:t>-1</w:t>
              </w:r>
            </w:ins>
          </w:p>
        </w:tc>
        <w:tc>
          <w:tcPr>
            <w:tcW w:w="933" w:type="dxa"/>
          </w:tcPr>
          <w:p w14:paraId="5CCCF46C" w14:textId="418BD225" w:rsidR="00016618" w:rsidRPr="00016618" w:rsidRDefault="00016618" w:rsidP="00016618">
            <w:pPr>
              <w:jc w:val="center"/>
              <w:rPr>
                <w:ins w:id="988" w:author="David Gravett" w:date="2019-12-01T10:21:00Z"/>
                <w:rFonts w:ascii="Times New Roman" w:hAnsi="Times New Roman" w:cs="Times New Roman"/>
                <w:sz w:val="36"/>
                <w:szCs w:val="36"/>
              </w:rPr>
            </w:pPr>
            <w:ins w:id="989" w:author="David Gravett" w:date="2019-12-01T10:21:00Z">
              <w:r w:rsidRPr="00016618">
                <w:rPr>
                  <w:rFonts w:ascii="Times New Roman" w:hAnsi="Times New Roman" w:cs="Times New Roman"/>
                  <w:sz w:val="36"/>
                  <w:szCs w:val="36"/>
                </w:rPr>
                <w:t>1</w:t>
              </w:r>
            </w:ins>
          </w:p>
        </w:tc>
        <w:tc>
          <w:tcPr>
            <w:tcW w:w="933" w:type="dxa"/>
          </w:tcPr>
          <w:p w14:paraId="3DC9CB58" w14:textId="0AA1AE50" w:rsidR="00016618" w:rsidRPr="00016618" w:rsidRDefault="00016618" w:rsidP="00016618">
            <w:pPr>
              <w:jc w:val="center"/>
              <w:rPr>
                <w:ins w:id="990" w:author="David Gravett" w:date="2019-12-01T10:21:00Z"/>
                <w:rFonts w:ascii="Times New Roman" w:hAnsi="Times New Roman" w:cs="Times New Roman"/>
                <w:sz w:val="36"/>
                <w:szCs w:val="36"/>
              </w:rPr>
            </w:pPr>
            <w:ins w:id="991" w:author="David Gravett" w:date="2019-12-01T10:21:00Z">
              <w:r w:rsidRPr="00016618">
                <w:rPr>
                  <w:rFonts w:ascii="Times New Roman" w:hAnsi="Times New Roman" w:cs="Times New Roman"/>
                  <w:sz w:val="36"/>
                  <w:szCs w:val="36"/>
                </w:rPr>
                <w:t>0</w:t>
              </w:r>
            </w:ins>
          </w:p>
        </w:tc>
        <w:tc>
          <w:tcPr>
            <w:tcW w:w="933" w:type="dxa"/>
          </w:tcPr>
          <w:p w14:paraId="018ACF55" w14:textId="28D728D2" w:rsidR="00016618" w:rsidRPr="00016618" w:rsidRDefault="00016618" w:rsidP="00016618">
            <w:pPr>
              <w:jc w:val="center"/>
              <w:rPr>
                <w:ins w:id="992" w:author="David Gravett" w:date="2019-12-01T10:21:00Z"/>
                <w:rFonts w:ascii="Times New Roman" w:hAnsi="Times New Roman" w:cs="Times New Roman"/>
                <w:sz w:val="36"/>
                <w:szCs w:val="36"/>
              </w:rPr>
            </w:pPr>
            <w:ins w:id="993" w:author="David Gravett" w:date="2019-12-01T10:21:00Z">
              <w:r w:rsidRPr="00016618">
                <w:rPr>
                  <w:rFonts w:ascii="Times New Roman" w:hAnsi="Times New Roman" w:cs="Times New Roman"/>
                  <w:sz w:val="36"/>
                  <w:szCs w:val="36"/>
                </w:rPr>
                <w:t>0</w:t>
              </w:r>
            </w:ins>
          </w:p>
        </w:tc>
        <w:tc>
          <w:tcPr>
            <w:tcW w:w="933" w:type="dxa"/>
          </w:tcPr>
          <w:p w14:paraId="4540939F" w14:textId="4B952649" w:rsidR="00016618" w:rsidRPr="00016618" w:rsidRDefault="00016618" w:rsidP="00016618">
            <w:pPr>
              <w:jc w:val="center"/>
              <w:rPr>
                <w:ins w:id="994" w:author="David Gravett" w:date="2019-12-01T10:21:00Z"/>
                <w:rFonts w:ascii="Times New Roman" w:hAnsi="Times New Roman" w:cs="Times New Roman"/>
                <w:sz w:val="36"/>
                <w:szCs w:val="36"/>
              </w:rPr>
            </w:pPr>
            <w:ins w:id="995" w:author="David Gravett" w:date="2019-12-01T10:21:00Z">
              <w:r w:rsidRPr="00016618">
                <w:rPr>
                  <w:rFonts w:ascii="Times New Roman" w:hAnsi="Times New Roman" w:cs="Times New Roman"/>
                  <w:sz w:val="36"/>
                  <w:szCs w:val="36"/>
                </w:rPr>
                <w:t>0</w:t>
              </w:r>
            </w:ins>
          </w:p>
        </w:tc>
        <w:tc>
          <w:tcPr>
            <w:tcW w:w="933" w:type="dxa"/>
          </w:tcPr>
          <w:p w14:paraId="596C06E4" w14:textId="4C117A01" w:rsidR="00016618" w:rsidRPr="00016618" w:rsidRDefault="00016618" w:rsidP="00016618">
            <w:pPr>
              <w:jc w:val="center"/>
              <w:rPr>
                <w:ins w:id="996" w:author="David Gravett" w:date="2019-12-01T10:21:00Z"/>
                <w:rFonts w:ascii="Times New Roman" w:hAnsi="Times New Roman" w:cs="Times New Roman"/>
                <w:sz w:val="36"/>
                <w:szCs w:val="36"/>
              </w:rPr>
            </w:pPr>
            <w:ins w:id="997" w:author="David Gravett" w:date="2019-12-01T10:21:00Z">
              <w:r w:rsidRPr="00016618">
                <w:rPr>
                  <w:rFonts w:ascii="Times New Roman" w:hAnsi="Times New Roman" w:cs="Times New Roman"/>
                  <w:sz w:val="36"/>
                  <w:szCs w:val="36"/>
                </w:rPr>
                <w:t>0</w:t>
              </w:r>
            </w:ins>
          </w:p>
        </w:tc>
        <w:tc>
          <w:tcPr>
            <w:tcW w:w="933" w:type="dxa"/>
          </w:tcPr>
          <w:p w14:paraId="20512CC0" w14:textId="0472DCBD" w:rsidR="00016618" w:rsidRPr="00016618" w:rsidRDefault="00016618" w:rsidP="00016618">
            <w:pPr>
              <w:jc w:val="center"/>
              <w:rPr>
                <w:ins w:id="998" w:author="David Gravett" w:date="2019-12-01T10:21:00Z"/>
                <w:rFonts w:ascii="Times New Roman" w:hAnsi="Times New Roman" w:cs="Times New Roman"/>
                <w:sz w:val="36"/>
                <w:szCs w:val="36"/>
              </w:rPr>
            </w:pPr>
            <w:ins w:id="999" w:author="David Gravett" w:date="2019-12-01T10:21:00Z">
              <w:r w:rsidRPr="00016618">
                <w:rPr>
                  <w:rFonts w:ascii="Times New Roman" w:hAnsi="Times New Roman" w:cs="Times New Roman"/>
                  <w:sz w:val="36"/>
                  <w:szCs w:val="36"/>
                </w:rPr>
                <w:t>0</w:t>
              </w:r>
            </w:ins>
          </w:p>
        </w:tc>
      </w:tr>
      <w:tr w:rsidR="00016618" w14:paraId="382B5466" w14:textId="77777777" w:rsidTr="00BE50C5">
        <w:trPr>
          <w:trHeight w:val="869"/>
          <w:ins w:id="1000" w:author="David Gravett" w:date="2019-12-01T10:21:00Z"/>
        </w:trPr>
        <w:tc>
          <w:tcPr>
            <w:tcW w:w="933" w:type="dxa"/>
          </w:tcPr>
          <w:p w14:paraId="44D7E6C6" w14:textId="7D754606" w:rsidR="00016618" w:rsidRPr="00016618" w:rsidRDefault="00016618" w:rsidP="00016618">
            <w:pPr>
              <w:jc w:val="center"/>
              <w:rPr>
                <w:ins w:id="1001" w:author="David Gravett" w:date="2019-12-01T10:21:00Z"/>
                <w:rFonts w:ascii="Times New Roman" w:hAnsi="Times New Roman" w:cs="Times New Roman"/>
                <w:sz w:val="36"/>
                <w:szCs w:val="36"/>
              </w:rPr>
            </w:pPr>
            <w:ins w:id="1002" w:author="David Gravett" w:date="2019-12-01T10:21:00Z">
              <w:r w:rsidRPr="00016618">
                <w:rPr>
                  <w:rFonts w:ascii="Times New Roman" w:hAnsi="Times New Roman" w:cs="Times New Roman"/>
                  <w:sz w:val="36"/>
                  <w:szCs w:val="36"/>
                </w:rPr>
                <w:t>0</w:t>
              </w:r>
            </w:ins>
          </w:p>
        </w:tc>
        <w:tc>
          <w:tcPr>
            <w:tcW w:w="933" w:type="dxa"/>
          </w:tcPr>
          <w:p w14:paraId="29BD10EC" w14:textId="4D141C1C" w:rsidR="00016618" w:rsidRPr="00016618" w:rsidRDefault="00016618" w:rsidP="00016618">
            <w:pPr>
              <w:jc w:val="center"/>
              <w:rPr>
                <w:ins w:id="1003" w:author="David Gravett" w:date="2019-12-01T10:21:00Z"/>
                <w:rFonts w:ascii="Times New Roman" w:hAnsi="Times New Roman" w:cs="Times New Roman"/>
                <w:sz w:val="36"/>
                <w:szCs w:val="36"/>
              </w:rPr>
            </w:pPr>
            <w:ins w:id="1004" w:author="David Gravett" w:date="2019-12-01T10:21:00Z">
              <w:r w:rsidRPr="00016618">
                <w:rPr>
                  <w:rFonts w:ascii="Times New Roman" w:hAnsi="Times New Roman" w:cs="Times New Roman"/>
                  <w:sz w:val="36"/>
                  <w:szCs w:val="36"/>
                </w:rPr>
                <w:t>0</w:t>
              </w:r>
            </w:ins>
          </w:p>
        </w:tc>
        <w:tc>
          <w:tcPr>
            <w:tcW w:w="933" w:type="dxa"/>
          </w:tcPr>
          <w:p w14:paraId="553F0327" w14:textId="39ECB7B8" w:rsidR="00016618" w:rsidRPr="00016618" w:rsidRDefault="00016618" w:rsidP="00016618">
            <w:pPr>
              <w:jc w:val="center"/>
              <w:rPr>
                <w:ins w:id="1005" w:author="David Gravett" w:date="2019-12-01T10:21:00Z"/>
                <w:rFonts w:ascii="Times New Roman" w:hAnsi="Times New Roman" w:cs="Times New Roman"/>
                <w:sz w:val="36"/>
                <w:szCs w:val="36"/>
              </w:rPr>
            </w:pPr>
            <w:ins w:id="1006" w:author="David Gravett" w:date="2019-12-01T10:21:00Z">
              <w:r w:rsidRPr="00016618">
                <w:rPr>
                  <w:rFonts w:ascii="Times New Roman" w:hAnsi="Times New Roman" w:cs="Times New Roman"/>
                  <w:sz w:val="36"/>
                  <w:szCs w:val="36"/>
                </w:rPr>
                <w:t>0</w:t>
              </w:r>
            </w:ins>
          </w:p>
        </w:tc>
        <w:tc>
          <w:tcPr>
            <w:tcW w:w="933" w:type="dxa"/>
          </w:tcPr>
          <w:p w14:paraId="6D68CBB4" w14:textId="3EACE391" w:rsidR="00016618" w:rsidRPr="00016618" w:rsidRDefault="00016618" w:rsidP="00016618">
            <w:pPr>
              <w:jc w:val="center"/>
              <w:rPr>
                <w:ins w:id="1007" w:author="David Gravett" w:date="2019-12-01T10:21:00Z"/>
                <w:rFonts w:ascii="Times New Roman" w:hAnsi="Times New Roman" w:cs="Times New Roman"/>
                <w:sz w:val="36"/>
                <w:szCs w:val="36"/>
              </w:rPr>
            </w:pPr>
            <w:ins w:id="1008" w:author="David Gravett" w:date="2019-12-01T10:21:00Z">
              <w:r w:rsidRPr="00016618">
                <w:rPr>
                  <w:rFonts w:ascii="Times New Roman" w:hAnsi="Times New Roman" w:cs="Times New Roman"/>
                  <w:sz w:val="36"/>
                  <w:szCs w:val="36"/>
                </w:rPr>
                <w:t>0</w:t>
              </w:r>
            </w:ins>
          </w:p>
        </w:tc>
        <w:tc>
          <w:tcPr>
            <w:tcW w:w="933" w:type="dxa"/>
          </w:tcPr>
          <w:p w14:paraId="685B9EBE" w14:textId="4F4B3522" w:rsidR="00016618" w:rsidRPr="00016618" w:rsidRDefault="00016618" w:rsidP="00016618">
            <w:pPr>
              <w:jc w:val="center"/>
              <w:rPr>
                <w:ins w:id="1009" w:author="David Gravett" w:date="2019-12-01T10:21:00Z"/>
                <w:rFonts w:ascii="Times New Roman" w:hAnsi="Times New Roman" w:cs="Times New Roman"/>
                <w:sz w:val="36"/>
                <w:szCs w:val="36"/>
              </w:rPr>
            </w:pPr>
            <w:ins w:id="1010" w:author="David Gravett" w:date="2019-12-01T10:21:00Z">
              <w:r w:rsidRPr="00016618">
                <w:rPr>
                  <w:rFonts w:ascii="Times New Roman" w:hAnsi="Times New Roman" w:cs="Times New Roman"/>
                  <w:sz w:val="36"/>
                  <w:szCs w:val="36"/>
                </w:rPr>
                <w:t>0</w:t>
              </w:r>
            </w:ins>
          </w:p>
        </w:tc>
        <w:tc>
          <w:tcPr>
            <w:tcW w:w="933" w:type="dxa"/>
          </w:tcPr>
          <w:p w14:paraId="1DE5BDA9" w14:textId="6E340AA7" w:rsidR="00016618" w:rsidRPr="00016618" w:rsidRDefault="00016618" w:rsidP="00016618">
            <w:pPr>
              <w:jc w:val="center"/>
              <w:rPr>
                <w:ins w:id="1011" w:author="David Gravett" w:date="2019-12-01T10:21:00Z"/>
                <w:rFonts w:ascii="Times New Roman" w:hAnsi="Times New Roman" w:cs="Times New Roman"/>
                <w:sz w:val="36"/>
                <w:szCs w:val="36"/>
              </w:rPr>
            </w:pPr>
            <w:ins w:id="1012" w:author="David Gravett" w:date="2019-12-01T10:21:00Z">
              <w:r w:rsidRPr="00016618">
                <w:rPr>
                  <w:rFonts w:ascii="Times New Roman" w:hAnsi="Times New Roman" w:cs="Times New Roman"/>
                  <w:sz w:val="36"/>
                  <w:szCs w:val="36"/>
                </w:rPr>
                <w:t>0</w:t>
              </w:r>
            </w:ins>
          </w:p>
        </w:tc>
        <w:tc>
          <w:tcPr>
            <w:tcW w:w="933" w:type="dxa"/>
          </w:tcPr>
          <w:p w14:paraId="11A9BFAF" w14:textId="00439CD6" w:rsidR="00016618" w:rsidRPr="00016618" w:rsidRDefault="00016618" w:rsidP="00016618">
            <w:pPr>
              <w:jc w:val="center"/>
              <w:rPr>
                <w:ins w:id="1013" w:author="David Gravett" w:date="2019-12-01T10:21:00Z"/>
                <w:rFonts w:ascii="Times New Roman" w:hAnsi="Times New Roman" w:cs="Times New Roman"/>
                <w:sz w:val="36"/>
                <w:szCs w:val="36"/>
              </w:rPr>
            </w:pPr>
            <w:ins w:id="1014" w:author="David Gravett" w:date="2019-12-01T10:21:00Z">
              <w:r w:rsidRPr="00016618">
                <w:rPr>
                  <w:rFonts w:ascii="Times New Roman" w:hAnsi="Times New Roman" w:cs="Times New Roman"/>
                  <w:sz w:val="36"/>
                  <w:szCs w:val="36"/>
                </w:rPr>
                <w:t>0</w:t>
              </w:r>
            </w:ins>
          </w:p>
        </w:tc>
      </w:tr>
      <w:tr w:rsidR="00016618" w14:paraId="01CA67C9" w14:textId="77777777" w:rsidTr="00BE50C5">
        <w:trPr>
          <w:trHeight w:val="869"/>
          <w:ins w:id="1015" w:author="David Gravett" w:date="2019-12-01T10:21:00Z"/>
        </w:trPr>
        <w:tc>
          <w:tcPr>
            <w:tcW w:w="933" w:type="dxa"/>
          </w:tcPr>
          <w:p w14:paraId="71518CE4" w14:textId="2211EBF1" w:rsidR="00016618" w:rsidRPr="00016618" w:rsidRDefault="00016618" w:rsidP="00016618">
            <w:pPr>
              <w:jc w:val="center"/>
              <w:rPr>
                <w:ins w:id="1016" w:author="David Gravett" w:date="2019-12-01T10:21:00Z"/>
                <w:rFonts w:ascii="Times New Roman" w:hAnsi="Times New Roman" w:cs="Times New Roman"/>
                <w:sz w:val="36"/>
                <w:szCs w:val="36"/>
              </w:rPr>
            </w:pPr>
            <w:ins w:id="1017" w:author="David Gravett" w:date="2019-12-01T10:21:00Z">
              <w:r w:rsidRPr="00016618">
                <w:rPr>
                  <w:rFonts w:ascii="Times New Roman" w:hAnsi="Times New Roman" w:cs="Times New Roman"/>
                  <w:sz w:val="36"/>
                  <w:szCs w:val="36"/>
                </w:rPr>
                <w:t>0</w:t>
              </w:r>
            </w:ins>
          </w:p>
        </w:tc>
        <w:tc>
          <w:tcPr>
            <w:tcW w:w="933" w:type="dxa"/>
          </w:tcPr>
          <w:p w14:paraId="6096FDBD" w14:textId="0ED57AE0" w:rsidR="00016618" w:rsidRPr="00016618" w:rsidRDefault="00016618" w:rsidP="00016618">
            <w:pPr>
              <w:jc w:val="center"/>
              <w:rPr>
                <w:ins w:id="1018" w:author="David Gravett" w:date="2019-12-01T10:21:00Z"/>
                <w:rFonts w:ascii="Times New Roman" w:hAnsi="Times New Roman" w:cs="Times New Roman"/>
                <w:sz w:val="36"/>
                <w:szCs w:val="36"/>
              </w:rPr>
            </w:pPr>
            <w:ins w:id="1019" w:author="David Gravett" w:date="2019-12-01T10:21:00Z">
              <w:r w:rsidRPr="00016618">
                <w:rPr>
                  <w:rFonts w:ascii="Times New Roman" w:hAnsi="Times New Roman" w:cs="Times New Roman"/>
                  <w:sz w:val="36"/>
                  <w:szCs w:val="36"/>
                </w:rPr>
                <w:t>0</w:t>
              </w:r>
            </w:ins>
          </w:p>
        </w:tc>
        <w:tc>
          <w:tcPr>
            <w:tcW w:w="933" w:type="dxa"/>
          </w:tcPr>
          <w:p w14:paraId="1B911FB1" w14:textId="21BA043D" w:rsidR="00016618" w:rsidRPr="00016618" w:rsidRDefault="00016618" w:rsidP="00016618">
            <w:pPr>
              <w:jc w:val="center"/>
              <w:rPr>
                <w:ins w:id="1020" w:author="David Gravett" w:date="2019-12-01T10:21:00Z"/>
                <w:rFonts w:ascii="Times New Roman" w:hAnsi="Times New Roman" w:cs="Times New Roman"/>
                <w:sz w:val="36"/>
                <w:szCs w:val="36"/>
              </w:rPr>
            </w:pPr>
            <w:ins w:id="1021" w:author="David Gravett" w:date="2019-12-01T10:21:00Z">
              <w:r w:rsidRPr="00016618">
                <w:rPr>
                  <w:rFonts w:ascii="Times New Roman" w:hAnsi="Times New Roman" w:cs="Times New Roman"/>
                  <w:sz w:val="36"/>
                  <w:szCs w:val="36"/>
                </w:rPr>
                <w:t>0</w:t>
              </w:r>
            </w:ins>
          </w:p>
        </w:tc>
        <w:tc>
          <w:tcPr>
            <w:tcW w:w="933" w:type="dxa"/>
          </w:tcPr>
          <w:p w14:paraId="29798F96" w14:textId="7D165157" w:rsidR="00016618" w:rsidRPr="00016618" w:rsidRDefault="00016618" w:rsidP="00016618">
            <w:pPr>
              <w:jc w:val="center"/>
              <w:rPr>
                <w:ins w:id="1022" w:author="David Gravett" w:date="2019-12-01T10:21:00Z"/>
                <w:rFonts w:ascii="Times New Roman" w:hAnsi="Times New Roman" w:cs="Times New Roman"/>
                <w:sz w:val="36"/>
                <w:szCs w:val="36"/>
              </w:rPr>
            </w:pPr>
            <w:ins w:id="1023" w:author="David Gravett" w:date="2019-12-01T10:21:00Z">
              <w:r w:rsidRPr="00016618">
                <w:rPr>
                  <w:rFonts w:ascii="Times New Roman" w:hAnsi="Times New Roman" w:cs="Times New Roman"/>
                  <w:sz w:val="36"/>
                  <w:szCs w:val="36"/>
                </w:rPr>
                <w:t>0</w:t>
              </w:r>
            </w:ins>
          </w:p>
        </w:tc>
        <w:tc>
          <w:tcPr>
            <w:tcW w:w="933" w:type="dxa"/>
          </w:tcPr>
          <w:p w14:paraId="37862F81" w14:textId="6DD15165" w:rsidR="00016618" w:rsidRPr="00016618" w:rsidRDefault="00016618" w:rsidP="00016618">
            <w:pPr>
              <w:jc w:val="center"/>
              <w:rPr>
                <w:ins w:id="1024" w:author="David Gravett" w:date="2019-12-01T10:21:00Z"/>
                <w:rFonts w:ascii="Times New Roman" w:hAnsi="Times New Roman" w:cs="Times New Roman"/>
                <w:sz w:val="36"/>
                <w:szCs w:val="36"/>
              </w:rPr>
            </w:pPr>
            <w:ins w:id="1025" w:author="David Gravett" w:date="2019-12-01T10:21:00Z">
              <w:r w:rsidRPr="00016618">
                <w:rPr>
                  <w:rFonts w:ascii="Times New Roman" w:hAnsi="Times New Roman" w:cs="Times New Roman"/>
                  <w:sz w:val="36"/>
                  <w:szCs w:val="36"/>
                </w:rPr>
                <w:t>0</w:t>
              </w:r>
            </w:ins>
          </w:p>
        </w:tc>
        <w:tc>
          <w:tcPr>
            <w:tcW w:w="933" w:type="dxa"/>
          </w:tcPr>
          <w:p w14:paraId="31D942AD" w14:textId="5176C313" w:rsidR="00016618" w:rsidRPr="00016618" w:rsidRDefault="00016618" w:rsidP="00016618">
            <w:pPr>
              <w:jc w:val="center"/>
              <w:rPr>
                <w:ins w:id="1026" w:author="David Gravett" w:date="2019-12-01T10:21:00Z"/>
                <w:rFonts w:ascii="Times New Roman" w:hAnsi="Times New Roman" w:cs="Times New Roman"/>
                <w:sz w:val="36"/>
                <w:szCs w:val="36"/>
              </w:rPr>
            </w:pPr>
            <w:ins w:id="1027" w:author="David Gravett" w:date="2019-12-01T10:21:00Z">
              <w:r w:rsidRPr="00016618">
                <w:rPr>
                  <w:rFonts w:ascii="Times New Roman" w:hAnsi="Times New Roman" w:cs="Times New Roman"/>
                  <w:sz w:val="36"/>
                  <w:szCs w:val="36"/>
                </w:rPr>
                <w:t>0</w:t>
              </w:r>
            </w:ins>
          </w:p>
        </w:tc>
        <w:tc>
          <w:tcPr>
            <w:tcW w:w="933" w:type="dxa"/>
          </w:tcPr>
          <w:p w14:paraId="76DFC661" w14:textId="66A7225F" w:rsidR="00016618" w:rsidRPr="00016618" w:rsidRDefault="00016618" w:rsidP="00016618">
            <w:pPr>
              <w:jc w:val="center"/>
              <w:rPr>
                <w:ins w:id="1028" w:author="David Gravett" w:date="2019-12-01T10:21:00Z"/>
                <w:rFonts w:ascii="Times New Roman" w:hAnsi="Times New Roman" w:cs="Times New Roman"/>
                <w:sz w:val="36"/>
                <w:szCs w:val="36"/>
              </w:rPr>
            </w:pPr>
            <w:ins w:id="1029" w:author="David Gravett" w:date="2019-12-01T10:21:00Z">
              <w:r w:rsidRPr="00016618">
                <w:rPr>
                  <w:rFonts w:ascii="Times New Roman" w:hAnsi="Times New Roman" w:cs="Times New Roman"/>
                  <w:sz w:val="36"/>
                  <w:szCs w:val="36"/>
                </w:rPr>
                <w:t>0</w:t>
              </w:r>
            </w:ins>
          </w:p>
        </w:tc>
      </w:tr>
    </w:tbl>
    <w:p w14:paraId="00984B61" w14:textId="48EAAA3C" w:rsidR="00016618" w:rsidRDefault="00016618" w:rsidP="005F2D99">
      <w:pPr>
        <w:spacing w:line="288" w:lineRule="auto"/>
        <w:jc w:val="both"/>
        <w:rPr>
          <w:ins w:id="1030" w:author="David Gravett" w:date="2019-12-01T10:21:00Z"/>
          <w:rFonts w:ascii="Times New Roman" w:hAnsi="Times New Roman" w:cs="Times New Roman"/>
          <w:sz w:val="24"/>
          <w:szCs w:val="24"/>
          <w:lang w:val="en-US"/>
        </w:rPr>
      </w:pPr>
      <w:ins w:id="1031" w:author="David Gravett" w:date="2019-12-01T10:21:00Z">
        <w:r>
          <w:rPr>
            <w:noProof/>
          </w:rPr>
          <mc:AlternateContent>
            <mc:Choice Requires="wps">
              <w:drawing>
                <wp:anchor distT="0" distB="0" distL="114300" distR="114300" simplePos="0" relativeHeight="251695616" behindDoc="0" locked="0" layoutInCell="1" allowOverlap="1" wp14:anchorId="7854AEEE" wp14:editId="6D918B79">
                  <wp:simplePos x="0" y="0"/>
                  <wp:positionH relativeFrom="margin">
                    <wp:align>center</wp:align>
                  </wp:positionH>
                  <wp:positionV relativeFrom="paragraph">
                    <wp:posOffset>95885</wp:posOffset>
                  </wp:positionV>
                  <wp:extent cx="3381375" cy="15240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2F77CD2" w14:textId="6CD32865" w:rsidR="00825D74" w:rsidRPr="00D103E4" w:rsidRDefault="00825D74" w:rsidP="00016618">
                              <w:pPr>
                                <w:pStyle w:val="Caption"/>
                                <w:jc w:val="center"/>
                                <w:rPr>
                                  <w:ins w:id="1032" w:author="David Gravett" w:date="2019-12-01T10:21:00Z"/>
                                  <w:rFonts w:ascii="Arial" w:eastAsia="Arial" w:hAnsi="Arial" w:cs="Arial"/>
                                  <w:noProof/>
                                  <w:lang w:val="en"/>
                                </w:rPr>
                              </w:pPr>
                              <w:ins w:id="1033" w:author="David Gravett" w:date="2019-12-01T10:21:00Z">
                                <w:r>
                                  <w:t>Table 4: All Connections Checked for Initial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4AEEE" id="Text Box 46" o:spid="_x0000_s1062" type="#_x0000_t202" style="position:absolute;left:0;text-align:left;margin-left:0;margin-top:7.55pt;width:266.25pt;height:12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" stroked="f">
                  <v:textbox inset="0,0,0,0">
                    <w:txbxContent>
                      <w:p w14:paraId="22F77CD2" w14:textId="6CD32865" w:rsidR="00825D74" w:rsidRPr="00D103E4" w:rsidRDefault="00825D74" w:rsidP="00016618">
                        <w:pPr>
                          <w:pStyle w:val="Caption"/>
                          <w:jc w:val="center"/>
                          <w:rPr>
                            <w:ins w:id="1034" w:author="David Gravett" w:date="2019-12-01T10:21:00Z"/>
                            <w:rFonts w:ascii="Arial" w:eastAsia="Arial" w:hAnsi="Arial" w:cs="Arial"/>
                            <w:noProof/>
                            <w:lang w:val="en"/>
                          </w:rPr>
                        </w:pPr>
                        <w:ins w:id="1035" w:author="David Gravett" w:date="2019-12-01T10:21:00Z">
                          <w:r>
                            <w:t>Table 4: All Connections Checked for Initial Node</w:t>
                          </w:r>
                        </w:ins>
                      </w:p>
                    </w:txbxContent>
                  </v:textbox>
                  <w10:wrap anchorx="margin"/>
                </v:shape>
              </w:pict>
            </mc:Fallback>
          </mc:AlternateContent>
        </w:r>
      </w:ins>
    </w:p>
    <w:p w14:paraId="4091C06E" w14:textId="4CD956FB" w:rsidR="00016618" w:rsidRDefault="00016618" w:rsidP="005F2D99">
      <w:pPr>
        <w:spacing w:line="288" w:lineRule="auto"/>
        <w:jc w:val="both"/>
        <w:rPr>
          <w:ins w:id="1036" w:author="David Gravett" w:date="2019-12-01T10:21:00Z"/>
          <w:rFonts w:ascii="Times New Roman" w:hAnsi="Times New Roman" w:cs="Times New Roman"/>
          <w:sz w:val="24"/>
          <w:szCs w:val="24"/>
          <w:lang w:val="en-US"/>
        </w:rPr>
      </w:pPr>
    </w:p>
    <w:p w14:paraId="5AEC3ECD" w14:textId="60BEA3FD" w:rsidR="00016618" w:rsidRDefault="00BE50C5" w:rsidP="005F2D99">
      <w:pPr>
        <w:spacing w:line="288" w:lineRule="auto"/>
        <w:jc w:val="both"/>
        <w:rPr>
          <w:ins w:id="1037" w:author="David Gravett" w:date="2019-12-01T10:21:00Z"/>
          <w:rFonts w:ascii="Times New Roman" w:hAnsi="Times New Roman" w:cs="Times New Roman"/>
          <w:sz w:val="24"/>
          <w:szCs w:val="24"/>
          <w:lang w:val="en-US"/>
        </w:rPr>
      </w:pPr>
      <w:ins w:id="1038" w:author="David Gravett" w:date="2019-12-01T10:21:00Z">
        <w:r>
          <w:rPr>
            <w:rFonts w:ascii="Times New Roman" w:hAnsi="Times New Roman" w:cs="Times New Roman"/>
            <w:sz w:val="24"/>
            <w:szCs w:val="24"/>
            <w:lang w:val="en-US"/>
          </w:rPr>
          <w:t>After this step, at least one connecting node will always be generated. Th</w:t>
        </w:r>
        <w:r w:rsidR="008E2643">
          <w:rPr>
            <w:rFonts w:ascii="Times New Roman" w:hAnsi="Times New Roman" w:cs="Times New Roman"/>
            <w:sz w:val="24"/>
            <w:szCs w:val="24"/>
            <w:lang w:val="en-US"/>
          </w:rPr>
          <w:t>is is ensured by the weight factor being set to at least the initial value of 1 divided by the number of possible connections. Initially setting this value to be larger will increase the average number of nodes generated for each initial node, thus resulting in a denser map.</w:t>
        </w:r>
      </w:ins>
    </w:p>
    <w:p w14:paraId="02AD31CA" w14:textId="77777777" w:rsidR="00016618" w:rsidRDefault="00016618" w:rsidP="005F2D99">
      <w:pPr>
        <w:spacing w:line="288" w:lineRule="auto"/>
        <w:jc w:val="both"/>
        <w:rPr>
          <w:ins w:id="1039" w:author="David Gravett" w:date="2019-12-01T10:21:00Z"/>
          <w:rFonts w:ascii="Times New Roman" w:hAnsi="Times New Roman" w:cs="Times New Roman"/>
          <w:sz w:val="24"/>
          <w:szCs w:val="24"/>
          <w:lang w:val="en-US"/>
        </w:rPr>
      </w:pPr>
    </w:p>
    <w:p w14:paraId="5E60F603" w14:textId="77777777" w:rsidR="00016618" w:rsidRDefault="00016618" w:rsidP="005F2D99">
      <w:pPr>
        <w:spacing w:line="288" w:lineRule="auto"/>
        <w:jc w:val="both"/>
        <w:rPr>
          <w:ins w:id="1040" w:author="David Gravett" w:date="2019-12-01T10:21:00Z"/>
          <w:rFonts w:ascii="Times New Roman" w:hAnsi="Times New Roman" w:cs="Times New Roman"/>
          <w:sz w:val="24"/>
          <w:szCs w:val="24"/>
          <w:lang w:val="en-US"/>
        </w:rPr>
      </w:pPr>
    </w:p>
    <w:p w14:paraId="24200636" w14:textId="77777777" w:rsidR="00016618" w:rsidRDefault="00016618" w:rsidP="005F2D99">
      <w:pPr>
        <w:spacing w:line="288" w:lineRule="auto"/>
        <w:jc w:val="both"/>
        <w:rPr>
          <w:ins w:id="1041" w:author="David Gravett" w:date="2019-12-01T10:21:00Z"/>
          <w:rFonts w:ascii="Times New Roman" w:hAnsi="Times New Roman" w:cs="Times New Roman"/>
          <w:sz w:val="24"/>
          <w:szCs w:val="24"/>
          <w:lang w:val="en-US"/>
        </w:rPr>
      </w:pPr>
    </w:p>
    <w:p w14:paraId="03FC77C4" w14:textId="77777777" w:rsidR="00016618" w:rsidRDefault="00016618" w:rsidP="005F2D99">
      <w:pPr>
        <w:spacing w:line="288" w:lineRule="auto"/>
        <w:jc w:val="both"/>
        <w:rPr>
          <w:ins w:id="1042" w:author="David Gravett" w:date="2019-12-01T10:21:00Z"/>
          <w:rFonts w:ascii="Times New Roman" w:hAnsi="Times New Roman" w:cs="Times New Roman"/>
          <w:sz w:val="24"/>
          <w:szCs w:val="24"/>
          <w:lang w:val="en-US"/>
        </w:rPr>
      </w:pPr>
    </w:p>
    <w:p w14:paraId="043034E8" w14:textId="77777777" w:rsidR="00016618" w:rsidRDefault="00016618" w:rsidP="005F2D99">
      <w:pPr>
        <w:spacing w:line="288" w:lineRule="auto"/>
        <w:jc w:val="both"/>
        <w:rPr>
          <w:ins w:id="1043" w:author="David Gravett" w:date="2019-12-01T10:21:00Z"/>
          <w:rFonts w:ascii="Times New Roman" w:hAnsi="Times New Roman" w:cs="Times New Roman"/>
          <w:sz w:val="24"/>
          <w:szCs w:val="24"/>
          <w:lang w:val="en-US"/>
        </w:rPr>
      </w:pPr>
    </w:p>
    <w:p w14:paraId="33EFEBE8" w14:textId="77777777" w:rsidR="00016618" w:rsidRDefault="00016618" w:rsidP="005F2D99">
      <w:pPr>
        <w:spacing w:line="288" w:lineRule="auto"/>
        <w:jc w:val="both"/>
        <w:rPr>
          <w:ins w:id="1044" w:author="David Gravett" w:date="2019-12-01T10:21:00Z"/>
          <w:rFonts w:ascii="Times New Roman" w:hAnsi="Times New Roman" w:cs="Times New Roman"/>
          <w:sz w:val="24"/>
          <w:szCs w:val="24"/>
          <w:lang w:val="en-US"/>
        </w:rPr>
      </w:pPr>
    </w:p>
    <w:p w14:paraId="498821BE" w14:textId="77777777" w:rsidR="00016618" w:rsidRDefault="00016618" w:rsidP="005F2D99">
      <w:pPr>
        <w:spacing w:line="288" w:lineRule="auto"/>
        <w:jc w:val="both"/>
        <w:rPr>
          <w:ins w:id="1045" w:author="David Gravett" w:date="2019-12-01T10:21:00Z"/>
          <w:rFonts w:ascii="Times New Roman" w:hAnsi="Times New Roman" w:cs="Times New Roman"/>
          <w:sz w:val="24"/>
          <w:szCs w:val="24"/>
          <w:lang w:val="en-US"/>
        </w:rPr>
      </w:pPr>
    </w:p>
    <w:p w14:paraId="7970025D" w14:textId="77777777" w:rsidR="00016618" w:rsidRDefault="00016618" w:rsidP="005F2D99">
      <w:pPr>
        <w:spacing w:line="288" w:lineRule="auto"/>
        <w:jc w:val="both"/>
        <w:rPr>
          <w:ins w:id="1046" w:author="David Gravett" w:date="2019-12-01T10:21:00Z"/>
          <w:rFonts w:ascii="Times New Roman" w:hAnsi="Times New Roman" w:cs="Times New Roman"/>
          <w:sz w:val="24"/>
          <w:szCs w:val="24"/>
          <w:lang w:val="en-US"/>
        </w:rPr>
      </w:pPr>
    </w:p>
    <w:p w14:paraId="1B018BB3" w14:textId="77777777" w:rsidR="00016618" w:rsidRDefault="00016618" w:rsidP="005F2D99">
      <w:pPr>
        <w:spacing w:line="288" w:lineRule="auto"/>
        <w:jc w:val="both"/>
        <w:rPr>
          <w:ins w:id="1047" w:author="David Gravett" w:date="2019-12-01T10:21:00Z"/>
          <w:rFonts w:ascii="Times New Roman" w:hAnsi="Times New Roman" w:cs="Times New Roman"/>
          <w:sz w:val="24"/>
          <w:szCs w:val="24"/>
          <w:lang w:val="en-US"/>
        </w:rPr>
      </w:pPr>
    </w:p>
    <w:p w14:paraId="6517E1CE" w14:textId="5C9EC12F" w:rsidR="00016618" w:rsidRPr="00016618" w:rsidRDefault="00016618" w:rsidP="005F2D99">
      <w:pPr>
        <w:spacing w:line="288" w:lineRule="auto"/>
        <w:jc w:val="both"/>
        <w:rPr>
          <w:ins w:id="1048" w:author="David Gravett" w:date="2019-12-01T10:21:00Z"/>
          <w:rFonts w:asciiTheme="majorHAnsi" w:hAnsiTheme="majorHAnsi" w:cstheme="majorHAnsi"/>
          <w:color w:val="1F3864" w:themeColor="accent1" w:themeShade="80"/>
          <w:sz w:val="40"/>
          <w:szCs w:val="40"/>
        </w:rPr>
      </w:pPr>
      <w:ins w:id="1049"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78DC4E6" w14:textId="58DE9D27"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529AB1B6" w14:textId="77777777" w:rsidR="00016618" w:rsidRDefault="00016618" w:rsidP="005F2D99">
      <w:pPr>
        <w:spacing w:line="288" w:lineRule="auto"/>
        <w:jc w:val="both"/>
        <w:rPr>
          <w:ins w:id="1050"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A7EB451" w14:textId="77777777" w:rsidTr="00BE50C5">
        <w:trPr>
          <w:trHeight w:val="869"/>
          <w:ins w:id="1051" w:author="David Gravett" w:date="2019-12-01T10:21:00Z"/>
        </w:trPr>
        <w:tc>
          <w:tcPr>
            <w:tcW w:w="933" w:type="dxa"/>
          </w:tcPr>
          <w:p w14:paraId="25DAC49B" w14:textId="16EDC669" w:rsidR="00016618" w:rsidRPr="00016618" w:rsidRDefault="00016618" w:rsidP="00016618">
            <w:pPr>
              <w:jc w:val="center"/>
              <w:rPr>
                <w:ins w:id="1052" w:author="David Gravett" w:date="2019-12-01T10:21:00Z"/>
                <w:rFonts w:ascii="Times New Roman" w:hAnsi="Times New Roman" w:cs="Times New Roman"/>
                <w:sz w:val="36"/>
                <w:szCs w:val="36"/>
              </w:rPr>
            </w:pPr>
            <w:ins w:id="1053" w:author="David Gravett" w:date="2019-12-01T10:21:00Z">
              <w:r w:rsidRPr="00016618">
                <w:rPr>
                  <w:rFonts w:ascii="Times New Roman" w:hAnsi="Times New Roman" w:cs="Times New Roman"/>
                  <w:sz w:val="36"/>
                  <w:szCs w:val="36"/>
                </w:rPr>
                <w:t>0</w:t>
              </w:r>
            </w:ins>
          </w:p>
        </w:tc>
        <w:tc>
          <w:tcPr>
            <w:tcW w:w="933" w:type="dxa"/>
          </w:tcPr>
          <w:p w14:paraId="54B52947" w14:textId="7286B1CB" w:rsidR="00016618" w:rsidRPr="00016618" w:rsidRDefault="00016618" w:rsidP="00016618">
            <w:pPr>
              <w:jc w:val="center"/>
              <w:rPr>
                <w:ins w:id="1054" w:author="David Gravett" w:date="2019-12-01T10:21:00Z"/>
                <w:rFonts w:ascii="Times New Roman" w:hAnsi="Times New Roman" w:cs="Times New Roman"/>
                <w:sz w:val="36"/>
                <w:szCs w:val="36"/>
              </w:rPr>
            </w:pPr>
            <w:ins w:id="1055" w:author="David Gravett" w:date="2019-12-01T10:21:00Z">
              <w:r w:rsidRPr="00016618">
                <w:rPr>
                  <w:rFonts w:ascii="Times New Roman" w:hAnsi="Times New Roman" w:cs="Times New Roman"/>
                  <w:sz w:val="36"/>
                  <w:szCs w:val="36"/>
                </w:rPr>
                <w:t>0</w:t>
              </w:r>
            </w:ins>
          </w:p>
        </w:tc>
        <w:tc>
          <w:tcPr>
            <w:tcW w:w="933" w:type="dxa"/>
          </w:tcPr>
          <w:p w14:paraId="44FD60C2" w14:textId="56052282" w:rsidR="00016618" w:rsidRPr="00016618" w:rsidRDefault="00016618" w:rsidP="00016618">
            <w:pPr>
              <w:jc w:val="center"/>
              <w:rPr>
                <w:ins w:id="1056" w:author="David Gravett" w:date="2019-12-01T10:21:00Z"/>
                <w:rFonts w:ascii="Times New Roman" w:hAnsi="Times New Roman" w:cs="Times New Roman"/>
                <w:sz w:val="36"/>
                <w:szCs w:val="36"/>
              </w:rPr>
            </w:pPr>
            <w:ins w:id="1057" w:author="David Gravett" w:date="2019-12-01T10:21:00Z">
              <w:r w:rsidRPr="00016618">
                <w:rPr>
                  <w:rFonts w:ascii="Times New Roman" w:hAnsi="Times New Roman" w:cs="Times New Roman"/>
                  <w:sz w:val="36"/>
                  <w:szCs w:val="36"/>
                </w:rPr>
                <w:t>0</w:t>
              </w:r>
            </w:ins>
          </w:p>
        </w:tc>
        <w:tc>
          <w:tcPr>
            <w:tcW w:w="933" w:type="dxa"/>
          </w:tcPr>
          <w:p w14:paraId="4775D5C2" w14:textId="75B60386" w:rsidR="00016618" w:rsidRPr="00016618" w:rsidRDefault="00016618" w:rsidP="00016618">
            <w:pPr>
              <w:jc w:val="center"/>
              <w:rPr>
                <w:ins w:id="1058" w:author="David Gravett" w:date="2019-12-01T10:21:00Z"/>
                <w:rFonts w:ascii="Times New Roman" w:hAnsi="Times New Roman" w:cs="Times New Roman"/>
                <w:sz w:val="36"/>
                <w:szCs w:val="36"/>
              </w:rPr>
            </w:pPr>
            <w:ins w:id="1059" w:author="David Gravett" w:date="2019-12-01T10:21:00Z">
              <w:r w:rsidRPr="00016618">
                <w:rPr>
                  <w:rFonts w:ascii="Times New Roman" w:hAnsi="Times New Roman" w:cs="Times New Roman"/>
                  <w:sz w:val="36"/>
                  <w:szCs w:val="36"/>
                </w:rPr>
                <w:t>0</w:t>
              </w:r>
            </w:ins>
          </w:p>
        </w:tc>
        <w:tc>
          <w:tcPr>
            <w:tcW w:w="933" w:type="dxa"/>
          </w:tcPr>
          <w:p w14:paraId="0E9640CE" w14:textId="67DA33D1" w:rsidR="00016618" w:rsidRPr="00016618" w:rsidRDefault="00016618" w:rsidP="00016618">
            <w:pPr>
              <w:jc w:val="center"/>
              <w:rPr>
                <w:ins w:id="1060" w:author="David Gravett" w:date="2019-12-01T10:21:00Z"/>
                <w:rFonts w:ascii="Times New Roman" w:hAnsi="Times New Roman" w:cs="Times New Roman"/>
                <w:sz w:val="36"/>
                <w:szCs w:val="36"/>
              </w:rPr>
            </w:pPr>
            <w:ins w:id="1061" w:author="David Gravett" w:date="2019-12-01T10:21:00Z">
              <w:r w:rsidRPr="00016618">
                <w:rPr>
                  <w:rFonts w:ascii="Times New Roman" w:hAnsi="Times New Roman" w:cs="Times New Roman"/>
                  <w:sz w:val="36"/>
                  <w:szCs w:val="36"/>
                </w:rPr>
                <w:t>0</w:t>
              </w:r>
            </w:ins>
          </w:p>
        </w:tc>
        <w:tc>
          <w:tcPr>
            <w:tcW w:w="933" w:type="dxa"/>
          </w:tcPr>
          <w:p w14:paraId="3540E3B2" w14:textId="38966F1B" w:rsidR="00016618" w:rsidRPr="00016618" w:rsidRDefault="00016618" w:rsidP="00016618">
            <w:pPr>
              <w:jc w:val="center"/>
              <w:rPr>
                <w:ins w:id="1062" w:author="David Gravett" w:date="2019-12-01T10:21:00Z"/>
                <w:rFonts w:ascii="Times New Roman" w:hAnsi="Times New Roman" w:cs="Times New Roman"/>
                <w:sz w:val="36"/>
                <w:szCs w:val="36"/>
              </w:rPr>
            </w:pPr>
            <w:ins w:id="1063" w:author="David Gravett" w:date="2019-12-01T10:21:00Z">
              <w:r w:rsidRPr="00016618">
                <w:rPr>
                  <w:rFonts w:ascii="Times New Roman" w:hAnsi="Times New Roman" w:cs="Times New Roman"/>
                  <w:sz w:val="36"/>
                  <w:szCs w:val="36"/>
                </w:rPr>
                <w:t>0</w:t>
              </w:r>
            </w:ins>
          </w:p>
        </w:tc>
        <w:tc>
          <w:tcPr>
            <w:tcW w:w="933" w:type="dxa"/>
          </w:tcPr>
          <w:p w14:paraId="156BFABC" w14:textId="42905BE1" w:rsidR="00016618" w:rsidRPr="00016618" w:rsidRDefault="00016618" w:rsidP="00016618">
            <w:pPr>
              <w:jc w:val="center"/>
              <w:rPr>
                <w:ins w:id="1064" w:author="David Gravett" w:date="2019-12-01T10:21:00Z"/>
                <w:rFonts w:ascii="Times New Roman" w:hAnsi="Times New Roman" w:cs="Times New Roman"/>
                <w:sz w:val="36"/>
                <w:szCs w:val="36"/>
              </w:rPr>
            </w:pPr>
            <w:ins w:id="1065" w:author="David Gravett" w:date="2019-12-01T10:21:00Z">
              <w:r w:rsidRPr="00016618">
                <w:rPr>
                  <w:rFonts w:ascii="Times New Roman" w:hAnsi="Times New Roman" w:cs="Times New Roman"/>
                  <w:sz w:val="36"/>
                  <w:szCs w:val="36"/>
                </w:rPr>
                <w:t>0</w:t>
              </w:r>
            </w:ins>
          </w:p>
        </w:tc>
      </w:tr>
      <w:tr w:rsidR="00016618" w14:paraId="51E42739" w14:textId="77777777" w:rsidTr="00BE50C5">
        <w:trPr>
          <w:trHeight w:val="869"/>
          <w:ins w:id="1066" w:author="David Gravett" w:date="2019-12-01T10:21:00Z"/>
        </w:trPr>
        <w:tc>
          <w:tcPr>
            <w:tcW w:w="933" w:type="dxa"/>
          </w:tcPr>
          <w:p w14:paraId="19D88635" w14:textId="21B80CD1" w:rsidR="00016618" w:rsidRPr="00016618" w:rsidRDefault="00016618" w:rsidP="00016618">
            <w:pPr>
              <w:jc w:val="center"/>
              <w:rPr>
                <w:ins w:id="1067" w:author="David Gravett" w:date="2019-12-01T10:21:00Z"/>
                <w:rFonts w:ascii="Times New Roman" w:hAnsi="Times New Roman" w:cs="Times New Roman"/>
                <w:sz w:val="36"/>
                <w:szCs w:val="36"/>
              </w:rPr>
            </w:pPr>
            <w:ins w:id="1068" w:author="David Gravett" w:date="2019-12-01T10:21:00Z">
              <w:r w:rsidRPr="00016618">
                <w:rPr>
                  <w:rFonts w:ascii="Times New Roman" w:hAnsi="Times New Roman" w:cs="Times New Roman"/>
                  <w:sz w:val="36"/>
                  <w:szCs w:val="36"/>
                </w:rPr>
                <w:t>0</w:t>
              </w:r>
            </w:ins>
          </w:p>
        </w:tc>
        <w:tc>
          <w:tcPr>
            <w:tcW w:w="933" w:type="dxa"/>
          </w:tcPr>
          <w:p w14:paraId="22A15F9F" w14:textId="54321BB0" w:rsidR="00016618" w:rsidRPr="00016618" w:rsidRDefault="00016618" w:rsidP="00016618">
            <w:pPr>
              <w:jc w:val="center"/>
              <w:rPr>
                <w:ins w:id="1069" w:author="David Gravett" w:date="2019-12-01T10:21:00Z"/>
                <w:rFonts w:ascii="Times New Roman" w:hAnsi="Times New Roman" w:cs="Times New Roman"/>
                <w:sz w:val="36"/>
                <w:szCs w:val="36"/>
              </w:rPr>
            </w:pPr>
            <w:ins w:id="1070" w:author="David Gravett" w:date="2019-12-01T10:21:00Z">
              <w:r w:rsidRPr="00016618">
                <w:rPr>
                  <w:rFonts w:ascii="Times New Roman" w:hAnsi="Times New Roman" w:cs="Times New Roman"/>
                  <w:sz w:val="36"/>
                  <w:szCs w:val="36"/>
                </w:rPr>
                <w:t>0</w:t>
              </w:r>
            </w:ins>
          </w:p>
        </w:tc>
        <w:tc>
          <w:tcPr>
            <w:tcW w:w="933" w:type="dxa"/>
          </w:tcPr>
          <w:p w14:paraId="23DE0B5D" w14:textId="0B87F08D" w:rsidR="00016618" w:rsidRPr="00016618" w:rsidRDefault="00016618" w:rsidP="00016618">
            <w:pPr>
              <w:jc w:val="center"/>
              <w:rPr>
                <w:ins w:id="1071" w:author="David Gravett" w:date="2019-12-01T10:21:00Z"/>
                <w:rFonts w:ascii="Times New Roman" w:hAnsi="Times New Roman" w:cs="Times New Roman"/>
                <w:sz w:val="36"/>
                <w:szCs w:val="36"/>
              </w:rPr>
            </w:pPr>
            <w:ins w:id="1072" w:author="David Gravett" w:date="2019-12-01T10:21:00Z">
              <w:r w:rsidRPr="00016618">
                <w:rPr>
                  <w:rFonts w:ascii="Times New Roman" w:hAnsi="Times New Roman" w:cs="Times New Roman"/>
                  <w:sz w:val="36"/>
                  <w:szCs w:val="36"/>
                </w:rPr>
                <w:t>0</w:t>
              </w:r>
            </w:ins>
          </w:p>
        </w:tc>
        <w:tc>
          <w:tcPr>
            <w:tcW w:w="933" w:type="dxa"/>
          </w:tcPr>
          <w:p w14:paraId="1866B5E5" w14:textId="77114A78" w:rsidR="00016618" w:rsidRPr="00016618" w:rsidRDefault="00016618" w:rsidP="00016618">
            <w:pPr>
              <w:jc w:val="center"/>
              <w:rPr>
                <w:ins w:id="1073" w:author="David Gravett" w:date="2019-12-01T10:21:00Z"/>
                <w:rFonts w:ascii="Times New Roman" w:hAnsi="Times New Roman" w:cs="Times New Roman"/>
                <w:sz w:val="36"/>
                <w:szCs w:val="36"/>
              </w:rPr>
            </w:pPr>
            <w:ins w:id="1074" w:author="David Gravett" w:date="2019-12-01T10:21:00Z">
              <w:r w:rsidRPr="00016618">
                <w:rPr>
                  <w:rFonts w:ascii="Times New Roman" w:hAnsi="Times New Roman" w:cs="Times New Roman"/>
                  <w:sz w:val="36"/>
                  <w:szCs w:val="36"/>
                </w:rPr>
                <w:t>0</w:t>
              </w:r>
            </w:ins>
          </w:p>
        </w:tc>
        <w:tc>
          <w:tcPr>
            <w:tcW w:w="933" w:type="dxa"/>
          </w:tcPr>
          <w:p w14:paraId="375CD421" w14:textId="05E0A17B" w:rsidR="00016618" w:rsidRPr="00016618" w:rsidRDefault="00016618" w:rsidP="00016618">
            <w:pPr>
              <w:jc w:val="center"/>
              <w:rPr>
                <w:ins w:id="1075" w:author="David Gravett" w:date="2019-12-01T10:21:00Z"/>
                <w:rFonts w:ascii="Times New Roman" w:hAnsi="Times New Roman" w:cs="Times New Roman"/>
                <w:sz w:val="36"/>
                <w:szCs w:val="36"/>
              </w:rPr>
            </w:pPr>
            <w:ins w:id="1076" w:author="David Gravett" w:date="2019-12-01T10:21:00Z">
              <w:r w:rsidRPr="00016618">
                <w:rPr>
                  <w:rFonts w:ascii="Times New Roman" w:hAnsi="Times New Roman" w:cs="Times New Roman"/>
                  <w:sz w:val="36"/>
                  <w:szCs w:val="36"/>
                </w:rPr>
                <w:t>0</w:t>
              </w:r>
            </w:ins>
          </w:p>
        </w:tc>
        <w:tc>
          <w:tcPr>
            <w:tcW w:w="933" w:type="dxa"/>
          </w:tcPr>
          <w:p w14:paraId="7F42C9D4" w14:textId="260BCC31" w:rsidR="00016618" w:rsidRPr="00016618" w:rsidRDefault="00016618" w:rsidP="00016618">
            <w:pPr>
              <w:jc w:val="center"/>
              <w:rPr>
                <w:ins w:id="1077" w:author="David Gravett" w:date="2019-12-01T10:21:00Z"/>
                <w:rFonts w:ascii="Times New Roman" w:hAnsi="Times New Roman" w:cs="Times New Roman"/>
                <w:sz w:val="36"/>
                <w:szCs w:val="36"/>
              </w:rPr>
            </w:pPr>
            <w:ins w:id="1078" w:author="David Gravett" w:date="2019-12-01T10:21:00Z">
              <w:r w:rsidRPr="00016618">
                <w:rPr>
                  <w:rFonts w:ascii="Times New Roman" w:hAnsi="Times New Roman" w:cs="Times New Roman"/>
                  <w:sz w:val="36"/>
                  <w:szCs w:val="36"/>
                </w:rPr>
                <w:t>0</w:t>
              </w:r>
            </w:ins>
          </w:p>
        </w:tc>
        <w:tc>
          <w:tcPr>
            <w:tcW w:w="933" w:type="dxa"/>
          </w:tcPr>
          <w:p w14:paraId="4045D409" w14:textId="36814234" w:rsidR="00016618" w:rsidRPr="00016618" w:rsidRDefault="00016618" w:rsidP="00016618">
            <w:pPr>
              <w:jc w:val="center"/>
              <w:rPr>
                <w:ins w:id="1079" w:author="David Gravett" w:date="2019-12-01T10:21:00Z"/>
                <w:rFonts w:ascii="Times New Roman" w:hAnsi="Times New Roman" w:cs="Times New Roman"/>
                <w:sz w:val="36"/>
                <w:szCs w:val="36"/>
              </w:rPr>
            </w:pPr>
            <w:ins w:id="1080" w:author="David Gravett" w:date="2019-12-01T10:21:00Z">
              <w:r w:rsidRPr="00016618">
                <w:rPr>
                  <w:rFonts w:ascii="Times New Roman" w:hAnsi="Times New Roman" w:cs="Times New Roman"/>
                  <w:sz w:val="36"/>
                  <w:szCs w:val="36"/>
                </w:rPr>
                <w:t>0</w:t>
              </w:r>
            </w:ins>
          </w:p>
        </w:tc>
      </w:tr>
      <w:tr w:rsidR="00016618" w14:paraId="5CDEBFE4" w14:textId="77777777" w:rsidTr="00BE50C5">
        <w:trPr>
          <w:trHeight w:val="869"/>
          <w:ins w:id="1081" w:author="David Gravett" w:date="2019-12-01T10:21:00Z"/>
        </w:trPr>
        <w:tc>
          <w:tcPr>
            <w:tcW w:w="933" w:type="dxa"/>
          </w:tcPr>
          <w:p w14:paraId="38C19A43" w14:textId="785CC76E" w:rsidR="00016618" w:rsidRPr="00016618" w:rsidRDefault="00016618" w:rsidP="00016618">
            <w:pPr>
              <w:jc w:val="center"/>
              <w:rPr>
                <w:ins w:id="1082" w:author="David Gravett" w:date="2019-12-01T10:21:00Z"/>
                <w:rFonts w:ascii="Times New Roman" w:hAnsi="Times New Roman" w:cs="Times New Roman"/>
                <w:sz w:val="36"/>
                <w:szCs w:val="36"/>
              </w:rPr>
            </w:pPr>
            <w:ins w:id="1083" w:author="David Gravett" w:date="2019-12-01T10:21:00Z">
              <w:r w:rsidRPr="00016618">
                <w:rPr>
                  <w:rFonts w:ascii="Times New Roman" w:hAnsi="Times New Roman" w:cs="Times New Roman"/>
                  <w:sz w:val="36"/>
                  <w:szCs w:val="36"/>
                </w:rPr>
                <w:t>1</w:t>
              </w:r>
            </w:ins>
          </w:p>
        </w:tc>
        <w:tc>
          <w:tcPr>
            <w:tcW w:w="933" w:type="dxa"/>
          </w:tcPr>
          <w:p w14:paraId="7647CD09" w14:textId="4ED49DEB" w:rsidR="00016618" w:rsidRPr="00016618" w:rsidRDefault="00016618" w:rsidP="00016618">
            <w:pPr>
              <w:jc w:val="center"/>
              <w:rPr>
                <w:ins w:id="1084" w:author="David Gravett" w:date="2019-12-01T10:21:00Z"/>
                <w:rFonts w:ascii="Times New Roman" w:hAnsi="Times New Roman" w:cs="Times New Roman"/>
                <w:sz w:val="36"/>
                <w:szCs w:val="36"/>
              </w:rPr>
            </w:pPr>
            <w:ins w:id="1085" w:author="David Gravett" w:date="2019-12-01T10:21:00Z">
              <w:r w:rsidRPr="00016618">
                <w:rPr>
                  <w:rFonts w:ascii="Times New Roman" w:hAnsi="Times New Roman" w:cs="Times New Roman"/>
                  <w:sz w:val="36"/>
                  <w:szCs w:val="36"/>
                </w:rPr>
                <w:t>-1</w:t>
              </w:r>
            </w:ins>
          </w:p>
        </w:tc>
        <w:tc>
          <w:tcPr>
            <w:tcW w:w="933" w:type="dxa"/>
          </w:tcPr>
          <w:p w14:paraId="3B91C429" w14:textId="1CB5C921" w:rsidR="00016618" w:rsidRPr="00016618" w:rsidRDefault="00016618" w:rsidP="00016618">
            <w:pPr>
              <w:jc w:val="center"/>
              <w:rPr>
                <w:ins w:id="1086" w:author="David Gravett" w:date="2019-12-01T10:21:00Z"/>
                <w:rFonts w:ascii="Times New Roman" w:hAnsi="Times New Roman" w:cs="Times New Roman"/>
                <w:sz w:val="36"/>
                <w:szCs w:val="36"/>
              </w:rPr>
            </w:pPr>
            <w:ins w:id="1087" w:author="David Gravett" w:date="2019-12-01T10:21:00Z">
              <w:r w:rsidRPr="00016618">
                <w:rPr>
                  <w:rFonts w:ascii="Times New Roman" w:hAnsi="Times New Roman" w:cs="Times New Roman"/>
                  <w:sz w:val="36"/>
                  <w:szCs w:val="36"/>
                </w:rPr>
                <w:t>0</w:t>
              </w:r>
            </w:ins>
          </w:p>
        </w:tc>
        <w:tc>
          <w:tcPr>
            <w:tcW w:w="933" w:type="dxa"/>
          </w:tcPr>
          <w:p w14:paraId="621F3654" w14:textId="48EB68F5" w:rsidR="00016618" w:rsidRPr="00016618" w:rsidRDefault="00016618" w:rsidP="00016618">
            <w:pPr>
              <w:jc w:val="center"/>
              <w:rPr>
                <w:ins w:id="1088" w:author="David Gravett" w:date="2019-12-01T10:21:00Z"/>
                <w:rFonts w:ascii="Times New Roman" w:hAnsi="Times New Roman" w:cs="Times New Roman"/>
                <w:sz w:val="36"/>
                <w:szCs w:val="36"/>
              </w:rPr>
            </w:pPr>
            <w:ins w:id="1089" w:author="David Gravett" w:date="2019-12-01T10:21:00Z">
              <w:r w:rsidRPr="00016618">
                <w:rPr>
                  <w:rFonts w:ascii="Times New Roman" w:hAnsi="Times New Roman" w:cs="Times New Roman"/>
                  <w:sz w:val="36"/>
                  <w:szCs w:val="36"/>
                </w:rPr>
                <w:t>0</w:t>
              </w:r>
            </w:ins>
          </w:p>
        </w:tc>
        <w:tc>
          <w:tcPr>
            <w:tcW w:w="933" w:type="dxa"/>
          </w:tcPr>
          <w:p w14:paraId="627421C2" w14:textId="7EC8EA01" w:rsidR="00016618" w:rsidRPr="00016618" w:rsidRDefault="00016618" w:rsidP="00016618">
            <w:pPr>
              <w:jc w:val="center"/>
              <w:rPr>
                <w:ins w:id="1090" w:author="David Gravett" w:date="2019-12-01T10:21:00Z"/>
                <w:rFonts w:ascii="Times New Roman" w:hAnsi="Times New Roman" w:cs="Times New Roman"/>
                <w:sz w:val="36"/>
                <w:szCs w:val="36"/>
              </w:rPr>
            </w:pPr>
            <w:ins w:id="1091" w:author="David Gravett" w:date="2019-12-01T10:21:00Z">
              <w:r w:rsidRPr="00016618">
                <w:rPr>
                  <w:rFonts w:ascii="Times New Roman" w:hAnsi="Times New Roman" w:cs="Times New Roman"/>
                  <w:sz w:val="36"/>
                  <w:szCs w:val="36"/>
                </w:rPr>
                <w:t>0</w:t>
              </w:r>
            </w:ins>
          </w:p>
        </w:tc>
        <w:tc>
          <w:tcPr>
            <w:tcW w:w="933" w:type="dxa"/>
          </w:tcPr>
          <w:p w14:paraId="1C40093D" w14:textId="58D2B736" w:rsidR="00016618" w:rsidRPr="00016618" w:rsidRDefault="00016618" w:rsidP="00016618">
            <w:pPr>
              <w:jc w:val="center"/>
              <w:rPr>
                <w:ins w:id="1092" w:author="David Gravett" w:date="2019-12-01T10:21:00Z"/>
                <w:rFonts w:ascii="Times New Roman" w:hAnsi="Times New Roman" w:cs="Times New Roman"/>
                <w:sz w:val="36"/>
                <w:szCs w:val="36"/>
              </w:rPr>
            </w:pPr>
            <w:ins w:id="1093" w:author="David Gravett" w:date="2019-12-01T10:21:00Z">
              <w:r w:rsidRPr="00016618">
                <w:rPr>
                  <w:rFonts w:ascii="Times New Roman" w:hAnsi="Times New Roman" w:cs="Times New Roman"/>
                  <w:sz w:val="36"/>
                  <w:szCs w:val="36"/>
                </w:rPr>
                <w:t>0</w:t>
              </w:r>
            </w:ins>
          </w:p>
        </w:tc>
        <w:tc>
          <w:tcPr>
            <w:tcW w:w="933" w:type="dxa"/>
          </w:tcPr>
          <w:p w14:paraId="5FAF2301" w14:textId="688D6DD3" w:rsidR="00016618" w:rsidRPr="00016618" w:rsidRDefault="00016618" w:rsidP="00016618">
            <w:pPr>
              <w:jc w:val="center"/>
              <w:rPr>
                <w:ins w:id="1094" w:author="David Gravett" w:date="2019-12-01T10:21:00Z"/>
                <w:rFonts w:ascii="Times New Roman" w:hAnsi="Times New Roman" w:cs="Times New Roman"/>
                <w:sz w:val="36"/>
                <w:szCs w:val="36"/>
              </w:rPr>
            </w:pPr>
            <w:ins w:id="1095" w:author="David Gravett" w:date="2019-12-01T10:21:00Z">
              <w:r w:rsidRPr="00016618">
                <w:rPr>
                  <w:rFonts w:ascii="Times New Roman" w:hAnsi="Times New Roman" w:cs="Times New Roman"/>
                  <w:sz w:val="36"/>
                  <w:szCs w:val="36"/>
                </w:rPr>
                <w:t>0</w:t>
              </w:r>
            </w:ins>
          </w:p>
        </w:tc>
      </w:tr>
      <w:tr w:rsidR="00016618" w14:paraId="246BB054" w14:textId="77777777" w:rsidTr="00BE50C5">
        <w:trPr>
          <w:trHeight w:val="869"/>
          <w:ins w:id="1096" w:author="David Gravett" w:date="2019-12-01T10:21:00Z"/>
        </w:trPr>
        <w:tc>
          <w:tcPr>
            <w:tcW w:w="933" w:type="dxa"/>
          </w:tcPr>
          <w:p w14:paraId="6874888F" w14:textId="6A528125" w:rsidR="00016618" w:rsidRPr="00016618" w:rsidRDefault="00016618" w:rsidP="00016618">
            <w:pPr>
              <w:jc w:val="center"/>
              <w:rPr>
                <w:ins w:id="1097" w:author="David Gravett" w:date="2019-12-01T10:21:00Z"/>
                <w:rFonts w:ascii="Times New Roman" w:hAnsi="Times New Roman" w:cs="Times New Roman"/>
                <w:sz w:val="36"/>
                <w:szCs w:val="36"/>
              </w:rPr>
            </w:pPr>
            <w:ins w:id="1098" w:author="David Gravett" w:date="2019-12-01T10:21:00Z">
              <w:r w:rsidRPr="00016618">
                <w:rPr>
                  <w:rFonts w:ascii="Times New Roman" w:hAnsi="Times New Roman" w:cs="Times New Roman"/>
                  <w:sz w:val="36"/>
                  <w:szCs w:val="36"/>
                </w:rPr>
                <w:t>1</w:t>
              </w:r>
            </w:ins>
          </w:p>
        </w:tc>
        <w:tc>
          <w:tcPr>
            <w:tcW w:w="933" w:type="dxa"/>
          </w:tcPr>
          <w:p w14:paraId="59A7C405" w14:textId="547CD421" w:rsidR="00016618" w:rsidRPr="00016618" w:rsidRDefault="00016618" w:rsidP="00016618">
            <w:pPr>
              <w:jc w:val="center"/>
              <w:rPr>
                <w:ins w:id="1099" w:author="David Gravett" w:date="2019-12-01T10:21:00Z"/>
                <w:rFonts w:ascii="Times New Roman" w:hAnsi="Times New Roman" w:cs="Times New Roman"/>
                <w:sz w:val="36"/>
                <w:szCs w:val="36"/>
              </w:rPr>
            </w:pPr>
            <w:ins w:id="1100" w:author="David Gravett" w:date="2019-12-01T10:21:00Z">
              <w:r w:rsidRPr="00016618">
                <w:rPr>
                  <w:rFonts w:ascii="Times New Roman" w:hAnsi="Times New Roman" w:cs="Times New Roman"/>
                  <w:sz w:val="36"/>
                  <w:szCs w:val="36"/>
                </w:rPr>
                <w:t>-1</w:t>
              </w:r>
            </w:ins>
          </w:p>
        </w:tc>
        <w:tc>
          <w:tcPr>
            <w:tcW w:w="933" w:type="dxa"/>
          </w:tcPr>
          <w:p w14:paraId="1417C724" w14:textId="41B8ADC1" w:rsidR="00016618" w:rsidRPr="00016618" w:rsidRDefault="00016618" w:rsidP="00016618">
            <w:pPr>
              <w:jc w:val="center"/>
              <w:rPr>
                <w:ins w:id="1101" w:author="David Gravett" w:date="2019-12-01T10:21:00Z"/>
                <w:rFonts w:ascii="Times New Roman" w:hAnsi="Times New Roman" w:cs="Times New Roman"/>
                <w:sz w:val="36"/>
                <w:szCs w:val="36"/>
              </w:rPr>
            </w:pPr>
            <w:ins w:id="1102" w:author="David Gravett" w:date="2019-12-01T10:21:00Z">
              <w:r w:rsidRPr="00016618">
                <w:rPr>
                  <w:rFonts w:ascii="Times New Roman" w:hAnsi="Times New Roman" w:cs="Times New Roman"/>
                  <w:sz w:val="36"/>
                  <w:szCs w:val="36"/>
                </w:rPr>
                <w:t>-1</w:t>
              </w:r>
            </w:ins>
          </w:p>
        </w:tc>
        <w:tc>
          <w:tcPr>
            <w:tcW w:w="933" w:type="dxa"/>
          </w:tcPr>
          <w:p w14:paraId="6F3F62F4" w14:textId="3018968A" w:rsidR="00016618" w:rsidRPr="00016618" w:rsidRDefault="00016618" w:rsidP="00016618">
            <w:pPr>
              <w:jc w:val="center"/>
              <w:rPr>
                <w:ins w:id="1103" w:author="David Gravett" w:date="2019-12-01T10:21:00Z"/>
                <w:rFonts w:ascii="Times New Roman" w:hAnsi="Times New Roman" w:cs="Times New Roman"/>
                <w:sz w:val="36"/>
                <w:szCs w:val="36"/>
              </w:rPr>
            </w:pPr>
            <w:ins w:id="1104" w:author="David Gravett" w:date="2019-12-01T10:21:00Z">
              <w:r w:rsidRPr="00016618">
                <w:rPr>
                  <w:rFonts w:ascii="Times New Roman" w:hAnsi="Times New Roman" w:cs="Times New Roman"/>
                  <w:sz w:val="36"/>
                  <w:szCs w:val="36"/>
                </w:rPr>
                <w:t>0</w:t>
              </w:r>
            </w:ins>
          </w:p>
        </w:tc>
        <w:tc>
          <w:tcPr>
            <w:tcW w:w="933" w:type="dxa"/>
          </w:tcPr>
          <w:p w14:paraId="6DC4114A" w14:textId="43568010" w:rsidR="00016618" w:rsidRPr="00016618" w:rsidRDefault="00016618" w:rsidP="00016618">
            <w:pPr>
              <w:jc w:val="center"/>
              <w:rPr>
                <w:ins w:id="1105" w:author="David Gravett" w:date="2019-12-01T10:21:00Z"/>
                <w:rFonts w:ascii="Times New Roman" w:hAnsi="Times New Roman" w:cs="Times New Roman"/>
                <w:sz w:val="36"/>
                <w:szCs w:val="36"/>
              </w:rPr>
            </w:pPr>
            <w:ins w:id="1106" w:author="David Gravett" w:date="2019-12-01T10:21:00Z">
              <w:r w:rsidRPr="00016618">
                <w:rPr>
                  <w:rFonts w:ascii="Times New Roman" w:hAnsi="Times New Roman" w:cs="Times New Roman"/>
                  <w:sz w:val="36"/>
                  <w:szCs w:val="36"/>
                </w:rPr>
                <w:t>0</w:t>
              </w:r>
            </w:ins>
          </w:p>
        </w:tc>
        <w:tc>
          <w:tcPr>
            <w:tcW w:w="933" w:type="dxa"/>
          </w:tcPr>
          <w:p w14:paraId="15D83E65" w14:textId="6CE78D2F" w:rsidR="00016618" w:rsidRPr="00016618" w:rsidRDefault="00016618" w:rsidP="00016618">
            <w:pPr>
              <w:jc w:val="center"/>
              <w:rPr>
                <w:ins w:id="1107" w:author="David Gravett" w:date="2019-12-01T10:21:00Z"/>
                <w:rFonts w:ascii="Times New Roman" w:hAnsi="Times New Roman" w:cs="Times New Roman"/>
                <w:sz w:val="36"/>
                <w:szCs w:val="36"/>
              </w:rPr>
            </w:pPr>
            <w:ins w:id="1108" w:author="David Gravett" w:date="2019-12-01T10:21:00Z">
              <w:r w:rsidRPr="00016618">
                <w:rPr>
                  <w:rFonts w:ascii="Times New Roman" w:hAnsi="Times New Roman" w:cs="Times New Roman"/>
                  <w:sz w:val="36"/>
                  <w:szCs w:val="36"/>
                </w:rPr>
                <w:t>0</w:t>
              </w:r>
            </w:ins>
          </w:p>
        </w:tc>
        <w:tc>
          <w:tcPr>
            <w:tcW w:w="933" w:type="dxa"/>
          </w:tcPr>
          <w:p w14:paraId="23DE5B92" w14:textId="11D435F5" w:rsidR="00016618" w:rsidRPr="00016618" w:rsidRDefault="00016618" w:rsidP="00016618">
            <w:pPr>
              <w:jc w:val="center"/>
              <w:rPr>
                <w:ins w:id="1109" w:author="David Gravett" w:date="2019-12-01T10:21:00Z"/>
                <w:rFonts w:ascii="Times New Roman" w:hAnsi="Times New Roman" w:cs="Times New Roman"/>
                <w:sz w:val="36"/>
                <w:szCs w:val="36"/>
              </w:rPr>
            </w:pPr>
            <w:ins w:id="1110" w:author="David Gravett" w:date="2019-12-01T10:21:00Z">
              <w:r w:rsidRPr="00016618">
                <w:rPr>
                  <w:rFonts w:ascii="Times New Roman" w:hAnsi="Times New Roman" w:cs="Times New Roman"/>
                  <w:sz w:val="36"/>
                  <w:szCs w:val="36"/>
                </w:rPr>
                <w:t>0</w:t>
              </w:r>
            </w:ins>
          </w:p>
        </w:tc>
      </w:tr>
      <w:tr w:rsidR="00016618" w14:paraId="42A579DE" w14:textId="77777777" w:rsidTr="00BE50C5">
        <w:trPr>
          <w:trHeight w:val="869"/>
          <w:ins w:id="1111" w:author="David Gravett" w:date="2019-12-01T10:21:00Z"/>
        </w:trPr>
        <w:tc>
          <w:tcPr>
            <w:tcW w:w="933" w:type="dxa"/>
          </w:tcPr>
          <w:p w14:paraId="52585A82" w14:textId="0A535F6A" w:rsidR="00016618" w:rsidRPr="00016618" w:rsidRDefault="00016618" w:rsidP="00016618">
            <w:pPr>
              <w:jc w:val="center"/>
              <w:rPr>
                <w:ins w:id="1112" w:author="David Gravett" w:date="2019-12-01T10:21:00Z"/>
                <w:rFonts w:ascii="Times New Roman" w:hAnsi="Times New Roman" w:cs="Times New Roman"/>
                <w:sz w:val="36"/>
                <w:szCs w:val="36"/>
              </w:rPr>
            </w:pPr>
            <w:ins w:id="1113" w:author="David Gravett" w:date="2019-12-01T10:21:00Z">
              <w:r w:rsidRPr="00016618">
                <w:rPr>
                  <w:rFonts w:ascii="Times New Roman" w:hAnsi="Times New Roman" w:cs="Times New Roman"/>
                  <w:sz w:val="36"/>
                  <w:szCs w:val="36"/>
                </w:rPr>
                <w:t>-1</w:t>
              </w:r>
            </w:ins>
          </w:p>
        </w:tc>
        <w:tc>
          <w:tcPr>
            <w:tcW w:w="933" w:type="dxa"/>
          </w:tcPr>
          <w:p w14:paraId="22951ED2" w14:textId="3EE90F16" w:rsidR="00016618" w:rsidRPr="00016618" w:rsidRDefault="00016618" w:rsidP="00016618">
            <w:pPr>
              <w:jc w:val="center"/>
              <w:rPr>
                <w:ins w:id="1114" w:author="David Gravett" w:date="2019-12-01T10:21:00Z"/>
                <w:rFonts w:ascii="Times New Roman" w:hAnsi="Times New Roman" w:cs="Times New Roman"/>
                <w:sz w:val="36"/>
                <w:szCs w:val="36"/>
              </w:rPr>
            </w:pPr>
            <w:ins w:id="1115" w:author="David Gravett" w:date="2019-12-01T10:21:00Z">
              <w:r w:rsidRPr="00016618">
                <w:rPr>
                  <w:rFonts w:ascii="Times New Roman" w:hAnsi="Times New Roman" w:cs="Times New Roman"/>
                  <w:sz w:val="36"/>
                  <w:szCs w:val="36"/>
                </w:rPr>
                <w:t>1</w:t>
              </w:r>
            </w:ins>
          </w:p>
        </w:tc>
        <w:tc>
          <w:tcPr>
            <w:tcW w:w="933" w:type="dxa"/>
          </w:tcPr>
          <w:p w14:paraId="4DCC1FDA" w14:textId="7B5B97C3" w:rsidR="00016618" w:rsidRPr="00016618" w:rsidRDefault="00016618" w:rsidP="00016618">
            <w:pPr>
              <w:jc w:val="center"/>
              <w:rPr>
                <w:ins w:id="1116" w:author="David Gravett" w:date="2019-12-01T10:21:00Z"/>
                <w:rFonts w:ascii="Times New Roman" w:hAnsi="Times New Roman" w:cs="Times New Roman"/>
                <w:sz w:val="36"/>
                <w:szCs w:val="36"/>
              </w:rPr>
            </w:pPr>
            <w:ins w:id="1117" w:author="David Gravett" w:date="2019-12-01T10:21:00Z">
              <w:r w:rsidRPr="00016618">
                <w:rPr>
                  <w:rFonts w:ascii="Times New Roman" w:hAnsi="Times New Roman" w:cs="Times New Roman"/>
                  <w:sz w:val="36"/>
                  <w:szCs w:val="36"/>
                </w:rPr>
                <w:t>1</w:t>
              </w:r>
            </w:ins>
          </w:p>
        </w:tc>
        <w:tc>
          <w:tcPr>
            <w:tcW w:w="933" w:type="dxa"/>
          </w:tcPr>
          <w:p w14:paraId="2AEEC590" w14:textId="61A70B80" w:rsidR="00016618" w:rsidRPr="00016618" w:rsidRDefault="00016618" w:rsidP="00016618">
            <w:pPr>
              <w:jc w:val="center"/>
              <w:rPr>
                <w:ins w:id="1118" w:author="David Gravett" w:date="2019-12-01T10:21:00Z"/>
                <w:rFonts w:ascii="Times New Roman" w:hAnsi="Times New Roman" w:cs="Times New Roman"/>
                <w:sz w:val="36"/>
                <w:szCs w:val="36"/>
              </w:rPr>
            </w:pPr>
            <w:ins w:id="1119" w:author="David Gravett" w:date="2019-12-01T10:21:00Z">
              <w:r w:rsidRPr="00016618">
                <w:rPr>
                  <w:rFonts w:ascii="Times New Roman" w:hAnsi="Times New Roman" w:cs="Times New Roman"/>
                  <w:sz w:val="36"/>
                  <w:szCs w:val="36"/>
                </w:rPr>
                <w:t>0</w:t>
              </w:r>
            </w:ins>
          </w:p>
        </w:tc>
        <w:tc>
          <w:tcPr>
            <w:tcW w:w="933" w:type="dxa"/>
          </w:tcPr>
          <w:p w14:paraId="251DF736" w14:textId="6E6C6129" w:rsidR="00016618" w:rsidRPr="00016618" w:rsidRDefault="00016618" w:rsidP="00016618">
            <w:pPr>
              <w:jc w:val="center"/>
              <w:rPr>
                <w:ins w:id="1120" w:author="David Gravett" w:date="2019-12-01T10:21:00Z"/>
                <w:rFonts w:ascii="Times New Roman" w:hAnsi="Times New Roman" w:cs="Times New Roman"/>
                <w:sz w:val="36"/>
                <w:szCs w:val="36"/>
              </w:rPr>
            </w:pPr>
            <w:ins w:id="1121" w:author="David Gravett" w:date="2019-12-01T10:21:00Z">
              <w:r w:rsidRPr="00016618">
                <w:rPr>
                  <w:rFonts w:ascii="Times New Roman" w:hAnsi="Times New Roman" w:cs="Times New Roman"/>
                  <w:sz w:val="36"/>
                  <w:szCs w:val="36"/>
                </w:rPr>
                <w:t>0</w:t>
              </w:r>
            </w:ins>
          </w:p>
        </w:tc>
        <w:tc>
          <w:tcPr>
            <w:tcW w:w="933" w:type="dxa"/>
          </w:tcPr>
          <w:p w14:paraId="09A19A8D" w14:textId="5961427E" w:rsidR="00016618" w:rsidRPr="00016618" w:rsidRDefault="00016618" w:rsidP="00016618">
            <w:pPr>
              <w:jc w:val="center"/>
              <w:rPr>
                <w:ins w:id="1122" w:author="David Gravett" w:date="2019-12-01T10:21:00Z"/>
                <w:rFonts w:ascii="Times New Roman" w:hAnsi="Times New Roman" w:cs="Times New Roman"/>
                <w:sz w:val="36"/>
                <w:szCs w:val="36"/>
              </w:rPr>
            </w:pPr>
            <w:ins w:id="1123" w:author="David Gravett" w:date="2019-12-01T10:21:00Z">
              <w:r w:rsidRPr="00016618">
                <w:rPr>
                  <w:rFonts w:ascii="Times New Roman" w:hAnsi="Times New Roman" w:cs="Times New Roman"/>
                  <w:sz w:val="36"/>
                  <w:szCs w:val="36"/>
                </w:rPr>
                <w:t>0</w:t>
              </w:r>
            </w:ins>
          </w:p>
        </w:tc>
        <w:tc>
          <w:tcPr>
            <w:tcW w:w="933" w:type="dxa"/>
          </w:tcPr>
          <w:p w14:paraId="17B2D516" w14:textId="662AA6B2" w:rsidR="00016618" w:rsidRPr="00016618" w:rsidRDefault="00016618" w:rsidP="00016618">
            <w:pPr>
              <w:jc w:val="center"/>
              <w:rPr>
                <w:ins w:id="1124" w:author="David Gravett" w:date="2019-12-01T10:21:00Z"/>
                <w:rFonts w:ascii="Times New Roman" w:hAnsi="Times New Roman" w:cs="Times New Roman"/>
                <w:sz w:val="36"/>
                <w:szCs w:val="36"/>
              </w:rPr>
            </w:pPr>
            <w:ins w:id="1125" w:author="David Gravett" w:date="2019-12-01T10:21:00Z">
              <w:r w:rsidRPr="00016618">
                <w:rPr>
                  <w:rFonts w:ascii="Times New Roman" w:hAnsi="Times New Roman" w:cs="Times New Roman"/>
                  <w:sz w:val="36"/>
                  <w:szCs w:val="36"/>
                </w:rPr>
                <w:t>0</w:t>
              </w:r>
            </w:ins>
          </w:p>
        </w:tc>
      </w:tr>
      <w:tr w:rsidR="00016618" w14:paraId="362DFD5C" w14:textId="77777777" w:rsidTr="00BE50C5">
        <w:trPr>
          <w:trHeight w:val="869"/>
          <w:ins w:id="1126" w:author="David Gravett" w:date="2019-12-01T10:21:00Z"/>
        </w:trPr>
        <w:tc>
          <w:tcPr>
            <w:tcW w:w="933" w:type="dxa"/>
          </w:tcPr>
          <w:p w14:paraId="6141216C" w14:textId="658C9479" w:rsidR="00016618" w:rsidRPr="00016618" w:rsidRDefault="00016618" w:rsidP="00016618">
            <w:pPr>
              <w:jc w:val="center"/>
              <w:rPr>
                <w:ins w:id="1127" w:author="David Gravett" w:date="2019-12-01T10:21:00Z"/>
                <w:rFonts w:ascii="Times New Roman" w:hAnsi="Times New Roman" w:cs="Times New Roman"/>
                <w:sz w:val="36"/>
                <w:szCs w:val="36"/>
              </w:rPr>
            </w:pPr>
            <w:ins w:id="1128" w:author="David Gravett" w:date="2019-12-01T10:21:00Z">
              <w:r w:rsidRPr="00016618">
                <w:rPr>
                  <w:rFonts w:ascii="Times New Roman" w:hAnsi="Times New Roman" w:cs="Times New Roman"/>
                  <w:sz w:val="36"/>
                  <w:szCs w:val="36"/>
                </w:rPr>
                <w:t>1</w:t>
              </w:r>
            </w:ins>
          </w:p>
        </w:tc>
        <w:tc>
          <w:tcPr>
            <w:tcW w:w="933" w:type="dxa"/>
          </w:tcPr>
          <w:p w14:paraId="1AAC1C08" w14:textId="0482CB09" w:rsidR="00016618" w:rsidRPr="00016618" w:rsidRDefault="00016618" w:rsidP="00016618">
            <w:pPr>
              <w:jc w:val="center"/>
              <w:rPr>
                <w:ins w:id="1129" w:author="David Gravett" w:date="2019-12-01T10:21:00Z"/>
                <w:rFonts w:ascii="Times New Roman" w:hAnsi="Times New Roman" w:cs="Times New Roman"/>
                <w:sz w:val="36"/>
                <w:szCs w:val="36"/>
              </w:rPr>
            </w:pPr>
            <w:ins w:id="1130" w:author="David Gravett" w:date="2019-12-01T10:21:00Z">
              <w:r w:rsidRPr="00016618">
                <w:rPr>
                  <w:rFonts w:ascii="Times New Roman" w:hAnsi="Times New Roman" w:cs="Times New Roman"/>
                  <w:sz w:val="36"/>
                  <w:szCs w:val="36"/>
                </w:rPr>
                <w:t>-1</w:t>
              </w:r>
            </w:ins>
          </w:p>
        </w:tc>
        <w:tc>
          <w:tcPr>
            <w:tcW w:w="933" w:type="dxa"/>
          </w:tcPr>
          <w:p w14:paraId="57BC12AE" w14:textId="16AD1844" w:rsidR="00016618" w:rsidRPr="00016618" w:rsidRDefault="00016618" w:rsidP="00016618">
            <w:pPr>
              <w:jc w:val="center"/>
              <w:rPr>
                <w:ins w:id="1131" w:author="David Gravett" w:date="2019-12-01T10:21:00Z"/>
                <w:rFonts w:ascii="Times New Roman" w:hAnsi="Times New Roman" w:cs="Times New Roman"/>
                <w:sz w:val="36"/>
                <w:szCs w:val="36"/>
              </w:rPr>
            </w:pPr>
            <w:ins w:id="1132" w:author="David Gravett" w:date="2019-12-01T10:21:00Z">
              <w:r w:rsidRPr="00016618">
                <w:rPr>
                  <w:rFonts w:ascii="Times New Roman" w:hAnsi="Times New Roman" w:cs="Times New Roman"/>
                  <w:sz w:val="36"/>
                  <w:szCs w:val="36"/>
                </w:rPr>
                <w:t>1</w:t>
              </w:r>
            </w:ins>
          </w:p>
        </w:tc>
        <w:tc>
          <w:tcPr>
            <w:tcW w:w="933" w:type="dxa"/>
          </w:tcPr>
          <w:p w14:paraId="65258AC1" w14:textId="5A2413A3" w:rsidR="00016618" w:rsidRPr="00016618" w:rsidRDefault="00016618" w:rsidP="00016618">
            <w:pPr>
              <w:jc w:val="center"/>
              <w:rPr>
                <w:ins w:id="1133" w:author="David Gravett" w:date="2019-12-01T10:21:00Z"/>
                <w:rFonts w:ascii="Times New Roman" w:hAnsi="Times New Roman" w:cs="Times New Roman"/>
                <w:sz w:val="36"/>
                <w:szCs w:val="36"/>
              </w:rPr>
            </w:pPr>
            <w:ins w:id="1134" w:author="David Gravett" w:date="2019-12-01T10:21:00Z">
              <w:r w:rsidRPr="00016618">
                <w:rPr>
                  <w:rFonts w:ascii="Times New Roman" w:hAnsi="Times New Roman" w:cs="Times New Roman"/>
                  <w:sz w:val="36"/>
                  <w:szCs w:val="36"/>
                </w:rPr>
                <w:t>0</w:t>
              </w:r>
            </w:ins>
          </w:p>
        </w:tc>
        <w:tc>
          <w:tcPr>
            <w:tcW w:w="933" w:type="dxa"/>
          </w:tcPr>
          <w:p w14:paraId="6C48FD61" w14:textId="19C1EF9E" w:rsidR="00016618" w:rsidRPr="00016618" w:rsidRDefault="00016618" w:rsidP="00016618">
            <w:pPr>
              <w:jc w:val="center"/>
              <w:rPr>
                <w:ins w:id="1135" w:author="David Gravett" w:date="2019-12-01T10:21:00Z"/>
                <w:rFonts w:ascii="Times New Roman" w:hAnsi="Times New Roman" w:cs="Times New Roman"/>
                <w:sz w:val="36"/>
                <w:szCs w:val="36"/>
              </w:rPr>
            </w:pPr>
            <w:ins w:id="1136" w:author="David Gravett" w:date="2019-12-01T10:21:00Z">
              <w:r w:rsidRPr="00016618">
                <w:rPr>
                  <w:rFonts w:ascii="Times New Roman" w:hAnsi="Times New Roman" w:cs="Times New Roman"/>
                  <w:sz w:val="36"/>
                  <w:szCs w:val="36"/>
                </w:rPr>
                <w:t>0</w:t>
              </w:r>
            </w:ins>
          </w:p>
        </w:tc>
        <w:tc>
          <w:tcPr>
            <w:tcW w:w="933" w:type="dxa"/>
          </w:tcPr>
          <w:p w14:paraId="472D6853" w14:textId="16541EED" w:rsidR="00016618" w:rsidRPr="00016618" w:rsidRDefault="00016618" w:rsidP="00016618">
            <w:pPr>
              <w:jc w:val="center"/>
              <w:rPr>
                <w:ins w:id="1137" w:author="David Gravett" w:date="2019-12-01T10:21:00Z"/>
                <w:rFonts w:ascii="Times New Roman" w:hAnsi="Times New Roman" w:cs="Times New Roman"/>
                <w:sz w:val="36"/>
                <w:szCs w:val="36"/>
              </w:rPr>
            </w:pPr>
            <w:ins w:id="1138" w:author="David Gravett" w:date="2019-12-01T10:21:00Z">
              <w:r w:rsidRPr="00016618">
                <w:rPr>
                  <w:rFonts w:ascii="Times New Roman" w:hAnsi="Times New Roman" w:cs="Times New Roman"/>
                  <w:sz w:val="36"/>
                  <w:szCs w:val="36"/>
                </w:rPr>
                <w:t>0</w:t>
              </w:r>
            </w:ins>
          </w:p>
        </w:tc>
        <w:tc>
          <w:tcPr>
            <w:tcW w:w="933" w:type="dxa"/>
          </w:tcPr>
          <w:p w14:paraId="34081C2F" w14:textId="2C52306A" w:rsidR="00016618" w:rsidRPr="00016618" w:rsidRDefault="00016618" w:rsidP="00016618">
            <w:pPr>
              <w:jc w:val="center"/>
              <w:rPr>
                <w:ins w:id="1139" w:author="David Gravett" w:date="2019-12-01T10:21:00Z"/>
                <w:rFonts w:ascii="Times New Roman" w:hAnsi="Times New Roman" w:cs="Times New Roman"/>
                <w:sz w:val="36"/>
                <w:szCs w:val="36"/>
              </w:rPr>
            </w:pPr>
            <w:ins w:id="1140" w:author="David Gravett" w:date="2019-12-01T10:21:00Z">
              <w:r w:rsidRPr="00016618">
                <w:rPr>
                  <w:rFonts w:ascii="Times New Roman" w:hAnsi="Times New Roman" w:cs="Times New Roman"/>
                  <w:sz w:val="36"/>
                  <w:szCs w:val="36"/>
                </w:rPr>
                <w:t>0</w:t>
              </w:r>
            </w:ins>
          </w:p>
        </w:tc>
      </w:tr>
      <w:tr w:rsidR="00016618" w14:paraId="468AEE80" w14:textId="77777777" w:rsidTr="00BE50C5">
        <w:trPr>
          <w:trHeight w:val="869"/>
          <w:ins w:id="1141" w:author="David Gravett" w:date="2019-12-01T10:21:00Z"/>
        </w:trPr>
        <w:tc>
          <w:tcPr>
            <w:tcW w:w="933" w:type="dxa"/>
          </w:tcPr>
          <w:p w14:paraId="1D5D7470" w14:textId="00E8F556" w:rsidR="00016618" w:rsidRPr="00016618" w:rsidRDefault="00016618" w:rsidP="00016618">
            <w:pPr>
              <w:jc w:val="center"/>
              <w:rPr>
                <w:ins w:id="1142" w:author="David Gravett" w:date="2019-12-01T10:21:00Z"/>
                <w:rFonts w:ascii="Times New Roman" w:hAnsi="Times New Roman" w:cs="Times New Roman"/>
                <w:sz w:val="36"/>
                <w:szCs w:val="36"/>
              </w:rPr>
            </w:pPr>
            <w:ins w:id="1143" w:author="David Gravett" w:date="2019-12-01T10:21:00Z">
              <w:r w:rsidRPr="00016618">
                <w:rPr>
                  <w:rFonts w:ascii="Times New Roman" w:hAnsi="Times New Roman" w:cs="Times New Roman"/>
                  <w:sz w:val="36"/>
                  <w:szCs w:val="36"/>
                </w:rPr>
                <w:t>0</w:t>
              </w:r>
            </w:ins>
          </w:p>
        </w:tc>
        <w:tc>
          <w:tcPr>
            <w:tcW w:w="933" w:type="dxa"/>
          </w:tcPr>
          <w:p w14:paraId="2548A124" w14:textId="40B4A62B" w:rsidR="00016618" w:rsidRPr="00016618" w:rsidRDefault="00016618" w:rsidP="00016618">
            <w:pPr>
              <w:jc w:val="center"/>
              <w:rPr>
                <w:ins w:id="1144" w:author="David Gravett" w:date="2019-12-01T10:21:00Z"/>
                <w:rFonts w:ascii="Times New Roman" w:hAnsi="Times New Roman" w:cs="Times New Roman"/>
                <w:sz w:val="36"/>
                <w:szCs w:val="36"/>
              </w:rPr>
            </w:pPr>
            <w:ins w:id="1145" w:author="David Gravett" w:date="2019-12-01T10:21:00Z">
              <w:r w:rsidRPr="00016618">
                <w:rPr>
                  <w:rFonts w:ascii="Times New Roman" w:hAnsi="Times New Roman" w:cs="Times New Roman"/>
                  <w:sz w:val="36"/>
                  <w:szCs w:val="36"/>
                </w:rPr>
                <w:t>0</w:t>
              </w:r>
            </w:ins>
          </w:p>
        </w:tc>
        <w:tc>
          <w:tcPr>
            <w:tcW w:w="933" w:type="dxa"/>
          </w:tcPr>
          <w:p w14:paraId="6E5A9B3F" w14:textId="55FE681D" w:rsidR="00016618" w:rsidRPr="00016618" w:rsidRDefault="00016618" w:rsidP="00016618">
            <w:pPr>
              <w:jc w:val="center"/>
              <w:rPr>
                <w:ins w:id="1146" w:author="David Gravett" w:date="2019-12-01T10:21:00Z"/>
                <w:rFonts w:ascii="Times New Roman" w:hAnsi="Times New Roman" w:cs="Times New Roman"/>
                <w:sz w:val="36"/>
                <w:szCs w:val="36"/>
              </w:rPr>
            </w:pPr>
            <w:ins w:id="1147" w:author="David Gravett" w:date="2019-12-01T10:21:00Z">
              <w:r w:rsidRPr="00016618">
                <w:rPr>
                  <w:rFonts w:ascii="Times New Roman" w:hAnsi="Times New Roman" w:cs="Times New Roman"/>
                  <w:sz w:val="36"/>
                  <w:szCs w:val="36"/>
                </w:rPr>
                <w:t>0</w:t>
              </w:r>
            </w:ins>
          </w:p>
        </w:tc>
        <w:tc>
          <w:tcPr>
            <w:tcW w:w="933" w:type="dxa"/>
          </w:tcPr>
          <w:p w14:paraId="2502B06E" w14:textId="716FD6F4" w:rsidR="00016618" w:rsidRPr="00016618" w:rsidRDefault="00016618" w:rsidP="00016618">
            <w:pPr>
              <w:jc w:val="center"/>
              <w:rPr>
                <w:ins w:id="1148" w:author="David Gravett" w:date="2019-12-01T10:21:00Z"/>
                <w:rFonts w:ascii="Times New Roman" w:hAnsi="Times New Roman" w:cs="Times New Roman"/>
                <w:sz w:val="36"/>
                <w:szCs w:val="36"/>
              </w:rPr>
            </w:pPr>
            <w:ins w:id="1149" w:author="David Gravett" w:date="2019-12-01T10:21:00Z">
              <w:r w:rsidRPr="00016618">
                <w:rPr>
                  <w:rFonts w:ascii="Times New Roman" w:hAnsi="Times New Roman" w:cs="Times New Roman"/>
                  <w:sz w:val="36"/>
                  <w:szCs w:val="36"/>
                </w:rPr>
                <w:t>0</w:t>
              </w:r>
            </w:ins>
          </w:p>
        </w:tc>
        <w:tc>
          <w:tcPr>
            <w:tcW w:w="933" w:type="dxa"/>
          </w:tcPr>
          <w:p w14:paraId="73373F34" w14:textId="3FAFD59C" w:rsidR="00016618" w:rsidRPr="00016618" w:rsidRDefault="00016618" w:rsidP="00016618">
            <w:pPr>
              <w:jc w:val="center"/>
              <w:rPr>
                <w:ins w:id="1150" w:author="David Gravett" w:date="2019-12-01T10:21:00Z"/>
                <w:rFonts w:ascii="Times New Roman" w:hAnsi="Times New Roman" w:cs="Times New Roman"/>
                <w:sz w:val="36"/>
                <w:szCs w:val="36"/>
              </w:rPr>
            </w:pPr>
            <w:ins w:id="1151" w:author="David Gravett" w:date="2019-12-01T10:21:00Z">
              <w:r w:rsidRPr="00016618">
                <w:rPr>
                  <w:rFonts w:ascii="Times New Roman" w:hAnsi="Times New Roman" w:cs="Times New Roman"/>
                  <w:sz w:val="36"/>
                  <w:szCs w:val="36"/>
                </w:rPr>
                <w:t>0</w:t>
              </w:r>
            </w:ins>
          </w:p>
        </w:tc>
        <w:tc>
          <w:tcPr>
            <w:tcW w:w="933" w:type="dxa"/>
          </w:tcPr>
          <w:p w14:paraId="2980A687" w14:textId="4E24D757" w:rsidR="00016618" w:rsidRPr="00016618" w:rsidRDefault="00016618" w:rsidP="00016618">
            <w:pPr>
              <w:jc w:val="center"/>
              <w:rPr>
                <w:ins w:id="1152" w:author="David Gravett" w:date="2019-12-01T10:21:00Z"/>
                <w:rFonts w:ascii="Times New Roman" w:hAnsi="Times New Roman" w:cs="Times New Roman"/>
                <w:sz w:val="36"/>
                <w:szCs w:val="36"/>
              </w:rPr>
            </w:pPr>
            <w:ins w:id="1153" w:author="David Gravett" w:date="2019-12-01T10:21:00Z">
              <w:r w:rsidRPr="00016618">
                <w:rPr>
                  <w:rFonts w:ascii="Times New Roman" w:hAnsi="Times New Roman" w:cs="Times New Roman"/>
                  <w:sz w:val="36"/>
                  <w:szCs w:val="36"/>
                </w:rPr>
                <w:t>0</w:t>
              </w:r>
            </w:ins>
          </w:p>
        </w:tc>
        <w:tc>
          <w:tcPr>
            <w:tcW w:w="933" w:type="dxa"/>
          </w:tcPr>
          <w:p w14:paraId="47814D9A" w14:textId="42CDC25A" w:rsidR="00016618" w:rsidRPr="00016618" w:rsidRDefault="00016618" w:rsidP="00016618">
            <w:pPr>
              <w:jc w:val="center"/>
              <w:rPr>
                <w:ins w:id="1154" w:author="David Gravett" w:date="2019-12-01T10:21:00Z"/>
                <w:rFonts w:ascii="Times New Roman" w:hAnsi="Times New Roman" w:cs="Times New Roman"/>
                <w:sz w:val="36"/>
                <w:szCs w:val="36"/>
              </w:rPr>
            </w:pPr>
            <w:ins w:id="1155" w:author="David Gravett" w:date="2019-12-01T10:21:00Z">
              <w:r w:rsidRPr="00016618">
                <w:rPr>
                  <w:rFonts w:ascii="Times New Roman" w:hAnsi="Times New Roman" w:cs="Times New Roman"/>
                  <w:sz w:val="36"/>
                  <w:szCs w:val="36"/>
                </w:rPr>
                <w:t>0</w:t>
              </w:r>
            </w:ins>
          </w:p>
        </w:tc>
      </w:tr>
    </w:tbl>
    <w:p w14:paraId="5E5CB6B9" w14:textId="5F34BB46" w:rsidR="00016618" w:rsidRDefault="00016618" w:rsidP="005F2D99">
      <w:pPr>
        <w:spacing w:line="288" w:lineRule="auto"/>
        <w:jc w:val="both"/>
        <w:rPr>
          <w:ins w:id="1156" w:author="David Gravett" w:date="2019-12-01T10:21:00Z"/>
          <w:rFonts w:ascii="Times New Roman" w:hAnsi="Times New Roman" w:cs="Times New Roman"/>
          <w:sz w:val="24"/>
          <w:szCs w:val="24"/>
          <w:lang w:val="en-US"/>
        </w:rPr>
      </w:pPr>
      <w:ins w:id="1157" w:author="David Gravett" w:date="2019-12-01T10:21:00Z">
        <w:r>
          <w:rPr>
            <w:noProof/>
          </w:rPr>
          <mc:AlternateContent>
            <mc:Choice Requires="wps">
              <w:drawing>
                <wp:anchor distT="0" distB="0" distL="114300" distR="114300" simplePos="0" relativeHeight="251697664" behindDoc="0" locked="0" layoutInCell="1" allowOverlap="1" wp14:anchorId="2D19AA45" wp14:editId="45E95B6E">
                  <wp:simplePos x="0" y="0"/>
                  <wp:positionH relativeFrom="margin">
                    <wp:posOffset>1276350</wp:posOffset>
                  </wp:positionH>
                  <wp:positionV relativeFrom="paragraph">
                    <wp:posOffset>68580</wp:posOffset>
                  </wp:positionV>
                  <wp:extent cx="3381375" cy="1524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BDE8B54" w14:textId="2FA314D9" w:rsidR="00825D74" w:rsidRPr="00D103E4" w:rsidRDefault="00825D74" w:rsidP="00016618">
                              <w:pPr>
                                <w:pStyle w:val="Caption"/>
                                <w:jc w:val="center"/>
                                <w:rPr>
                                  <w:ins w:id="1158" w:author="David Gravett" w:date="2019-12-01T10:21:00Z"/>
                                  <w:rFonts w:ascii="Arial" w:eastAsia="Arial" w:hAnsi="Arial" w:cs="Arial"/>
                                  <w:noProof/>
                                  <w:lang w:val="en"/>
                                </w:rPr>
                              </w:pPr>
                              <w:ins w:id="1159" w:author="David Gravett" w:date="2019-12-01T10:21:00Z">
                                <w:r>
                                  <w:t>Table 5: All Connections Checked for 2</w:t>
                                </w:r>
                                <w:r w:rsidRPr="00016618">
                                  <w:rPr>
                                    <w:vertAlign w:val="superscript"/>
                                  </w:rPr>
                                  <w:t>nd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9AA45" id="Text Box 47" o:spid="_x0000_s1063" type="#_x0000_t202" style="position:absolute;left:0;text-align:left;margin-left:100.5pt;margin-top:5.4pt;width:266.25pt;height:12pt;z-index:25169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" stroked="f">
                  <v:textbox inset="0,0,0,0">
                    <w:txbxContent>
                      <w:p w14:paraId="4BDE8B54" w14:textId="2FA314D9" w:rsidR="00825D74" w:rsidRPr="00D103E4" w:rsidRDefault="00825D74" w:rsidP="00016618">
                        <w:pPr>
                          <w:pStyle w:val="Caption"/>
                          <w:jc w:val="center"/>
                          <w:rPr>
                            <w:ins w:id="1160" w:author="David Gravett" w:date="2019-12-01T10:21:00Z"/>
                            <w:rFonts w:ascii="Arial" w:eastAsia="Arial" w:hAnsi="Arial" w:cs="Arial"/>
                            <w:noProof/>
                            <w:lang w:val="en"/>
                          </w:rPr>
                        </w:pPr>
                        <w:ins w:id="1161" w:author="David Gravett" w:date="2019-12-01T10:21:00Z">
                          <w:r>
                            <w:t>Table 5: All Connections Checked for 2</w:t>
                          </w:r>
                          <w:r w:rsidRPr="00016618">
                            <w:rPr>
                              <w:vertAlign w:val="superscript"/>
                            </w:rPr>
                            <w:t>nd</w:t>
                          </w:r>
                          <w:r>
                            <w:t xml:space="preserve"> Node</w:t>
                          </w:r>
                        </w:ins>
                      </w:p>
                    </w:txbxContent>
                  </v:textbox>
                  <w10:wrap anchorx="margin"/>
                </v:shape>
              </w:pict>
            </mc:Fallback>
          </mc:AlternateContent>
        </w:r>
      </w:ins>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del w:id="1162" w:author="David Gravett" w:date="2019-12-01T10:21:00Z"/>
        </w:trPr>
        <w:tc>
          <w:tcPr>
            <w:tcW w:w="432" w:type="dxa"/>
          </w:tcPr>
          <w:p w14:paraId="6A672990" w14:textId="77777777" w:rsidR="00E246BB" w:rsidRDefault="00E246BB" w:rsidP="003B3061">
            <w:pPr>
              <w:rPr>
                <w:del w:id="1163" w:author="David Gravett" w:date="2019-12-01T10:21:00Z"/>
                <w:rFonts w:ascii="Times New Roman" w:hAnsi="Times New Roman" w:cs="Times New Roman"/>
                <w:sz w:val="24"/>
                <w:szCs w:val="24"/>
              </w:rPr>
            </w:pPr>
            <w:del w:id="1164" w:author="David Gravett" w:date="2019-12-01T10:21:00Z">
              <w:r>
                <w:rPr>
                  <w:rFonts w:ascii="Times New Roman" w:hAnsi="Times New Roman" w:cs="Times New Roman"/>
                  <w:sz w:val="24"/>
                  <w:szCs w:val="24"/>
                </w:rPr>
                <w:delText>0</w:delText>
              </w:r>
            </w:del>
          </w:p>
        </w:tc>
        <w:tc>
          <w:tcPr>
            <w:tcW w:w="432" w:type="dxa"/>
          </w:tcPr>
          <w:p w14:paraId="12B27938" w14:textId="77777777" w:rsidR="00E246BB" w:rsidRDefault="00E246BB" w:rsidP="003B3061">
            <w:pPr>
              <w:rPr>
                <w:del w:id="1165" w:author="David Gravett" w:date="2019-12-01T10:21:00Z"/>
                <w:rFonts w:ascii="Times New Roman" w:hAnsi="Times New Roman" w:cs="Times New Roman"/>
                <w:sz w:val="24"/>
                <w:szCs w:val="24"/>
              </w:rPr>
            </w:pPr>
            <w:del w:id="1166" w:author="David Gravett" w:date="2019-12-01T10:21:00Z">
              <w:r>
                <w:rPr>
                  <w:rFonts w:ascii="Times New Roman" w:hAnsi="Times New Roman" w:cs="Times New Roman"/>
                  <w:sz w:val="24"/>
                  <w:szCs w:val="24"/>
                </w:rPr>
                <w:delText>0</w:delText>
              </w:r>
            </w:del>
          </w:p>
        </w:tc>
        <w:tc>
          <w:tcPr>
            <w:tcW w:w="432" w:type="dxa"/>
          </w:tcPr>
          <w:p w14:paraId="63E10F24" w14:textId="77777777" w:rsidR="00E246BB" w:rsidRDefault="00E246BB" w:rsidP="003B3061">
            <w:pPr>
              <w:rPr>
                <w:del w:id="1167" w:author="David Gravett" w:date="2019-12-01T10:21:00Z"/>
                <w:rFonts w:ascii="Times New Roman" w:hAnsi="Times New Roman" w:cs="Times New Roman"/>
                <w:sz w:val="24"/>
                <w:szCs w:val="24"/>
              </w:rPr>
            </w:pPr>
            <w:del w:id="1168" w:author="David Gravett" w:date="2019-12-01T10:21:00Z">
              <w:r>
                <w:rPr>
                  <w:rFonts w:ascii="Times New Roman" w:hAnsi="Times New Roman" w:cs="Times New Roman"/>
                  <w:sz w:val="24"/>
                  <w:szCs w:val="24"/>
                </w:rPr>
                <w:delText>0</w:delText>
              </w:r>
            </w:del>
          </w:p>
        </w:tc>
        <w:tc>
          <w:tcPr>
            <w:tcW w:w="432" w:type="dxa"/>
          </w:tcPr>
          <w:p w14:paraId="4C0EC1F4" w14:textId="77777777" w:rsidR="00E246BB" w:rsidRDefault="00E246BB" w:rsidP="003B3061">
            <w:pPr>
              <w:rPr>
                <w:del w:id="1169" w:author="David Gravett" w:date="2019-12-01T10:21:00Z"/>
                <w:rFonts w:ascii="Times New Roman" w:hAnsi="Times New Roman" w:cs="Times New Roman"/>
                <w:sz w:val="24"/>
                <w:szCs w:val="24"/>
              </w:rPr>
            </w:pPr>
            <w:del w:id="1170" w:author="David Gravett" w:date="2019-12-01T10:21:00Z">
              <w:r>
                <w:rPr>
                  <w:rFonts w:ascii="Times New Roman" w:hAnsi="Times New Roman" w:cs="Times New Roman"/>
                  <w:sz w:val="24"/>
                  <w:szCs w:val="24"/>
                </w:rPr>
                <w:delText>0</w:delText>
              </w:r>
            </w:del>
          </w:p>
        </w:tc>
        <w:tc>
          <w:tcPr>
            <w:tcW w:w="432" w:type="dxa"/>
          </w:tcPr>
          <w:p w14:paraId="6D337A5D" w14:textId="77777777" w:rsidR="00E246BB" w:rsidRDefault="00E246BB" w:rsidP="003B3061">
            <w:pPr>
              <w:rPr>
                <w:del w:id="1171" w:author="David Gravett" w:date="2019-12-01T10:21:00Z"/>
                <w:rFonts w:ascii="Times New Roman" w:hAnsi="Times New Roman" w:cs="Times New Roman"/>
                <w:sz w:val="24"/>
                <w:szCs w:val="24"/>
              </w:rPr>
            </w:pPr>
            <w:del w:id="1172" w:author="David Gravett" w:date="2019-12-01T10:21:00Z">
              <w:r>
                <w:rPr>
                  <w:rFonts w:ascii="Times New Roman" w:hAnsi="Times New Roman" w:cs="Times New Roman"/>
                  <w:sz w:val="24"/>
                  <w:szCs w:val="24"/>
                </w:rPr>
                <w:delText>0</w:delText>
              </w:r>
            </w:del>
          </w:p>
        </w:tc>
        <w:tc>
          <w:tcPr>
            <w:tcW w:w="432" w:type="dxa"/>
          </w:tcPr>
          <w:p w14:paraId="6AEA41FC" w14:textId="77777777" w:rsidR="00E246BB" w:rsidRDefault="00E246BB" w:rsidP="003B3061">
            <w:pPr>
              <w:rPr>
                <w:del w:id="1173" w:author="David Gravett" w:date="2019-12-01T10:21:00Z"/>
                <w:rFonts w:ascii="Times New Roman" w:hAnsi="Times New Roman" w:cs="Times New Roman"/>
                <w:sz w:val="24"/>
                <w:szCs w:val="24"/>
              </w:rPr>
            </w:pPr>
            <w:del w:id="1174" w:author="David Gravett" w:date="2019-12-01T10:21:00Z">
              <w:r>
                <w:rPr>
                  <w:rFonts w:ascii="Times New Roman" w:hAnsi="Times New Roman" w:cs="Times New Roman"/>
                  <w:sz w:val="24"/>
                  <w:szCs w:val="24"/>
                </w:rPr>
                <w:delText>0</w:delText>
              </w:r>
            </w:del>
          </w:p>
        </w:tc>
        <w:tc>
          <w:tcPr>
            <w:tcW w:w="432" w:type="dxa"/>
          </w:tcPr>
          <w:p w14:paraId="37F258A8" w14:textId="77777777" w:rsidR="00E246BB" w:rsidRDefault="00E246BB" w:rsidP="003B3061">
            <w:pPr>
              <w:rPr>
                <w:del w:id="1175" w:author="David Gravett" w:date="2019-12-01T10:21:00Z"/>
                <w:rFonts w:ascii="Times New Roman" w:hAnsi="Times New Roman" w:cs="Times New Roman"/>
                <w:sz w:val="24"/>
                <w:szCs w:val="24"/>
              </w:rPr>
            </w:pPr>
            <w:del w:id="1176" w:author="David Gravett" w:date="2019-12-01T10:21:00Z">
              <w:r>
                <w:rPr>
                  <w:rFonts w:ascii="Times New Roman" w:hAnsi="Times New Roman" w:cs="Times New Roman"/>
                  <w:sz w:val="24"/>
                  <w:szCs w:val="24"/>
                </w:rPr>
                <w:delText>0</w:delText>
              </w:r>
            </w:del>
          </w:p>
        </w:tc>
      </w:tr>
      <w:tr w:rsidR="00E246BB" w14:paraId="7804B318" w14:textId="77777777" w:rsidTr="003B3061">
        <w:trPr>
          <w:trHeight w:val="432"/>
          <w:del w:id="1177" w:author="David Gravett" w:date="2019-12-01T10:21:00Z"/>
        </w:trPr>
        <w:tc>
          <w:tcPr>
            <w:tcW w:w="432" w:type="dxa"/>
          </w:tcPr>
          <w:p w14:paraId="1E1E774E" w14:textId="77777777" w:rsidR="00E246BB" w:rsidRDefault="00E246BB" w:rsidP="003B3061">
            <w:pPr>
              <w:rPr>
                <w:del w:id="1178" w:author="David Gravett" w:date="2019-12-01T10:21:00Z"/>
                <w:rFonts w:ascii="Times New Roman" w:hAnsi="Times New Roman" w:cs="Times New Roman"/>
                <w:sz w:val="24"/>
                <w:szCs w:val="24"/>
              </w:rPr>
            </w:pPr>
            <w:del w:id="1179" w:author="David Gravett" w:date="2019-12-01T10:21:00Z">
              <w:r>
                <w:rPr>
                  <w:rFonts w:ascii="Times New Roman" w:hAnsi="Times New Roman" w:cs="Times New Roman"/>
                  <w:sz w:val="24"/>
                  <w:szCs w:val="24"/>
                </w:rPr>
                <w:delText>0</w:delText>
              </w:r>
            </w:del>
          </w:p>
        </w:tc>
        <w:tc>
          <w:tcPr>
            <w:tcW w:w="432" w:type="dxa"/>
          </w:tcPr>
          <w:p w14:paraId="11D3B358" w14:textId="77777777" w:rsidR="00E246BB" w:rsidRDefault="00E246BB" w:rsidP="003B3061">
            <w:pPr>
              <w:rPr>
                <w:del w:id="1180" w:author="David Gravett" w:date="2019-12-01T10:21:00Z"/>
                <w:rFonts w:ascii="Times New Roman" w:hAnsi="Times New Roman" w:cs="Times New Roman"/>
                <w:sz w:val="24"/>
                <w:szCs w:val="24"/>
              </w:rPr>
            </w:pPr>
            <w:del w:id="1181" w:author="David Gravett" w:date="2019-12-01T10:21:00Z">
              <w:r>
                <w:rPr>
                  <w:rFonts w:ascii="Times New Roman" w:hAnsi="Times New Roman" w:cs="Times New Roman"/>
                  <w:sz w:val="24"/>
                  <w:szCs w:val="24"/>
                </w:rPr>
                <w:delText>0</w:delText>
              </w:r>
            </w:del>
          </w:p>
        </w:tc>
        <w:tc>
          <w:tcPr>
            <w:tcW w:w="432" w:type="dxa"/>
          </w:tcPr>
          <w:p w14:paraId="0193FFCE" w14:textId="77777777" w:rsidR="00E246BB" w:rsidRDefault="00E246BB" w:rsidP="003B3061">
            <w:pPr>
              <w:rPr>
                <w:del w:id="1182" w:author="David Gravett" w:date="2019-12-01T10:21:00Z"/>
                <w:rFonts w:ascii="Times New Roman" w:hAnsi="Times New Roman" w:cs="Times New Roman"/>
                <w:sz w:val="24"/>
                <w:szCs w:val="24"/>
              </w:rPr>
            </w:pPr>
            <w:del w:id="1183" w:author="David Gravett" w:date="2019-12-01T10:21:00Z">
              <w:r>
                <w:rPr>
                  <w:rFonts w:ascii="Times New Roman" w:hAnsi="Times New Roman" w:cs="Times New Roman"/>
                  <w:sz w:val="24"/>
                  <w:szCs w:val="24"/>
                </w:rPr>
                <w:delText>0</w:delText>
              </w:r>
            </w:del>
          </w:p>
        </w:tc>
        <w:tc>
          <w:tcPr>
            <w:tcW w:w="432" w:type="dxa"/>
          </w:tcPr>
          <w:p w14:paraId="25C9243B" w14:textId="77777777" w:rsidR="00E246BB" w:rsidRDefault="00E246BB" w:rsidP="003B3061">
            <w:pPr>
              <w:rPr>
                <w:del w:id="1184" w:author="David Gravett" w:date="2019-12-01T10:21:00Z"/>
                <w:rFonts w:ascii="Times New Roman" w:hAnsi="Times New Roman" w:cs="Times New Roman"/>
                <w:sz w:val="24"/>
                <w:szCs w:val="24"/>
              </w:rPr>
            </w:pPr>
            <w:del w:id="1185" w:author="David Gravett" w:date="2019-12-01T10:21:00Z">
              <w:r>
                <w:rPr>
                  <w:rFonts w:ascii="Times New Roman" w:hAnsi="Times New Roman" w:cs="Times New Roman"/>
                  <w:sz w:val="24"/>
                  <w:szCs w:val="24"/>
                </w:rPr>
                <w:delText>0</w:delText>
              </w:r>
            </w:del>
          </w:p>
        </w:tc>
        <w:tc>
          <w:tcPr>
            <w:tcW w:w="432" w:type="dxa"/>
          </w:tcPr>
          <w:p w14:paraId="307FAD39" w14:textId="77777777" w:rsidR="00E246BB" w:rsidRDefault="00E246BB" w:rsidP="003B3061">
            <w:pPr>
              <w:rPr>
                <w:del w:id="1186" w:author="David Gravett" w:date="2019-12-01T10:21:00Z"/>
                <w:rFonts w:ascii="Times New Roman" w:hAnsi="Times New Roman" w:cs="Times New Roman"/>
                <w:sz w:val="24"/>
                <w:szCs w:val="24"/>
              </w:rPr>
            </w:pPr>
            <w:del w:id="1187" w:author="David Gravett" w:date="2019-12-01T10:21:00Z">
              <w:r>
                <w:rPr>
                  <w:rFonts w:ascii="Times New Roman" w:hAnsi="Times New Roman" w:cs="Times New Roman"/>
                  <w:sz w:val="24"/>
                  <w:szCs w:val="24"/>
                </w:rPr>
                <w:delText>0</w:delText>
              </w:r>
            </w:del>
          </w:p>
        </w:tc>
        <w:tc>
          <w:tcPr>
            <w:tcW w:w="432" w:type="dxa"/>
          </w:tcPr>
          <w:p w14:paraId="2D25351E" w14:textId="77777777" w:rsidR="00E246BB" w:rsidRDefault="00E246BB" w:rsidP="003B3061">
            <w:pPr>
              <w:rPr>
                <w:del w:id="1188" w:author="David Gravett" w:date="2019-12-01T10:21:00Z"/>
                <w:rFonts w:ascii="Times New Roman" w:hAnsi="Times New Roman" w:cs="Times New Roman"/>
                <w:sz w:val="24"/>
                <w:szCs w:val="24"/>
              </w:rPr>
            </w:pPr>
            <w:del w:id="1189" w:author="David Gravett" w:date="2019-12-01T10:21:00Z">
              <w:r>
                <w:rPr>
                  <w:rFonts w:ascii="Times New Roman" w:hAnsi="Times New Roman" w:cs="Times New Roman"/>
                  <w:sz w:val="24"/>
                  <w:szCs w:val="24"/>
                </w:rPr>
                <w:delText>0</w:delText>
              </w:r>
            </w:del>
          </w:p>
        </w:tc>
        <w:tc>
          <w:tcPr>
            <w:tcW w:w="432" w:type="dxa"/>
          </w:tcPr>
          <w:p w14:paraId="07739416" w14:textId="77777777" w:rsidR="00E246BB" w:rsidRDefault="00E246BB" w:rsidP="003B3061">
            <w:pPr>
              <w:rPr>
                <w:del w:id="1190" w:author="David Gravett" w:date="2019-12-01T10:21:00Z"/>
                <w:rFonts w:ascii="Times New Roman" w:hAnsi="Times New Roman" w:cs="Times New Roman"/>
                <w:sz w:val="24"/>
                <w:szCs w:val="24"/>
              </w:rPr>
            </w:pPr>
            <w:del w:id="1191" w:author="David Gravett" w:date="2019-12-01T10:21:00Z">
              <w:r>
                <w:rPr>
                  <w:rFonts w:ascii="Times New Roman" w:hAnsi="Times New Roman" w:cs="Times New Roman"/>
                  <w:sz w:val="24"/>
                  <w:szCs w:val="24"/>
                </w:rPr>
                <w:delText>0</w:delText>
              </w:r>
            </w:del>
          </w:p>
        </w:tc>
      </w:tr>
      <w:tr w:rsidR="00E246BB" w14:paraId="5EA6FC5B" w14:textId="77777777" w:rsidTr="003B3061">
        <w:trPr>
          <w:trHeight w:val="432"/>
          <w:del w:id="1192" w:author="David Gravett" w:date="2019-12-01T10:21:00Z"/>
        </w:trPr>
        <w:tc>
          <w:tcPr>
            <w:tcW w:w="432" w:type="dxa"/>
          </w:tcPr>
          <w:p w14:paraId="67579085" w14:textId="77777777" w:rsidR="00E246BB" w:rsidRDefault="00E246BB" w:rsidP="003B3061">
            <w:pPr>
              <w:rPr>
                <w:del w:id="1193" w:author="David Gravett" w:date="2019-12-01T10:21:00Z"/>
                <w:rFonts w:ascii="Times New Roman" w:hAnsi="Times New Roman" w:cs="Times New Roman"/>
                <w:sz w:val="24"/>
                <w:szCs w:val="24"/>
              </w:rPr>
            </w:pPr>
            <w:del w:id="1194" w:author="David Gravett" w:date="2019-12-01T10:21:00Z">
              <w:r>
                <w:rPr>
                  <w:rFonts w:ascii="Times New Roman" w:hAnsi="Times New Roman" w:cs="Times New Roman"/>
                  <w:sz w:val="24"/>
                  <w:szCs w:val="24"/>
                </w:rPr>
                <w:delText>1</w:delText>
              </w:r>
            </w:del>
          </w:p>
        </w:tc>
        <w:tc>
          <w:tcPr>
            <w:tcW w:w="432" w:type="dxa"/>
          </w:tcPr>
          <w:p w14:paraId="25503D06" w14:textId="77777777" w:rsidR="00E246BB" w:rsidRDefault="00E246BB" w:rsidP="003B3061">
            <w:pPr>
              <w:rPr>
                <w:del w:id="1195" w:author="David Gravett" w:date="2019-12-01T10:21:00Z"/>
                <w:rFonts w:ascii="Times New Roman" w:hAnsi="Times New Roman" w:cs="Times New Roman"/>
                <w:sz w:val="24"/>
                <w:szCs w:val="24"/>
              </w:rPr>
            </w:pPr>
            <w:del w:id="1196" w:author="David Gravett" w:date="2019-12-01T10:21:00Z">
              <w:r>
                <w:rPr>
                  <w:rFonts w:ascii="Times New Roman" w:hAnsi="Times New Roman" w:cs="Times New Roman"/>
                  <w:sz w:val="24"/>
                  <w:szCs w:val="24"/>
                </w:rPr>
                <w:delText>-1</w:delText>
              </w:r>
            </w:del>
          </w:p>
        </w:tc>
        <w:tc>
          <w:tcPr>
            <w:tcW w:w="432" w:type="dxa"/>
          </w:tcPr>
          <w:p w14:paraId="1241C894" w14:textId="77777777" w:rsidR="00E246BB" w:rsidRDefault="00E246BB" w:rsidP="003B3061">
            <w:pPr>
              <w:rPr>
                <w:del w:id="1197" w:author="David Gravett" w:date="2019-12-01T10:21:00Z"/>
                <w:rFonts w:ascii="Times New Roman" w:hAnsi="Times New Roman" w:cs="Times New Roman"/>
                <w:sz w:val="24"/>
                <w:szCs w:val="24"/>
              </w:rPr>
            </w:pPr>
            <w:del w:id="1198" w:author="David Gravett" w:date="2019-12-01T10:21:00Z">
              <w:r>
                <w:rPr>
                  <w:rFonts w:ascii="Times New Roman" w:hAnsi="Times New Roman" w:cs="Times New Roman"/>
                  <w:sz w:val="24"/>
                  <w:szCs w:val="24"/>
                </w:rPr>
                <w:delText>0</w:delText>
              </w:r>
            </w:del>
          </w:p>
        </w:tc>
        <w:tc>
          <w:tcPr>
            <w:tcW w:w="432" w:type="dxa"/>
          </w:tcPr>
          <w:p w14:paraId="00B88E7E" w14:textId="77777777" w:rsidR="00E246BB" w:rsidRDefault="00E246BB" w:rsidP="003B3061">
            <w:pPr>
              <w:rPr>
                <w:del w:id="1199" w:author="David Gravett" w:date="2019-12-01T10:21:00Z"/>
                <w:rFonts w:ascii="Times New Roman" w:hAnsi="Times New Roman" w:cs="Times New Roman"/>
                <w:sz w:val="24"/>
                <w:szCs w:val="24"/>
              </w:rPr>
            </w:pPr>
            <w:del w:id="1200" w:author="David Gravett" w:date="2019-12-01T10:21:00Z">
              <w:r>
                <w:rPr>
                  <w:rFonts w:ascii="Times New Roman" w:hAnsi="Times New Roman" w:cs="Times New Roman"/>
                  <w:sz w:val="24"/>
                  <w:szCs w:val="24"/>
                </w:rPr>
                <w:delText>0</w:delText>
              </w:r>
            </w:del>
          </w:p>
        </w:tc>
        <w:tc>
          <w:tcPr>
            <w:tcW w:w="432" w:type="dxa"/>
          </w:tcPr>
          <w:p w14:paraId="433F1825" w14:textId="77777777" w:rsidR="00E246BB" w:rsidRDefault="00E246BB" w:rsidP="003B3061">
            <w:pPr>
              <w:rPr>
                <w:del w:id="1201" w:author="David Gravett" w:date="2019-12-01T10:21:00Z"/>
                <w:rFonts w:ascii="Times New Roman" w:hAnsi="Times New Roman" w:cs="Times New Roman"/>
                <w:sz w:val="24"/>
                <w:szCs w:val="24"/>
              </w:rPr>
            </w:pPr>
            <w:del w:id="1202" w:author="David Gravett" w:date="2019-12-01T10:21:00Z">
              <w:r>
                <w:rPr>
                  <w:rFonts w:ascii="Times New Roman" w:hAnsi="Times New Roman" w:cs="Times New Roman"/>
                  <w:sz w:val="24"/>
                  <w:szCs w:val="24"/>
                </w:rPr>
                <w:delText>0</w:delText>
              </w:r>
            </w:del>
          </w:p>
        </w:tc>
        <w:tc>
          <w:tcPr>
            <w:tcW w:w="432" w:type="dxa"/>
          </w:tcPr>
          <w:p w14:paraId="668E08E6" w14:textId="77777777" w:rsidR="00E246BB" w:rsidRDefault="00E246BB" w:rsidP="003B3061">
            <w:pPr>
              <w:rPr>
                <w:del w:id="1203" w:author="David Gravett" w:date="2019-12-01T10:21:00Z"/>
                <w:rFonts w:ascii="Times New Roman" w:hAnsi="Times New Roman" w:cs="Times New Roman"/>
                <w:sz w:val="24"/>
                <w:szCs w:val="24"/>
              </w:rPr>
            </w:pPr>
            <w:del w:id="1204" w:author="David Gravett" w:date="2019-12-01T10:21:00Z">
              <w:r>
                <w:rPr>
                  <w:rFonts w:ascii="Times New Roman" w:hAnsi="Times New Roman" w:cs="Times New Roman"/>
                  <w:sz w:val="24"/>
                  <w:szCs w:val="24"/>
                </w:rPr>
                <w:delText>0</w:delText>
              </w:r>
            </w:del>
          </w:p>
        </w:tc>
        <w:tc>
          <w:tcPr>
            <w:tcW w:w="432" w:type="dxa"/>
          </w:tcPr>
          <w:p w14:paraId="71F85377" w14:textId="77777777" w:rsidR="00E246BB" w:rsidRDefault="00E246BB" w:rsidP="003B3061">
            <w:pPr>
              <w:rPr>
                <w:del w:id="1205" w:author="David Gravett" w:date="2019-12-01T10:21:00Z"/>
                <w:rFonts w:ascii="Times New Roman" w:hAnsi="Times New Roman" w:cs="Times New Roman"/>
                <w:sz w:val="24"/>
                <w:szCs w:val="24"/>
              </w:rPr>
            </w:pPr>
            <w:del w:id="1206" w:author="David Gravett" w:date="2019-12-01T10:21:00Z">
              <w:r>
                <w:rPr>
                  <w:rFonts w:ascii="Times New Roman" w:hAnsi="Times New Roman" w:cs="Times New Roman"/>
                  <w:sz w:val="24"/>
                  <w:szCs w:val="24"/>
                </w:rPr>
                <w:delText>0</w:delText>
              </w:r>
            </w:del>
          </w:p>
        </w:tc>
      </w:tr>
      <w:tr w:rsidR="00E246BB" w14:paraId="7FEAD087" w14:textId="77777777" w:rsidTr="003B3061">
        <w:trPr>
          <w:trHeight w:val="432"/>
          <w:del w:id="1207" w:author="David Gravett" w:date="2019-12-01T10:21:00Z"/>
        </w:trPr>
        <w:tc>
          <w:tcPr>
            <w:tcW w:w="432" w:type="dxa"/>
          </w:tcPr>
          <w:p w14:paraId="472C2046" w14:textId="77777777" w:rsidR="00E246BB" w:rsidRDefault="00E246BB" w:rsidP="003B3061">
            <w:pPr>
              <w:rPr>
                <w:del w:id="1208" w:author="David Gravett" w:date="2019-12-01T10:21:00Z"/>
                <w:rFonts w:ascii="Times New Roman" w:hAnsi="Times New Roman" w:cs="Times New Roman"/>
                <w:sz w:val="24"/>
                <w:szCs w:val="24"/>
              </w:rPr>
            </w:pPr>
            <w:del w:id="1209" w:author="David Gravett" w:date="2019-12-01T10:21:00Z">
              <w:r>
                <w:rPr>
                  <w:rFonts w:ascii="Times New Roman" w:hAnsi="Times New Roman" w:cs="Times New Roman"/>
                  <w:sz w:val="24"/>
                  <w:szCs w:val="24"/>
                </w:rPr>
                <w:delText>1</w:delText>
              </w:r>
            </w:del>
          </w:p>
        </w:tc>
        <w:tc>
          <w:tcPr>
            <w:tcW w:w="432" w:type="dxa"/>
          </w:tcPr>
          <w:p w14:paraId="02DF08E2" w14:textId="77777777" w:rsidR="00E246BB" w:rsidRDefault="00E246BB" w:rsidP="003B3061">
            <w:pPr>
              <w:rPr>
                <w:del w:id="1210" w:author="David Gravett" w:date="2019-12-01T10:21:00Z"/>
                <w:rFonts w:ascii="Times New Roman" w:hAnsi="Times New Roman" w:cs="Times New Roman"/>
                <w:sz w:val="24"/>
                <w:szCs w:val="24"/>
              </w:rPr>
            </w:pPr>
            <w:del w:id="1211" w:author="David Gravett" w:date="2019-12-01T10:21:00Z">
              <w:r>
                <w:rPr>
                  <w:rFonts w:ascii="Times New Roman" w:hAnsi="Times New Roman" w:cs="Times New Roman"/>
                  <w:sz w:val="24"/>
                  <w:szCs w:val="24"/>
                </w:rPr>
                <w:delText>-1</w:delText>
              </w:r>
            </w:del>
          </w:p>
        </w:tc>
        <w:tc>
          <w:tcPr>
            <w:tcW w:w="432" w:type="dxa"/>
          </w:tcPr>
          <w:p w14:paraId="41646559" w14:textId="21D913DE" w:rsidR="00E246BB" w:rsidRDefault="00E246BB" w:rsidP="003B3061">
            <w:pPr>
              <w:rPr>
                <w:del w:id="1212" w:author="David Gravett" w:date="2019-12-01T10:21:00Z"/>
                <w:rFonts w:ascii="Times New Roman" w:hAnsi="Times New Roman" w:cs="Times New Roman"/>
                <w:sz w:val="24"/>
                <w:szCs w:val="24"/>
              </w:rPr>
            </w:pPr>
            <w:del w:id="1213" w:author="David Gravett" w:date="2019-12-01T10:21:00Z">
              <w:r>
                <w:rPr>
                  <w:rFonts w:ascii="Times New Roman" w:hAnsi="Times New Roman" w:cs="Times New Roman"/>
                  <w:sz w:val="24"/>
                  <w:szCs w:val="24"/>
                </w:rPr>
                <w:delText>-1</w:delText>
              </w:r>
            </w:del>
          </w:p>
        </w:tc>
        <w:tc>
          <w:tcPr>
            <w:tcW w:w="432" w:type="dxa"/>
          </w:tcPr>
          <w:p w14:paraId="4390D75C" w14:textId="77777777" w:rsidR="00E246BB" w:rsidRDefault="00E246BB" w:rsidP="003B3061">
            <w:pPr>
              <w:rPr>
                <w:del w:id="1214" w:author="David Gravett" w:date="2019-12-01T10:21:00Z"/>
                <w:rFonts w:ascii="Times New Roman" w:hAnsi="Times New Roman" w:cs="Times New Roman"/>
                <w:sz w:val="24"/>
                <w:szCs w:val="24"/>
              </w:rPr>
            </w:pPr>
            <w:del w:id="1215" w:author="David Gravett" w:date="2019-12-01T10:21:00Z">
              <w:r>
                <w:rPr>
                  <w:rFonts w:ascii="Times New Roman" w:hAnsi="Times New Roman" w:cs="Times New Roman"/>
                  <w:sz w:val="24"/>
                  <w:szCs w:val="24"/>
                </w:rPr>
                <w:delText>0</w:delText>
              </w:r>
            </w:del>
          </w:p>
        </w:tc>
        <w:tc>
          <w:tcPr>
            <w:tcW w:w="432" w:type="dxa"/>
          </w:tcPr>
          <w:p w14:paraId="26A2AE9A" w14:textId="77777777" w:rsidR="00E246BB" w:rsidRDefault="00E246BB" w:rsidP="003B3061">
            <w:pPr>
              <w:rPr>
                <w:del w:id="1216" w:author="David Gravett" w:date="2019-12-01T10:21:00Z"/>
                <w:rFonts w:ascii="Times New Roman" w:hAnsi="Times New Roman" w:cs="Times New Roman"/>
                <w:sz w:val="24"/>
                <w:szCs w:val="24"/>
              </w:rPr>
            </w:pPr>
            <w:del w:id="1217" w:author="David Gravett" w:date="2019-12-01T10:21:00Z">
              <w:r>
                <w:rPr>
                  <w:rFonts w:ascii="Times New Roman" w:hAnsi="Times New Roman" w:cs="Times New Roman"/>
                  <w:sz w:val="24"/>
                  <w:szCs w:val="24"/>
                </w:rPr>
                <w:delText>0</w:delText>
              </w:r>
            </w:del>
          </w:p>
        </w:tc>
        <w:tc>
          <w:tcPr>
            <w:tcW w:w="432" w:type="dxa"/>
          </w:tcPr>
          <w:p w14:paraId="4A111D0A" w14:textId="77777777" w:rsidR="00E246BB" w:rsidRDefault="00E246BB" w:rsidP="003B3061">
            <w:pPr>
              <w:rPr>
                <w:del w:id="1218" w:author="David Gravett" w:date="2019-12-01T10:21:00Z"/>
                <w:rFonts w:ascii="Times New Roman" w:hAnsi="Times New Roman" w:cs="Times New Roman"/>
                <w:sz w:val="24"/>
                <w:szCs w:val="24"/>
              </w:rPr>
            </w:pPr>
            <w:del w:id="1219" w:author="David Gravett" w:date="2019-12-01T10:21:00Z">
              <w:r>
                <w:rPr>
                  <w:rFonts w:ascii="Times New Roman" w:hAnsi="Times New Roman" w:cs="Times New Roman"/>
                  <w:sz w:val="24"/>
                  <w:szCs w:val="24"/>
                </w:rPr>
                <w:delText>0</w:delText>
              </w:r>
            </w:del>
          </w:p>
        </w:tc>
        <w:tc>
          <w:tcPr>
            <w:tcW w:w="432" w:type="dxa"/>
          </w:tcPr>
          <w:p w14:paraId="0D93F356" w14:textId="77777777" w:rsidR="00E246BB" w:rsidRDefault="00E246BB" w:rsidP="003B3061">
            <w:pPr>
              <w:rPr>
                <w:del w:id="1220" w:author="David Gravett" w:date="2019-12-01T10:21:00Z"/>
                <w:rFonts w:ascii="Times New Roman" w:hAnsi="Times New Roman" w:cs="Times New Roman"/>
                <w:sz w:val="24"/>
                <w:szCs w:val="24"/>
              </w:rPr>
            </w:pPr>
            <w:del w:id="1221" w:author="David Gravett" w:date="2019-12-01T10:21:00Z">
              <w:r>
                <w:rPr>
                  <w:rFonts w:ascii="Times New Roman" w:hAnsi="Times New Roman" w:cs="Times New Roman"/>
                  <w:sz w:val="24"/>
                  <w:szCs w:val="24"/>
                </w:rPr>
                <w:delText>0</w:delText>
              </w:r>
            </w:del>
          </w:p>
        </w:tc>
      </w:tr>
      <w:tr w:rsidR="00E246BB" w14:paraId="6E15DC58" w14:textId="77777777" w:rsidTr="003B3061">
        <w:trPr>
          <w:trHeight w:val="432"/>
          <w:del w:id="1222" w:author="David Gravett" w:date="2019-12-01T10:21:00Z"/>
        </w:trPr>
        <w:tc>
          <w:tcPr>
            <w:tcW w:w="432" w:type="dxa"/>
          </w:tcPr>
          <w:p w14:paraId="6E4EC446" w14:textId="77777777" w:rsidR="00E246BB" w:rsidRDefault="00E246BB" w:rsidP="003B3061">
            <w:pPr>
              <w:rPr>
                <w:del w:id="1223" w:author="David Gravett" w:date="2019-12-01T10:21:00Z"/>
                <w:rFonts w:ascii="Times New Roman" w:hAnsi="Times New Roman" w:cs="Times New Roman"/>
                <w:sz w:val="24"/>
                <w:szCs w:val="24"/>
              </w:rPr>
            </w:pPr>
            <w:del w:id="1224" w:author="David Gravett" w:date="2019-12-01T10:21:00Z">
              <w:r>
                <w:rPr>
                  <w:rFonts w:ascii="Times New Roman" w:hAnsi="Times New Roman" w:cs="Times New Roman"/>
                  <w:sz w:val="24"/>
                  <w:szCs w:val="24"/>
                </w:rPr>
                <w:delText>-1</w:delText>
              </w:r>
            </w:del>
          </w:p>
        </w:tc>
        <w:tc>
          <w:tcPr>
            <w:tcW w:w="432" w:type="dxa"/>
          </w:tcPr>
          <w:p w14:paraId="5ECCADBC" w14:textId="77777777" w:rsidR="00E246BB" w:rsidRDefault="00E246BB" w:rsidP="003B3061">
            <w:pPr>
              <w:rPr>
                <w:del w:id="1225" w:author="David Gravett" w:date="2019-12-01T10:21:00Z"/>
                <w:rFonts w:ascii="Times New Roman" w:hAnsi="Times New Roman" w:cs="Times New Roman"/>
                <w:sz w:val="24"/>
                <w:szCs w:val="24"/>
              </w:rPr>
            </w:pPr>
            <w:del w:id="1226" w:author="David Gravett" w:date="2019-12-01T10:21:00Z">
              <w:r>
                <w:rPr>
                  <w:rFonts w:ascii="Times New Roman" w:hAnsi="Times New Roman" w:cs="Times New Roman"/>
                  <w:sz w:val="24"/>
                  <w:szCs w:val="24"/>
                </w:rPr>
                <w:delText>1</w:delText>
              </w:r>
            </w:del>
          </w:p>
        </w:tc>
        <w:tc>
          <w:tcPr>
            <w:tcW w:w="432" w:type="dxa"/>
          </w:tcPr>
          <w:p w14:paraId="6D31EC52" w14:textId="2F33DB9F" w:rsidR="00E246BB" w:rsidRDefault="00E246BB" w:rsidP="003B3061">
            <w:pPr>
              <w:rPr>
                <w:del w:id="1227" w:author="David Gravett" w:date="2019-12-01T10:21:00Z"/>
                <w:rFonts w:ascii="Times New Roman" w:hAnsi="Times New Roman" w:cs="Times New Roman"/>
                <w:sz w:val="24"/>
                <w:szCs w:val="24"/>
              </w:rPr>
            </w:pPr>
            <w:del w:id="1228" w:author="David Gravett" w:date="2019-12-01T10:21:00Z">
              <w:r>
                <w:rPr>
                  <w:rFonts w:ascii="Times New Roman" w:hAnsi="Times New Roman" w:cs="Times New Roman"/>
                  <w:sz w:val="24"/>
                  <w:szCs w:val="24"/>
                </w:rPr>
                <w:delText>1</w:delText>
              </w:r>
            </w:del>
          </w:p>
        </w:tc>
        <w:tc>
          <w:tcPr>
            <w:tcW w:w="432" w:type="dxa"/>
          </w:tcPr>
          <w:p w14:paraId="2F43FCA0" w14:textId="77777777" w:rsidR="00E246BB" w:rsidRDefault="00E246BB" w:rsidP="003B3061">
            <w:pPr>
              <w:rPr>
                <w:del w:id="1229" w:author="David Gravett" w:date="2019-12-01T10:21:00Z"/>
                <w:rFonts w:ascii="Times New Roman" w:hAnsi="Times New Roman" w:cs="Times New Roman"/>
                <w:sz w:val="24"/>
                <w:szCs w:val="24"/>
              </w:rPr>
            </w:pPr>
            <w:del w:id="1230" w:author="David Gravett" w:date="2019-12-01T10:21:00Z">
              <w:r>
                <w:rPr>
                  <w:rFonts w:ascii="Times New Roman" w:hAnsi="Times New Roman" w:cs="Times New Roman"/>
                  <w:sz w:val="24"/>
                  <w:szCs w:val="24"/>
                </w:rPr>
                <w:delText>0</w:delText>
              </w:r>
            </w:del>
          </w:p>
        </w:tc>
        <w:tc>
          <w:tcPr>
            <w:tcW w:w="432" w:type="dxa"/>
          </w:tcPr>
          <w:p w14:paraId="5E3F6342" w14:textId="77777777" w:rsidR="00E246BB" w:rsidRDefault="00E246BB" w:rsidP="003B3061">
            <w:pPr>
              <w:rPr>
                <w:del w:id="1231" w:author="David Gravett" w:date="2019-12-01T10:21:00Z"/>
                <w:rFonts w:ascii="Times New Roman" w:hAnsi="Times New Roman" w:cs="Times New Roman"/>
                <w:sz w:val="24"/>
                <w:szCs w:val="24"/>
              </w:rPr>
            </w:pPr>
            <w:del w:id="1232" w:author="David Gravett" w:date="2019-12-01T10:21:00Z">
              <w:r>
                <w:rPr>
                  <w:rFonts w:ascii="Times New Roman" w:hAnsi="Times New Roman" w:cs="Times New Roman"/>
                  <w:sz w:val="24"/>
                  <w:szCs w:val="24"/>
                </w:rPr>
                <w:delText>0</w:delText>
              </w:r>
            </w:del>
          </w:p>
        </w:tc>
        <w:tc>
          <w:tcPr>
            <w:tcW w:w="432" w:type="dxa"/>
          </w:tcPr>
          <w:p w14:paraId="40CFD2B6" w14:textId="77777777" w:rsidR="00E246BB" w:rsidRDefault="00E246BB" w:rsidP="003B3061">
            <w:pPr>
              <w:rPr>
                <w:del w:id="1233" w:author="David Gravett" w:date="2019-12-01T10:21:00Z"/>
                <w:rFonts w:ascii="Times New Roman" w:hAnsi="Times New Roman" w:cs="Times New Roman"/>
                <w:sz w:val="24"/>
                <w:szCs w:val="24"/>
              </w:rPr>
            </w:pPr>
            <w:del w:id="1234" w:author="David Gravett" w:date="2019-12-01T10:21:00Z">
              <w:r>
                <w:rPr>
                  <w:rFonts w:ascii="Times New Roman" w:hAnsi="Times New Roman" w:cs="Times New Roman"/>
                  <w:sz w:val="24"/>
                  <w:szCs w:val="24"/>
                </w:rPr>
                <w:delText>0</w:delText>
              </w:r>
            </w:del>
          </w:p>
        </w:tc>
        <w:tc>
          <w:tcPr>
            <w:tcW w:w="432" w:type="dxa"/>
          </w:tcPr>
          <w:p w14:paraId="7FD373FE" w14:textId="77777777" w:rsidR="00E246BB" w:rsidRDefault="00E246BB" w:rsidP="003B3061">
            <w:pPr>
              <w:rPr>
                <w:del w:id="1235" w:author="David Gravett" w:date="2019-12-01T10:21:00Z"/>
                <w:rFonts w:ascii="Times New Roman" w:hAnsi="Times New Roman" w:cs="Times New Roman"/>
                <w:sz w:val="24"/>
                <w:szCs w:val="24"/>
              </w:rPr>
            </w:pPr>
            <w:del w:id="1236" w:author="David Gravett" w:date="2019-12-01T10:21:00Z">
              <w:r>
                <w:rPr>
                  <w:rFonts w:ascii="Times New Roman" w:hAnsi="Times New Roman" w:cs="Times New Roman"/>
                  <w:sz w:val="24"/>
                  <w:szCs w:val="24"/>
                </w:rPr>
                <w:delText>0</w:delText>
              </w:r>
            </w:del>
          </w:p>
        </w:tc>
      </w:tr>
      <w:tr w:rsidR="00E246BB" w14:paraId="751DC975" w14:textId="77777777" w:rsidTr="003B3061">
        <w:trPr>
          <w:trHeight w:val="432"/>
          <w:del w:id="1237" w:author="David Gravett" w:date="2019-12-01T10:21:00Z"/>
        </w:trPr>
        <w:tc>
          <w:tcPr>
            <w:tcW w:w="432" w:type="dxa"/>
          </w:tcPr>
          <w:p w14:paraId="57B30C96" w14:textId="678C772C" w:rsidR="00E246BB" w:rsidRDefault="00E246BB" w:rsidP="003B3061">
            <w:pPr>
              <w:rPr>
                <w:del w:id="1238" w:author="David Gravett" w:date="2019-12-01T10:21:00Z"/>
                <w:rFonts w:ascii="Times New Roman" w:hAnsi="Times New Roman" w:cs="Times New Roman"/>
                <w:sz w:val="24"/>
                <w:szCs w:val="24"/>
              </w:rPr>
            </w:pPr>
            <w:del w:id="1239" w:author="David Gravett" w:date="2019-12-01T10:21:00Z">
              <w:r>
                <w:rPr>
                  <w:rFonts w:ascii="Times New Roman" w:hAnsi="Times New Roman" w:cs="Times New Roman"/>
                  <w:sz w:val="24"/>
                  <w:szCs w:val="24"/>
                </w:rPr>
                <w:delText>1</w:delText>
              </w:r>
            </w:del>
          </w:p>
        </w:tc>
        <w:tc>
          <w:tcPr>
            <w:tcW w:w="432" w:type="dxa"/>
          </w:tcPr>
          <w:p w14:paraId="0AF6B0A2" w14:textId="66DBA144" w:rsidR="00E246BB" w:rsidRDefault="00E246BB" w:rsidP="003B3061">
            <w:pPr>
              <w:rPr>
                <w:del w:id="1240" w:author="David Gravett" w:date="2019-12-01T10:21:00Z"/>
                <w:rFonts w:ascii="Times New Roman" w:hAnsi="Times New Roman" w:cs="Times New Roman"/>
                <w:sz w:val="24"/>
                <w:szCs w:val="24"/>
              </w:rPr>
            </w:pPr>
            <w:del w:id="1241" w:author="David Gravett" w:date="2019-12-01T10:21:00Z">
              <w:r>
                <w:rPr>
                  <w:rFonts w:ascii="Times New Roman" w:hAnsi="Times New Roman" w:cs="Times New Roman"/>
                  <w:sz w:val="24"/>
                  <w:szCs w:val="24"/>
                </w:rPr>
                <w:delText>-1</w:delText>
              </w:r>
            </w:del>
          </w:p>
        </w:tc>
        <w:tc>
          <w:tcPr>
            <w:tcW w:w="432" w:type="dxa"/>
          </w:tcPr>
          <w:p w14:paraId="34E2FE09" w14:textId="247F8928" w:rsidR="00E246BB" w:rsidRDefault="00E246BB" w:rsidP="003B3061">
            <w:pPr>
              <w:rPr>
                <w:del w:id="1242" w:author="David Gravett" w:date="2019-12-01T10:21:00Z"/>
                <w:rFonts w:ascii="Times New Roman" w:hAnsi="Times New Roman" w:cs="Times New Roman"/>
                <w:sz w:val="24"/>
                <w:szCs w:val="24"/>
              </w:rPr>
            </w:pPr>
            <w:del w:id="1243" w:author="David Gravett" w:date="2019-12-01T10:21:00Z">
              <w:r>
                <w:rPr>
                  <w:rFonts w:ascii="Times New Roman" w:hAnsi="Times New Roman" w:cs="Times New Roman"/>
                  <w:sz w:val="24"/>
                  <w:szCs w:val="24"/>
                </w:rPr>
                <w:delText>1</w:delText>
              </w:r>
            </w:del>
          </w:p>
        </w:tc>
        <w:tc>
          <w:tcPr>
            <w:tcW w:w="432" w:type="dxa"/>
          </w:tcPr>
          <w:p w14:paraId="0338682E" w14:textId="77777777" w:rsidR="00E246BB" w:rsidRDefault="00E246BB" w:rsidP="003B3061">
            <w:pPr>
              <w:rPr>
                <w:del w:id="1244" w:author="David Gravett" w:date="2019-12-01T10:21:00Z"/>
                <w:rFonts w:ascii="Times New Roman" w:hAnsi="Times New Roman" w:cs="Times New Roman"/>
                <w:sz w:val="24"/>
                <w:szCs w:val="24"/>
              </w:rPr>
            </w:pPr>
            <w:del w:id="1245" w:author="David Gravett" w:date="2019-12-01T10:21:00Z">
              <w:r>
                <w:rPr>
                  <w:rFonts w:ascii="Times New Roman" w:hAnsi="Times New Roman" w:cs="Times New Roman"/>
                  <w:sz w:val="24"/>
                  <w:szCs w:val="24"/>
                </w:rPr>
                <w:delText>0</w:delText>
              </w:r>
            </w:del>
          </w:p>
        </w:tc>
        <w:tc>
          <w:tcPr>
            <w:tcW w:w="432" w:type="dxa"/>
          </w:tcPr>
          <w:p w14:paraId="26015613" w14:textId="77777777" w:rsidR="00E246BB" w:rsidRDefault="00E246BB" w:rsidP="003B3061">
            <w:pPr>
              <w:rPr>
                <w:del w:id="1246" w:author="David Gravett" w:date="2019-12-01T10:21:00Z"/>
                <w:rFonts w:ascii="Times New Roman" w:hAnsi="Times New Roman" w:cs="Times New Roman"/>
                <w:sz w:val="24"/>
                <w:szCs w:val="24"/>
              </w:rPr>
            </w:pPr>
            <w:del w:id="1247" w:author="David Gravett" w:date="2019-12-01T10:21:00Z">
              <w:r>
                <w:rPr>
                  <w:rFonts w:ascii="Times New Roman" w:hAnsi="Times New Roman" w:cs="Times New Roman"/>
                  <w:sz w:val="24"/>
                  <w:szCs w:val="24"/>
                </w:rPr>
                <w:delText>0</w:delText>
              </w:r>
            </w:del>
          </w:p>
        </w:tc>
        <w:tc>
          <w:tcPr>
            <w:tcW w:w="432" w:type="dxa"/>
          </w:tcPr>
          <w:p w14:paraId="1C4FD493" w14:textId="77777777" w:rsidR="00E246BB" w:rsidRDefault="00E246BB" w:rsidP="003B3061">
            <w:pPr>
              <w:rPr>
                <w:del w:id="1248" w:author="David Gravett" w:date="2019-12-01T10:21:00Z"/>
                <w:rFonts w:ascii="Times New Roman" w:hAnsi="Times New Roman" w:cs="Times New Roman"/>
                <w:sz w:val="24"/>
                <w:szCs w:val="24"/>
              </w:rPr>
            </w:pPr>
            <w:del w:id="1249" w:author="David Gravett" w:date="2019-12-01T10:21:00Z">
              <w:r>
                <w:rPr>
                  <w:rFonts w:ascii="Times New Roman" w:hAnsi="Times New Roman" w:cs="Times New Roman"/>
                  <w:sz w:val="24"/>
                  <w:szCs w:val="24"/>
                </w:rPr>
                <w:delText>0</w:delText>
              </w:r>
            </w:del>
          </w:p>
        </w:tc>
        <w:tc>
          <w:tcPr>
            <w:tcW w:w="432" w:type="dxa"/>
          </w:tcPr>
          <w:p w14:paraId="3D9AC253" w14:textId="77777777" w:rsidR="00E246BB" w:rsidRDefault="00E246BB" w:rsidP="003B3061">
            <w:pPr>
              <w:rPr>
                <w:del w:id="1250" w:author="David Gravett" w:date="2019-12-01T10:21:00Z"/>
                <w:rFonts w:ascii="Times New Roman" w:hAnsi="Times New Roman" w:cs="Times New Roman"/>
                <w:sz w:val="24"/>
                <w:szCs w:val="24"/>
              </w:rPr>
            </w:pPr>
            <w:del w:id="1251" w:author="David Gravett" w:date="2019-12-01T10:21:00Z">
              <w:r>
                <w:rPr>
                  <w:rFonts w:ascii="Times New Roman" w:hAnsi="Times New Roman" w:cs="Times New Roman"/>
                  <w:sz w:val="24"/>
                  <w:szCs w:val="24"/>
                </w:rPr>
                <w:delText>0</w:delText>
              </w:r>
            </w:del>
          </w:p>
        </w:tc>
      </w:tr>
      <w:tr w:rsidR="00E246BB" w14:paraId="0601B592" w14:textId="77777777" w:rsidTr="003B3061">
        <w:trPr>
          <w:trHeight w:val="432"/>
          <w:del w:id="1252" w:author="David Gravett" w:date="2019-12-01T10:21:00Z"/>
        </w:trPr>
        <w:tc>
          <w:tcPr>
            <w:tcW w:w="432" w:type="dxa"/>
          </w:tcPr>
          <w:p w14:paraId="12C68F82" w14:textId="77777777" w:rsidR="00E246BB" w:rsidRDefault="00E246BB" w:rsidP="003B3061">
            <w:pPr>
              <w:rPr>
                <w:del w:id="1253" w:author="David Gravett" w:date="2019-12-01T10:21:00Z"/>
                <w:rFonts w:ascii="Times New Roman" w:hAnsi="Times New Roman" w:cs="Times New Roman"/>
                <w:sz w:val="24"/>
                <w:szCs w:val="24"/>
              </w:rPr>
            </w:pPr>
            <w:del w:id="1254" w:author="David Gravett" w:date="2019-12-01T10:21:00Z">
              <w:r>
                <w:rPr>
                  <w:rFonts w:ascii="Times New Roman" w:hAnsi="Times New Roman" w:cs="Times New Roman"/>
                  <w:sz w:val="24"/>
                  <w:szCs w:val="24"/>
                </w:rPr>
                <w:delText>0</w:delText>
              </w:r>
            </w:del>
          </w:p>
        </w:tc>
        <w:tc>
          <w:tcPr>
            <w:tcW w:w="432" w:type="dxa"/>
          </w:tcPr>
          <w:p w14:paraId="667C2765" w14:textId="77777777" w:rsidR="00E246BB" w:rsidRDefault="00E246BB" w:rsidP="003B3061">
            <w:pPr>
              <w:rPr>
                <w:del w:id="1255" w:author="David Gravett" w:date="2019-12-01T10:21:00Z"/>
                <w:rFonts w:ascii="Times New Roman" w:hAnsi="Times New Roman" w:cs="Times New Roman"/>
                <w:sz w:val="24"/>
                <w:szCs w:val="24"/>
              </w:rPr>
            </w:pPr>
            <w:del w:id="1256" w:author="David Gravett" w:date="2019-12-01T10:21:00Z">
              <w:r>
                <w:rPr>
                  <w:rFonts w:ascii="Times New Roman" w:hAnsi="Times New Roman" w:cs="Times New Roman"/>
                  <w:sz w:val="24"/>
                  <w:szCs w:val="24"/>
                </w:rPr>
                <w:delText>0</w:delText>
              </w:r>
            </w:del>
          </w:p>
        </w:tc>
        <w:tc>
          <w:tcPr>
            <w:tcW w:w="432" w:type="dxa"/>
          </w:tcPr>
          <w:p w14:paraId="44003E3C" w14:textId="77777777" w:rsidR="00E246BB" w:rsidRDefault="00E246BB" w:rsidP="003B3061">
            <w:pPr>
              <w:rPr>
                <w:del w:id="1257" w:author="David Gravett" w:date="2019-12-01T10:21:00Z"/>
                <w:rFonts w:ascii="Times New Roman" w:hAnsi="Times New Roman" w:cs="Times New Roman"/>
                <w:sz w:val="24"/>
                <w:szCs w:val="24"/>
              </w:rPr>
            </w:pPr>
            <w:del w:id="1258" w:author="David Gravett" w:date="2019-12-01T10:21:00Z">
              <w:r>
                <w:rPr>
                  <w:rFonts w:ascii="Times New Roman" w:hAnsi="Times New Roman" w:cs="Times New Roman"/>
                  <w:sz w:val="24"/>
                  <w:szCs w:val="24"/>
                </w:rPr>
                <w:delText>0</w:delText>
              </w:r>
            </w:del>
          </w:p>
        </w:tc>
        <w:tc>
          <w:tcPr>
            <w:tcW w:w="432" w:type="dxa"/>
          </w:tcPr>
          <w:p w14:paraId="586056E4" w14:textId="77777777" w:rsidR="00E246BB" w:rsidRDefault="00E246BB" w:rsidP="003B3061">
            <w:pPr>
              <w:rPr>
                <w:del w:id="1259" w:author="David Gravett" w:date="2019-12-01T10:21:00Z"/>
                <w:rFonts w:ascii="Times New Roman" w:hAnsi="Times New Roman" w:cs="Times New Roman"/>
                <w:sz w:val="24"/>
                <w:szCs w:val="24"/>
              </w:rPr>
            </w:pPr>
            <w:del w:id="1260" w:author="David Gravett" w:date="2019-12-01T10:21:00Z">
              <w:r>
                <w:rPr>
                  <w:rFonts w:ascii="Times New Roman" w:hAnsi="Times New Roman" w:cs="Times New Roman"/>
                  <w:sz w:val="24"/>
                  <w:szCs w:val="24"/>
                </w:rPr>
                <w:delText>0</w:delText>
              </w:r>
            </w:del>
          </w:p>
        </w:tc>
        <w:tc>
          <w:tcPr>
            <w:tcW w:w="432" w:type="dxa"/>
          </w:tcPr>
          <w:p w14:paraId="02F25388" w14:textId="77777777" w:rsidR="00E246BB" w:rsidRDefault="00E246BB" w:rsidP="003B3061">
            <w:pPr>
              <w:rPr>
                <w:del w:id="1261" w:author="David Gravett" w:date="2019-12-01T10:21:00Z"/>
                <w:rFonts w:ascii="Times New Roman" w:hAnsi="Times New Roman" w:cs="Times New Roman"/>
                <w:sz w:val="24"/>
                <w:szCs w:val="24"/>
              </w:rPr>
            </w:pPr>
            <w:del w:id="1262" w:author="David Gravett" w:date="2019-12-01T10:21:00Z">
              <w:r>
                <w:rPr>
                  <w:rFonts w:ascii="Times New Roman" w:hAnsi="Times New Roman" w:cs="Times New Roman"/>
                  <w:sz w:val="24"/>
                  <w:szCs w:val="24"/>
                </w:rPr>
                <w:delText>0</w:delText>
              </w:r>
            </w:del>
          </w:p>
        </w:tc>
        <w:tc>
          <w:tcPr>
            <w:tcW w:w="432" w:type="dxa"/>
          </w:tcPr>
          <w:p w14:paraId="257B2EB2" w14:textId="77777777" w:rsidR="00E246BB" w:rsidRDefault="00E246BB" w:rsidP="003B3061">
            <w:pPr>
              <w:rPr>
                <w:del w:id="1263" w:author="David Gravett" w:date="2019-12-01T10:21:00Z"/>
                <w:rFonts w:ascii="Times New Roman" w:hAnsi="Times New Roman" w:cs="Times New Roman"/>
                <w:sz w:val="24"/>
                <w:szCs w:val="24"/>
              </w:rPr>
            </w:pPr>
            <w:del w:id="1264" w:author="David Gravett" w:date="2019-12-01T10:21:00Z">
              <w:r>
                <w:rPr>
                  <w:rFonts w:ascii="Times New Roman" w:hAnsi="Times New Roman" w:cs="Times New Roman"/>
                  <w:sz w:val="24"/>
                  <w:szCs w:val="24"/>
                </w:rPr>
                <w:delText>0</w:delText>
              </w:r>
            </w:del>
          </w:p>
        </w:tc>
        <w:tc>
          <w:tcPr>
            <w:tcW w:w="432" w:type="dxa"/>
          </w:tcPr>
          <w:p w14:paraId="01BB358B" w14:textId="77777777" w:rsidR="00E246BB" w:rsidRDefault="00E246BB" w:rsidP="003B3061">
            <w:pPr>
              <w:rPr>
                <w:del w:id="1265" w:author="David Gravett" w:date="2019-12-01T10:21:00Z"/>
                <w:rFonts w:ascii="Times New Roman" w:hAnsi="Times New Roman" w:cs="Times New Roman"/>
                <w:sz w:val="24"/>
                <w:szCs w:val="24"/>
              </w:rPr>
            </w:pPr>
            <w:del w:id="1266" w:author="David Gravett" w:date="2019-12-01T10:21:00Z">
              <w:r>
                <w:rPr>
                  <w:rFonts w:ascii="Times New Roman" w:hAnsi="Times New Roman" w:cs="Times New Roman"/>
                  <w:sz w:val="24"/>
                  <w:szCs w:val="24"/>
                </w:rPr>
                <w:delText>0</w:delText>
              </w:r>
            </w:del>
          </w:p>
        </w:tc>
      </w:tr>
    </w:tbl>
    <w:p w14:paraId="175EEA58" w14:textId="77777777" w:rsidR="005F2D99" w:rsidRDefault="005F2D99" w:rsidP="00F62130">
      <w:pPr>
        <w:spacing w:line="288" w:lineRule="auto"/>
        <w:rPr>
          <w:rFonts w:ascii="Times New Roman" w:hAnsi="Times New Roman" w:cs="Times New Roman"/>
          <w:sz w:val="24"/>
          <w:szCs w:val="24"/>
          <w:lang w:val="en-US"/>
        </w:rPr>
      </w:pPr>
    </w:p>
    <w:p w14:paraId="0EB9EB13" w14:textId="6A69281C" w:rsidR="00016618" w:rsidRDefault="00016618" w:rsidP="00F62130">
      <w:pPr>
        <w:spacing w:line="288" w:lineRule="auto"/>
        <w:rPr>
          <w:ins w:id="1267" w:author="David Gravett" w:date="2019-12-01T10:21:00Z"/>
          <w:rFonts w:ascii="Times New Roman" w:hAnsi="Times New Roman" w:cs="Times New Roman"/>
          <w:sz w:val="24"/>
          <w:szCs w:val="24"/>
          <w:lang w:val="en-US"/>
        </w:rPr>
      </w:pPr>
    </w:p>
    <w:p w14:paraId="6463CC88" w14:textId="77777777" w:rsidR="00016618" w:rsidRDefault="00016618" w:rsidP="00F62130">
      <w:pPr>
        <w:spacing w:line="288" w:lineRule="auto"/>
        <w:rPr>
          <w:ins w:id="1268" w:author="David Gravett" w:date="2019-12-01T10:21:00Z"/>
          <w:rFonts w:ascii="Times New Roman" w:hAnsi="Times New Roman" w:cs="Times New Roman"/>
          <w:sz w:val="24"/>
          <w:szCs w:val="24"/>
          <w:lang w:val="en-US"/>
        </w:rPr>
      </w:pPr>
    </w:p>
    <w:p w14:paraId="1B827F4D" w14:textId="77777777" w:rsidR="00016618" w:rsidRDefault="00016618" w:rsidP="00F62130">
      <w:pPr>
        <w:spacing w:line="288" w:lineRule="auto"/>
        <w:rPr>
          <w:ins w:id="1269" w:author="David Gravett" w:date="2019-12-01T10:21:00Z"/>
          <w:rFonts w:ascii="Times New Roman" w:hAnsi="Times New Roman" w:cs="Times New Roman"/>
          <w:sz w:val="24"/>
          <w:szCs w:val="24"/>
          <w:lang w:val="en-US"/>
        </w:rPr>
      </w:pPr>
    </w:p>
    <w:p w14:paraId="3D587747" w14:textId="77777777" w:rsidR="00016618" w:rsidRDefault="00016618" w:rsidP="00F62130">
      <w:pPr>
        <w:spacing w:line="288" w:lineRule="auto"/>
        <w:rPr>
          <w:ins w:id="1270" w:author="David Gravett" w:date="2019-12-01T10:21:00Z"/>
          <w:rFonts w:ascii="Times New Roman" w:hAnsi="Times New Roman" w:cs="Times New Roman"/>
          <w:sz w:val="24"/>
          <w:szCs w:val="24"/>
          <w:lang w:val="en-US"/>
        </w:rPr>
      </w:pPr>
    </w:p>
    <w:p w14:paraId="3371E62E" w14:textId="77777777" w:rsidR="00016618" w:rsidRDefault="00016618" w:rsidP="00F62130">
      <w:pPr>
        <w:spacing w:line="288" w:lineRule="auto"/>
        <w:rPr>
          <w:ins w:id="1271" w:author="David Gravett" w:date="2019-12-01T10:21:00Z"/>
          <w:rFonts w:ascii="Times New Roman" w:hAnsi="Times New Roman" w:cs="Times New Roman"/>
          <w:sz w:val="24"/>
          <w:szCs w:val="24"/>
          <w:lang w:val="en-US"/>
        </w:rPr>
      </w:pPr>
    </w:p>
    <w:p w14:paraId="714276FC" w14:textId="77777777" w:rsidR="00016618" w:rsidRDefault="00016618" w:rsidP="00F62130">
      <w:pPr>
        <w:spacing w:line="288" w:lineRule="auto"/>
        <w:rPr>
          <w:ins w:id="1272" w:author="David Gravett" w:date="2019-12-01T10:21:00Z"/>
          <w:rFonts w:ascii="Times New Roman" w:hAnsi="Times New Roman" w:cs="Times New Roman"/>
          <w:sz w:val="24"/>
          <w:szCs w:val="24"/>
          <w:lang w:val="en-US"/>
        </w:rPr>
      </w:pPr>
    </w:p>
    <w:p w14:paraId="09C2C393" w14:textId="77777777" w:rsidR="00016618" w:rsidRDefault="00016618" w:rsidP="00F62130">
      <w:pPr>
        <w:spacing w:line="288" w:lineRule="auto"/>
        <w:rPr>
          <w:ins w:id="1273" w:author="David Gravett" w:date="2019-12-01T10:21:00Z"/>
          <w:rFonts w:ascii="Times New Roman" w:hAnsi="Times New Roman" w:cs="Times New Roman"/>
          <w:sz w:val="24"/>
          <w:szCs w:val="24"/>
          <w:lang w:val="en-US"/>
        </w:rPr>
      </w:pPr>
    </w:p>
    <w:p w14:paraId="10D9C470" w14:textId="77777777" w:rsidR="00016618" w:rsidRDefault="00016618" w:rsidP="00F62130">
      <w:pPr>
        <w:spacing w:line="288" w:lineRule="auto"/>
        <w:rPr>
          <w:ins w:id="1274" w:author="David Gravett" w:date="2019-12-01T10:21:00Z"/>
          <w:rFonts w:ascii="Times New Roman" w:hAnsi="Times New Roman" w:cs="Times New Roman"/>
          <w:sz w:val="24"/>
          <w:szCs w:val="24"/>
          <w:lang w:val="en-US"/>
        </w:rPr>
      </w:pPr>
    </w:p>
    <w:p w14:paraId="74A9924C" w14:textId="77777777" w:rsidR="00016618" w:rsidRDefault="00016618" w:rsidP="00F62130">
      <w:pPr>
        <w:spacing w:line="288" w:lineRule="auto"/>
        <w:rPr>
          <w:ins w:id="1275" w:author="David Gravett" w:date="2019-12-01T10:21:00Z"/>
          <w:rFonts w:ascii="Times New Roman" w:hAnsi="Times New Roman" w:cs="Times New Roman"/>
          <w:sz w:val="24"/>
          <w:szCs w:val="24"/>
          <w:lang w:val="en-US"/>
        </w:rPr>
      </w:pPr>
    </w:p>
    <w:p w14:paraId="497C782D" w14:textId="77777777" w:rsidR="00016618" w:rsidRDefault="00016618" w:rsidP="00F62130">
      <w:pPr>
        <w:spacing w:line="288" w:lineRule="auto"/>
        <w:rPr>
          <w:ins w:id="1276" w:author="David Gravett" w:date="2019-12-01T10:21:00Z"/>
          <w:rFonts w:ascii="Times New Roman" w:hAnsi="Times New Roman" w:cs="Times New Roman"/>
          <w:sz w:val="24"/>
          <w:szCs w:val="24"/>
          <w:lang w:val="en-US"/>
        </w:rPr>
      </w:pPr>
    </w:p>
    <w:p w14:paraId="76C72D9E" w14:textId="522E06F9" w:rsidR="00016618" w:rsidRDefault="00016618" w:rsidP="00F62130">
      <w:pPr>
        <w:spacing w:line="288" w:lineRule="auto"/>
        <w:rPr>
          <w:ins w:id="1277" w:author="David Gravett" w:date="2019-12-01T10:21:00Z"/>
          <w:rFonts w:ascii="Times New Roman" w:hAnsi="Times New Roman" w:cs="Times New Roman"/>
          <w:sz w:val="24"/>
          <w:szCs w:val="24"/>
          <w:lang w:val="en-US"/>
        </w:rPr>
      </w:pPr>
      <w:ins w:id="1278"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34EFB107" w14:textId="2F50F27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p w14:paraId="28D74A1C" w14:textId="6642E0F9" w:rsidR="005F2D99" w:rsidRDefault="005F2D99" w:rsidP="00F62130">
      <w:pPr>
        <w:spacing w:line="288" w:lineRule="auto"/>
        <w:rPr>
          <w:del w:id="1279" w:author="David Gravett" w:date="2019-12-01T10:21:00Z"/>
          <w:rFonts w:ascii="Times New Roman" w:hAnsi="Times New Roman" w:cs="Times New Roman"/>
          <w:sz w:val="24"/>
          <w:szCs w:val="24"/>
          <w:lang w:val="en-US"/>
        </w:rPr>
      </w:pPr>
    </w:p>
    <w:p w14:paraId="2EBD9144" w14:textId="397AAB41" w:rsidR="005F2D99" w:rsidRDefault="005F2D99">
      <w:pPr>
        <w:jc w:val="both"/>
        <w:rPr>
          <w:moveFrom w:id="1280" w:author="David Gravett" w:date="2019-12-01T10:21:00Z"/>
          <w:rFonts w:ascii="Times New Roman" w:hAnsi="Times New Roman"/>
          <w:sz w:val="24"/>
          <w:rPrChange w:id="1281" w:author="David Gravett" w:date="2019-12-01T10:21:00Z">
            <w:rPr>
              <w:moveFrom w:id="1282" w:author="David Gravett" w:date="2019-12-01T10:21:00Z"/>
              <w:rFonts w:ascii="Times New Roman" w:hAnsi="Times New Roman" w:cs="Times New Roman"/>
              <w:sz w:val="24"/>
              <w:szCs w:val="24"/>
              <w:lang w:val="en-US"/>
            </w:rPr>
          </w:rPrChange>
        </w:rPr>
        <w:pPrChange w:id="1283" w:author="David Gravett" w:date="2019-12-01T10:21:00Z">
          <w:pPr>
            <w:spacing w:line="288" w:lineRule="auto"/>
          </w:pPr>
        </w:pPrChange>
      </w:pPr>
      <w:moveFromRangeStart w:id="1284" w:author="David Gravett" w:date="2019-12-01T10:21:00Z" w:name="move26088126"/>
    </w:p>
    <w:p w14:paraId="3208B661" w14:textId="134971F2" w:rsidR="005F2D99" w:rsidRDefault="005F2D99">
      <w:pPr>
        <w:jc w:val="both"/>
        <w:rPr>
          <w:moveFrom w:id="1285" w:author="David Gravett" w:date="2019-12-01T10:21:00Z"/>
          <w:rFonts w:ascii="Times New Roman" w:hAnsi="Times New Roman"/>
          <w:sz w:val="24"/>
          <w:rPrChange w:id="1286" w:author="David Gravett" w:date="2019-12-01T10:21:00Z">
            <w:rPr>
              <w:moveFrom w:id="1287" w:author="David Gravett" w:date="2019-12-01T10:21:00Z"/>
              <w:rFonts w:ascii="Times New Roman" w:hAnsi="Times New Roman" w:cs="Times New Roman"/>
              <w:sz w:val="24"/>
              <w:szCs w:val="24"/>
              <w:lang w:val="en-US"/>
            </w:rPr>
          </w:rPrChange>
        </w:rPr>
        <w:pPrChange w:id="1288" w:author="David Gravett" w:date="2019-12-01T10:21:00Z">
          <w:pPr>
            <w:spacing w:line="288" w:lineRule="auto"/>
          </w:pPr>
        </w:pPrChange>
      </w:pPr>
    </w:p>
    <w:p w14:paraId="03A50811" w14:textId="6D331BA9" w:rsidR="005F2D99" w:rsidRDefault="005F2D99">
      <w:pPr>
        <w:jc w:val="both"/>
        <w:rPr>
          <w:moveFrom w:id="1289" w:author="David Gravett" w:date="2019-12-01T10:21:00Z"/>
          <w:rFonts w:ascii="Times New Roman" w:hAnsi="Times New Roman"/>
          <w:sz w:val="24"/>
          <w:rPrChange w:id="1290" w:author="David Gravett" w:date="2019-12-01T10:21:00Z">
            <w:rPr>
              <w:moveFrom w:id="1291" w:author="David Gravett" w:date="2019-12-01T10:21:00Z"/>
              <w:rFonts w:ascii="Times New Roman" w:hAnsi="Times New Roman" w:cs="Times New Roman"/>
              <w:sz w:val="24"/>
              <w:szCs w:val="24"/>
              <w:lang w:val="en-US"/>
            </w:rPr>
          </w:rPrChange>
        </w:rPr>
        <w:pPrChange w:id="1292" w:author="David Gravett" w:date="2019-12-01T10:21:00Z">
          <w:pPr>
            <w:spacing w:line="288" w:lineRule="auto"/>
          </w:pPr>
        </w:pPrChange>
      </w:pPr>
    </w:p>
    <w:p w14:paraId="5CB91808" w14:textId="43DBCBA4" w:rsidR="005F2D99" w:rsidRDefault="005F2D99">
      <w:pPr>
        <w:jc w:val="both"/>
        <w:rPr>
          <w:moveFrom w:id="1293" w:author="David Gravett" w:date="2019-12-01T10:21:00Z"/>
          <w:rFonts w:ascii="Times New Roman" w:hAnsi="Times New Roman"/>
          <w:sz w:val="24"/>
          <w:rPrChange w:id="1294" w:author="David Gravett" w:date="2019-12-01T10:21:00Z">
            <w:rPr>
              <w:moveFrom w:id="1295" w:author="David Gravett" w:date="2019-12-01T10:21:00Z"/>
              <w:rFonts w:ascii="Times New Roman" w:hAnsi="Times New Roman" w:cs="Times New Roman"/>
              <w:sz w:val="24"/>
              <w:szCs w:val="24"/>
              <w:lang w:val="en-US"/>
            </w:rPr>
          </w:rPrChange>
        </w:rPr>
        <w:pPrChange w:id="1296" w:author="David Gravett" w:date="2019-12-01T10:21:00Z">
          <w:pPr>
            <w:spacing w:line="288" w:lineRule="auto"/>
          </w:pPr>
        </w:pPrChange>
      </w:pPr>
    </w:p>
    <w:p w14:paraId="62201929" w14:textId="047217C9" w:rsidR="005F2D99" w:rsidRDefault="005F2D99">
      <w:pPr>
        <w:jc w:val="both"/>
        <w:rPr>
          <w:moveFrom w:id="1297" w:author="David Gravett" w:date="2019-12-01T10:21:00Z"/>
          <w:rFonts w:ascii="Times New Roman" w:hAnsi="Times New Roman"/>
          <w:sz w:val="24"/>
          <w:rPrChange w:id="1298" w:author="David Gravett" w:date="2019-12-01T10:21:00Z">
            <w:rPr>
              <w:moveFrom w:id="1299" w:author="David Gravett" w:date="2019-12-01T10:21:00Z"/>
              <w:rFonts w:ascii="Times New Roman" w:hAnsi="Times New Roman" w:cs="Times New Roman"/>
              <w:sz w:val="24"/>
              <w:szCs w:val="24"/>
              <w:lang w:val="en-US"/>
            </w:rPr>
          </w:rPrChange>
        </w:rPr>
        <w:pPrChange w:id="1300" w:author="David Gravett" w:date="2019-12-01T10:21:00Z">
          <w:pPr>
            <w:spacing w:line="288" w:lineRule="auto"/>
          </w:pPr>
        </w:pPrChange>
      </w:pPr>
    </w:p>
    <w:p w14:paraId="28071DFD" w14:textId="58F07689" w:rsidR="005F2D99" w:rsidRDefault="005F2D99">
      <w:pPr>
        <w:jc w:val="both"/>
        <w:rPr>
          <w:moveFrom w:id="1301" w:author="David Gravett" w:date="2019-12-01T10:21:00Z"/>
          <w:rFonts w:ascii="Times New Roman" w:hAnsi="Times New Roman"/>
          <w:sz w:val="24"/>
          <w:rPrChange w:id="1302" w:author="David Gravett" w:date="2019-12-01T10:21:00Z">
            <w:rPr>
              <w:moveFrom w:id="1303" w:author="David Gravett" w:date="2019-12-01T10:21:00Z"/>
              <w:rFonts w:ascii="Times New Roman" w:hAnsi="Times New Roman" w:cs="Times New Roman"/>
              <w:sz w:val="24"/>
              <w:szCs w:val="24"/>
              <w:lang w:val="en-US"/>
            </w:rPr>
          </w:rPrChange>
        </w:rPr>
        <w:pPrChange w:id="1304" w:author="David Gravett" w:date="2019-12-01T10:21:00Z">
          <w:pPr>
            <w:spacing w:line="288" w:lineRule="auto"/>
          </w:pPr>
        </w:pPrChange>
      </w:pPr>
    </w:p>
    <w:p w14:paraId="1C0041A2" w14:textId="50E2B1DA" w:rsidR="005F2D99" w:rsidRPr="005F2D99" w:rsidRDefault="005F2D99" w:rsidP="00F62130">
      <w:pPr>
        <w:spacing w:line="288" w:lineRule="auto"/>
        <w:rPr>
          <w:del w:id="1305" w:author="David Gravett" w:date="2019-12-01T10:21:00Z"/>
          <w:rFonts w:asciiTheme="majorHAnsi" w:hAnsiTheme="majorHAnsi" w:cstheme="majorHAnsi"/>
          <w:color w:val="1F3864" w:themeColor="accent1" w:themeShade="80"/>
          <w:sz w:val="24"/>
          <w:szCs w:val="24"/>
          <w:lang w:val="en-US"/>
        </w:rPr>
      </w:pPr>
      <w:moveFrom w:id="1306" w:author="David Gravett" w:date="2019-12-01T10:21:00Z">
        <w:r>
          <w:rPr>
            <w:sz w:val="40"/>
            <w:rPrChange w:id="1307" w:author="David Gravett" w:date="2019-12-01T10:21:00Z">
              <w:rPr>
                <w:rFonts w:asciiTheme="majorHAnsi" w:hAnsiTheme="majorHAnsi" w:cstheme="majorHAnsi"/>
                <w:color w:val="1F3864" w:themeColor="accent1" w:themeShade="80"/>
                <w:sz w:val="40"/>
                <w:szCs w:val="40"/>
              </w:rPr>
            </w:rPrChange>
          </w:rPr>
          <w:t>Procedurally Generated Game Board</w:t>
        </w:r>
      </w:moveFrom>
      <w:moveFromRangeEnd w:id="1284"/>
    </w:p>
    <w:tbl>
      <w:tblPr>
        <w:tblStyle w:val="TableGrid"/>
        <w:tblW w:w="0" w:type="auto"/>
        <w:tblInd w:w="1405" w:type="dxa"/>
        <w:tblLook w:val="04A0" w:firstRow="1" w:lastRow="0" w:firstColumn="1" w:lastColumn="0" w:noHBand="0" w:noVBand="1"/>
        <w:tblPrChange w:id="1308"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309">
          <w:tblGrid>
            <w:gridCol w:w="432"/>
            <w:gridCol w:w="432"/>
            <w:gridCol w:w="432"/>
            <w:gridCol w:w="432"/>
            <w:gridCol w:w="432"/>
            <w:gridCol w:w="432"/>
            <w:gridCol w:w="432"/>
          </w:tblGrid>
        </w:tblGridChange>
      </w:tblGrid>
      <w:tr w:rsidR="00280D7C" w14:paraId="230D39F4" w14:textId="77777777" w:rsidTr="00BE50C5">
        <w:trPr>
          <w:trHeight w:val="869"/>
          <w:trPrChange w:id="1310" w:author="David Gravett" w:date="2019-12-01T10:21:00Z">
            <w:trPr>
              <w:trHeight w:val="432"/>
            </w:trPr>
          </w:trPrChange>
        </w:trPr>
        <w:tc>
          <w:tcPr>
            <w:tcW w:w="933" w:type="dxa"/>
            <w:tcPrChange w:id="1311" w:author="David Gravett" w:date="2019-12-01T10:21:00Z">
              <w:tcPr>
                <w:tcW w:w="432" w:type="dxa"/>
              </w:tcPr>
            </w:tcPrChange>
          </w:tcPr>
          <w:p w14:paraId="1241A501" w14:textId="77777777" w:rsidR="00280D7C" w:rsidRPr="00016618" w:rsidRDefault="00280D7C">
            <w:pPr>
              <w:jc w:val="center"/>
              <w:rPr>
                <w:rFonts w:ascii="Times New Roman" w:hAnsi="Times New Roman"/>
                <w:sz w:val="36"/>
                <w:rPrChange w:id="1312" w:author="David Gravett" w:date="2019-12-01T10:21:00Z">
                  <w:rPr>
                    <w:rFonts w:ascii="Times New Roman" w:hAnsi="Times New Roman" w:cs="Times New Roman"/>
                    <w:sz w:val="24"/>
                    <w:szCs w:val="24"/>
                  </w:rPr>
                </w:rPrChange>
              </w:rPr>
              <w:pPrChange w:id="1313" w:author="James Dwyer" w:date="2019-12-01T10:21:00Z">
                <w:pPr/>
              </w:pPrChange>
            </w:pPr>
            <w:r w:rsidRPr="00016618">
              <w:rPr>
                <w:rFonts w:ascii="Times New Roman" w:hAnsi="Times New Roman"/>
                <w:sz w:val="36"/>
                <w:rPrChange w:id="1314" w:author="David Gravett" w:date="2019-12-01T10:21:00Z">
                  <w:rPr>
                    <w:rFonts w:ascii="Times New Roman" w:hAnsi="Times New Roman" w:cs="Times New Roman"/>
                    <w:sz w:val="24"/>
                    <w:szCs w:val="24"/>
                  </w:rPr>
                </w:rPrChange>
              </w:rPr>
              <w:t>0</w:t>
            </w:r>
          </w:p>
        </w:tc>
        <w:tc>
          <w:tcPr>
            <w:tcW w:w="933" w:type="dxa"/>
            <w:tcPrChange w:id="1315" w:author="David Gravett" w:date="2019-12-01T10:21:00Z">
              <w:tcPr>
                <w:tcW w:w="432" w:type="dxa"/>
              </w:tcPr>
            </w:tcPrChange>
          </w:tcPr>
          <w:p w14:paraId="7B63D819" w14:textId="77777777" w:rsidR="00280D7C" w:rsidRPr="00016618" w:rsidRDefault="00280D7C">
            <w:pPr>
              <w:jc w:val="center"/>
              <w:rPr>
                <w:rFonts w:ascii="Times New Roman" w:hAnsi="Times New Roman"/>
                <w:sz w:val="36"/>
                <w:rPrChange w:id="1316" w:author="David Gravett" w:date="2019-12-01T10:21:00Z">
                  <w:rPr>
                    <w:rFonts w:ascii="Times New Roman" w:hAnsi="Times New Roman" w:cs="Times New Roman"/>
                    <w:sz w:val="24"/>
                    <w:szCs w:val="24"/>
                  </w:rPr>
                </w:rPrChange>
              </w:rPr>
              <w:pPrChange w:id="1317" w:author="James Dwyer" w:date="2019-12-01T10:21:00Z">
                <w:pPr/>
              </w:pPrChange>
            </w:pPr>
            <w:r w:rsidRPr="00016618">
              <w:rPr>
                <w:rFonts w:ascii="Times New Roman" w:hAnsi="Times New Roman"/>
                <w:sz w:val="36"/>
                <w:rPrChange w:id="1318" w:author="David Gravett" w:date="2019-12-01T10:21:00Z">
                  <w:rPr>
                    <w:rFonts w:ascii="Times New Roman" w:hAnsi="Times New Roman" w:cs="Times New Roman"/>
                    <w:sz w:val="24"/>
                    <w:szCs w:val="24"/>
                  </w:rPr>
                </w:rPrChange>
              </w:rPr>
              <w:t>0</w:t>
            </w:r>
          </w:p>
        </w:tc>
        <w:tc>
          <w:tcPr>
            <w:tcW w:w="933" w:type="dxa"/>
            <w:tcPrChange w:id="1319" w:author="David Gravett" w:date="2019-12-01T10:21:00Z">
              <w:tcPr>
                <w:tcW w:w="432" w:type="dxa"/>
              </w:tcPr>
            </w:tcPrChange>
          </w:tcPr>
          <w:p w14:paraId="406634E3" w14:textId="77777777" w:rsidR="00280D7C" w:rsidRPr="00016618" w:rsidRDefault="00280D7C">
            <w:pPr>
              <w:jc w:val="center"/>
              <w:rPr>
                <w:rFonts w:ascii="Times New Roman" w:hAnsi="Times New Roman"/>
                <w:sz w:val="36"/>
                <w:rPrChange w:id="1320" w:author="David Gravett" w:date="2019-12-01T10:21:00Z">
                  <w:rPr>
                    <w:rFonts w:ascii="Times New Roman" w:hAnsi="Times New Roman" w:cs="Times New Roman"/>
                    <w:sz w:val="24"/>
                    <w:szCs w:val="24"/>
                  </w:rPr>
                </w:rPrChange>
              </w:rPr>
              <w:pPrChange w:id="1321" w:author="James Dwyer" w:date="2019-12-01T10:21:00Z">
                <w:pPr/>
              </w:pPrChange>
            </w:pPr>
            <w:r w:rsidRPr="00016618">
              <w:rPr>
                <w:rFonts w:ascii="Times New Roman" w:hAnsi="Times New Roman"/>
                <w:sz w:val="36"/>
                <w:rPrChange w:id="1322" w:author="David Gravett" w:date="2019-12-01T10:21:00Z">
                  <w:rPr>
                    <w:rFonts w:ascii="Times New Roman" w:hAnsi="Times New Roman" w:cs="Times New Roman"/>
                    <w:sz w:val="24"/>
                    <w:szCs w:val="24"/>
                  </w:rPr>
                </w:rPrChange>
              </w:rPr>
              <w:t>0</w:t>
            </w:r>
          </w:p>
        </w:tc>
        <w:tc>
          <w:tcPr>
            <w:tcW w:w="933" w:type="dxa"/>
            <w:tcPrChange w:id="1323" w:author="David Gravett" w:date="2019-12-01T10:21:00Z">
              <w:tcPr>
                <w:tcW w:w="432" w:type="dxa"/>
              </w:tcPr>
            </w:tcPrChange>
          </w:tcPr>
          <w:p w14:paraId="2C07C168" w14:textId="77777777" w:rsidR="00280D7C" w:rsidRPr="00016618" w:rsidRDefault="00280D7C">
            <w:pPr>
              <w:jc w:val="center"/>
              <w:rPr>
                <w:rFonts w:ascii="Times New Roman" w:hAnsi="Times New Roman"/>
                <w:sz w:val="36"/>
                <w:rPrChange w:id="1324" w:author="David Gravett" w:date="2019-12-01T10:21:00Z">
                  <w:rPr>
                    <w:rFonts w:ascii="Times New Roman" w:hAnsi="Times New Roman" w:cs="Times New Roman"/>
                    <w:sz w:val="24"/>
                    <w:szCs w:val="24"/>
                  </w:rPr>
                </w:rPrChange>
              </w:rPr>
              <w:pPrChange w:id="1325" w:author="James Dwyer" w:date="2019-12-01T10:21:00Z">
                <w:pPr/>
              </w:pPrChange>
            </w:pPr>
            <w:r w:rsidRPr="00016618">
              <w:rPr>
                <w:rFonts w:ascii="Times New Roman" w:hAnsi="Times New Roman"/>
                <w:sz w:val="36"/>
                <w:rPrChange w:id="1326" w:author="David Gravett" w:date="2019-12-01T10:21:00Z">
                  <w:rPr>
                    <w:rFonts w:ascii="Times New Roman" w:hAnsi="Times New Roman" w:cs="Times New Roman"/>
                    <w:sz w:val="24"/>
                    <w:szCs w:val="24"/>
                  </w:rPr>
                </w:rPrChange>
              </w:rPr>
              <w:t>0</w:t>
            </w:r>
          </w:p>
        </w:tc>
        <w:tc>
          <w:tcPr>
            <w:tcW w:w="933" w:type="dxa"/>
            <w:tcPrChange w:id="1327" w:author="David Gravett" w:date="2019-12-01T10:21:00Z">
              <w:tcPr>
                <w:tcW w:w="432" w:type="dxa"/>
              </w:tcPr>
            </w:tcPrChange>
          </w:tcPr>
          <w:p w14:paraId="40937D8F" w14:textId="77777777" w:rsidR="00280D7C" w:rsidRPr="00016618" w:rsidRDefault="00280D7C">
            <w:pPr>
              <w:jc w:val="center"/>
              <w:rPr>
                <w:rFonts w:ascii="Times New Roman" w:hAnsi="Times New Roman"/>
                <w:sz w:val="36"/>
                <w:rPrChange w:id="1328" w:author="David Gravett" w:date="2019-12-01T10:21:00Z">
                  <w:rPr>
                    <w:rFonts w:ascii="Times New Roman" w:hAnsi="Times New Roman" w:cs="Times New Roman"/>
                    <w:sz w:val="24"/>
                    <w:szCs w:val="24"/>
                  </w:rPr>
                </w:rPrChange>
              </w:rPr>
              <w:pPrChange w:id="1329" w:author="James Dwyer" w:date="2019-12-01T10:21:00Z">
                <w:pPr/>
              </w:pPrChange>
            </w:pPr>
            <w:r w:rsidRPr="00016618">
              <w:rPr>
                <w:rFonts w:ascii="Times New Roman" w:hAnsi="Times New Roman"/>
                <w:sz w:val="36"/>
                <w:rPrChange w:id="1330" w:author="David Gravett" w:date="2019-12-01T10:21:00Z">
                  <w:rPr>
                    <w:rFonts w:ascii="Times New Roman" w:hAnsi="Times New Roman" w:cs="Times New Roman"/>
                    <w:sz w:val="24"/>
                    <w:szCs w:val="24"/>
                  </w:rPr>
                </w:rPrChange>
              </w:rPr>
              <w:t>0</w:t>
            </w:r>
          </w:p>
        </w:tc>
        <w:tc>
          <w:tcPr>
            <w:tcW w:w="933" w:type="dxa"/>
            <w:tcPrChange w:id="1331" w:author="David Gravett" w:date="2019-12-01T10:21:00Z">
              <w:tcPr>
                <w:tcW w:w="432" w:type="dxa"/>
              </w:tcPr>
            </w:tcPrChange>
          </w:tcPr>
          <w:p w14:paraId="7544BB6D" w14:textId="77777777" w:rsidR="00280D7C" w:rsidRPr="00016618" w:rsidRDefault="00280D7C">
            <w:pPr>
              <w:jc w:val="center"/>
              <w:rPr>
                <w:rFonts w:ascii="Times New Roman" w:hAnsi="Times New Roman"/>
                <w:sz w:val="36"/>
                <w:rPrChange w:id="1332" w:author="David Gravett" w:date="2019-12-01T10:21:00Z">
                  <w:rPr>
                    <w:rFonts w:ascii="Times New Roman" w:hAnsi="Times New Roman" w:cs="Times New Roman"/>
                    <w:sz w:val="24"/>
                    <w:szCs w:val="24"/>
                  </w:rPr>
                </w:rPrChange>
              </w:rPr>
              <w:pPrChange w:id="1333" w:author="James Dwyer" w:date="2019-12-01T10:21:00Z">
                <w:pPr/>
              </w:pPrChange>
            </w:pPr>
            <w:r w:rsidRPr="00016618">
              <w:rPr>
                <w:rFonts w:ascii="Times New Roman" w:hAnsi="Times New Roman"/>
                <w:sz w:val="36"/>
                <w:rPrChange w:id="1334" w:author="David Gravett" w:date="2019-12-01T10:21:00Z">
                  <w:rPr>
                    <w:rFonts w:ascii="Times New Roman" w:hAnsi="Times New Roman" w:cs="Times New Roman"/>
                    <w:sz w:val="24"/>
                    <w:szCs w:val="24"/>
                  </w:rPr>
                </w:rPrChange>
              </w:rPr>
              <w:t>0</w:t>
            </w:r>
          </w:p>
        </w:tc>
        <w:tc>
          <w:tcPr>
            <w:tcW w:w="933" w:type="dxa"/>
            <w:tcPrChange w:id="1335" w:author="David Gravett" w:date="2019-12-01T10:21:00Z">
              <w:tcPr>
                <w:tcW w:w="432" w:type="dxa"/>
              </w:tcPr>
            </w:tcPrChange>
          </w:tcPr>
          <w:p w14:paraId="68D734B0" w14:textId="77777777" w:rsidR="00280D7C" w:rsidRPr="00016618" w:rsidRDefault="00280D7C">
            <w:pPr>
              <w:jc w:val="center"/>
              <w:rPr>
                <w:rFonts w:ascii="Times New Roman" w:hAnsi="Times New Roman"/>
                <w:sz w:val="36"/>
                <w:rPrChange w:id="1336" w:author="David Gravett" w:date="2019-12-01T10:21:00Z">
                  <w:rPr>
                    <w:rFonts w:ascii="Times New Roman" w:hAnsi="Times New Roman" w:cs="Times New Roman"/>
                    <w:sz w:val="24"/>
                    <w:szCs w:val="24"/>
                  </w:rPr>
                </w:rPrChange>
              </w:rPr>
              <w:pPrChange w:id="1337" w:author="James Dwyer" w:date="2019-12-01T10:21:00Z">
                <w:pPr/>
              </w:pPrChange>
            </w:pPr>
            <w:r w:rsidRPr="00016618">
              <w:rPr>
                <w:rFonts w:ascii="Times New Roman" w:hAnsi="Times New Roman"/>
                <w:sz w:val="36"/>
                <w:rPrChange w:id="1338" w:author="David Gravett" w:date="2019-12-01T10:21:00Z">
                  <w:rPr>
                    <w:rFonts w:ascii="Times New Roman" w:hAnsi="Times New Roman" w:cs="Times New Roman"/>
                    <w:sz w:val="24"/>
                    <w:szCs w:val="24"/>
                  </w:rPr>
                </w:rPrChange>
              </w:rPr>
              <w:t>0</w:t>
            </w:r>
          </w:p>
        </w:tc>
      </w:tr>
      <w:tr w:rsidR="00280D7C" w14:paraId="49573AC3" w14:textId="77777777" w:rsidTr="00BE50C5">
        <w:trPr>
          <w:trHeight w:val="869"/>
          <w:trPrChange w:id="1339" w:author="David Gravett" w:date="2019-12-01T10:21:00Z">
            <w:trPr>
              <w:trHeight w:val="432"/>
            </w:trPr>
          </w:trPrChange>
        </w:trPr>
        <w:tc>
          <w:tcPr>
            <w:tcW w:w="933" w:type="dxa"/>
            <w:tcPrChange w:id="1340" w:author="David Gravett" w:date="2019-12-01T10:21:00Z">
              <w:tcPr>
                <w:tcW w:w="432" w:type="dxa"/>
              </w:tcPr>
            </w:tcPrChange>
          </w:tcPr>
          <w:p w14:paraId="4D74FC56" w14:textId="19E47A99" w:rsidR="00280D7C" w:rsidRPr="00016618" w:rsidRDefault="00280D7C">
            <w:pPr>
              <w:jc w:val="center"/>
              <w:rPr>
                <w:rFonts w:ascii="Times New Roman" w:hAnsi="Times New Roman"/>
                <w:sz w:val="36"/>
                <w:rPrChange w:id="1341" w:author="David Gravett" w:date="2019-12-01T10:21:00Z">
                  <w:rPr>
                    <w:rFonts w:ascii="Times New Roman" w:hAnsi="Times New Roman" w:cs="Times New Roman"/>
                    <w:sz w:val="24"/>
                    <w:szCs w:val="24"/>
                  </w:rPr>
                </w:rPrChange>
              </w:rPr>
              <w:pPrChange w:id="1342" w:author="James Dwyer" w:date="2019-12-01T10:21:00Z">
                <w:pPr/>
              </w:pPrChange>
            </w:pPr>
            <w:r w:rsidRPr="00016618">
              <w:rPr>
                <w:rFonts w:ascii="Times New Roman" w:hAnsi="Times New Roman"/>
                <w:sz w:val="36"/>
                <w:rPrChange w:id="1343" w:author="David Gravett" w:date="2019-12-01T10:21:00Z">
                  <w:rPr>
                    <w:rFonts w:ascii="Times New Roman" w:hAnsi="Times New Roman" w:cs="Times New Roman"/>
                    <w:sz w:val="24"/>
                    <w:szCs w:val="24"/>
                  </w:rPr>
                </w:rPrChange>
              </w:rPr>
              <w:t>-1</w:t>
            </w:r>
          </w:p>
        </w:tc>
        <w:tc>
          <w:tcPr>
            <w:tcW w:w="933" w:type="dxa"/>
            <w:tcPrChange w:id="1344" w:author="David Gravett" w:date="2019-12-01T10:21:00Z">
              <w:tcPr>
                <w:tcW w:w="432" w:type="dxa"/>
              </w:tcPr>
            </w:tcPrChange>
          </w:tcPr>
          <w:p w14:paraId="1C016003" w14:textId="4A286EF0" w:rsidR="00280D7C" w:rsidRPr="00016618" w:rsidRDefault="00280D7C">
            <w:pPr>
              <w:jc w:val="center"/>
              <w:rPr>
                <w:rFonts w:ascii="Times New Roman" w:hAnsi="Times New Roman"/>
                <w:sz w:val="36"/>
                <w:rPrChange w:id="1345" w:author="David Gravett" w:date="2019-12-01T10:21:00Z">
                  <w:rPr>
                    <w:rFonts w:ascii="Times New Roman" w:hAnsi="Times New Roman" w:cs="Times New Roman"/>
                    <w:sz w:val="24"/>
                    <w:szCs w:val="24"/>
                  </w:rPr>
                </w:rPrChange>
              </w:rPr>
              <w:pPrChange w:id="1346" w:author="James Dwyer" w:date="2019-12-01T10:21:00Z">
                <w:pPr/>
              </w:pPrChange>
            </w:pPr>
            <w:r w:rsidRPr="00016618">
              <w:rPr>
                <w:rFonts w:ascii="Times New Roman" w:hAnsi="Times New Roman"/>
                <w:sz w:val="36"/>
                <w:rPrChange w:id="1347" w:author="David Gravett" w:date="2019-12-01T10:21:00Z">
                  <w:rPr>
                    <w:rFonts w:ascii="Times New Roman" w:hAnsi="Times New Roman" w:cs="Times New Roman"/>
                    <w:sz w:val="24"/>
                    <w:szCs w:val="24"/>
                  </w:rPr>
                </w:rPrChange>
              </w:rPr>
              <w:t>1</w:t>
            </w:r>
          </w:p>
        </w:tc>
        <w:tc>
          <w:tcPr>
            <w:tcW w:w="933" w:type="dxa"/>
            <w:tcPrChange w:id="1348" w:author="David Gravett" w:date="2019-12-01T10:21:00Z">
              <w:tcPr>
                <w:tcW w:w="432" w:type="dxa"/>
              </w:tcPr>
            </w:tcPrChange>
          </w:tcPr>
          <w:p w14:paraId="7BCD14B9" w14:textId="77777777" w:rsidR="00280D7C" w:rsidRPr="00016618" w:rsidRDefault="00280D7C">
            <w:pPr>
              <w:jc w:val="center"/>
              <w:rPr>
                <w:rFonts w:ascii="Times New Roman" w:hAnsi="Times New Roman"/>
                <w:sz w:val="36"/>
                <w:rPrChange w:id="1349" w:author="David Gravett" w:date="2019-12-01T10:21:00Z">
                  <w:rPr>
                    <w:rFonts w:ascii="Times New Roman" w:hAnsi="Times New Roman" w:cs="Times New Roman"/>
                    <w:sz w:val="24"/>
                    <w:szCs w:val="24"/>
                  </w:rPr>
                </w:rPrChange>
              </w:rPr>
              <w:pPrChange w:id="1350" w:author="James Dwyer" w:date="2019-12-01T10:21:00Z">
                <w:pPr/>
              </w:pPrChange>
            </w:pPr>
            <w:r w:rsidRPr="00016618">
              <w:rPr>
                <w:rFonts w:ascii="Times New Roman" w:hAnsi="Times New Roman"/>
                <w:sz w:val="36"/>
                <w:rPrChange w:id="1351" w:author="David Gravett" w:date="2019-12-01T10:21:00Z">
                  <w:rPr>
                    <w:rFonts w:ascii="Times New Roman" w:hAnsi="Times New Roman" w:cs="Times New Roman"/>
                    <w:sz w:val="24"/>
                    <w:szCs w:val="24"/>
                  </w:rPr>
                </w:rPrChange>
              </w:rPr>
              <w:t>0</w:t>
            </w:r>
          </w:p>
        </w:tc>
        <w:tc>
          <w:tcPr>
            <w:tcW w:w="933" w:type="dxa"/>
            <w:tcPrChange w:id="1352" w:author="David Gravett" w:date="2019-12-01T10:21:00Z">
              <w:tcPr>
                <w:tcW w:w="432" w:type="dxa"/>
              </w:tcPr>
            </w:tcPrChange>
          </w:tcPr>
          <w:p w14:paraId="05A101E9" w14:textId="77777777" w:rsidR="00280D7C" w:rsidRPr="00016618" w:rsidRDefault="00280D7C">
            <w:pPr>
              <w:jc w:val="center"/>
              <w:rPr>
                <w:rFonts w:ascii="Times New Roman" w:hAnsi="Times New Roman"/>
                <w:sz w:val="36"/>
                <w:rPrChange w:id="1353" w:author="David Gravett" w:date="2019-12-01T10:21:00Z">
                  <w:rPr>
                    <w:rFonts w:ascii="Times New Roman" w:hAnsi="Times New Roman" w:cs="Times New Roman"/>
                    <w:sz w:val="24"/>
                    <w:szCs w:val="24"/>
                  </w:rPr>
                </w:rPrChange>
              </w:rPr>
              <w:pPrChange w:id="1354" w:author="James Dwyer" w:date="2019-12-01T10:21:00Z">
                <w:pPr/>
              </w:pPrChange>
            </w:pPr>
            <w:r w:rsidRPr="00016618">
              <w:rPr>
                <w:rFonts w:ascii="Times New Roman" w:hAnsi="Times New Roman"/>
                <w:sz w:val="36"/>
                <w:rPrChange w:id="1355" w:author="David Gravett" w:date="2019-12-01T10:21:00Z">
                  <w:rPr>
                    <w:rFonts w:ascii="Times New Roman" w:hAnsi="Times New Roman" w:cs="Times New Roman"/>
                    <w:sz w:val="24"/>
                    <w:szCs w:val="24"/>
                  </w:rPr>
                </w:rPrChange>
              </w:rPr>
              <w:t>0</w:t>
            </w:r>
          </w:p>
        </w:tc>
        <w:tc>
          <w:tcPr>
            <w:tcW w:w="933" w:type="dxa"/>
            <w:tcPrChange w:id="1356" w:author="David Gravett" w:date="2019-12-01T10:21:00Z">
              <w:tcPr>
                <w:tcW w:w="432" w:type="dxa"/>
              </w:tcPr>
            </w:tcPrChange>
          </w:tcPr>
          <w:p w14:paraId="0CD2EF23" w14:textId="77777777" w:rsidR="00280D7C" w:rsidRPr="00016618" w:rsidRDefault="00280D7C">
            <w:pPr>
              <w:jc w:val="center"/>
              <w:rPr>
                <w:rFonts w:ascii="Times New Roman" w:hAnsi="Times New Roman"/>
                <w:sz w:val="36"/>
                <w:rPrChange w:id="1357" w:author="David Gravett" w:date="2019-12-01T10:21:00Z">
                  <w:rPr>
                    <w:rFonts w:ascii="Times New Roman" w:hAnsi="Times New Roman" w:cs="Times New Roman"/>
                    <w:sz w:val="24"/>
                    <w:szCs w:val="24"/>
                  </w:rPr>
                </w:rPrChange>
              </w:rPr>
              <w:pPrChange w:id="1358" w:author="James Dwyer" w:date="2019-12-01T10:21:00Z">
                <w:pPr/>
              </w:pPrChange>
            </w:pPr>
            <w:r w:rsidRPr="00016618">
              <w:rPr>
                <w:rFonts w:ascii="Times New Roman" w:hAnsi="Times New Roman"/>
                <w:sz w:val="36"/>
                <w:rPrChange w:id="1359" w:author="David Gravett" w:date="2019-12-01T10:21:00Z">
                  <w:rPr>
                    <w:rFonts w:ascii="Times New Roman" w:hAnsi="Times New Roman" w:cs="Times New Roman"/>
                    <w:sz w:val="24"/>
                    <w:szCs w:val="24"/>
                  </w:rPr>
                </w:rPrChange>
              </w:rPr>
              <w:t>0</w:t>
            </w:r>
          </w:p>
        </w:tc>
        <w:tc>
          <w:tcPr>
            <w:tcW w:w="933" w:type="dxa"/>
            <w:tcPrChange w:id="1360" w:author="David Gravett" w:date="2019-12-01T10:21:00Z">
              <w:tcPr>
                <w:tcW w:w="432" w:type="dxa"/>
              </w:tcPr>
            </w:tcPrChange>
          </w:tcPr>
          <w:p w14:paraId="132CBAA1" w14:textId="77777777" w:rsidR="00280D7C" w:rsidRPr="00016618" w:rsidRDefault="00280D7C">
            <w:pPr>
              <w:jc w:val="center"/>
              <w:rPr>
                <w:rFonts w:ascii="Times New Roman" w:hAnsi="Times New Roman"/>
                <w:sz w:val="36"/>
                <w:rPrChange w:id="1361" w:author="David Gravett" w:date="2019-12-01T10:21:00Z">
                  <w:rPr>
                    <w:rFonts w:ascii="Times New Roman" w:hAnsi="Times New Roman" w:cs="Times New Roman"/>
                    <w:sz w:val="24"/>
                    <w:szCs w:val="24"/>
                  </w:rPr>
                </w:rPrChange>
              </w:rPr>
              <w:pPrChange w:id="1362" w:author="James Dwyer" w:date="2019-12-01T10:21:00Z">
                <w:pPr/>
              </w:pPrChange>
            </w:pPr>
            <w:r w:rsidRPr="00016618">
              <w:rPr>
                <w:rFonts w:ascii="Times New Roman" w:hAnsi="Times New Roman"/>
                <w:sz w:val="36"/>
                <w:rPrChange w:id="1363" w:author="David Gravett" w:date="2019-12-01T10:21:00Z">
                  <w:rPr>
                    <w:rFonts w:ascii="Times New Roman" w:hAnsi="Times New Roman" w:cs="Times New Roman"/>
                    <w:sz w:val="24"/>
                    <w:szCs w:val="24"/>
                  </w:rPr>
                </w:rPrChange>
              </w:rPr>
              <w:t>0</w:t>
            </w:r>
          </w:p>
        </w:tc>
        <w:tc>
          <w:tcPr>
            <w:tcW w:w="933" w:type="dxa"/>
            <w:tcPrChange w:id="1364" w:author="David Gravett" w:date="2019-12-01T10:21:00Z">
              <w:tcPr>
                <w:tcW w:w="432" w:type="dxa"/>
              </w:tcPr>
            </w:tcPrChange>
          </w:tcPr>
          <w:p w14:paraId="36006CB5" w14:textId="77777777" w:rsidR="00280D7C" w:rsidRPr="00016618" w:rsidRDefault="00280D7C">
            <w:pPr>
              <w:jc w:val="center"/>
              <w:rPr>
                <w:rFonts w:ascii="Times New Roman" w:hAnsi="Times New Roman"/>
                <w:sz w:val="36"/>
                <w:rPrChange w:id="1365" w:author="David Gravett" w:date="2019-12-01T10:21:00Z">
                  <w:rPr>
                    <w:rFonts w:ascii="Times New Roman" w:hAnsi="Times New Roman" w:cs="Times New Roman"/>
                    <w:sz w:val="24"/>
                    <w:szCs w:val="24"/>
                  </w:rPr>
                </w:rPrChange>
              </w:rPr>
              <w:pPrChange w:id="1366" w:author="James Dwyer" w:date="2019-12-01T10:21:00Z">
                <w:pPr/>
              </w:pPrChange>
            </w:pPr>
            <w:r w:rsidRPr="00016618">
              <w:rPr>
                <w:rFonts w:ascii="Times New Roman" w:hAnsi="Times New Roman"/>
                <w:sz w:val="36"/>
                <w:rPrChange w:id="1367" w:author="David Gravett" w:date="2019-12-01T10:21:00Z">
                  <w:rPr>
                    <w:rFonts w:ascii="Times New Roman" w:hAnsi="Times New Roman" w:cs="Times New Roman"/>
                    <w:sz w:val="24"/>
                    <w:szCs w:val="24"/>
                  </w:rPr>
                </w:rPrChange>
              </w:rPr>
              <w:t>0</w:t>
            </w:r>
          </w:p>
        </w:tc>
      </w:tr>
      <w:tr w:rsidR="00280D7C" w14:paraId="449E8070" w14:textId="77777777" w:rsidTr="00BE50C5">
        <w:trPr>
          <w:trHeight w:val="869"/>
          <w:trPrChange w:id="1368" w:author="David Gravett" w:date="2019-12-01T10:21:00Z">
            <w:trPr>
              <w:trHeight w:val="432"/>
            </w:trPr>
          </w:trPrChange>
        </w:trPr>
        <w:tc>
          <w:tcPr>
            <w:tcW w:w="933" w:type="dxa"/>
            <w:tcPrChange w:id="1369" w:author="David Gravett" w:date="2019-12-01T10:21:00Z">
              <w:tcPr>
                <w:tcW w:w="432" w:type="dxa"/>
              </w:tcPr>
            </w:tcPrChange>
          </w:tcPr>
          <w:p w14:paraId="327630F8" w14:textId="77777777" w:rsidR="00280D7C" w:rsidRPr="00016618" w:rsidRDefault="00280D7C">
            <w:pPr>
              <w:jc w:val="center"/>
              <w:rPr>
                <w:rFonts w:ascii="Times New Roman" w:hAnsi="Times New Roman"/>
                <w:sz w:val="36"/>
                <w:rPrChange w:id="1370" w:author="David Gravett" w:date="2019-12-01T10:21:00Z">
                  <w:rPr>
                    <w:rFonts w:ascii="Times New Roman" w:hAnsi="Times New Roman" w:cs="Times New Roman"/>
                    <w:sz w:val="24"/>
                    <w:szCs w:val="24"/>
                  </w:rPr>
                </w:rPrChange>
              </w:rPr>
              <w:pPrChange w:id="1371" w:author="James Dwyer" w:date="2019-12-01T10:21:00Z">
                <w:pPr/>
              </w:pPrChange>
            </w:pPr>
            <w:r w:rsidRPr="00016618">
              <w:rPr>
                <w:rFonts w:ascii="Times New Roman" w:hAnsi="Times New Roman"/>
                <w:sz w:val="36"/>
                <w:rPrChange w:id="1372" w:author="David Gravett" w:date="2019-12-01T10:21:00Z">
                  <w:rPr>
                    <w:rFonts w:ascii="Times New Roman" w:hAnsi="Times New Roman" w:cs="Times New Roman"/>
                    <w:sz w:val="24"/>
                    <w:szCs w:val="24"/>
                  </w:rPr>
                </w:rPrChange>
              </w:rPr>
              <w:t>1</w:t>
            </w:r>
          </w:p>
        </w:tc>
        <w:tc>
          <w:tcPr>
            <w:tcW w:w="933" w:type="dxa"/>
            <w:tcPrChange w:id="1373" w:author="David Gravett" w:date="2019-12-01T10:21:00Z">
              <w:tcPr>
                <w:tcW w:w="432" w:type="dxa"/>
              </w:tcPr>
            </w:tcPrChange>
          </w:tcPr>
          <w:p w14:paraId="7B4163AC" w14:textId="77777777" w:rsidR="00280D7C" w:rsidRPr="00016618" w:rsidRDefault="00280D7C">
            <w:pPr>
              <w:jc w:val="center"/>
              <w:rPr>
                <w:rFonts w:ascii="Times New Roman" w:hAnsi="Times New Roman"/>
                <w:sz w:val="36"/>
                <w:rPrChange w:id="1374" w:author="David Gravett" w:date="2019-12-01T10:21:00Z">
                  <w:rPr>
                    <w:rFonts w:ascii="Times New Roman" w:hAnsi="Times New Roman" w:cs="Times New Roman"/>
                    <w:sz w:val="24"/>
                    <w:szCs w:val="24"/>
                  </w:rPr>
                </w:rPrChange>
              </w:rPr>
              <w:pPrChange w:id="1375" w:author="James Dwyer" w:date="2019-12-01T10:21:00Z">
                <w:pPr/>
              </w:pPrChange>
            </w:pPr>
            <w:r w:rsidRPr="00016618">
              <w:rPr>
                <w:rFonts w:ascii="Times New Roman" w:hAnsi="Times New Roman"/>
                <w:sz w:val="36"/>
                <w:rPrChange w:id="1376" w:author="David Gravett" w:date="2019-12-01T10:21:00Z">
                  <w:rPr>
                    <w:rFonts w:ascii="Times New Roman" w:hAnsi="Times New Roman" w:cs="Times New Roman"/>
                    <w:sz w:val="24"/>
                    <w:szCs w:val="24"/>
                  </w:rPr>
                </w:rPrChange>
              </w:rPr>
              <w:t>-1</w:t>
            </w:r>
          </w:p>
        </w:tc>
        <w:tc>
          <w:tcPr>
            <w:tcW w:w="933" w:type="dxa"/>
            <w:tcPrChange w:id="1377" w:author="David Gravett" w:date="2019-12-01T10:21:00Z">
              <w:tcPr>
                <w:tcW w:w="432" w:type="dxa"/>
              </w:tcPr>
            </w:tcPrChange>
          </w:tcPr>
          <w:p w14:paraId="1699A590" w14:textId="77777777" w:rsidR="00280D7C" w:rsidRPr="00016618" w:rsidRDefault="00280D7C">
            <w:pPr>
              <w:jc w:val="center"/>
              <w:rPr>
                <w:rFonts w:ascii="Times New Roman" w:hAnsi="Times New Roman"/>
                <w:sz w:val="36"/>
                <w:rPrChange w:id="1378" w:author="David Gravett" w:date="2019-12-01T10:21:00Z">
                  <w:rPr>
                    <w:rFonts w:ascii="Times New Roman" w:hAnsi="Times New Roman" w:cs="Times New Roman"/>
                    <w:sz w:val="24"/>
                    <w:szCs w:val="24"/>
                  </w:rPr>
                </w:rPrChange>
              </w:rPr>
              <w:pPrChange w:id="1379" w:author="James Dwyer" w:date="2019-12-01T10:21:00Z">
                <w:pPr/>
              </w:pPrChange>
            </w:pPr>
            <w:r w:rsidRPr="00016618">
              <w:rPr>
                <w:rFonts w:ascii="Times New Roman" w:hAnsi="Times New Roman"/>
                <w:sz w:val="36"/>
                <w:rPrChange w:id="1380" w:author="David Gravett" w:date="2019-12-01T10:21:00Z">
                  <w:rPr>
                    <w:rFonts w:ascii="Times New Roman" w:hAnsi="Times New Roman" w:cs="Times New Roman"/>
                    <w:sz w:val="24"/>
                    <w:szCs w:val="24"/>
                  </w:rPr>
                </w:rPrChange>
              </w:rPr>
              <w:t>0</w:t>
            </w:r>
          </w:p>
        </w:tc>
        <w:tc>
          <w:tcPr>
            <w:tcW w:w="933" w:type="dxa"/>
            <w:tcPrChange w:id="1381" w:author="David Gravett" w:date="2019-12-01T10:21:00Z">
              <w:tcPr>
                <w:tcW w:w="432" w:type="dxa"/>
              </w:tcPr>
            </w:tcPrChange>
          </w:tcPr>
          <w:p w14:paraId="1F714454" w14:textId="77777777" w:rsidR="00280D7C" w:rsidRPr="00016618" w:rsidRDefault="00280D7C">
            <w:pPr>
              <w:jc w:val="center"/>
              <w:rPr>
                <w:rFonts w:ascii="Times New Roman" w:hAnsi="Times New Roman"/>
                <w:sz w:val="36"/>
                <w:rPrChange w:id="1382" w:author="David Gravett" w:date="2019-12-01T10:21:00Z">
                  <w:rPr>
                    <w:rFonts w:ascii="Times New Roman" w:hAnsi="Times New Roman" w:cs="Times New Roman"/>
                    <w:sz w:val="24"/>
                    <w:szCs w:val="24"/>
                  </w:rPr>
                </w:rPrChange>
              </w:rPr>
              <w:pPrChange w:id="1383" w:author="James Dwyer" w:date="2019-12-01T10:21:00Z">
                <w:pPr/>
              </w:pPrChange>
            </w:pPr>
            <w:r w:rsidRPr="00016618">
              <w:rPr>
                <w:rFonts w:ascii="Times New Roman" w:hAnsi="Times New Roman"/>
                <w:sz w:val="36"/>
                <w:rPrChange w:id="1384" w:author="David Gravett" w:date="2019-12-01T10:21:00Z">
                  <w:rPr>
                    <w:rFonts w:ascii="Times New Roman" w:hAnsi="Times New Roman" w:cs="Times New Roman"/>
                    <w:sz w:val="24"/>
                    <w:szCs w:val="24"/>
                  </w:rPr>
                </w:rPrChange>
              </w:rPr>
              <w:t>0</w:t>
            </w:r>
          </w:p>
        </w:tc>
        <w:tc>
          <w:tcPr>
            <w:tcW w:w="933" w:type="dxa"/>
            <w:tcPrChange w:id="1385" w:author="David Gravett" w:date="2019-12-01T10:21:00Z">
              <w:tcPr>
                <w:tcW w:w="432" w:type="dxa"/>
              </w:tcPr>
            </w:tcPrChange>
          </w:tcPr>
          <w:p w14:paraId="57571B23" w14:textId="77777777" w:rsidR="00280D7C" w:rsidRPr="00016618" w:rsidRDefault="00280D7C">
            <w:pPr>
              <w:jc w:val="center"/>
              <w:rPr>
                <w:rFonts w:ascii="Times New Roman" w:hAnsi="Times New Roman"/>
                <w:sz w:val="36"/>
                <w:rPrChange w:id="1386" w:author="David Gravett" w:date="2019-12-01T10:21:00Z">
                  <w:rPr>
                    <w:rFonts w:ascii="Times New Roman" w:hAnsi="Times New Roman" w:cs="Times New Roman"/>
                    <w:sz w:val="24"/>
                    <w:szCs w:val="24"/>
                  </w:rPr>
                </w:rPrChange>
              </w:rPr>
              <w:pPrChange w:id="1387" w:author="James Dwyer" w:date="2019-12-01T10:21:00Z">
                <w:pPr/>
              </w:pPrChange>
            </w:pPr>
            <w:r w:rsidRPr="00016618">
              <w:rPr>
                <w:rFonts w:ascii="Times New Roman" w:hAnsi="Times New Roman"/>
                <w:sz w:val="36"/>
                <w:rPrChange w:id="1388" w:author="David Gravett" w:date="2019-12-01T10:21:00Z">
                  <w:rPr>
                    <w:rFonts w:ascii="Times New Roman" w:hAnsi="Times New Roman" w:cs="Times New Roman"/>
                    <w:sz w:val="24"/>
                    <w:szCs w:val="24"/>
                  </w:rPr>
                </w:rPrChange>
              </w:rPr>
              <w:t>0</w:t>
            </w:r>
          </w:p>
        </w:tc>
        <w:tc>
          <w:tcPr>
            <w:tcW w:w="933" w:type="dxa"/>
            <w:tcPrChange w:id="1389" w:author="David Gravett" w:date="2019-12-01T10:21:00Z">
              <w:tcPr>
                <w:tcW w:w="432" w:type="dxa"/>
              </w:tcPr>
            </w:tcPrChange>
          </w:tcPr>
          <w:p w14:paraId="43B8F8A3" w14:textId="77777777" w:rsidR="00280D7C" w:rsidRPr="00016618" w:rsidRDefault="00280D7C">
            <w:pPr>
              <w:jc w:val="center"/>
              <w:rPr>
                <w:rFonts w:ascii="Times New Roman" w:hAnsi="Times New Roman"/>
                <w:sz w:val="36"/>
                <w:rPrChange w:id="1390" w:author="David Gravett" w:date="2019-12-01T10:21:00Z">
                  <w:rPr>
                    <w:rFonts w:ascii="Times New Roman" w:hAnsi="Times New Roman" w:cs="Times New Roman"/>
                    <w:sz w:val="24"/>
                    <w:szCs w:val="24"/>
                  </w:rPr>
                </w:rPrChange>
              </w:rPr>
              <w:pPrChange w:id="1391" w:author="James Dwyer" w:date="2019-12-01T10:21:00Z">
                <w:pPr/>
              </w:pPrChange>
            </w:pPr>
            <w:r w:rsidRPr="00016618">
              <w:rPr>
                <w:rFonts w:ascii="Times New Roman" w:hAnsi="Times New Roman"/>
                <w:sz w:val="36"/>
                <w:rPrChange w:id="1392" w:author="David Gravett" w:date="2019-12-01T10:21:00Z">
                  <w:rPr>
                    <w:rFonts w:ascii="Times New Roman" w:hAnsi="Times New Roman" w:cs="Times New Roman"/>
                    <w:sz w:val="24"/>
                    <w:szCs w:val="24"/>
                  </w:rPr>
                </w:rPrChange>
              </w:rPr>
              <w:t>0</w:t>
            </w:r>
          </w:p>
        </w:tc>
        <w:tc>
          <w:tcPr>
            <w:tcW w:w="933" w:type="dxa"/>
            <w:tcPrChange w:id="1393" w:author="David Gravett" w:date="2019-12-01T10:21:00Z">
              <w:tcPr>
                <w:tcW w:w="432" w:type="dxa"/>
              </w:tcPr>
            </w:tcPrChange>
          </w:tcPr>
          <w:p w14:paraId="2A2766C6" w14:textId="77777777" w:rsidR="00280D7C" w:rsidRPr="00016618" w:rsidRDefault="00280D7C">
            <w:pPr>
              <w:jc w:val="center"/>
              <w:rPr>
                <w:rFonts w:ascii="Times New Roman" w:hAnsi="Times New Roman"/>
                <w:sz w:val="36"/>
                <w:rPrChange w:id="1394" w:author="David Gravett" w:date="2019-12-01T10:21:00Z">
                  <w:rPr>
                    <w:rFonts w:ascii="Times New Roman" w:hAnsi="Times New Roman" w:cs="Times New Roman"/>
                    <w:sz w:val="24"/>
                    <w:szCs w:val="24"/>
                  </w:rPr>
                </w:rPrChange>
              </w:rPr>
              <w:pPrChange w:id="1395" w:author="James Dwyer" w:date="2019-12-01T10:21:00Z">
                <w:pPr/>
              </w:pPrChange>
            </w:pPr>
            <w:r w:rsidRPr="00016618">
              <w:rPr>
                <w:rFonts w:ascii="Times New Roman" w:hAnsi="Times New Roman"/>
                <w:sz w:val="36"/>
                <w:rPrChange w:id="1396" w:author="David Gravett" w:date="2019-12-01T10:21:00Z">
                  <w:rPr>
                    <w:rFonts w:ascii="Times New Roman" w:hAnsi="Times New Roman" w:cs="Times New Roman"/>
                    <w:sz w:val="24"/>
                    <w:szCs w:val="24"/>
                  </w:rPr>
                </w:rPrChange>
              </w:rPr>
              <w:t>0</w:t>
            </w:r>
          </w:p>
        </w:tc>
      </w:tr>
      <w:tr w:rsidR="00280D7C" w14:paraId="0F5153A2" w14:textId="77777777" w:rsidTr="00BE50C5">
        <w:trPr>
          <w:trHeight w:val="869"/>
          <w:trPrChange w:id="1397" w:author="David Gravett" w:date="2019-12-01T10:21:00Z">
            <w:trPr>
              <w:trHeight w:val="432"/>
            </w:trPr>
          </w:trPrChange>
        </w:trPr>
        <w:tc>
          <w:tcPr>
            <w:tcW w:w="933" w:type="dxa"/>
            <w:tcPrChange w:id="1398" w:author="David Gravett" w:date="2019-12-01T10:21:00Z">
              <w:tcPr>
                <w:tcW w:w="432" w:type="dxa"/>
              </w:tcPr>
            </w:tcPrChange>
          </w:tcPr>
          <w:p w14:paraId="0FB21F9C" w14:textId="77777777" w:rsidR="00280D7C" w:rsidRPr="00016618" w:rsidRDefault="00280D7C">
            <w:pPr>
              <w:jc w:val="center"/>
              <w:rPr>
                <w:rFonts w:ascii="Times New Roman" w:hAnsi="Times New Roman"/>
                <w:sz w:val="36"/>
                <w:rPrChange w:id="1399" w:author="David Gravett" w:date="2019-12-01T10:21:00Z">
                  <w:rPr>
                    <w:rFonts w:ascii="Times New Roman" w:hAnsi="Times New Roman" w:cs="Times New Roman"/>
                    <w:sz w:val="24"/>
                    <w:szCs w:val="24"/>
                  </w:rPr>
                </w:rPrChange>
              </w:rPr>
              <w:pPrChange w:id="1400" w:author="James Dwyer" w:date="2019-12-01T10:21:00Z">
                <w:pPr/>
              </w:pPrChange>
            </w:pPr>
            <w:r w:rsidRPr="00016618">
              <w:rPr>
                <w:rFonts w:ascii="Times New Roman" w:hAnsi="Times New Roman"/>
                <w:sz w:val="36"/>
                <w:rPrChange w:id="1401" w:author="David Gravett" w:date="2019-12-01T10:21:00Z">
                  <w:rPr>
                    <w:rFonts w:ascii="Times New Roman" w:hAnsi="Times New Roman" w:cs="Times New Roman"/>
                    <w:sz w:val="24"/>
                    <w:szCs w:val="24"/>
                  </w:rPr>
                </w:rPrChange>
              </w:rPr>
              <w:t>1</w:t>
            </w:r>
          </w:p>
        </w:tc>
        <w:tc>
          <w:tcPr>
            <w:tcW w:w="933" w:type="dxa"/>
            <w:tcPrChange w:id="1402" w:author="David Gravett" w:date="2019-12-01T10:21:00Z">
              <w:tcPr>
                <w:tcW w:w="432" w:type="dxa"/>
              </w:tcPr>
            </w:tcPrChange>
          </w:tcPr>
          <w:p w14:paraId="3F734BC2" w14:textId="77777777" w:rsidR="00280D7C" w:rsidRPr="00016618" w:rsidRDefault="00280D7C">
            <w:pPr>
              <w:jc w:val="center"/>
              <w:rPr>
                <w:rFonts w:ascii="Times New Roman" w:hAnsi="Times New Roman"/>
                <w:sz w:val="36"/>
                <w:rPrChange w:id="1403" w:author="David Gravett" w:date="2019-12-01T10:21:00Z">
                  <w:rPr>
                    <w:rFonts w:ascii="Times New Roman" w:hAnsi="Times New Roman" w:cs="Times New Roman"/>
                    <w:sz w:val="24"/>
                    <w:szCs w:val="24"/>
                  </w:rPr>
                </w:rPrChange>
              </w:rPr>
              <w:pPrChange w:id="1404" w:author="James Dwyer" w:date="2019-12-01T10:21:00Z">
                <w:pPr/>
              </w:pPrChange>
            </w:pPr>
            <w:r w:rsidRPr="00016618">
              <w:rPr>
                <w:rFonts w:ascii="Times New Roman" w:hAnsi="Times New Roman"/>
                <w:sz w:val="36"/>
                <w:rPrChange w:id="1405" w:author="David Gravett" w:date="2019-12-01T10:21:00Z">
                  <w:rPr>
                    <w:rFonts w:ascii="Times New Roman" w:hAnsi="Times New Roman" w:cs="Times New Roman"/>
                    <w:sz w:val="24"/>
                    <w:szCs w:val="24"/>
                  </w:rPr>
                </w:rPrChange>
              </w:rPr>
              <w:t>-1</w:t>
            </w:r>
          </w:p>
        </w:tc>
        <w:tc>
          <w:tcPr>
            <w:tcW w:w="933" w:type="dxa"/>
            <w:tcPrChange w:id="1406" w:author="David Gravett" w:date="2019-12-01T10:21:00Z">
              <w:tcPr>
                <w:tcW w:w="432" w:type="dxa"/>
              </w:tcPr>
            </w:tcPrChange>
          </w:tcPr>
          <w:p w14:paraId="452E3222" w14:textId="77777777" w:rsidR="00280D7C" w:rsidRPr="00016618" w:rsidRDefault="00280D7C">
            <w:pPr>
              <w:jc w:val="center"/>
              <w:rPr>
                <w:rFonts w:ascii="Times New Roman" w:hAnsi="Times New Roman"/>
                <w:sz w:val="36"/>
                <w:rPrChange w:id="1407" w:author="David Gravett" w:date="2019-12-01T10:21:00Z">
                  <w:rPr>
                    <w:rFonts w:ascii="Times New Roman" w:hAnsi="Times New Roman" w:cs="Times New Roman"/>
                    <w:sz w:val="24"/>
                    <w:szCs w:val="24"/>
                  </w:rPr>
                </w:rPrChange>
              </w:rPr>
              <w:pPrChange w:id="1408" w:author="James Dwyer" w:date="2019-12-01T10:21:00Z">
                <w:pPr/>
              </w:pPrChange>
            </w:pPr>
            <w:r w:rsidRPr="00016618">
              <w:rPr>
                <w:rFonts w:ascii="Times New Roman" w:hAnsi="Times New Roman"/>
                <w:sz w:val="36"/>
                <w:rPrChange w:id="1409" w:author="David Gravett" w:date="2019-12-01T10:21:00Z">
                  <w:rPr>
                    <w:rFonts w:ascii="Times New Roman" w:hAnsi="Times New Roman" w:cs="Times New Roman"/>
                    <w:sz w:val="24"/>
                    <w:szCs w:val="24"/>
                  </w:rPr>
                </w:rPrChange>
              </w:rPr>
              <w:t>-1</w:t>
            </w:r>
          </w:p>
        </w:tc>
        <w:tc>
          <w:tcPr>
            <w:tcW w:w="933" w:type="dxa"/>
            <w:tcPrChange w:id="1410" w:author="David Gravett" w:date="2019-12-01T10:21:00Z">
              <w:tcPr>
                <w:tcW w:w="432" w:type="dxa"/>
              </w:tcPr>
            </w:tcPrChange>
          </w:tcPr>
          <w:p w14:paraId="18462855" w14:textId="77777777" w:rsidR="00280D7C" w:rsidRPr="00016618" w:rsidRDefault="00280D7C">
            <w:pPr>
              <w:jc w:val="center"/>
              <w:rPr>
                <w:rFonts w:ascii="Times New Roman" w:hAnsi="Times New Roman"/>
                <w:sz w:val="36"/>
                <w:rPrChange w:id="1411" w:author="David Gravett" w:date="2019-12-01T10:21:00Z">
                  <w:rPr>
                    <w:rFonts w:ascii="Times New Roman" w:hAnsi="Times New Roman" w:cs="Times New Roman"/>
                    <w:sz w:val="24"/>
                    <w:szCs w:val="24"/>
                  </w:rPr>
                </w:rPrChange>
              </w:rPr>
              <w:pPrChange w:id="1412" w:author="James Dwyer" w:date="2019-12-01T10:21:00Z">
                <w:pPr/>
              </w:pPrChange>
            </w:pPr>
            <w:r w:rsidRPr="00016618">
              <w:rPr>
                <w:rFonts w:ascii="Times New Roman" w:hAnsi="Times New Roman"/>
                <w:sz w:val="36"/>
                <w:rPrChange w:id="1413" w:author="David Gravett" w:date="2019-12-01T10:21:00Z">
                  <w:rPr>
                    <w:rFonts w:ascii="Times New Roman" w:hAnsi="Times New Roman" w:cs="Times New Roman"/>
                    <w:sz w:val="24"/>
                    <w:szCs w:val="24"/>
                  </w:rPr>
                </w:rPrChange>
              </w:rPr>
              <w:t>0</w:t>
            </w:r>
          </w:p>
        </w:tc>
        <w:tc>
          <w:tcPr>
            <w:tcW w:w="933" w:type="dxa"/>
            <w:tcPrChange w:id="1414" w:author="David Gravett" w:date="2019-12-01T10:21:00Z">
              <w:tcPr>
                <w:tcW w:w="432" w:type="dxa"/>
              </w:tcPr>
            </w:tcPrChange>
          </w:tcPr>
          <w:p w14:paraId="56860085" w14:textId="77777777" w:rsidR="00280D7C" w:rsidRPr="00016618" w:rsidRDefault="00280D7C">
            <w:pPr>
              <w:jc w:val="center"/>
              <w:rPr>
                <w:rFonts w:ascii="Times New Roman" w:hAnsi="Times New Roman"/>
                <w:sz w:val="36"/>
                <w:rPrChange w:id="1415" w:author="David Gravett" w:date="2019-12-01T10:21:00Z">
                  <w:rPr>
                    <w:rFonts w:ascii="Times New Roman" w:hAnsi="Times New Roman" w:cs="Times New Roman"/>
                    <w:sz w:val="24"/>
                    <w:szCs w:val="24"/>
                  </w:rPr>
                </w:rPrChange>
              </w:rPr>
              <w:pPrChange w:id="1416" w:author="James Dwyer" w:date="2019-12-01T10:21:00Z">
                <w:pPr/>
              </w:pPrChange>
            </w:pPr>
            <w:r w:rsidRPr="00016618">
              <w:rPr>
                <w:rFonts w:ascii="Times New Roman" w:hAnsi="Times New Roman"/>
                <w:sz w:val="36"/>
                <w:rPrChange w:id="1417" w:author="David Gravett" w:date="2019-12-01T10:21:00Z">
                  <w:rPr>
                    <w:rFonts w:ascii="Times New Roman" w:hAnsi="Times New Roman" w:cs="Times New Roman"/>
                    <w:sz w:val="24"/>
                    <w:szCs w:val="24"/>
                  </w:rPr>
                </w:rPrChange>
              </w:rPr>
              <w:t>0</w:t>
            </w:r>
          </w:p>
        </w:tc>
        <w:tc>
          <w:tcPr>
            <w:tcW w:w="933" w:type="dxa"/>
            <w:tcPrChange w:id="1418" w:author="David Gravett" w:date="2019-12-01T10:21:00Z">
              <w:tcPr>
                <w:tcW w:w="432" w:type="dxa"/>
              </w:tcPr>
            </w:tcPrChange>
          </w:tcPr>
          <w:p w14:paraId="6DCEDEA2" w14:textId="77777777" w:rsidR="00280D7C" w:rsidRPr="00016618" w:rsidRDefault="00280D7C">
            <w:pPr>
              <w:jc w:val="center"/>
              <w:rPr>
                <w:rFonts w:ascii="Times New Roman" w:hAnsi="Times New Roman"/>
                <w:sz w:val="36"/>
                <w:rPrChange w:id="1419" w:author="David Gravett" w:date="2019-12-01T10:21:00Z">
                  <w:rPr>
                    <w:rFonts w:ascii="Times New Roman" w:hAnsi="Times New Roman" w:cs="Times New Roman"/>
                    <w:sz w:val="24"/>
                    <w:szCs w:val="24"/>
                  </w:rPr>
                </w:rPrChange>
              </w:rPr>
              <w:pPrChange w:id="1420" w:author="James Dwyer" w:date="2019-12-01T10:21:00Z">
                <w:pPr/>
              </w:pPrChange>
            </w:pPr>
            <w:r w:rsidRPr="00016618">
              <w:rPr>
                <w:rFonts w:ascii="Times New Roman" w:hAnsi="Times New Roman"/>
                <w:sz w:val="36"/>
                <w:rPrChange w:id="1421" w:author="David Gravett" w:date="2019-12-01T10:21:00Z">
                  <w:rPr>
                    <w:rFonts w:ascii="Times New Roman" w:hAnsi="Times New Roman" w:cs="Times New Roman"/>
                    <w:sz w:val="24"/>
                    <w:szCs w:val="24"/>
                  </w:rPr>
                </w:rPrChange>
              </w:rPr>
              <w:t>0</w:t>
            </w:r>
          </w:p>
        </w:tc>
        <w:tc>
          <w:tcPr>
            <w:tcW w:w="933" w:type="dxa"/>
            <w:tcPrChange w:id="1422" w:author="David Gravett" w:date="2019-12-01T10:21:00Z">
              <w:tcPr>
                <w:tcW w:w="432" w:type="dxa"/>
              </w:tcPr>
            </w:tcPrChange>
          </w:tcPr>
          <w:p w14:paraId="343FD168" w14:textId="77777777" w:rsidR="00280D7C" w:rsidRPr="00016618" w:rsidRDefault="00280D7C">
            <w:pPr>
              <w:jc w:val="center"/>
              <w:rPr>
                <w:rFonts w:ascii="Times New Roman" w:hAnsi="Times New Roman"/>
                <w:sz w:val="36"/>
                <w:rPrChange w:id="1423" w:author="David Gravett" w:date="2019-12-01T10:21:00Z">
                  <w:rPr>
                    <w:rFonts w:ascii="Times New Roman" w:hAnsi="Times New Roman" w:cs="Times New Roman"/>
                    <w:sz w:val="24"/>
                    <w:szCs w:val="24"/>
                  </w:rPr>
                </w:rPrChange>
              </w:rPr>
              <w:pPrChange w:id="1424" w:author="James Dwyer" w:date="2019-12-01T10:21:00Z">
                <w:pPr/>
              </w:pPrChange>
            </w:pPr>
            <w:r w:rsidRPr="00016618">
              <w:rPr>
                <w:rFonts w:ascii="Times New Roman" w:hAnsi="Times New Roman"/>
                <w:sz w:val="36"/>
                <w:rPrChange w:id="1425" w:author="David Gravett" w:date="2019-12-01T10:21:00Z">
                  <w:rPr>
                    <w:rFonts w:ascii="Times New Roman" w:hAnsi="Times New Roman" w:cs="Times New Roman"/>
                    <w:sz w:val="24"/>
                    <w:szCs w:val="24"/>
                  </w:rPr>
                </w:rPrChange>
              </w:rPr>
              <w:t>0</w:t>
            </w:r>
          </w:p>
        </w:tc>
      </w:tr>
      <w:tr w:rsidR="00280D7C" w14:paraId="4263C4E2" w14:textId="77777777" w:rsidTr="00BE50C5">
        <w:trPr>
          <w:trHeight w:val="869"/>
          <w:trPrChange w:id="1426" w:author="David Gravett" w:date="2019-12-01T10:21:00Z">
            <w:trPr>
              <w:trHeight w:val="432"/>
            </w:trPr>
          </w:trPrChange>
        </w:trPr>
        <w:tc>
          <w:tcPr>
            <w:tcW w:w="933" w:type="dxa"/>
            <w:tcPrChange w:id="1427" w:author="David Gravett" w:date="2019-12-01T10:21:00Z">
              <w:tcPr>
                <w:tcW w:w="432" w:type="dxa"/>
              </w:tcPr>
            </w:tcPrChange>
          </w:tcPr>
          <w:p w14:paraId="3E0220F4" w14:textId="77777777" w:rsidR="00280D7C" w:rsidRPr="00016618" w:rsidRDefault="00280D7C">
            <w:pPr>
              <w:jc w:val="center"/>
              <w:rPr>
                <w:rFonts w:ascii="Times New Roman" w:hAnsi="Times New Roman"/>
                <w:sz w:val="36"/>
                <w:rPrChange w:id="1428" w:author="David Gravett" w:date="2019-12-01T10:21:00Z">
                  <w:rPr>
                    <w:rFonts w:ascii="Times New Roman" w:hAnsi="Times New Roman" w:cs="Times New Roman"/>
                    <w:sz w:val="24"/>
                    <w:szCs w:val="24"/>
                  </w:rPr>
                </w:rPrChange>
              </w:rPr>
              <w:pPrChange w:id="1429" w:author="James Dwyer" w:date="2019-12-01T10:21:00Z">
                <w:pPr/>
              </w:pPrChange>
            </w:pPr>
            <w:r w:rsidRPr="00016618">
              <w:rPr>
                <w:rFonts w:ascii="Times New Roman" w:hAnsi="Times New Roman"/>
                <w:sz w:val="36"/>
                <w:rPrChange w:id="1430" w:author="David Gravett" w:date="2019-12-01T10:21:00Z">
                  <w:rPr>
                    <w:rFonts w:ascii="Times New Roman" w:hAnsi="Times New Roman" w:cs="Times New Roman"/>
                    <w:sz w:val="24"/>
                    <w:szCs w:val="24"/>
                  </w:rPr>
                </w:rPrChange>
              </w:rPr>
              <w:t>-1</w:t>
            </w:r>
          </w:p>
        </w:tc>
        <w:tc>
          <w:tcPr>
            <w:tcW w:w="933" w:type="dxa"/>
            <w:tcPrChange w:id="1431" w:author="David Gravett" w:date="2019-12-01T10:21:00Z">
              <w:tcPr>
                <w:tcW w:w="432" w:type="dxa"/>
              </w:tcPr>
            </w:tcPrChange>
          </w:tcPr>
          <w:p w14:paraId="72B705D5" w14:textId="77777777" w:rsidR="00280D7C" w:rsidRPr="00016618" w:rsidRDefault="00280D7C">
            <w:pPr>
              <w:jc w:val="center"/>
              <w:rPr>
                <w:rFonts w:ascii="Times New Roman" w:hAnsi="Times New Roman"/>
                <w:sz w:val="36"/>
                <w:rPrChange w:id="1432" w:author="David Gravett" w:date="2019-12-01T10:21:00Z">
                  <w:rPr>
                    <w:rFonts w:ascii="Times New Roman" w:hAnsi="Times New Roman" w:cs="Times New Roman"/>
                    <w:sz w:val="24"/>
                    <w:szCs w:val="24"/>
                  </w:rPr>
                </w:rPrChange>
              </w:rPr>
              <w:pPrChange w:id="1433" w:author="James Dwyer" w:date="2019-12-01T10:21:00Z">
                <w:pPr/>
              </w:pPrChange>
            </w:pPr>
            <w:r w:rsidRPr="00016618">
              <w:rPr>
                <w:rFonts w:ascii="Times New Roman" w:hAnsi="Times New Roman"/>
                <w:sz w:val="36"/>
                <w:rPrChange w:id="1434" w:author="David Gravett" w:date="2019-12-01T10:21:00Z">
                  <w:rPr>
                    <w:rFonts w:ascii="Times New Roman" w:hAnsi="Times New Roman" w:cs="Times New Roman"/>
                    <w:sz w:val="24"/>
                    <w:szCs w:val="24"/>
                  </w:rPr>
                </w:rPrChange>
              </w:rPr>
              <w:t>1</w:t>
            </w:r>
          </w:p>
        </w:tc>
        <w:tc>
          <w:tcPr>
            <w:tcW w:w="933" w:type="dxa"/>
            <w:tcPrChange w:id="1435" w:author="David Gravett" w:date="2019-12-01T10:21:00Z">
              <w:tcPr>
                <w:tcW w:w="432" w:type="dxa"/>
              </w:tcPr>
            </w:tcPrChange>
          </w:tcPr>
          <w:p w14:paraId="7267AA5F" w14:textId="77777777" w:rsidR="00280D7C" w:rsidRPr="00016618" w:rsidRDefault="00280D7C">
            <w:pPr>
              <w:jc w:val="center"/>
              <w:rPr>
                <w:rFonts w:ascii="Times New Roman" w:hAnsi="Times New Roman"/>
                <w:sz w:val="36"/>
                <w:rPrChange w:id="1436" w:author="David Gravett" w:date="2019-12-01T10:21:00Z">
                  <w:rPr>
                    <w:rFonts w:ascii="Times New Roman" w:hAnsi="Times New Roman" w:cs="Times New Roman"/>
                    <w:sz w:val="24"/>
                    <w:szCs w:val="24"/>
                  </w:rPr>
                </w:rPrChange>
              </w:rPr>
              <w:pPrChange w:id="1437" w:author="James Dwyer" w:date="2019-12-01T10:21:00Z">
                <w:pPr/>
              </w:pPrChange>
            </w:pPr>
            <w:r w:rsidRPr="00016618">
              <w:rPr>
                <w:rFonts w:ascii="Times New Roman" w:hAnsi="Times New Roman"/>
                <w:sz w:val="36"/>
                <w:rPrChange w:id="1438" w:author="David Gravett" w:date="2019-12-01T10:21:00Z">
                  <w:rPr>
                    <w:rFonts w:ascii="Times New Roman" w:hAnsi="Times New Roman" w:cs="Times New Roman"/>
                    <w:sz w:val="24"/>
                    <w:szCs w:val="24"/>
                  </w:rPr>
                </w:rPrChange>
              </w:rPr>
              <w:t>1</w:t>
            </w:r>
          </w:p>
        </w:tc>
        <w:tc>
          <w:tcPr>
            <w:tcW w:w="933" w:type="dxa"/>
            <w:tcPrChange w:id="1439" w:author="David Gravett" w:date="2019-12-01T10:21:00Z">
              <w:tcPr>
                <w:tcW w:w="432" w:type="dxa"/>
              </w:tcPr>
            </w:tcPrChange>
          </w:tcPr>
          <w:p w14:paraId="0DFFF13B" w14:textId="77777777" w:rsidR="00280D7C" w:rsidRPr="00016618" w:rsidRDefault="00280D7C">
            <w:pPr>
              <w:jc w:val="center"/>
              <w:rPr>
                <w:rFonts w:ascii="Times New Roman" w:hAnsi="Times New Roman"/>
                <w:sz w:val="36"/>
                <w:rPrChange w:id="1440" w:author="David Gravett" w:date="2019-12-01T10:21:00Z">
                  <w:rPr>
                    <w:rFonts w:ascii="Times New Roman" w:hAnsi="Times New Roman" w:cs="Times New Roman"/>
                    <w:sz w:val="24"/>
                    <w:szCs w:val="24"/>
                  </w:rPr>
                </w:rPrChange>
              </w:rPr>
              <w:pPrChange w:id="1441" w:author="James Dwyer" w:date="2019-12-01T10:21:00Z">
                <w:pPr/>
              </w:pPrChange>
            </w:pPr>
            <w:r w:rsidRPr="00016618">
              <w:rPr>
                <w:rFonts w:ascii="Times New Roman" w:hAnsi="Times New Roman"/>
                <w:sz w:val="36"/>
                <w:rPrChange w:id="1442" w:author="David Gravett" w:date="2019-12-01T10:21:00Z">
                  <w:rPr>
                    <w:rFonts w:ascii="Times New Roman" w:hAnsi="Times New Roman" w:cs="Times New Roman"/>
                    <w:sz w:val="24"/>
                    <w:szCs w:val="24"/>
                  </w:rPr>
                </w:rPrChange>
              </w:rPr>
              <w:t>0</w:t>
            </w:r>
          </w:p>
        </w:tc>
        <w:tc>
          <w:tcPr>
            <w:tcW w:w="933" w:type="dxa"/>
            <w:tcPrChange w:id="1443" w:author="David Gravett" w:date="2019-12-01T10:21:00Z">
              <w:tcPr>
                <w:tcW w:w="432" w:type="dxa"/>
              </w:tcPr>
            </w:tcPrChange>
          </w:tcPr>
          <w:p w14:paraId="2ED61B82" w14:textId="77777777" w:rsidR="00280D7C" w:rsidRPr="00016618" w:rsidRDefault="00280D7C">
            <w:pPr>
              <w:jc w:val="center"/>
              <w:rPr>
                <w:rFonts w:ascii="Times New Roman" w:hAnsi="Times New Roman"/>
                <w:sz w:val="36"/>
                <w:rPrChange w:id="1444" w:author="David Gravett" w:date="2019-12-01T10:21:00Z">
                  <w:rPr>
                    <w:rFonts w:ascii="Times New Roman" w:hAnsi="Times New Roman" w:cs="Times New Roman"/>
                    <w:sz w:val="24"/>
                    <w:szCs w:val="24"/>
                  </w:rPr>
                </w:rPrChange>
              </w:rPr>
              <w:pPrChange w:id="1445" w:author="James Dwyer" w:date="2019-12-01T10:21:00Z">
                <w:pPr/>
              </w:pPrChange>
            </w:pPr>
            <w:r w:rsidRPr="00016618">
              <w:rPr>
                <w:rFonts w:ascii="Times New Roman" w:hAnsi="Times New Roman"/>
                <w:sz w:val="36"/>
                <w:rPrChange w:id="1446" w:author="David Gravett" w:date="2019-12-01T10:21:00Z">
                  <w:rPr>
                    <w:rFonts w:ascii="Times New Roman" w:hAnsi="Times New Roman" w:cs="Times New Roman"/>
                    <w:sz w:val="24"/>
                    <w:szCs w:val="24"/>
                  </w:rPr>
                </w:rPrChange>
              </w:rPr>
              <w:t>0</w:t>
            </w:r>
          </w:p>
        </w:tc>
        <w:tc>
          <w:tcPr>
            <w:tcW w:w="933" w:type="dxa"/>
            <w:tcPrChange w:id="1447" w:author="David Gravett" w:date="2019-12-01T10:21:00Z">
              <w:tcPr>
                <w:tcW w:w="432" w:type="dxa"/>
              </w:tcPr>
            </w:tcPrChange>
          </w:tcPr>
          <w:p w14:paraId="66EA111B" w14:textId="77777777" w:rsidR="00280D7C" w:rsidRPr="00016618" w:rsidRDefault="00280D7C">
            <w:pPr>
              <w:jc w:val="center"/>
              <w:rPr>
                <w:rFonts w:ascii="Times New Roman" w:hAnsi="Times New Roman"/>
                <w:sz w:val="36"/>
                <w:rPrChange w:id="1448" w:author="David Gravett" w:date="2019-12-01T10:21:00Z">
                  <w:rPr>
                    <w:rFonts w:ascii="Times New Roman" w:hAnsi="Times New Roman" w:cs="Times New Roman"/>
                    <w:sz w:val="24"/>
                    <w:szCs w:val="24"/>
                  </w:rPr>
                </w:rPrChange>
              </w:rPr>
              <w:pPrChange w:id="1449" w:author="James Dwyer" w:date="2019-12-01T10:21:00Z">
                <w:pPr/>
              </w:pPrChange>
            </w:pPr>
            <w:r w:rsidRPr="00016618">
              <w:rPr>
                <w:rFonts w:ascii="Times New Roman" w:hAnsi="Times New Roman"/>
                <w:sz w:val="36"/>
                <w:rPrChange w:id="1450" w:author="David Gravett" w:date="2019-12-01T10:21:00Z">
                  <w:rPr>
                    <w:rFonts w:ascii="Times New Roman" w:hAnsi="Times New Roman" w:cs="Times New Roman"/>
                    <w:sz w:val="24"/>
                    <w:szCs w:val="24"/>
                  </w:rPr>
                </w:rPrChange>
              </w:rPr>
              <w:t>0</w:t>
            </w:r>
          </w:p>
        </w:tc>
        <w:tc>
          <w:tcPr>
            <w:tcW w:w="933" w:type="dxa"/>
            <w:tcPrChange w:id="1451" w:author="David Gravett" w:date="2019-12-01T10:21:00Z">
              <w:tcPr>
                <w:tcW w:w="432" w:type="dxa"/>
              </w:tcPr>
            </w:tcPrChange>
          </w:tcPr>
          <w:p w14:paraId="3C9F3291" w14:textId="77777777" w:rsidR="00280D7C" w:rsidRPr="00016618" w:rsidRDefault="00280D7C">
            <w:pPr>
              <w:jc w:val="center"/>
              <w:rPr>
                <w:rFonts w:ascii="Times New Roman" w:hAnsi="Times New Roman"/>
                <w:sz w:val="36"/>
                <w:rPrChange w:id="1452" w:author="David Gravett" w:date="2019-12-01T10:21:00Z">
                  <w:rPr>
                    <w:rFonts w:ascii="Times New Roman" w:hAnsi="Times New Roman" w:cs="Times New Roman"/>
                    <w:sz w:val="24"/>
                    <w:szCs w:val="24"/>
                  </w:rPr>
                </w:rPrChange>
              </w:rPr>
              <w:pPrChange w:id="1453" w:author="James Dwyer" w:date="2019-12-01T10:21:00Z">
                <w:pPr/>
              </w:pPrChange>
            </w:pPr>
            <w:r w:rsidRPr="00016618">
              <w:rPr>
                <w:rFonts w:ascii="Times New Roman" w:hAnsi="Times New Roman"/>
                <w:sz w:val="36"/>
                <w:rPrChange w:id="1454" w:author="David Gravett" w:date="2019-12-01T10:21:00Z">
                  <w:rPr>
                    <w:rFonts w:ascii="Times New Roman" w:hAnsi="Times New Roman" w:cs="Times New Roman"/>
                    <w:sz w:val="24"/>
                    <w:szCs w:val="24"/>
                  </w:rPr>
                </w:rPrChange>
              </w:rPr>
              <w:t>0</w:t>
            </w:r>
          </w:p>
        </w:tc>
      </w:tr>
      <w:tr w:rsidR="00280D7C" w14:paraId="2CE219A0" w14:textId="77777777" w:rsidTr="00BE50C5">
        <w:trPr>
          <w:trHeight w:val="869"/>
          <w:trPrChange w:id="1455" w:author="David Gravett" w:date="2019-12-01T10:21:00Z">
            <w:trPr>
              <w:trHeight w:val="432"/>
            </w:trPr>
          </w:trPrChange>
        </w:trPr>
        <w:tc>
          <w:tcPr>
            <w:tcW w:w="933" w:type="dxa"/>
            <w:tcPrChange w:id="1456" w:author="David Gravett" w:date="2019-12-01T10:21:00Z">
              <w:tcPr>
                <w:tcW w:w="432" w:type="dxa"/>
              </w:tcPr>
            </w:tcPrChange>
          </w:tcPr>
          <w:p w14:paraId="0884F4A3" w14:textId="77777777" w:rsidR="00280D7C" w:rsidRPr="00016618" w:rsidRDefault="00280D7C">
            <w:pPr>
              <w:jc w:val="center"/>
              <w:rPr>
                <w:rFonts w:ascii="Times New Roman" w:hAnsi="Times New Roman"/>
                <w:sz w:val="36"/>
                <w:rPrChange w:id="1457" w:author="David Gravett" w:date="2019-12-01T10:21:00Z">
                  <w:rPr>
                    <w:rFonts w:ascii="Times New Roman" w:hAnsi="Times New Roman" w:cs="Times New Roman"/>
                    <w:sz w:val="24"/>
                    <w:szCs w:val="24"/>
                  </w:rPr>
                </w:rPrChange>
              </w:rPr>
              <w:pPrChange w:id="1458" w:author="James Dwyer" w:date="2019-12-01T10:21:00Z">
                <w:pPr/>
              </w:pPrChange>
            </w:pPr>
            <w:r w:rsidRPr="00016618">
              <w:rPr>
                <w:rFonts w:ascii="Times New Roman" w:hAnsi="Times New Roman"/>
                <w:sz w:val="36"/>
                <w:rPrChange w:id="1459" w:author="David Gravett" w:date="2019-12-01T10:21:00Z">
                  <w:rPr>
                    <w:rFonts w:ascii="Times New Roman" w:hAnsi="Times New Roman" w:cs="Times New Roman"/>
                    <w:sz w:val="24"/>
                    <w:szCs w:val="24"/>
                  </w:rPr>
                </w:rPrChange>
              </w:rPr>
              <w:t>1</w:t>
            </w:r>
          </w:p>
        </w:tc>
        <w:tc>
          <w:tcPr>
            <w:tcW w:w="933" w:type="dxa"/>
            <w:tcPrChange w:id="1460" w:author="David Gravett" w:date="2019-12-01T10:21:00Z">
              <w:tcPr>
                <w:tcW w:w="432" w:type="dxa"/>
              </w:tcPr>
            </w:tcPrChange>
          </w:tcPr>
          <w:p w14:paraId="6FA9BF38" w14:textId="77777777" w:rsidR="00280D7C" w:rsidRPr="00016618" w:rsidRDefault="00280D7C">
            <w:pPr>
              <w:jc w:val="center"/>
              <w:rPr>
                <w:rFonts w:ascii="Times New Roman" w:hAnsi="Times New Roman"/>
                <w:sz w:val="36"/>
                <w:rPrChange w:id="1461" w:author="David Gravett" w:date="2019-12-01T10:21:00Z">
                  <w:rPr>
                    <w:rFonts w:ascii="Times New Roman" w:hAnsi="Times New Roman" w:cs="Times New Roman"/>
                    <w:sz w:val="24"/>
                    <w:szCs w:val="24"/>
                  </w:rPr>
                </w:rPrChange>
              </w:rPr>
              <w:pPrChange w:id="1462" w:author="James Dwyer" w:date="2019-12-01T10:21:00Z">
                <w:pPr/>
              </w:pPrChange>
            </w:pPr>
            <w:r w:rsidRPr="00016618">
              <w:rPr>
                <w:rFonts w:ascii="Times New Roman" w:hAnsi="Times New Roman"/>
                <w:sz w:val="36"/>
                <w:rPrChange w:id="1463" w:author="David Gravett" w:date="2019-12-01T10:21:00Z">
                  <w:rPr>
                    <w:rFonts w:ascii="Times New Roman" w:hAnsi="Times New Roman" w:cs="Times New Roman"/>
                    <w:sz w:val="24"/>
                    <w:szCs w:val="24"/>
                  </w:rPr>
                </w:rPrChange>
              </w:rPr>
              <w:t>-1</w:t>
            </w:r>
          </w:p>
        </w:tc>
        <w:tc>
          <w:tcPr>
            <w:tcW w:w="933" w:type="dxa"/>
            <w:tcPrChange w:id="1464" w:author="David Gravett" w:date="2019-12-01T10:21:00Z">
              <w:tcPr>
                <w:tcW w:w="432" w:type="dxa"/>
              </w:tcPr>
            </w:tcPrChange>
          </w:tcPr>
          <w:p w14:paraId="5E19B569" w14:textId="77777777" w:rsidR="00280D7C" w:rsidRPr="00016618" w:rsidRDefault="00280D7C">
            <w:pPr>
              <w:jc w:val="center"/>
              <w:rPr>
                <w:rFonts w:ascii="Times New Roman" w:hAnsi="Times New Roman"/>
                <w:sz w:val="36"/>
                <w:rPrChange w:id="1465" w:author="David Gravett" w:date="2019-12-01T10:21:00Z">
                  <w:rPr>
                    <w:rFonts w:ascii="Times New Roman" w:hAnsi="Times New Roman" w:cs="Times New Roman"/>
                    <w:sz w:val="24"/>
                    <w:szCs w:val="24"/>
                  </w:rPr>
                </w:rPrChange>
              </w:rPr>
              <w:pPrChange w:id="1466" w:author="James Dwyer" w:date="2019-12-01T10:21:00Z">
                <w:pPr/>
              </w:pPrChange>
            </w:pPr>
            <w:r w:rsidRPr="00016618">
              <w:rPr>
                <w:rFonts w:ascii="Times New Roman" w:hAnsi="Times New Roman"/>
                <w:sz w:val="36"/>
                <w:rPrChange w:id="1467" w:author="David Gravett" w:date="2019-12-01T10:21:00Z">
                  <w:rPr>
                    <w:rFonts w:ascii="Times New Roman" w:hAnsi="Times New Roman" w:cs="Times New Roman"/>
                    <w:sz w:val="24"/>
                    <w:szCs w:val="24"/>
                  </w:rPr>
                </w:rPrChange>
              </w:rPr>
              <w:t>1</w:t>
            </w:r>
          </w:p>
        </w:tc>
        <w:tc>
          <w:tcPr>
            <w:tcW w:w="933" w:type="dxa"/>
            <w:tcPrChange w:id="1468" w:author="David Gravett" w:date="2019-12-01T10:21:00Z">
              <w:tcPr>
                <w:tcW w:w="432" w:type="dxa"/>
              </w:tcPr>
            </w:tcPrChange>
          </w:tcPr>
          <w:p w14:paraId="1B5176E8" w14:textId="77777777" w:rsidR="00280D7C" w:rsidRPr="00016618" w:rsidRDefault="00280D7C">
            <w:pPr>
              <w:jc w:val="center"/>
              <w:rPr>
                <w:rFonts w:ascii="Times New Roman" w:hAnsi="Times New Roman"/>
                <w:sz w:val="36"/>
                <w:rPrChange w:id="1469" w:author="David Gravett" w:date="2019-12-01T10:21:00Z">
                  <w:rPr>
                    <w:rFonts w:ascii="Times New Roman" w:hAnsi="Times New Roman" w:cs="Times New Roman"/>
                    <w:sz w:val="24"/>
                    <w:szCs w:val="24"/>
                  </w:rPr>
                </w:rPrChange>
              </w:rPr>
              <w:pPrChange w:id="1470" w:author="James Dwyer" w:date="2019-12-01T10:21:00Z">
                <w:pPr/>
              </w:pPrChange>
            </w:pPr>
            <w:r w:rsidRPr="00016618">
              <w:rPr>
                <w:rFonts w:ascii="Times New Roman" w:hAnsi="Times New Roman"/>
                <w:sz w:val="36"/>
                <w:rPrChange w:id="1471" w:author="David Gravett" w:date="2019-12-01T10:21:00Z">
                  <w:rPr>
                    <w:rFonts w:ascii="Times New Roman" w:hAnsi="Times New Roman" w:cs="Times New Roman"/>
                    <w:sz w:val="24"/>
                    <w:szCs w:val="24"/>
                  </w:rPr>
                </w:rPrChange>
              </w:rPr>
              <w:t>0</w:t>
            </w:r>
          </w:p>
        </w:tc>
        <w:tc>
          <w:tcPr>
            <w:tcW w:w="933" w:type="dxa"/>
            <w:tcPrChange w:id="1472" w:author="David Gravett" w:date="2019-12-01T10:21:00Z">
              <w:tcPr>
                <w:tcW w:w="432" w:type="dxa"/>
              </w:tcPr>
            </w:tcPrChange>
          </w:tcPr>
          <w:p w14:paraId="1F4B5C21" w14:textId="77777777" w:rsidR="00280D7C" w:rsidRPr="00016618" w:rsidRDefault="00280D7C">
            <w:pPr>
              <w:jc w:val="center"/>
              <w:rPr>
                <w:rFonts w:ascii="Times New Roman" w:hAnsi="Times New Roman"/>
                <w:sz w:val="36"/>
                <w:rPrChange w:id="1473" w:author="David Gravett" w:date="2019-12-01T10:21:00Z">
                  <w:rPr>
                    <w:rFonts w:ascii="Times New Roman" w:hAnsi="Times New Roman" w:cs="Times New Roman"/>
                    <w:sz w:val="24"/>
                    <w:szCs w:val="24"/>
                  </w:rPr>
                </w:rPrChange>
              </w:rPr>
              <w:pPrChange w:id="1474" w:author="James Dwyer" w:date="2019-12-01T10:21:00Z">
                <w:pPr/>
              </w:pPrChange>
            </w:pPr>
            <w:r w:rsidRPr="00016618">
              <w:rPr>
                <w:rFonts w:ascii="Times New Roman" w:hAnsi="Times New Roman"/>
                <w:sz w:val="36"/>
                <w:rPrChange w:id="1475" w:author="David Gravett" w:date="2019-12-01T10:21:00Z">
                  <w:rPr>
                    <w:rFonts w:ascii="Times New Roman" w:hAnsi="Times New Roman" w:cs="Times New Roman"/>
                    <w:sz w:val="24"/>
                    <w:szCs w:val="24"/>
                  </w:rPr>
                </w:rPrChange>
              </w:rPr>
              <w:t>0</w:t>
            </w:r>
          </w:p>
        </w:tc>
        <w:tc>
          <w:tcPr>
            <w:tcW w:w="933" w:type="dxa"/>
            <w:tcPrChange w:id="1476" w:author="David Gravett" w:date="2019-12-01T10:21:00Z">
              <w:tcPr>
                <w:tcW w:w="432" w:type="dxa"/>
              </w:tcPr>
            </w:tcPrChange>
          </w:tcPr>
          <w:p w14:paraId="291A1A28" w14:textId="77777777" w:rsidR="00280D7C" w:rsidRPr="00016618" w:rsidRDefault="00280D7C">
            <w:pPr>
              <w:jc w:val="center"/>
              <w:rPr>
                <w:rFonts w:ascii="Times New Roman" w:hAnsi="Times New Roman"/>
                <w:sz w:val="36"/>
                <w:rPrChange w:id="1477" w:author="David Gravett" w:date="2019-12-01T10:21:00Z">
                  <w:rPr>
                    <w:rFonts w:ascii="Times New Roman" w:hAnsi="Times New Roman" w:cs="Times New Roman"/>
                    <w:sz w:val="24"/>
                    <w:szCs w:val="24"/>
                  </w:rPr>
                </w:rPrChange>
              </w:rPr>
              <w:pPrChange w:id="1478" w:author="James Dwyer" w:date="2019-12-01T10:21:00Z">
                <w:pPr/>
              </w:pPrChange>
            </w:pPr>
            <w:r w:rsidRPr="00016618">
              <w:rPr>
                <w:rFonts w:ascii="Times New Roman" w:hAnsi="Times New Roman"/>
                <w:sz w:val="36"/>
                <w:rPrChange w:id="1479" w:author="David Gravett" w:date="2019-12-01T10:21:00Z">
                  <w:rPr>
                    <w:rFonts w:ascii="Times New Roman" w:hAnsi="Times New Roman" w:cs="Times New Roman"/>
                    <w:sz w:val="24"/>
                    <w:szCs w:val="24"/>
                  </w:rPr>
                </w:rPrChange>
              </w:rPr>
              <w:t>0</w:t>
            </w:r>
          </w:p>
        </w:tc>
        <w:tc>
          <w:tcPr>
            <w:tcW w:w="933" w:type="dxa"/>
            <w:tcPrChange w:id="1480" w:author="David Gravett" w:date="2019-12-01T10:21:00Z">
              <w:tcPr>
                <w:tcW w:w="432" w:type="dxa"/>
              </w:tcPr>
            </w:tcPrChange>
          </w:tcPr>
          <w:p w14:paraId="696A44E6" w14:textId="77777777" w:rsidR="00280D7C" w:rsidRPr="00016618" w:rsidRDefault="00280D7C">
            <w:pPr>
              <w:jc w:val="center"/>
              <w:rPr>
                <w:rFonts w:ascii="Times New Roman" w:hAnsi="Times New Roman"/>
                <w:sz w:val="36"/>
                <w:rPrChange w:id="1481" w:author="David Gravett" w:date="2019-12-01T10:21:00Z">
                  <w:rPr>
                    <w:rFonts w:ascii="Times New Roman" w:hAnsi="Times New Roman" w:cs="Times New Roman"/>
                    <w:sz w:val="24"/>
                    <w:szCs w:val="24"/>
                  </w:rPr>
                </w:rPrChange>
              </w:rPr>
              <w:pPrChange w:id="1482" w:author="James Dwyer" w:date="2019-12-01T10:21:00Z">
                <w:pPr/>
              </w:pPrChange>
            </w:pPr>
            <w:r w:rsidRPr="00016618">
              <w:rPr>
                <w:rFonts w:ascii="Times New Roman" w:hAnsi="Times New Roman"/>
                <w:sz w:val="36"/>
                <w:rPrChange w:id="1483" w:author="David Gravett" w:date="2019-12-01T10:21:00Z">
                  <w:rPr>
                    <w:rFonts w:ascii="Times New Roman" w:hAnsi="Times New Roman" w:cs="Times New Roman"/>
                    <w:sz w:val="24"/>
                    <w:szCs w:val="24"/>
                  </w:rPr>
                </w:rPrChange>
              </w:rPr>
              <w:t>0</w:t>
            </w:r>
          </w:p>
        </w:tc>
      </w:tr>
      <w:tr w:rsidR="00280D7C" w14:paraId="78D3B00D" w14:textId="77777777" w:rsidTr="00BE50C5">
        <w:trPr>
          <w:trHeight w:val="869"/>
          <w:trPrChange w:id="1484" w:author="David Gravett" w:date="2019-12-01T10:21:00Z">
            <w:trPr>
              <w:trHeight w:val="432"/>
            </w:trPr>
          </w:trPrChange>
        </w:trPr>
        <w:tc>
          <w:tcPr>
            <w:tcW w:w="933" w:type="dxa"/>
            <w:tcPrChange w:id="1485" w:author="David Gravett" w:date="2019-12-01T10:21:00Z">
              <w:tcPr>
                <w:tcW w:w="432" w:type="dxa"/>
              </w:tcPr>
            </w:tcPrChange>
          </w:tcPr>
          <w:p w14:paraId="78FDE271" w14:textId="77777777" w:rsidR="00280D7C" w:rsidRPr="00016618" w:rsidRDefault="00280D7C">
            <w:pPr>
              <w:jc w:val="center"/>
              <w:rPr>
                <w:rFonts w:ascii="Times New Roman" w:hAnsi="Times New Roman"/>
                <w:sz w:val="36"/>
                <w:rPrChange w:id="1486" w:author="David Gravett" w:date="2019-12-01T10:21:00Z">
                  <w:rPr>
                    <w:rFonts w:ascii="Times New Roman" w:hAnsi="Times New Roman" w:cs="Times New Roman"/>
                    <w:sz w:val="24"/>
                    <w:szCs w:val="24"/>
                  </w:rPr>
                </w:rPrChange>
              </w:rPr>
              <w:pPrChange w:id="1487" w:author="James Dwyer" w:date="2019-12-01T10:21:00Z">
                <w:pPr/>
              </w:pPrChange>
            </w:pPr>
            <w:r w:rsidRPr="00016618">
              <w:rPr>
                <w:rFonts w:ascii="Times New Roman" w:hAnsi="Times New Roman"/>
                <w:sz w:val="36"/>
                <w:rPrChange w:id="1488" w:author="David Gravett" w:date="2019-12-01T10:21:00Z">
                  <w:rPr>
                    <w:rFonts w:ascii="Times New Roman" w:hAnsi="Times New Roman" w:cs="Times New Roman"/>
                    <w:sz w:val="24"/>
                    <w:szCs w:val="24"/>
                  </w:rPr>
                </w:rPrChange>
              </w:rPr>
              <w:t>0</w:t>
            </w:r>
          </w:p>
        </w:tc>
        <w:tc>
          <w:tcPr>
            <w:tcW w:w="933" w:type="dxa"/>
            <w:tcPrChange w:id="1489" w:author="David Gravett" w:date="2019-12-01T10:21:00Z">
              <w:tcPr>
                <w:tcW w:w="432" w:type="dxa"/>
              </w:tcPr>
            </w:tcPrChange>
          </w:tcPr>
          <w:p w14:paraId="3EE508A7" w14:textId="77777777" w:rsidR="00280D7C" w:rsidRPr="00016618" w:rsidRDefault="00280D7C">
            <w:pPr>
              <w:jc w:val="center"/>
              <w:rPr>
                <w:rFonts w:ascii="Times New Roman" w:hAnsi="Times New Roman"/>
                <w:sz w:val="36"/>
                <w:rPrChange w:id="1490" w:author="David Gravett" w:date="2019-12-01T10:21:00Z">
                  <w:rPr>
                    <w:rFonts w:ascii="Times New Roman" w:hAnsi="Times New Roman" w:cs="Times New Roman"/>
                    <w:sz w:val="24"/>
                    <w:szCs w:val="24"/>
                  </w:rPr>
                </w:rPrChange>
              </w:rPr>
              <w:pPrChange w:id="1491" w:author="James Dwyer" w:date="2019-12-01T10:21:00Z">
                <w:pPr/>
              </w:pPrChange>
            </w:pPr>
            <w:r w:rsidRPr="00016618">
              <w:rPr>
                <w:rFonts w:ascii="Times New Roman" w:hAnsi="Times New Roman"/>
                <w:sz w:val="36"/>
                <w:rPrChange w:id="1492" w:author="David Gravett" w:date="2019-12-01T10:21:00Z">
                  <w:rPr>
                    <w:rFonts w:ascii="Times New Roman" w:hAnsi="Times New Roman" w:cs="Times New Roman"/>
                    <w:sz w:val="24"/>
                    <w:szCs w:val="24"/>
                  </w:rPr>
                </w:rPrChange>
              </w:rPr>
              <w:t>0</w:t>
            </w:r>
          </w:p>
        </w:tc>
        <w:tc>
          <w:tcPr>
            <w:tcW w:w="933" w:type="dxa"/>
            <w:tcPrChange w:id="1493" w:author="David Gravett" w:date="2019-12-01T10:21:00Z">
              <w:tcPr>
                <w:tcW w:w="432" w:type="dxa"/>
              </w:tcPr>
            </w:tcPrChange>
          </w:tcPr>
          <w:p w14:paraId="7389D564" w14:textId="77777777" w:rsidR="00280D7C" w:rsidRPr="00016618" w:rsidRDefault="00280D7C">
            <w:pPr>
              <w:jc w:val="center"/>
              <w:rPr>
                <w:rFonts w:ascii="Times New Roman" w:hAnsi="Times New Roman"/>
                <w:sz w:val="36"/>
                <w:rPrChange w:id="1494" w:author="David Gravett" w:date="2019-12-01T10:21:00Z">
                  <w:rPr>
                    <w:rFonts w:ascii="Times New Roman" w:hAnsi="Times New Roman" w:cs="Times New Roman"/>
                    <w:sz w:val="24"/>
                    <w:szCs w:val="24"/>
                  </w:rPr>
                </w:rPrChange>
              </w:rPr>
              <w:pPrChange w:id="1495" w:author="James Dwyer" w:date="2019-12-01T10:21:00Z">
                <w:pPr/>
              </w:pPrChange>
            </w:pPr>
            <w:r w:rsidRPr="00016618">
              <w:rPr>
                <w:rFonts w:ascii="Times New Roman" w:hAnsi="Times New Roman"/>
                <w:sz w:val="36"/>
                <w:rPrChange w:id="1496" w:author="David Gravett" w:date="2019-12-01T10:21:00Z">
                  <w:rPr>
                    <w:rFonts w:ascii="Times New Roman" w:hAnsi="Times New Roman" w:cs="Times New Roman"/>
                    <w:sz w:val="24"/>
                    <w:szCs w:val="24"/>
                  </w:rPr>
                </w:rPrChange>
              </w:rPr>
              <w:t>0</w:t>
            </w:r>
          </w:p>
        </w:tc>
        <w:tc>
          <w:tcPr>
            <w:tcW w:w="933" w:type="dxa"/>
            <w:tcPrChange w:id="1497" w:author="David Gravett" w:date="2019-12-01T10:21:00Z">
              <w:tcPr>
                <w:tcW w:w="432" w:type="dxa"/>
              </w:tcPr>
            </w:tcPrChange>
          </w:tcPr>
          <w:p w14:paraId="09CC5EA8" w14:textId="77777777" w:rsidR="00280D7C" w:rsidRPr="00016618" w:rsidRDefault="00280D7C">
            <w:pPr>
              <w:jc w:val="center"/>
              <w:rPr>
                <w:rFonts w:ascii="Times New Roman" w:hAnsi="Times New Roman"/>
                <w:sz w:val="36"/>
                <w:rPrChange w:id="1498" w:author="David Gravett" w:date="2019-12-01T10:21:00Z">
                  <w:rPr>
                    <w:rFonts w:ascii="Times New Roman" w:hAnsi="Times New Roman" w:cs="Times New Roman"/>
                    <w:sz w:val="24"/>
                    <w:szCs w:val="24"/>
                  </w:rPr>
                </w:rPrChange>
              </w:rPr>
              <w:pPrChange w:id="1499" w:author="James Dwyer" w:date="2019-12-01T10:21:00Z">
                <w:pPr/>
              </w:pPrChange>
            </w:pPr>
            <w:r w:rsidRPr="00016618">
              <w:rPr>
                <w:rFonts w:ascii="Times New Roman" w:hAnsi="Times New Roman"/>
                <w:sz w:val="36"/>
                <w:rPrChange w:id="1500" w:author="David Gravett" w:date="2019-12-01T10:21:00Z">
                  <w:rPr>
                    <w:rFonts w:ascii="Times New Roman" w:hAnsi="Times New Roman" w:cs="Times New Roman"/>
                    <w:sz w:val="24"/>
                    <w:szCs w:val="24"/>
                  </w:rPr>
                </w:rPrChange>
              </w:rPr>
              <w:t>0</w:t>
            </w:r>
          </w:p>
        </w:tc>
        <w:tc>
          <w:tcPr>
            <w:tcW w:w="933" w:type="dxa"/>
            <w:tcPrChange w:id="1501" w:author="David Gravett" w:date="2019-12-01T10:21:00Z">
              <w:tcPr>
                <w:tcW w:w="432" w:type="dxa"/>
              </w:tcPr>
            </w:tcPrChange>
          </w:tcPr>
          <w:p w14:paraId="00581A4B" w14:textId="77777777" w:rsidR="00280D7C" w:rsidRPr="00016618" w:rsidRDefault="00280D7C">
            <w:pPr>
              <w:jc w:val="center"/>
              <w:rPr>
                <w:rFonts w:ascii="Times New Roman" w:hAnsi="Times New Roman"/>
                <w:sz w:val="36"/>
                <w:rPrChange w:id="1502" w:author="David Gravett" w:date="2019-12-01T10:21:00Z">
                  <w:rPr>
                    <w:rFonts w:ascii="Times New Roman" w:hAnsi="Times New Roman" w:cs="Times New Roman"/>
                    <w:sz w:val="24"/>
                    <w:szCs w:val="24"/>
                  </w:rPr>
                </w:rPrChange>
              </w:rPr>
              <w:pPrChange w:id="1503" w:author="James Dwyer" w:date="2019-12-01T10:21:00Z">
                <w:pPr/>
              </w:pPrChange>
            </w:pPr>
            <w:r w:rsidRPr="00016618">
              <w:rPr>
                <w:rFonts w:ascii="Times New Roman" w:hAnsi="Times New Roman"/>
                <w:sz w:val="36"/>
                <w:rPrChange w:id="1504" w:author="David Gravett" w:date="2019-12-01T10:21:00Z">
                  <w:rPr>
                    <w:rFonts w:ascii="Times New Roman" w:hAnsi="Times New Roman" w:cs="Times New Roman"/>
                    <w:sz w:val="24"/>
                    <w:szCs w:val="24"/>
                  </w:rPr>
                </w:rPrChange>
              </w:rPr>
              <w:t>0</w:t>
            </w:r>
          </w:p>
        </w:tc>
        <w:tc>
          <w:tcPr>
            <w:tcW w:w="933" w:type="dxa"/>
            <w:tcPrChange w:id="1505" w:author="David Gravett" w:date="2019-12-01T10:21:00Z">
              <w:tcPr>
                <w:tcW w:w="432" w:type="dxa"/>
              </w:tcPr>
            </w:tcPrChange>
          </w:tcPr>
          <w:p w14:paraId="4EF558C1" w14:textId="77777777" w:rsidR="00280D7C" w:rsidRPr="00016618" w:rsidRDefault="00280D7C">
            <w:pPr>
              <w:jc w:val="center"/>
              <w:rPr>
                <w:rFonts w:ascii="Times New Roman" w:hAnsi="Times New Roman"/>
                <w:sz w:val="36"/>
                <w:rPrChange w:id="1506" w:author="David Gravett" w:date="2019-12-01T10:21:00Z">
                  <w:rPr>
                    <w:rFonts w:ascii="Times New Roman" w:hAnsi="Times New Roman" w:cs="Times New Roman"/>
                    <w:sz w:val="24"/>
                    <w:szCs w:val="24"/>
                  </w:rPr>
                </w:rPrChange>
              </w:rPr>
              <w:pPrChange w:id="1507" w:author="James Dwyer" w:date="2019-12-01T10:21:00Z">
                <w:pPr/>
              </w:pPrChange>
            </w:pPr>
            <w:r w:rsidRPr="00016618">
              <w:rPr>
                <w:rFonts w:ascii="Times New Roman" w:hAnsi="Times New Roman"/>
                <w:sz w:val="36"/>
                <w:rPrChange w:id="1508" w:author="David Gravett" w:date="2019-12-01T10:21:00Z">
                  <w:rPr>
                    <w:rFonts w:ascii="Times New Roman" w:hAnsi="Times New Roman" w:cs="Times New Roman"/>
                    <w:sz w:val="24"/>
                    <w:szCs w:val="24"/>
                  </w:rPr>
                </w:rPrChange>
              </w:rPr>
              <w:t>0</w:t>
            </w:r>
          </w:p>
        </w:tc>
        <w:tc>
          <w:tcPr>
            <w:tcW w:w="933" w:type="dxa"/>
            <w:tcPrChange w:id="1509" w:author="David Gravett" w:date="2019-12-01T10:21:00Z">
              <w:tcPr>
                <w:tcW w:w="432" w:type="dxa"/>
              </w:tcPr>
            </w:tcPrChange>
          </w:tcPr>
          <w:p w14:paraId="355AD615" w14:textId="77777777" w:rsidR="00280D7C" w:rsidRPr="00016618" w:rsidRDefault="00280D7C">
            <w:pPr>
              <w:jc w:val="center"/>
              <w:rPr>
                <w:rFonts w:ascii="Times New Roman" w:hAnsi="Times New Roman"/>
                <w:sz w:val="36"/>
                <w:rPrChange w:id="1510" w:author="David Gravett" w:date="2019-12-01T10:21:00Z">
                  <w:rPr>
                    <w:rFonts w:ascii="Times New Roman" w:hAnsi="Times New Roman" w:cs="Times New Roman"/>
                    <w:sz w:val="24"/>
                    <w:szCs w:val="24"/>
                  </w:rPr>
                </w:rPrChange>
              </w:rPr>
              <w:pPrChange w:id="1511" w:author="James Dwyer" w:date="2019-12-01T10:21:00Z">
                <w:pPr/>
              </w:pPrChange>
            </w:pPr>
            <w:r w:rsidRPr="00016618">
              <w:rPr>
                <w:rFonts w:ascii="Times New Roman" w:hAnsi="Times New Roman"/>
                <w:sz w:val="36"/>
                <w:rPrChange w:id="1512" w:author="David Gravett" w:date="2019-12-01T10:21:00Z">
                  <w:rPr>
                    <w:rFonts w:ascii="Times New Roman" w:hAnsi="Times New Roman" w:cs="Times New Roman"/>
                    <w:sz w:val="24"/>
                    <w:szCs w:val="24"/>
                  </w:rPr>
                </w:rPrChange>
              </w:rPr>
              <w:t>0</w:t>
            </w:r>
          </w:p>
        </w:tc>
      </w:tr>
    </w:tbl>
    <w:p w14:paraId="02D47D1D" w14:textId="77777777" w:rsidR="005F2D99" w:rsidRDefault="00016618" w:rsidP="00F62130">
      <w:pPr>
        <w:spacing w:line="288" w:lineRule="auto"/>
        <w:rPr>
          <w:rFonts w:ascii="Times New Roman" w:hAnsi="Times New Roman" w:cs="Times New Roman"/>
          <w:sz w:val="24"/>
          <w:szCs w:val="24"/>
          <w:lang w:val="en-US"/>
        </w:rPr>
      </w:pPr>
      <w:ins w:id="1513" w:author="David Gravett" w:date="2019-12-01T10:21:00Z">
        <w:r>
          <w:rPr>
            <w:noProof/>
          </w:rPr>
          <mc:AlternateContent>
            <mc:Choice Requires="wps">
              <w:drawing>
                <wp:anchor distT="0" distB="0" distL="114300" distR="114300" simplePos="0" relativeHeight="251699712" behindDoc="0" locked="0" layoutInCell="1" allowOverlap="1" wp14:anchorId="0C1117F1" wp14:editId="7EEC80B7">
                  <wp:simplePos x="0" y="0"/>
                  <wp:positionH relativeFrom="margin">
                    <wp:align>center</wp:align>
                  </wp:positionH>
                  <wp:positionV relativeFrom="paragraph">
                    <wp:posOffset>85725</wp:posOffset>
                  </wp:positionV>
                  <wp:extent cx="3381375" cy="1524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843E97F" w14:textId="1C177D40" w:rsidR="00825D74" w:rsidRPr="00D103E4" w:rsidRDefault="00825D74" w:rsidP="00016618">
                              <w:pPr>
                                <w:pStyle w:val="Caption"/>
                                <w:jc w:val="center"/>
                                <w:rPr>
                                  <w:ins w:id="1514" w:author="David Gravett" w:date="2019-12-01T10:21:00Z"/>
                                  <w:rFonts w:ascii="Arial" w:eastAsia="Arial" w:hAnsi="Arial" w:cs="Arial"/>
                                  <w:noProof/>
                                  <w:lang w:val="en"/>
                                </w:rPr>
                              </w:pPr>
                              <w:ins w:id="1515" w:author="David Gravett" w:date="2019-12-01T10:21:00Z">
                                <w:r>
                                  <w:t>Table 6: All Connections Checked for 3</w:t>
                                </w:r>
                                <w:r w:rsidRPr="00016618">
                                  <w:rPr>
                                    <w:vertAlign w:val="superscript"/>
                                  </w:rPr>
                                  <w:t>rd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117F1" id="Text Box 48" o:spid="_x0000_s1064" type="#_x0000_t202" style="position:absolute;margin-left:0;margin-top:6.75pt;width:266.25pt;height:12pt;z-index:251699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" stroked="f">
                  <v:textbox inset="0,0,0,0">
                    <w:txbxContent>
                      <w:p w14:paraId="6843E97F" w14:textId="1C177D40" w:rsidR="00825D74" w:rsidRPr="00D103E4" w:rsidRDefault="00825D74" w:rsidP="00016618">
                        <w:pPr>
                          <w:pStyle w:val="Caption"/>
                          <w:jc w:val="center"/>
                          <w:rPr>
                            <w:ins w:id="1516" w:author="David Gravett" w:date="2019-12-01T10:21:00Z"/>
                            <w:rFonts w:ascii="Arial" w:eastAsia="Arial" w:hAnsi="Arial" w:cs="Arial"/>
                            <w:noProof/>
                            <w:lang w:val="en"/>
                          </w:rPr>
                        </w:pPr>
                        <w:ins w:id="1517" w:author="David Gravett" w:date="2019-12-01T10:21:00Z">
                          <w:r>
                            <w:t>Table 6: All Connections Checked for 3</w:t>
                          </w:r>
                          <w:r w:rsidRPr="00016618">
                            <w:rPr>
                              <w:vertAlign w:val="superscript"/>
                            </w:rPr>
                            <w:t>rd</w:t>
                          </w:r>
                          <w:r>
                            <w:t xml:space="preserve"> Node</w:t>
                          </w:r>
                        </w:ins>
                      </w:p>
                    </w:txbxContent>
                  </v:textbox>
                  <w10:wrap anchorx="margin"/>
                </v:shape>
              </w:pict>
            </mc:Fallback>
          </mc:AlternateContent>
        </w:r>
      </w:ins>
    </w:p>
    <w:p w14:paraId="6383558A" w14:textId="2CD06700" w:rsidR="00280D7C" w:rsidRDefault="00280D7C" w:rsidP="005F2D99">
      <w:pPr>
        <w:spacing w:line="288" w:lineRule="auto"/>
        <w:jc w:val="both"/>
        <w:rPr>
          <w:moveFrom w:id="1518" w:author="David Gravett" w:date="2019-12-01T10:21:00Z"/>
          <w:rFonts w:ascii="Times New Roman" w:hAnsi="Times New Roman" w:cs="Times New Roman"/>
          <w:sz w:val="24"/>
          <w:szCs w:val="24"/>
          <w:lang w:val="en-US"/>
        </w:rPr>
      </w:pPr>
      <w:moveFromRangeStart w:id="1519" w:author="David Gravett" w:date="2019-12-01T10:21:00Z" w:name="move26088128"/>
      <w:moveFrom w:id="1520"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From>
    </w:p>
    <w:moveFromRangeEnd w:id="1519"/>
    <w:p w14:paraId="520C3DF2" w14:textId="77777777" w:rsidR="005F2D99" w:rsidRPr="00F62130"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del w:id="1521" w:author="David Gravett" w:date="2019-12-01T10:21:00Z"/>
        </w:trPr>
        <w:tc>
          <w:tcPr>
            <w:tcW w:w="432" w:type="dxa"/>
          </w:tcPr>
          <w:p w14:paraId="40758CDD" w14:textId="42A16649" w:rsidR="00280D7C" w:rsidRDefault="00280D7C" w:rsidP="003B3061">
            <w:pPr>
              <w:rPr>
                <w:del w:id="1522" w:author="David Gravett" w:date="2019-12-01T10:21:00Z"/>
                <w:rFonts w:ascii="Times New Roman" w:hAnsi="Times New Roman" w:cs="Times New Roman"/>
                <w:sz w:val="24"/>
                <w:szCs w:val="24"/>
              </w:rPr>
            </w:pPr>
            <w:del w:id="1523" w:author="David Gravett" w:date="2019-12-01T10:21:00Z">
              <w:r>
                <w:rPr>
                  <w:rFonts w:ascii="Times New Roman" w:hAnsi="Times New Roman" w:cs="Times New Roman"/>
                  <w:sz w:val="24"/>
                  <w:szCs w:val="24"/>
                </w:rPr>
                <w:delText>1</w:delText>
              </w:r>
            </w:del>
          </w:p>
        </w:tc>
        <w:tc>
          <w:tcPr>
            <w:tcW w:w="432" w:type="dxa"/>
          </w:tcPr>
          <w:p w14:paraId="78A9CC2E" w14:textId="55466A82" w:rsidR="00280D7C" w:rsidRDefault="00280D7C" w:rsidP="003B3061">
            <w:pPr>
              <w:rPr>
                <w:del w:id="1524" w:author="David Gravett" w:date="2019-12-01T10:21:00Z"/>
                <w:rFonts w:ascii="Times New Roman" w:hAnsi="Times New Roman" w:cs="Times New Roman"/>
                <w:sz w:val="24"/>
                <w:szCs w:val="24"/>
              </w:rPr>
            </w:pPr>
            <w:del w:id="1525" w:author="David Gravett" w:date="2019-12-01T10:21:00Z">
              <w:r>
                <w:rPr>
                  <w:rFonts w:ascii="Times New Roman" w:hAnsi="Times New Roman" w:cs="Times New Roman"/>
                  <w:sz w:val="24"/>
                  <w:szCs w:val="24"/>
                </w:rPr>
                <w:delText>-1</w:delText>
              </w:r>
            </w:del>
          </w:p>
        </w:tc>
        <w:tc>
          <w:tcPr>
            <w:tcW w:w="432" w:type="dxa"/>
          </w:tcPr>
          <w:p w14:paraId="250AEF02" w14:textId="485C3FD5" w:rsidR="00280D7C" w:rsidRDefault="00280D7C" w:rsidP="003B3061">
            <w:pPr>
              <w:rPr>
                <w:del w:id="1526" w:author="David Gravett" w:date="2019-12-01T10:21:00Z"/>
                <w:rFonts w:ascii="Times New Roman" w:hAnsi="Times New Roman" w:cs="Times New Roman"/>
                <w:sz w:val="24"/>
                <w:szCs w:val="24"/>
              </w:rPr>
            </w:pPr>
            <w:del w:id="1527" w:author="David Gravett" w:date="2019-12-01T10:21:00Z">
              <w:r>
                <w:rPr>
                  <w:rFonts w:ascii="Times New Roman" w:hAnsi="Times New Roman" w:cs="Times New Roman"/>
                  <w:sz w:val="24"/>
                  <w:szCs w:val="24"/>
                </w:rPr>
                <w:delText>1</w:delText>
              </w:r>
            </w:del>
          </w:p>
        </w:tc>
        <w:tc>
          <w:tcPr>
            <w:tcW w:w="432" w:type="dxa"/>
          </w:tcPr>
          <w:p w14:paraId="2F7FE197" w14:textId="77777777" w:rsidR="00280D7C" w:rsidRDefault="00280D7C" w:rsidP="003B3061">
            <w:pPr>
              <w:rPr>
                <w:del w:id="1528" w:author="David Gravett" w:date="2019-12-01T10:21:00Z"/>
                <w:rFonts w:ascii="Times New Roman" w:hAnsi="Times New Roman" w:cs="Times New Roman"/>
                <w:sz w:val="24"/>
                <w:szCs w:val="24"/>
              </w:rPr>
            </w:pPr>
            <w:del w:id="1529" w:author="David Gravett" w:date="2019-12-01T10:21:00Z">
              <w:r>
                <w:rPr>
                  <w:rFonts w:ascii="Times New Roman" w:hAnsi="Times New Roman" w:cs="Times New Roman"/>
                  <w:sz w:val="24"/>
                  <w:szCs w:val="24"/>
                </w:rPr>
                <w:delText>0</w:delText>
              </w:r>
            </w:del>
          </w:p>
        </w:tc>
        <w:tc>
          <w:tcPr>
            <w:tcW w:w="432" w:type="dxa"/>
          </w:tcPr>
          <w:p w14:paraId="57FE2ABB" w14:textId="77777777" w:rsidR="00280D7C" w:rsidRDefault="00280D7C" w:rsidP="003B3061">
            <w:pPr>
              <w:rPr>
                <w:del w:id="1530" w:author="David Gravett" w:date="2019-12-01T10:21:00Z"/>
                <w:rFonts w:ascii="Times New Roman" w:hAnsi="Times New Roman" w:cs="Times New Roman"/>
                <w:sz w:val="24"/>
                <w:szCs w:val="24"/>
              </w:rPr>
            </w:pPr>
            <w:del w:id="1531" w:author="David Gravett" w:date="2019-12-01T10:21:00Z">
              <w:r>
                <w:rPr>
                  <w:rFonts w:ascii="Times New Roman" w:hAnsi="Times New Roman" w:cs="Times New Roman"/>
                  <w:sz w:val="24"/>
                  <w:szCs w:val="24"/>
                </w:rPr>
                <w:delText>0</w:delText>
              </w:r>
            </w:del>
          </w:p>
        </w:tc>
        <w:tc>
          <w:tcPr>
            <w:tcW w:w="432" w:type="dxa"/>
          </w:tcPr>
          <w:p w14:paraId="4CBA2FB5" w14:textId="77777777" w:rsidR="00280D7C" w:rsidRDefault="00280D7C" w:rsidP="003B3061">
            <w:pPr>
              <w:rPr>
                <w:del w:id="1532" w:author="David Gravett" w:date="2019-12-01T10:21:00Z"/>
                <w:rFonts w:ascii="Times New Roman" w:hAnsi="Times New Roman" w:cs="Times New Roman"/>
                <w:sz w:val="24"/>
                <w:szCs w:val="24"/>
              </w:rPr>
            </w:pPr>
            <w:del w:id="1533" w:author="David Gravett" w:date="2019-12-01T10:21:00Z">
              <w:r>
                <w:rPr>
                  <w:rFonts w:ascii="Times New Roman" w:hAnsi="Times New Roman" w:cs="Times New Roman"/>
                  <w:sz w:val="24"/>
                  <w:szCs w:val="24"/>
                </w:rPr>
                <w:delText>0</w:delText>
              </w:r>
            </w:del>
          </w:p>
        </w:tc>
        <w:tc>
          <w:tcPr>
            <w:tcW w:w="432" w:type="dxa"/>
          </w:tcPr>
          <w:p w14:paraId="1DC5228D" w14:textId="77777777" w:rsidR="00280D7C" w:rsidRDefault="00280D7C" w:rsidP="003B3061">
            <w:pPr>
              <w:rPr>
                <w:del w:id="1534" w:author="David Gravett" w:date="2019-12-01T10:21:00Z"/>
                <w:rFonts w:ascii="Times New Roman" w:hAnsi="Times New Roman" w:cs="Times New Roman"/>
                <w:sz w:val="24"/>
                <w:szCs w:val="24"/>
              </w:rPr>
            </w:pPr>
            <w:del w:id="1535" w:author="David Gravett" w:date="2019-12-01T10:21:00Z">
              <w:r>
                <w:rPr>
                  <w:rFonts w:ascii="Times New Roman" w:hAnsi="Times New Roman" w:cs="Times New Roman"/>
                  <w:sz w:val="24"/>
                  <w:szCs w:val="24"/>
                </w:rPr>
                <w:delText>0</w:delText>
              </w:r>
            </w:del>
          </w:p>
        </w:tc>
      </w:tr>
      <w:tr w:rsidR="00280D7C" w14:paraId="19351265" w14:textId="77777777" w:rsidTr="003B3061">
        <w:trPr>
          <w:trHeight w:val="432"/>
          <w:del w:id="1536" w:author="David Gravett" w:date="2019-12-01T10:21:00Z"/>
        </w:trPr>
        <w:tc>
          <w:tcPr>
            <w:tcW w:w="432" w:type="dxa"/>
          </w:tcPr>
          <w:p w14:paraId="43D6DA2F" w14:textId="77777777" w:rsidR="00280D7C" w:rsidRDefault="00280D7C" w:rsidP="003B3061">
            <w:pPr>
              <w:rPr>
                <w:del w:id="1537" w:author="David Gravett" w:date="2019-12-01T10:21:00Z"/>
                <w:rFonts w:ascii="Times New Roman" w:hAnsi="Times New Roman" w:cs="Times New Roman"/>
                <w:sz w:val="24"/>
                <w:szCs w:val="24"/>
              </w:rPr>
            </w:pPr>
            <w:del w:id="1538" w:author="David Gravett" w:date="2019-12-01T10:21:00Z">
              <w:r>
                <w:rPr>
                  <w:rFonts w:ascii="Times New Roman" w:hAnsi="Times New Roman" w:cs="Times New Roman"/>
                  <w:sz w:val="24"/>
                  <w:szCs w:val="24"/>
                </w:rPr>
                <w:delText>-1</w:delText>
              </w:r>
            </w:del>
          </w:p>
        </w:tc>
        <w:tc>
          <w:tcPr>
            <w:tcW w:w="432" w:type="dxa"/>
          </w:tcPr>
          <w:p w14:paraId="247D05FB" w14:textId="77777777" w:rsidR="00280D7C" w:rsidRDefault="00280D7C" w:rsidP="003B3061">
            <w:pPr>
              <w:rPr>
                <w:del w:id="1539" w:author="David Gravett" w:date="2019-12-01T10:21:00Z"/>
                <w:rFonts w:ascii="Times New Roman" w:hAnsi="Times New Roman" w:cs="Times New Roman"/>
                <w:sz w:val="24"/>
                <w:szCs w:val="24"/>
              </w:rPr>
            </w:pPr>
            <w:del w:id="1540" w:author="David Gravett" w:date="2019-12-01T10:21:00Z">
              <w:r>
                <w:rPr>
                  <w:rFonts w:ascii="Times New Roman" w:hAnsi="Times New Roman" w:cs="Times New Roman"/>
                  <w:sz w:val="24"/>
                  <w:szCs w:val="24"/>
                </w:rPr>
                <w:delText>1</w:delText>
              </w:r>
            </w:del>
          </w:p>
        </w:tc>
        <w:tc>
          <w:tcPr>
            <w:tcW w:w="432" w:type="dxa"/>
          </w:tcPr>
          <w:p w14:paraId="6B5B3DE8" w14:textId="0A50CBFD" w:rsidR="00280D7C" w:rsidRDefault="00280D7C" w:rsidP="003B3061">
            <w:pPr>
              <w:rPr>
                <w:del w:id="1541" w:author="David Gravett" w:date="2019-12-01T10:21:00Z"/>
                <w:rFonts w:ascii="Times New Roman" w:hAnsi="Times New Roman" w:cs="Times New Roman"/>
                <w:sz w:val="24"/>
                <w:szCs w:val="24"/>
              </w:rPr>
            </w:pPr>
            <w:del w:id="1542" w:author="David Gravett" w:date="2019-12-01T10:21:00Z">
              <w:r>
                <w:rPr>
                  <w:rFonts w:ascii="Times New Roman" w:hAnsi="Times New Roman" w:cs="Times New Roman"/>
                  <w:sz w:val="24"/>
                  <w:szCs w:val="24"/>
                </w:rPr>
                <w:delText>1</w:delText>
              </w:r>
            </w:del>
          </w:p>
        </w:tc>
        <w:tc>
          <w:tcPr>
            <w:tcW w:w="432" w:type="dxa"/>
          </w:tcPr>
          <w:p w14:paraId="2662D150" w14:textId="77777777" w:rsidR="00280D7C" w:rsidRDefault="00280D7C" w:rsidP="003B3061">
            <w:pPr>
              <w:rPr>
                <w:del w:id="1543" w:author="David Gravett" w:date="2019-12-01T10:21:00Z"/>
                <w:rFonts w:ascii="Times New Roman" w:hAnsi="Times New Roman" w:cs="Times New Roman"/>
                <w:sz w:val="24"/>
                <w:szCs w:val="24"/>
              </w:rPr>
            </w:pPr>
            <w:del w:id="1544" w:author="David Gravett" w:date="2019-12-01T10:21:00Z">
              <w:r>
                <w:rPr>
                  <w:rFonts w:ascii="Times New Roman" w:hAnsi="Times New Roman" w:cs="Times New Roman"/>
                  <w:sz w:val="24"/>
                  <w:szCs w:val="24"/>
                </w:rPr>
                <w:delText>0</w:delText>
              </w:r>
            </w:del>
          </w:p>
        </w:tc>
        <w:tc>
          <w:tcPr>
            <w:tcW w:w="432" w:type="dxa"/>
          </w:tcPr>
          <w:p w14:paraId="3804B06C" w14:textId="77777777" w:rsidR="00280D7C" w:rsidRDefault="00280D7C" w:rsidP="003B3061">
            <w:pPr>
              <w:rPr>
                <w:del w:id="1545" w:author="David Gravett" w:date="2019-12-01T10:21:00Z"/>
                <w:rFonts w:ascii="Times New Roman" w:hAnsi="Times New Roman" w:cs="Times New Roman"/>
                <w:sz w:val="24"/>
                <w:szCs w:val="24"/>
              </w:rPr>
            </w:pPr>
            <w:del w:id="1546" w:author="David Gravett" w:date="2019-12-01T10:21:00Z">
              <w:r>
                <w:rPr>
                  <w:rFonts w:ascii="Times New Roman" w:hAnsi="Times New Roman" w:cs="Times New Roman"/>
                  <w:sz w:val="24"/>
                  <w:szCs w:val="24"/>
                </w:rPr>
                <w:delText>0</w:delText>
              </w:r>
            </w:del>
          </w:p>
        </w:tc>
        <w:tc>
          <w:tcPr>
            <w:tcW w:w="432" w:type="dxa"/>
          </w:tcPr>
          <w:p w14:paraId="26F0E837" w14:textId="77777777" w:rsidR="00280D7C" w:rsidRDefault="00280D7C" w:rsidP="003B3061">
            <w:pPr>
              <w:rPr>
                <w:del w:id="1547" w:author="David Gravett" w:date="2019-12-01T10:21:00Z"/>
                <w:rFonts w:ascii="Times New Roman" w:hAnsi="Times New Roman" w:cs="Times New Roman"/>
                <w:sz w:val="24"/>
                <w:szCs w:val="24"/>
              </w:rPr>
            </w:pPr>
            <w:del w:id="1548" w:author="David Gravett" w:date="2019-12-01T10:21:00Z">
              <w:r>
                <w:rPr>
                  <w:rFonts w:ascii="Times New Roman" w:hAnsi="Times New Roman" w:cs="Times New Roman"/>
                  <w:sz w:val="24"/>
                  <w:szCs w:val="24"/>
                </w:rPr>
                <w:delText>0</w:delText>
              </w:r>
            </w:del>
          </w:p>
        </w:tc>
        <w:tc>
          <w:tcPr>
            <w:tcW w:w="432" w:type="dxa"/>
          </w:tcPr>
          <w:p w14:paraId="03095CAD" w14:textId="77777777" w:rsidR="00280D7C" w:rsidRDefault="00280D7C" w:rsidP="003B3061">
            <w:pPr>
              <w:rPr>
                <w:del w:id="1549" w:author="David Gravett" w:date="2019-12-01T10:21:00Z"/>
                <w:rFonts w:ascii="Times New Roman" w:hAnsi="Times New Roman" w:cs="Times New Roman"/>
                <w:sz w:val="24"/>
                <w:szCs w:val="24"/>
              </w:rPr>
            </w:pPr>
            <w:del w:id="1550" w:author="David Gravett" w:date="2019-12-01T10:21:00Z">
              <w:r>
                <w:rPr>
                  <w:rFonts w:ascii="Times New Roman" w:hAnsi="Times New Roman" w:cs="Times New Roman"/>
                  <w:sz w:val="24"/>
                  <w:szCs w:val="24"/>
                </w:rPr>
                <w:delText>0</w:delText>
              </w:r>
            </w:del>
          </w:p>
        </w:tc>
      </w:tr>
      <w:tr w:rsidR="00280D7C" w14:paraId="2FF2918A" w14:textId="77777777" w:rsidTr="003B3061">
        <w:trPr>
          <w:trHeight w:val="432"/>
          <w:del w:id="1551" w:author="David Gravett" w:date="2019-12-01T10:21:00Z"/>
        </w:trPr>
        <w:tc>
          <w:tcPr>
            <w:tcW w:w="432" w:type="dxa"/>
          </w:tcPr>
          <w:p w14:paraId="240F735A" w14:textId="77777777" w:rsidR="00280D7C" w:rsidRDefault="00280D7C" w:rsidP="003B3061">
            <w:pPr>
              <w:rPr>
                <w:del w:id="1552" w:author="David Gravett" w:date="2019-12-01T10:21:00Z"/>
                <w:rFonts w:ascii="Times New Roman" w:hAnsi="Times New Roman" w:cs="Times New Roman"/>
                <w:sz w:val="24"/>
                <w:szCs w:val="24"/>
              </w:rPr>
            </w:pPr>
            <w:del w:id="1553" w:author="David Gravett" w:date="2019-12-01T10:21:00Z">
              <w:r>
                <w:rPr>
                  <w:rFonts w:ascii="Times New Roman" w:hAnsi="Times New Roman" w:cs="Times New Roman"/>
                  <w:sz w:val="24"/>
                  <w:szCs w:val="24"/>
                </w:rPr>
                <w:delText>1</w:delText>
              </w:r>
            </w:del>
          </w:p>
        </w:tc>
        <w:tc>
          <w:tcPr>
            <w:tcW w:w="432" w:type="dxa"/>
          </w:tcPr>
          <w:p w14:paraId="7FC9192F" w14:textId="77777777" w:rsidR="00280D7C" w:rsidRDefault="00280D7C" w:rsidP="003B3061">
            <w:pPr>
              <w:rPr>
                <w:del w:id="1554" w:author="David Gravett" w:date="2019-12-01T10:21:00Z"/>
                <w:rFonts w:ascii="Times New Roman" w:hAnsi="Times New Roman" w:cs="Times New Roman"/>
                <w:sz w:val="24"/>
                <w:szCs w:val="24"/>
              </w:rPr>
            </w:pPr>
            <w:del w:id="1555" w:author="David Gravett" w:date="2019-12-01T10:21:00Z">
              <w:r>
                <w:rPr>
                  <w:rFonts w:ascii="Times New Roman" w:hAnsi="Times New Roman" w:cs="Times New Roman"/>
                  <w:sz w:val="24"/>
                  <w:szCs w:val="24"/>
                </w:rPr>
                <w:delText>-1</w:delText>
              </w:r>
            </w:del>
          </w:p>
        </w:tc>
        <w:tc>
          <w:tcPr>
            <w:tcW w:w="432" w:type="dxa"/>
          </w:tcPr>
          <w:p w14:paraId="60D829F1" w14:textId="180A5091" w:rsidR="00280D7C" w:rsidRDefault="00280D7C" w:rsidP="003B3061">
            <w:pPr>
              <w:rPr>
                <w:del w:id="1556" w:author="David Gravett" w:date="2019-12-01T10:21:00Z"/>
                <w:rFonts w:ascii="Times New Roman" w:hAnsi="Times New Roman" w:cs="Times New Roman"/>
                <w:sz w:val="24"/>
                <w:szCs w:val="24"/>
              </w:rPr>
            </w:pPr>
            <w:del w:id="1557" w:author="David Gravett" w:date="2019-12-01T10:21:00Z">
              <w:r>
                <w:rPr>
                  <w:rFonts w:ascii="Times New Roman" w:hAnsi="Times New Roman" w:cs="Times New Roman"/>
                  <w:sz w:val="24"/>
                  <w:szCs w:val="24"/>
                </w:rPr>
                <w:delText>-1</w:delText>
              </w:r>
            </w:del>
          </w:p>
        </w:tc>
        <w:tc>
          <w:tcPr>
            <w:tcW w:w="432" w:type="dxa"/>
          </w:tcPr>
          <w:p w14:paraId="5FCDE4C8" w14:textId="77777777" w:rsidR="00280D7C" w:rsidRDefault="00280D7C" w:rsidP="003B3061">
            <w:pPr>
              <w:rPr>
                <w:del w:id="1558" w:author="David Gravett" w:date="2019-12-01T10:21:00Z"/>
                <w:rFonts w:ascii="Times New Roman" w:hAnsi="Times New Roman" w:cs="Times New Roman"/>
                <w:sz w:val="24"/>
                <w:szCs w:val="24"/>
              </w:rPr>
            </w:pPr>
            <w:del w:id="1559" w:author="David Gravett" w:date="2019-12-01T10:21:00Z">
              <w:r>
                <w:rPr>
                  <w:rFonts w:ascii="Times New Roman" w:hAnsi="Times New Roman" w:cs="Times New Roman"/>
                  <w:sz w:val="24"/>
                  <w:szCs w:val="24"/>
                </w:rPr>
                <w:delText>0</w:delText>
              </w:r>
            </w:del>
          </w:p>
        </w:tc>
        <w:tc>
          <w:tcPr>
            <w:tcW w:w="432" w:type="dxa"/>
          </w:tcPr>
          <w:p w14:paraId="78CEAB83" w14:textId="77777777" w:rsidR="00280D7C" w:rsidRDefault="00280D7C" w:rsidP="003B3061">
            <w:pPr>
              <w:rPr>
                <w:del w:id="1560" w:author="David Gravett" w:date="2019-12-01T10:21:00Z"/>
                <w:rFonts w:ascii="Times New Roman" w:hAnsi="Times New Roman" w:cs="Times New Roman"/>
                <w:sz w:val="24"/>
                <w:szCs w:val="24"/>
              </w:rPr>
            </w:pPr>
            <w:del w:id="1561" w:author="David Gravett" w:date="2019-12-01T10:21:00Z">
              <w:r>
                <w:rPr>
                  <w:rFonts w:ascii="Times New Roman" w:hAnsi="Times New Roman" w:cs="Times New Roman"/>
                  <w:sz w:val="24"/>
                  <w:szCs w:val="24"/>
                </w:rPr>
                <w:delText>0</w:delText>
              </w:r>
            </w:del>
          </w:p>
        </w:tc>
        <w:tc>
          <w:tcPr>
            <w:tcW w:w="432" w:type="dxa"/>
          </w:tcPr>
          <w:p w14:paraId="2B96BF25" w14:textId="77777777" w:rsidR="00280D7C" w:rsidRDefault="00280D7C" w:rsidP="003B3061">
            <w:pPr>
              <w:rPr>
                <w:del w:id="1562" w:author="David Gravett" w:date="2019-12-01T10:21:00Z"/>
                <w:rFonts w:ascii="Times New Roman" w:hAnsi="Times New Roman" w:cs="Times New Roman"/>
                <w:sz w:val="24"/>
                <w:szCs w:val="24"/>
              </w:rPr>
            </w:pPr>
            <w:del w:id="1563" w:author="David Gravett" w:date="2019-12-01T10:21:00Z">
              <w:r>
                <w:rPr>
                  <w:rFonts w:ascii="Times New Roman" w:hAnsi="Times New Roman" w:cs="Times New Roman"/>
                  <w:sz w:val="24"/>
                  <w:szCs w:val="24"/>
                </w:rPr>
                <w:delText>0</w:delText>
              </w:r>
            </w:del>
          </w:p>
        </w:tc>
        <w:tc>
          <w:tcPr>
            <w:tcW w:w="432" w:type="dxa"/>
          </w:tcPr>
          <w:p w14:paraId="512FC056" w14:textId="77777777" w:rsidR="00280D7C" w:rsidRDefault="00280D7C" w:rsidP="003B3061">
            <w:pPr>
              <w:rPr>
                <w:del w:id="1564" w:author="David Gravett" w:date="2019-12-01T10:21:00Z"/>
                <w:rFonts w:ascii="Times New Roman" w:hAnsi="Times New Roman" w:cs="Times New Roman"/>
                <w:sz w:val="24"/>
                <w:szCs w:val="24"/>
              </w:rPr>
            </w:pPr>
            <w:del w:id="1565" w:author="David Gravett" w:date="2019-12-01T10:21:00Z">
              <w:r>
                <w:rPr>
                  <w:rFonts w:ascii="Times New Roman" w:hAnsi="Times New Roman" w:cs="Times New Roman"/>
                  <w:sz w:val="24"/>
                  <w:szCs w:val="24"/>
                </w:rPr>
                <w:delText>0</w:delText>
              </w:r>
            </w:del>
          </w:p>
        </w:tc>
      </w:tr>
      <w:tr w:rsidR="00280D7C" w14:paraId="31733571" w14:textId="77777777" w:rsidTr="003B3061">
        <w:trPr>
          <w:trHeight w:val="432"/>
          <w:del w:id="1566" w:author="David Gravett" w:date="2019-12-01T10:21:00Z"/>
        </w:trPr>
        <w:tc>
          <w:tcPr>
            <w:tcW w:w="432" w:type="dxa"/>
          </w:tcPr>
          <w:p w14:paraId="07C61D00" w14:textId="77777777" w:rsidR="00280D7C" w:rsidRDefault="00280D7C" w:rsidP="003B3061">
            <w:pPr>
              <w:rPr>
                <w:del w:id="1567" w:author="David Gravett" w:date="2019-12-01T10:21:00Z"/>
                <w:rFonts w:ascii="Times New Roman" w:hAnsi="Times New Roman" w:cs="Times New Roman"/>
                <w:sz w:val="24"/>
                <w:szCs w:val="24"/>
              </w:rPr>
            </w:pPr>
            <w:del w:id="1568" w:author="David Gravett" w:date="2019-12-01T10:21:00Z">
              <w:r>
                <w:rPr>
                  <w:rFonts w:ascii="Times New Roman" w:hAnsi="Times New Roman" w:cs="Times New Roman"/>
                  <w:sz w:val="24"/>
                  <w:szCs w:val="24"/>
                </w:rPr>
                <w:delText>1</w:delText>
              </w:r>
            </w:del>
          </w:p>
        </w:tc>
        <w:tc>
          <w:tcPr>
            <w:tcW w:w="432" w:type="dxa"/>
          </w:tcPr>
          <w:p w14:paraId="56532F83" w14:textId="77777777" w:rsidR="00280D7C" w:rsidRDefault="00280D7C" w:rsidP="003B3061">
            <w:pPr>
              <w:rPr>
                <w:del w:id="1569" w:author="David Gravett" w:date="2019-12-01T10:21:00Z"/>
                <w:rFonts w:ascii="Times New Roman" w:hAnsi="Times New Roman" w:cs="Times New Roman"/>
                <w:sz w:val="24"/>
                <w:szCs w:val="24"/>
              </w:rPr>
            </w:pPr>
            <w:del w:id="1570" w:author="David Gravett" w:date="2019-12-01T10:21:00Z">
              <w:r>
                <w:rPr>
                  <w:rFonts w:ascii="Times New Roman" w:hAnsi="Times New Roman" w:cs="Times New Roman"/>
                  <w:sz w:val="24"/>
                  <w:szCs w:val="24"/>
                </w:rPr>
                <w:delText>-1</w:delText>
              </w:r>
            </w:del>
          </w:p>
        </w:tc>
        <w:tc>
          <w:tcPr>
            <w:tcW w:w="432" w:type="dxa"/>
          </w:tcPr>
          <w:p w14:paraId="50529C5D" w14:textId="77777777" w:rsidR="00280D7C" w:rsidRDefault="00280D7C" w:rsidP="003B3061">
            <w:pPr>
              <w:rPr>
                <w:del w:id="1571" w:author="David Gravett" w:date="2019-12-01T10:21:00Z"/>
                <w:rFonts w:ascii="Times New Roman" w:hAnsi="Times New Roman" w:cs="Times New Roman"/>
                <w:sz w:val="24"/>
                <w:szCs w:val="24"/>
              </w:rPr>
            </w:pPr>
            <w:del w:id="1572" w:author="David Gravett" w:date="2019-12-01T10:21:00Z">
              <w:r>
                <w:rPr>
                  <w:rFonts w:ascii="Times New Roman" w:hAnsi="Times New Roman" w:cs="Times New Roman"/>
                  <w:sz w:val="24"/>
                  <w:szCs w:val="24"/>
                </w:rPr>
                <w:delText>-1</w:delText>
              </w:r>
            </w:del>
          </w:p>
        </w:tc>
        <w:tc>
          <w:tcPr>
            <w:tcW w:w="432" w:type="dxa"/>
          </w:tcPr>
          <w:p w14:paraId="0C458B95" w14:textId="77777777" w:rsidR="00280D7C" w:rsidRDefault="00280D7C" w:rsidP="003B3061">
            <w:pPr>
              <w:rPr>
                <w:del w:id="1573" w:author="David Gravett" w:date="2019-12-01T10:21:00Z"/>
                <w:rFonts w:ascii="Times New Roman" w:hAnsi="Times New Roman" w:cs="Times New Roman"/>
                <w:sz w:val="24"/>
                <w:szCs w:val="24"/>
              </w:rPr>
            </w:pPr>
            <w:del w:id="1574" w:author="David Gravett" w:date="2019-12-01T10:21:00Z">
              <w:r>
                <w:rPr>
                  <w:rFonts w:ascii="Times New Roman" w:hAnsi="Times New Roman" w:cs="Times New Roman"/>
                  <w:sz w:val="24"/>
                  <w:szCs w:val="24"/>
                </w:rPr>
                <w:delText>0</w:delText>
              </w:r>
            </w:del>
          </w:p>
        </w:tc>
        <w:tc>
          <w:tcPr>
            <w:tcW w:w="432" w:type="dxa"/>
          </w:tcPr>
          <w:p w14:paraId="630886E7" w14:textId="77777777" w:rsidR="00280D7C" w:rsidRDefault="00280D7C" w:rsidP="003B3061">
            <w:pPr>
              <w:rPr>
                <w:del w:id="1575" w:author="David Gravett" w:date="2019-12-01T10:21:00Z"/>
                <w:rFonts w:ascii="Times New Roman" w:hAnsi="Times New Roman" w:cs="Times New Roman"/>
                <w:sz w:val="24"/>
                <w:szCs w:val="24"/>
              </w:rPr>
            </w:pPr>
            <w:del w:id="1576" w:author="David Gravett" w:date="2019-12-01T10:21:00Z">
              <w:r>
                <w:rPr>
                  <w:rFonts w:ascii="Times New Roman" w:hAnsi="Times New Roman" w:cs="Times New Roman"/>
                  <w:sz w:val="24"/>
                  <w:szCs w:val="24"/>
                </w:rPr>
                <w:delText>0</w:delText>
              </w:r>
            </w:del>
          </w:p>
        </w:tc>
        <w:tc>
          <w:tcPr>
            <w:tcW w:w="432" w:type="dxa"/>
          </w:tcPr>
          <w:p w14:paraId="592C3976" w14:textId="77777777" w:rsidR="00280D7C" w:rsidRDefault="00280D7C" w:rsidP="003B3061">
            <w:pPr>
              <w:rPr>
                <w:del w:id="1577" w:author="David Gravett" w:date="2019-12-01T10:21:00Z"/>
                <w:rFonts w:ascii="Times New Roman" w:hAnsi="Times New Roman" w:cs="Times New Roman"/>
                <w:sz w:val="24"/>
                <w:szCs w:val="24"/>
              </w:rPr>
            </w:pPr>
            <w:del w:id="1578" w:author="David Gravett" w:date="2019-12-01T10:21:00Z">
              <w:r>
                <w:rPr>
                  <w:rFonts w:ascii="Times New Roman" w:hAnsi="Times New Roman" w:cs="Times New Roman"/>
                  <w:sz w:val="24"/>
                  <w:szCs w:val="24"/>
                </w:rPr>
                <w:delText>0</w:delText>
              </w:r>
            </w:del>
          </w:p>
        </w:tc>
        <w:tc>
          <w:tcPr>
            <w:tcW w:w="432" w:type="dxa"/>
          </w:tcPr>
          <w:p w14:paraId="10A55324" w14:textId="77777777" w:rsidR="00280D7C" w:rsidRDefault="00280D7C" w:rsidP="003B3061">
            <w:pPr>
              <w:rPr>
                <w:del w:id="1579" w:author="David Gravett" w:date="2019-12-01T10:21:00Z"/>
                <w:rFonts w:ascii="Times New Roman" w:hAnsi="Times New Roman" w:cs="Times New Roman"/>
                <w:sz w:val="24"/>
                <w:szCs w:val="24"/>
              </w:rPr>
            </w:pPr>
            <w:del w:id="1580" w:author="David Gravett" w:date="2019-12-01T10:21:00Z">
              <w:r>
                <w:rPr>
                  <w:rFonts w:ascii="Times New Roman" w:hAnsi="Times New Roman" w:cs="Times New Roman"/>
                  <w:sz w:val="24"/>
                  <w:szCs w:val="24"/>
                </w:rPr>
                <w:delText>0</w:delText>
              </w:r>
            </w:del>
          </w:p>
        </w:tc>
      </w:tr>
      <w:tr w:rsidR="00280D7C" w14:paraId="36865E06" w14:textId="77777777" w:rsidTr="003B3061">
        <w:trPr>
          <w:trHeight w:val="432"/>
          <w:del w:id="1581" w:author="David Gravett" w:date="2019-12-01T10:21:00Z"/>
        </w:trPr>
        <w:tc>
          <w:tcPr>
            <w:tcW w:w="432" w:type="dxa"/>
          </w:tcPr>
          <w:p w14:paraId="2BD5EDB8" w14:textId="77777777" w:rsidR="00280D7C" w:rsidRDefault="00280D7C" w:rsidP="003B3061">
            <w:pPr>
              <w:rPr>
                <w:del w:id="1582" w:author="David Gravett" w:date="2019-12-01T10:21:00Z"/>
                <w:rFonts w:ascii="Times New Roman" w:hAnsi="Times New Roman" w:cs="Times New Roman"/>
                <w:sz w:val="24"/>
                <w:szCs w:val="24"/>
              </w:rPr>
            </w:pPr>
            <w:del w:id="1583" w:author="David Gravett" w:date="2019-12-01T10:21:00Z">
              <w:r>
                <w:rPr>
                  <w:rFonts w:ascii="Times New Roman" w:hAnsi="Times New Roman" w:cs="Times New Roman"/>
                  <w:sz w:val="24"/>
                  <w:szCs w:val="24"/>
                </w:rPr>
                <w:delText>-1</w:delText>
              </w:r>
            </w:del>
          </w:p>
        </w:tc>
        <w:tc>
          <w:tcPr>
            <w:tcW w:w="432" w:type="dxa"/>
          </w:tcPr>
          <w:p w14:paraId="490D7220" w14:textId="77777777" w:rsidR="00280D7C" w:rsidRDefault="00280D7C" w:rsidP="003B3061">
            <w:pPr>
              <w:rPr>
                <w:del w:id="1584" w:author="David Gravett" w:date="2019-12-01T10:21:00Z"/>
                <w:rFonts w:ascii="Times New Roman" w:hAnsi="Times New Roman" w:cs="Times New Roman"/>
                <w:sz w:val="24"/>
                <w:szCs w:val="24"/>
              </w:rPr>
            </w:pPr>
            <w:del w:id="1585" w:author="David Gravett" w:date="2019-12-01T10:21:00Z">
              <w:r>
                <w:rPr>
                  <w:rFonts w:ascii="Times New Roman" w:hAnsi="Times New Roman" w:cs="Times New Roman"/>
                  <w:sz w:val="24"/>
                  <w:szCs w:val="24"/>
                </w:rPr>
                <w:delText>1</w:delText>
              </w:r>
            </w:del>
          </w:p>
        </w:tc>
        <w:tc>
          <w:tcPr>
            <w:tcW w:w="432" w:type="dxa"/>
          </w:tcPr>
          <w:p w14:paraId="23E01E01" w14:textId="77777777" w:rsidR="00280D7C" w:rsidRDefault="00280D7C" w:rsidP="003B3061">
            <w:pPr>
              <w:rPr>
                <w:del w:id="1586" w:author="David Gravett" w:date="2019-12-01T10:21:00Z"/>
                <w:rFonts w:ascii="Times New Roman" w:hAnsi="Times New Roman" w:cs="Times New Roman"/>
                <w:sz w:val="24"/>
                <w:szCs w:val="24"/>
              </w:rPr>
            </w:pPr>
            <w:del w:id="1587" w:author="David Gravett" w:date="2019-12-01T10:21:00Z">
              <w:r>
                <w:rPr>
                  <w:rFonts w:ascii="Times New Roman" w:hAnsi="Times New Roman" w:cs="Times New Roman"/>
                  <w:sz w:val="24"/>
                  <w:szCs w:val="24"/>
                </w:rPr>
                <w:delText>1</w:delText>
              </w:r>
            </w:del>
          </w:p>
        </w:tc>
        <w:tc>
          <w:tcPr>
            <w:tcW w:w="432" w:type="dxa"/>
          </w:tcPr>
          <w:p w14:paraId="67EBC0D0" w14:textId="77777777" w:rsidR="00280D7C" w:rsidRDefault="00280D7C" w:rsidP="003B3061">
            <w:pPr>
              <w:rPr>
                <w:del w:id="1588" w:author="David Gravett" w:date="2019-12-01T10:21:00Z"/>
                <w:rFonts w:ascii="Times New Roman" w:hAnsi="Times New Roman" w:cs="Times New Roman"/>
                <w:sz w:val="24"/>
                <w:szCs w:val="24"/>
              </w:rPr>
            </w:pPr>
            <w:del w:id="1589" w:author="David Gravett" w:date="2019-12-01T10:21:00Z">
              <w:r>
                <w:rPr>
                  <w:rFonts w:ascii="Times New Roman" w:hAnsi="Times New Roman" w:cs="Times New Roman"/>
                  <w:sz w:val="24"/>
                  <w:szCs w:val="24"/>
                </w:rPr>
                <w:delText>0</w:delText>
              </w:r>
            </w:del>
          </w:p>
        </w:tc>
        <w:tc>
          <w:tcPr>
            <w:tcW w:w="432" w:type="dxa"/>
          </w:tcPr>
          <w:p w14:paraId="5A50CB18" w14:textId="77777777" w:rsidR="00280D7C" w:rsidRDefault="00280D7C" w:rsidP="003B3061">
            <w:pPr>
              <w:rPr>
                <w:del w:id="1590" w:author="David Gravett" w:date="2019-12-01T10:21:00Z"/>
                <w:rFonts w:ascii="Times New Roman" w:hAnsi="Times New Roman" w:cs="Times New Roman"/>
                <w:sz w:val="24"/>
                <w:szCs w:val="24"/>
              </w:rPr>
            </w:pPr>
            <w:del w:id="1591" w:author="David Gravett" w:date="2019-12-01T10:21:00Z">
              <w:r>
                <w:rPr>
                  <w:rFonts w:ascii="Times New Roman" w:hAnsi="Times New Roman" w:cs="Times New Roman"/>
                  <w:sz w:val="24"/>
                  <w:szCs w:val="24"/>
                </w:rPr>
                <w:delText>0</w:delText>
              </w:r>
            </w:del>
          </w:p>
        </w:tc>
        <w:tc>
          <w:tcPr>
            <w:tcW w:w="432" w:type="dxa"/>
          </w:tcPr>
          <w:p w14:paraId="688C4842" w14:textId="77777777" w:rsidR="00280D7C" w:rsidRDefault="00280D7C" w:rsidP="003B3061">
            <w:pPr>
              <w:rPr>
                <w:del w:id="1592" w:author="David Gravett" w:date="2019-12-01T10:21:00Z"/>
                <w:rFonts w:ascii="Times New Roman" w:hAnsi="Times New Roman" w:cs="Times New Roman"/>
                <w:sz w:val="24"/>
                <w:szCs w:val="24"/>
              </w:rPr>
            </w:pPr>
            <w:del w:id="1593" w:author="David Gravett" w:date="2019-12-01T10:21:00Z">
              <w:r>
                <w:rPr>
                  <w:rFonts w:ascii="Times New Roman" w:hAnsi="Times New Roman" w:cs="Times New Roman"/>
                  <w:sz w:val="24"/>
                  <w:szCs w:val="24"/>
                </w:rPr>
                <w:delText>0</w:delText>
              </w:r>
            </w:del>
          </w:p>
        </w:tc>
        <w:tc>
          <w:tcPr>
            <w:tcW w:w="432" w:type="dxa"/>
          </w:tcPr>
          <w:p w14:paraId="68BD056F" w14:textId="77777777" w:rsidR="00280D7C" w:rsidRDefault="00280D7C" w:rsidP="003B3061">
            <w:pPr>
              <w:rPr>
                <w:del w:id="1594" w:author="David Gravett" w:date="2019-12-01T10:21:00Z"/>
                <w:rFonts w:ascii="Times New Roman" w:hAnsi="Times New Roman" w:cs="Times New Roman"/>
                <w:sz w:val="24"/>
                <w:szCs w:val="24"/>
              </w:rPr>
            </w:pPr>
            <w:del w:id="1595" w:author="David Gravett" w:date="2019-12-01T10:21:00Z">
              <w:r>
                <w:rPr>
                  <w:rFonts w:ascii="Times New Roman" w:hAnsi="Times New Roman" w:cs="Times New Roman"/>
                  <w:sz w:val="24"/>
                  <w:szCs w:val="24"/>
                </w:rPr>
                <w:delText>0</w:delText>
              </w:r>
            </w:del>
          </w:p>
        </w:tc>
      </w:tr>
      <w:tr w:rsidR="00280D7C" w14:paraId="5CDCB459" w14:textId="77777777" w:rsidTr="003B3061">
        <w:trPr>
          <w:trHeight w:val="432"/>
          <w:del w:id="1596" w:author="David Gravett" w:date="2019-12-01T10:21:00Z"/>
        </w:trPr>
        <w:tc>
          <w:tcPr>
            <w:tcW w:w="432" w:type="dxa"/>
          </w:tcPr>
          <w:p w14:paraId="5BD1D8D4" w14:textId="77777777" w:rsidR="00280D7C" w:rsidRDefault="00280D7C" w:rsidP="003B3061">
            <w:pPr>
              <w:rPr>
                <w:del w:id="1597" w:author="David Gravett" w:date="2019-12-01T10:21:00Z"/>
                <w:rFonts w:ascii="Times New Roman" w:hAnsi="Times New Roman" w:cs="Times New Roman"/>
                <w:sz w:val="24"/>
                <w:szCs w:val="24"/>
              </w:rPr>
            </w:pPr>
            <w:del w:id="1598" w:author="David Gravett" w:date="2019-12-01T10:21:00Z">
              <w:r>
                <w:rPr>
                  <w:rFonts w:ascii="Times New Roman" w:hAnsi="Times New Roman" w:cs="Times New Roman"/>
                  <w:sz w:val="24"/>
                  <w:szCs w:val="24"/>
                </w:rPr>
                <w:delText>1</w:delText>
              </w:r>
            </w:del>
          </w:p>
        </w:tc>
        <w:tc>
          <w:tcPr>
            <w:tcW w:w="432" w:type="dxa"/>
          </w:tcPr>
          <w:p w14:paraId="1C783641" w14:textId="77777777" w:rsidR="00280D7C" w:rsidRDefault="00280D7C" w:rsidP="003B3061">
            <w:pPr>
              <w:rPr>
                <w:del w:id="1599" w:author="David Gravett" w:date="2019-12-01T10:21:00Z"/>
                <w:rFonts w:ascii="Times New Roman" w:hAnsi="Times New Roman" w:cs="Times New Roman"/>
                <w:sz w:val="24"/>
                <w:szCs w:val="24"/>
              </w:rPr>
            </w:pPr>
            <w:del w:id="1600" w:author="David Gravett" w:date="2019-12-01T10:21:00Z">
              <w:r>
                <w:rPr>
                  <w:rFonts w:ascii="Times New Roman" w:hAnsi="Times New Roman" w:cs="Times New Roman"/>
                  <w:sz w:val="24"/>
                  <w:szCs w:val="24"/>
                </w:rPr>
                <w:delText>-1</w:delText>
              </w:r>
            </w:del>
          </w:p>
        </w:tc>
        <w:tc>
          <w:tcPr>
            <w:tcW w:w="432" w:type="dxa"/>
          </w:tcPr>
          <w:p w14:paraId="4AC60B0B" w14:textId="77777777" w:rsidR="00280D7C" w:rsidRDefault="00280D7C" w:rsidP="003B3061">
            <w:pPr>
              <w:rPr>
                <w:del w:id="1601" w:author="David Gravett" w:date="2019-12-01T10:21:00Z"/>
                <w:rFonts w:ascii="Times New Roman" w:hAnsi="Times New Roman" w:cs="Times New Roman"/>
                <w:sz w:val="24"/>
                <w:szCs w:val="24"/>
              </w:rPr>
            </w:pPr>
            <w:del w:id="1602" w:author="David Gravett" w:date="2019-12-01T10:21:00Z">
              <w:r>
                <w:rPr>
                  <w:rFonts w:ascii="Times New Roman" w:hAnsi="Times New Roman" w:cs="Times New Roman"/>
                  <w:sz w:val="24"/>
                  <w:szCs w:val="24"/>
                </w:rPr>
                <w:delText>1</w:delText>
              </w:r>
            </w:del>
          </w:p>
        </w:tc>
        <w:tc>
          <w:tcPr>
            <w:tcW w:w="432" w:type="dxa"/>
          </w:tcPr>
          <w:p w14:paraId="2AA27E03" w14:textId="77777777" w:rsidR="00280D7C" w:rsidRDefault="00280D7C" w:rsidP="003B3061">
            <w:pPr>
              <w:rPr>
                <w:del w:id="1603" w:author="David Gravett" w:date="2019-12-01T10:21:00Z"/>
                <w:rFonts w:ascii="Times New Roman" w:hAnsi="Times New Roman" w:cs="Times New Roman"/>
                <w:sz w:val="24"/>
                <w:szCs w:val="24"/>
              </w:rPr>
            </w:pPr>
            <w:del w:id="1604" w:author="David Gravett" w:date="2019-12-01T10:21:00Z">
              <w:r>
                <w:rPr>
                  <w:rFonts w:ascii="Times New Roman" w:hAnsi="Times New Roman" w:cs="Times New Roman"/>
                  <w:sz w:val="24"/>
                  <w:szCs w:val="24"/>
                </w:rPr>
                <w:delText>0</w:delText>
              </w:r>
            </w:del>
          </w:p>
        </w:tc>
        <w:tc>
          <w:tcPr>
            <w:tcW w:w="432" w:type="dxa"/>
          </w:tcPr>
          <w:p w14:paraId="36C90AD6" w14:textId="77777777" w:rsidR="00280D7C" w:rsidRDefault="00280D7C" w:rsidP="003B3061">
            <w:pPr>
              <w:rPr>
                <w:del w:id="1605" w:author="David Gravett" w:date="2019-12-01T10:21:00Z"/>
                <w:rFonts w:ascii="Times New Roman" w:hAnsi="Times New Roman" w:cs="Times New Roman"/>
                <w:sz w:val="24"/>
                <w:szCs w:val="24"/>
              </w:rPr>
            </w:pPr>
            <w:del w:id="1606" w:author="David Gravett" w:date="2019-12-01T10:21:00Z">
              <w:r>
                <w:rPr>
                  <w:rFonts w:ascii="Times New Roman" w:hAnsi="Times New Roman" w:cs="Times New Roman"/>
                  <w:sz w:val="24"/>
                  <w:szCs w:val="24"/>
                </w:rPr>
                <w:delText>0</w:delText>
              </w:r>
            </w:del>
          </w:p>
        </w:tc>
        <w:tc>
          <w:tcPr>
            <w:tcW w:w="432" w:type="dxa"/>
          </w:tcPr>
          <w:p w14:paraId="59B19419" w14:textId="77777777" w:rsidR="00280D7C" w:rsidRDefault="00280D7C" w:rsidP="003B3061">
            <w:pPr>
              <w:rPr>
                <w:del w:id="1607" w:author="David Gravett" w:date="2019-12-01T10:21:00Z"/>
                <w:rFonts w:ascii="Times New Roman" w:hAnsi="Times New Roman" w:cs="Times New Roman"/>
                <w:sz w:val="24"/>
                <w:szCs w:val="24"/>
              </w:rPr>
            </w:pPr>
            <w:del w:id="1608" w:author="David Gravett" w:date="2019-12-01T10:21:00Z">
              <w:r>
                <w:rPr>
                  <w:rFonts w:ascii="Times New Roman" w:hAnsi="Times New Roman" w:cs="Times New Roman"/>
                  <w:sz w:val="24"/>
                  <w:szCs w:val="24"/>
                </w:rPr>
                <w:delText>0</w:delText>
              </w:r>
            </w:del>
          </w:p>
        </w:tc>
        <w:tc>
          <w:tcPr>
            <w:tcW w:w="432" w:type="dxa"/>
          </w:tcPr>
          <w:p w14:paraId="0C8B738E" w14:textId="77777777" w:rsidR="00280D7C" w:rsidRDefault="00280D7C" w:rsidP="003B3061">
            <w:pPr>
              <w:rPr>
                <w:del w:id="1609" w:author="David Gravett" w:date="2019-12-01T10:21:00Z"/>
                <w:rFonts w:ascii="Times New Roman" w:hAnsi="Times New Roman" w:cs="Times New Roman"/>
                <w:sz w:val="24"/>
                <w:szCs w:val="24"/>
              </w:rPr>
            </w:pPr>
            <w:del w:id="1610" w:author="David Gravett" w:date="2019-12-01T10:21:00Z">
              <w:r>
                <w:rPr>
                  <w:rFonts w:ascii="Times New Roman" w:hAnsi="Times New Roman" w:cs="Times New Roman"/>
                  <w:sz w:val="24"/>
                  <w:szCs w:val="24"/>
                </w:rPr>
                <w:delText>0</w:delText>
              </w:r>
            </w:del>
          </w:p>
        </w:tc>
      </w:tr>
      <w:tr w:rsidR="00280D7C" w14:paraId="749FB0CA" w14:textId="77777777" w:rsidTr="003B3061">
        <w:trPr>
          <w:trHeight w:val="432"/>
          <w:del w:id="1611" w:author="David Gravett" w:date="2019-12-01T10:21:00Z"/>
        </w:trPr>
        <w:tc>
          <w:tcPr>
            <w:tcW w:w="432" w:type="dxa"/>
          </w:tcPr>
          <w:p w14:paraId="19FFA927" w14:textId="0D074E4F" w:rsidR="00280D7C" w:rsidRDefault="00280D7C" w:rsidP="003B3061">
            <w:pPr>
              <w:rPr>
                <w:del w:id="1612" w:author="David Gravett" w:date="2019-12-01T10:21:00Z"/>
                <w:rFonts w:ascii="Times New Roman" w:hAnsi="Times New Roman" w:cs="Times New Roman"/>
                <w:sz w:val="24"/>
                <w:szCs w:val="24"/>
              </w:rPr>
            </w:pPr>
            <w:del w:id="1613" w:author="David Gravett" w:date="2019-12-01T10:21:00Z">
              <w:r>
                <w:rPr>
                  <w:rFonts w:ascii="Times New Roman" w:hAnsi="Times New Roman" w:cs="Times New Roman"/>
                  <w:sz w:val="24"/>
                  <w:szCs w:val="24"/>
                </w:rPr>
                <w:delText>-1</w:delText>
              </w:r>
            </w:del>
          </w:p>
        </w:tc>
        <w:tc>
          <w:tcPr>
            <w:tcW w:w="432" w:type="dxa"/>
          </w:tcPr>
          <w:p w14:paraId="00090973" w14:textId="686474AC" w:rsidR="00280D7C" w:rsidRDefault="00280D7C" w:rsidP="003B3061">
            <w:pPr>
              <w:rPr>
                <w:del w:id="1614" w:author="David Gravett" w:date="2019-12-01T10:21:00Z"/>
                <w:rFonts w:ascii="Times New Roman" w:hAnsi="Times New Roman" w:cs="Times New Roman"/>
                <w:sz w:val="24"/>
                <w:szCs w:val="24"/>
              </w:rPr>
            </w:pPr>
            <w:del w:id="1615" w:author="David Gravett" w:date="2019-12-01T10:21:00Z">
              <w:r>
                <w:rPr>
                  <w:rFonts w:ascii="Times New Roman" w:hAnsi="Times New Roman" w:cs="Times New Roman"/>
                  <w:sz w:val="24"/>
                  <w:szCs w:val="24"/>
                </w:rPr>
                <w:delText>1</w:delText>
              </w:r>
            </w:del>
          </w:p>
        </w:tc>
        <w:tc>
          <w:tcPr>
            <w:tcW w:w="432" w:type="dxa"/>
          </w:tcPr>
          <w:p w14:paraId="75BC30CE" w14:textId="120EF916" w:rsidR="00280D7C" w:rsidRDefault="00280D7C" w:rsidP="003B3061">
            <w:pPr>
              <w:rPr>
                <w:del w:id="1616" w:author="David Gravett" w:date="2019-12-01T10:21:00Z"/>
                <w:rFonts w:ascii="Times New Roman" w:hAnsi="Times New Roman" w:cs="Times New Roman"/>
                <w:sz w:val="24"/>
                <w:szCs w:val="24"/>
              </w:rPr>
            </w:pPr>
            <w:del w:id="1617" w:author="David Gravett" w:date="2019-12-01T10:21:00Z">
              <w:r>
                <w:rPr>
                  <w:rFonts w:ascii="Times New Roman" w:hAnsi="Times New Roman" w:cs="Times New Roman"/>
                  <w:sz w:val="24"/>
                  <w:szCs w:val="24"/>
                </w:rPr>
                <w:delText>-1</w:delText>
              </w:r>
            </w:del>
          </w:p>
        </w:tc>
        <w:tc>
          <w:tcPr>
            <w:tcW w:w="432" w:type="dxa"/>
          </w:tcPr>
          <w:p w14:paraId="4FA9393C" w14:textId="77777777" w:rsidR="00280D7C" w:rsidRDefault="00280D7C" w:rsidP="003B3061">
            <w:pPr>
              <w:rPr>
                <w:del w:id="1618" w:author="David Gravett" w:date="2019-12-01T10:21:00Z"/>
                <w:rFonts w:ascii="Times New Roman" w:hAnsi="Times New Roman" w:cs="Times New Roman"/>
                <w:sz w:val="24"/>
                <w:szCs w:val="24"/>
              </w:rPr>
            </w:pPr>
            <w:del w:id="1619" w:author="David Gravett" w:date="2019-12-01T10:21:00Z">
              <w:r>
                <w:rPr>
                  <w:rFonts w:ascii="Times New Roman" w:hAnsi="Times New Roman" w:cs="Times New Roman"/>
                  <w:sz w:val="24"/>
                  <w:szCs w:val="24"/>
                </w:rPr>
                <w:delText>0</w:delText>
              </w:r>
            </w:del>
          </w:p>
        </w:tc>
        <w:tc>
          <w:tcPr>
            <w:tcW w:w="432" w:type="dxa"/>
          </w:tcPr>
          <w:p w14:paraId="2A0597BA" w14:textId="77777777" w:rsidR="00280D7C" w:rsidRDefault="00280D7C" w:rsidP="003B3061">
            <w:pPr>
              <w:rPr>
                <w:del w:id="1620" w:author="David Gravett" w:date="2019-12-01T10:21:00Z"/>
                <w:rFonts w:ascii="Times New Roman" w:hAnsi="Times New Roman" w:cs="Times New Roman"/>
                <w:sz w:val="24"/>
                <w:szCs w:val="24"/>
              </w:rPr>
            </w:pPr>
            <w:del w:id="1621" w:author="David Gravett" w:date="2019-12-01T10:21:00Z">
              <w:r>
                <w:rPr>
                  <w:rFonts w:ascii="Times New Roman" w:hAnsi="Times New Roman" w:cs="Times New Roman"/>
                  <w:sz w:val="24"/>
                  <w:szCs w:val="24"/>
                </w:rPr>
                <w:delText>0</w:delText>
              </w:r>
            </w:del>
          </w:p>
        </w:tc>
        <w:tc>
          <w:tcPr>
            <w:tcW w:w="432" w:type="dxa"/>
          </w:tcPr>
          <w:p w14:paraId="339A87BF" w14:textId="77777777" w:rsidR="00280D7C" w:rsidRDefault="00280D7C" w:rsidP="003B3061">
            <w:pPr>
              <w:rPr>
                <w:del w:id="1622" w:author="David Gravett" w:date="2019-12-01T10:21:00Z"/>
                <w:rFonts w:ascii="Times New Roman" w:hAnsi="Times New Roman" w:cs="Times New Roman"/>
                <w:sz w:val="24"/>
                <w:szCs w:val="24"/>
              </w:rPr>
            </w:pPr>
            <w:del w:id="1623" w:author="David Gravett" w:date="2019-12-01T10:21:00Z">
              <w:r>
                <w:rPr>
                  <w:rFonts w:ascii="Times New Roman" w:hAnsi="Times New Roman" w:cs="Times New Roman"/>
                  <w:sz w:val="24"/>
                  <w:szCs w:val="24"/>
                </w:rPr>
                <w:delText>0</w:delText>
              </w:r>
            </w:del>
          </w:p>
        </w:tc>
        <w:tc>
          <w:tcPr>
            <w:tcW w:w="432" w:type="dxa"/>
          </w:tcPr>
          <w:p w14:paraId="4A5687AC" w14:textId="77777777" w:rsidR="00280D7C" w:rsidRDefault="00280D7C" w:rsidP="003B3061">
            <w:pPr>
              <w:rPr>
                <w:del w:id="1624" w:author="David Gravett" w:date="2019-12-01T10:21:00Z"/>
                <w:rFonts w:ascii="Times New Roman" w:hAnsi="Times New Roman" w:cs="Times New Roman"/>
                <w:sz w:val="24"/>
                <w:szCs w:val="24"/>
              </w:rPr>
            </w:pPr>
            <w:del w:id="1625" w:author="David Gravett" w:date="2019-12-01T10:21:00Z">
              <w:r>
                <w:rPr>
                  <w:rFonts w:ascii="Times New Roman" w:hAnsi="Times New Roman" w:cs="Times New Roman"/>
                  <w:sz w:val="24"/>
                  <w:szCs w:val="24"/>
                </w:rPr>
                <w:delText>0</w:delText>
              </w:r>
            </w:del>
          </w:p>
        </w:tc>
      </w:tr>
    </w:tbl>
    <w:p w14:paraId="4D21CB87" w14:textId="77777777" w:rsidR="005F2D99" w:rsidRDefault="005F2D99" w:rsidP="005F2D99">
      <w:pPr>
        <w:spacing w:line="288" w:lineRule="auto"/>
        <w:rPr>
          <w:rFonts w:ascii="Times New Roman" w:hAnsi="Times New Roman" w:cs="Times New Roman"/>
          <w:sz w:val="24"/>
          <w:szCs w:val="24"/>
          <w:lang w:val="en-US"/>
        </w:rPr>
      </w:pPr>
    </w:p>
    <w:p w14:paraId="6F767615" w14:textId="2489CEF0" w:rsidR="00280D7C" w:rsidRDefault="00280D7C" w:rsidP="005F2D99">
      <w:pPr>
        <w:spacing w:line="288" w:lineRule="auto"/>
        <w:jc w:val="both"/>
        <w:rPr>
          <w:moveFrom w:id="1626" w:author="David Gravett" w:date="2019-12-01T10:21:00Z"/>
          <w:rFonts w:ascii="Times New Roman" w:hAnsi="Times New Roman" w:cs="Times New Roman"/>
          <w:sz w:val="24"/>
          <w:szCs w:val="24"/>
          <w:lang w:val="en-US"/>
        </w:rPr>
      </w:pPr>
      <w:moveFromRangeStart w:id="1627" w:author="David Gravett" w:date="2019-12-01T10:21:00Z" w:name="move26088129"/>
      <w:moveFrom w:id="1628"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From>
    </w:p>
    <w:p w14:paraId="55D49F4F" w14:textId="77777777" w:rsidR="005F2D99" w:rsidRDefault="005F2D99">
      <w:pPr>
        <w:spacing w:line="288" w:lineRule="auto"/>
        <w:jc w:val="both"/>
        <w:rPr>
          <w:moveFrom w:id="1629" w:author="David Gravett" w:date="2019-12-01T10:21:00Z"/>
          <w:rFonts w:ascii="Times New Roman" w:hAnsi="Times New Roman" w:cs="Times New Roman"/>
          <w:sz w:val="24"/>
          <w:szCs w:val="24"/>
          <w:lang w:val="en-US"/>
        </w:rPr>
        <w:pPrChange w:id="1630" w:author="David Gravett" w:date="2019-12-01T10:21:00Z">
          <w:pPr>
            <w:spacing w:line="288" w:lineRule="auto"/>
          </w:pPr>
        </w:pPrChange>
      </w:pPr>
    </w:p>
    <w:moveFromRangeEnd w:id="1627"/>
    <w:p w14:paraId="76FA8760" w14:textId="042861A5" w:rsidR="00016618" w:rsidRDefault="00016618" w:rsidP="005F2D99">
      <w:pPr>
        <w:spacing w:line="288" w:lineRule="auto"/>
        <w:rPr>
          <w:ins w:id="1631" w:author="David Gravett" w:date="2019-12-01T10:21:00Z"/>
          <w:rFonts w:ascii="Times New Roman" w:hAnsi="Times New Roman" w:cs="Times New Roman"/>
          <w:sz w:val="24"/>
          <w:szCs w:val="24"/>
          <w:lang w:val="en-US"/>
        </w:rPr>
      </w:pPr>
    </w:p>
    <w:p w14:paraId="1C369C7C" w14:textId="761DF498" w:rsidR="00016618" w:rsidRDefault="00016618" w:rsidP="005F2D99">
      <w:pPr>
        <w:spacing w:line="288" w:lineRule="auto"/>
        <w:rPr>
          <w:ins w:id="1632" w:author="David Gravett" w:date="2019-12-01T10:21:00Z"/>
          <w:rFonts w:ascii="Times New Roman" w:hAnsi="Times New Roman" w:cs="Times New Roman"/>
          <w:sz w:val="24"/>
          <w:szCs w:val="24"/>
          <w:lang w:val="en-US"/>
        </w:rPr>
      </w:pPr>
    </w:p>
    <w:p w14:paraId="763D6A38" w14:textId="2D20E20D" w:rsidR="00016618" w:rsidRDefault="00016618" w:rsidP="005F2D99">
      <w:pPr>
        <w:spacing w:line="288" w:lineRule="auto"/>
        <w:rPr>
          <w:ins w:id="1633" w:author="David Gravett" w:date="2019-12-01T10:21:00Z"/>
          <w:rFonts w:ascii="Times New Roman" w:hAnsi="Times New Roman" w:cs="Times New Roman"/>
          <w:sz w:val="24"/>
          <w:szCs w:val="24"/>
          <w:lang w:val="en-US"/>
        </w:rPr>
      </w:pPr>
    </w:p>
    <w:p w14:paraId="618CE25D" w14:textId="74D4FB39" w:rsidR="00016618" w:rsidRDefault="00016618" w:rsidP="005F2D99">
      <w:pPr>
        <w:spacing w:line="288" w:lineRule="auto"/>
        <w:rPr>
          <w:ins w:id="1634" w:author="David Gravett" w:date="2019-12-01T10:21:00Z"/>
          <w:rFonts w:ascii="Times New Roman" w:hAnsi="Times New Roman" w:cs="Times New Roman"/>
          <w:sz w:val="24"/>
          <w:szCs w:val="24"/>
          <w:lang w:val="en-US"/>
        </w:rPr>
      </w:pPr>
    </w:p>
    <w:p w14:paraId="29B6BA10" w14:textId="620CB122" w:rsidR="00016618" w:rsidRDefault="00016618" w:rsidP="005F2D99">
      <w:pPr>
        <w:spacing w:line="288" w:lineRule="auto"/>
        <w:rPr>
          <w:ins w:id="1635" w:author="David Gravett" w:date="2019-12-01T10:21:00Z"/>
          <w:rFonts w:ascii="Times New Roman" w:hAnsi="Times New Roman" w:cs="Times New Roman"/>
          <w:sz w:val="24"/>
          <w:szCs w:val="24"/>
          <w:lang w:val="en-US"/>
        </w:rPr>
      </w:pPr>
    </w:p>
    <w:p w14:paraId="1BF43D78" w14:textId="03E6EF73" w:rsidR="00016618" w:rsidRDefault="00016618" w:rsidP="005F2D99">
      <w:pPr>
        <w:spacing w:line="288" w:lineRule="auto"/>
        <w:rPr>
          <w:ins w:id="1636" w:author="David Gravett" w:date="2019-12-01T10:21:00Z"/>
          <w:rFonts w:ascii="Times New Roman" w:hAnsi="Times New Roman" w:cs="Times New Roman"/>
          <w:sz w:val="24"/>
          <w:szCs w:val="24"/>
          <w:lang w:val="en-US"/>
        </w:rPr>
      </w:pPr>
    </w:p>
    <w:p w14:paraId="4D7CD3DC" w14:textId="48D88AE5" w:rsidR="00016618" w:rsidRDefault="00016618" w:rsidP="005F2D99">
      <w:pPr>
        <w:spacing w:line="288" w:lineRule="auto"/>
        <w:rPr>
          <w:ins w:id="1637" w:author="David Gravett" w:date="2019-12-01T10:21:00Z"/>
          <w:rFonts w:ascii="Times New Roman" w:hAnsi="Times New Roman" w:cs="Times New Roman"/>
          <w:sz w:val="24"/>
          <w:szCs w:val="24"/>
          <w:lang w:val="en-US"/>
        </w:rPr>
      </w:pPr>
    </w:p>
    <w:p w14:paraId="36554337" w14:textId="00006E86" w:rsidR="00016618" w:rsidRDefault="00016618" w:rsidP="005F2D99">
      <w:pPr>
        <w:spacing w:line="288" w:lineRule="auto"/>
        <w:rPr>
          <w:ins w:id="1638" w:author="David Gravett" w:date="2019-12-01T10:21:00Z"/>
          <w:rFonts w:ascii="Times New Roman" w:hAnsi="Times New Roman" w:cs="Times New Roman"/>
          <w:sz w:val="24"/>
          <w:szCs w:val="24"/>
          <w:lang w:val="en-US"/>
        </w:rPr>
      </w:pPr>
    </w:p>
    <w:p w14:paraId="2DAEEEE9" w14:textId="77777777" w:rsidR="00016618" w:rsidRDefault="00016618" w:rsidP="00016618">
      <w:pPr>
        <w:spacing w:line="288" w:lineRule="auto"/>
        <w:rPr>
          <w:ins w:id="1639" w:author="David Gravett" w:date="2019-12-01T10:21:00Z"/>
          <w:rFonts w:asciiTheme="majorHAnsi" w:hAnsiTheme="majorHAnsi" w:cstheme="majorHAnsi"/>
          <w:color w:val="1F3864" w:themeColor="accent1" w:themeShade="80"/>
          <w:sz w:val="40"/>
          <w:szCs w:val="40"/>
        </w:rPr>
      </w:pPr>
    </w:p>
    <w:p w14:paraId="25C65992" w14:textId="77777777" w:rsidR="00016618" w:rsidRDefault="00016618" w:rsidP="00016618">
      <w:pPr>
        <w:spacing w:line="288" w:lineRule="auto"/>
        <w:rPr>
          <w:ins w:id="1640" w:author="David Gravett" w:date="2019-12-01T10:21:00Z"/>
          <w:rFonts w:asciiTheme="majorHAnsi" w:hAnsiTheme="majorHAnsi" w:cstheme="majorHAnsi"/>
          <w:color w:val="1F3864" w:themeColor="accent1" w:themeShade="80"/>
          <w:sz w:val="40"/>
          <w:szCs w:val="40"/>
        </w:rPr>
      </w:pPr>
    </w:p>
    <w:p w14:paraId="3790F232" w14:textId="4566F401" w:rsidR="00016618" w:rsidRDefault="00016618" w:rsidP="00016618">
      <w:pPr>
        <w:spacing w:line="288" w:lineRule="auto"/>
        <w:rPr>
          <w:ins w:id="1641" w:author="David Gravett" w:date="2019-12-01T10:21:00Z"/>
          <w:rFonts w:asciiTheme="majorHAnsi" w:hAnsiTheme="majorHAnsi" w:cstheme="majorHAnsi"/>
          <w:color w:val="1F3864" w:themeColor="accent1" w:themeShade="80"/>
          <w:sz w:val="40"/>
          <w:szCs w:val="40"/>
        </w:rPr>
      </w:pPr>
      <w:ins w:id="1642"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06E230DD" w14:textId="77777777" w:rsidR="00280D7C" w:rsidRDefault="00280D7C" w:rsidP="005F2D99">
      <w:pPr>
        <w:spacing w:line="288" w:lineRule="auto"/>
        <w:jc w:val="both"/>
        <w:rPr>
          <w:moveTo w:id="1643" w:author="David Gravett" w:date="2019-12-01T10:21:00Z"/>
          <w:rFonts w:ascii="Times New Roman" w:hAnsi="Times New Roman" w:cs="Times New Roman"/>
          <w:sz w:val="24"/>
          <w:szCs w:val="24"/>
          <w:lang w:val="en-US"/>
        </w:rPr>
      </w:pPr>
      <w:moveToRangeStart w:id="1644" w:author="David Gravett" w:date="2019-12-01T10:21:00Z" w:name="move26088128"/>
      <w:moveTo w:id="1645"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To>
    </w:p>
    <w:moveToRangeEnd w:id="1644"/>
    <w:p w14:paraId="2B9CC07B" w14:textId="77777777" w:rsidR="00016618" w:rsidRDefault="00016618" w:rsidP="005F2D99">
      <w:pPr>
        <w:spacing w:line="288" w:lineRule="auto"/>
        <w:rPr>
          <w:ins w:id="1646"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1647"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648">
          <w:tblGrid>
            <w:gridCol w:w="432"/>
            <w:gridCol w:w="432"/>
            <w:gridCol w:w="432"/>
            <w:gridCol w:w="432"/>
            <w:gridCol w:w="432"/>
            <w:gridCol w:w="432"/>
            <w:gridCol w:w="432"/>
          </w:tblGrid>
        </w:tblGridChange>
      </w:tblGrid>
      <w:tr w:rsidR="00280D7C" w14:paraId="03F84268" w14:textId="77777777" w:rsidTr="00BE50C5">
        <w:trPr>
          <w:trHeight w:val="869"/>
          <w:trPrChange w:id="1649" w:author="David Gravett" w:date="2019-12-01T10:21:00Z">
            <w:trPr>
              <w:trHeight w:val="432"/>
            </w:trPr>
          </w:trPrChange>
        </w:trPr>
        <w:tc>
          <w:tcPr>
            <w:tcW w:w="933" w:type="dxa"/>
            <w:tcPrChange w:id="1650" w:author="David Gravett" w:date="2019-12-01T10:21:00Z">
              <w:tcPr>
                <w:tcW w:w="432" w:type="dxa"/>
              </w:tcPr>
            </w:tcPrChange>
          </w:tcPr>
          <w:p w14:paraId="1BB6277D" w14:textId="77777777" w:rsidR="00280D7C" w:rsidRPr="00016618" w:rsidRDefault="00280D7C">
            <w:pPr>
              <w:jc w:val="center"/>
              <w:rPr>
                <w:rFonts w:ascii="Times New Roman" w:hAnsi="Times New Roman"/>
                <w:sz w:val="36"/>
                <w:rPrChange w:id="1651" w:author="David Gravett" w:date="2019-12-01T10:21:00Z">
                  <w:rPr>
                    <w:rFonts w:ascii="Times New Roman" w:hAnsi="Times New Roman" w:cs="Times New Roman"/>
                    <w:sz w:val="24"/>
                    <w:szCs w:val="24"/>
                  </w:rPr>
                </w:rPrChange>
              </w:rPr>
              <w:pPrChange w:id="1652" w:author="James Dwyer" w:date="2019-12-01T10:21:00Z">
                <w:pPr/>
              </w:pPrChange>
            </w:pPr>
            <w:r w:rsidRPr="00016618">
              <w:rPr>
                <w:rFonts w:ascii="Times New Roman" w:hAnsi="Times New Roman"/>
                <w:sz w:val="36"/>
                <w:rPrChange w:id="1653" w:author="David Gravett" w:date="2019-12-01T10:21:00Z">
                  <w:rPr>
                    <w:rFonts w:ascii="Times New Roman" w:hAnsi="Times New Roman" w:cs="Times New Roman"/>
                    <w:sz w:val="24"/>
                    <w:szCs w:val="24"/>
                  </w:rPr>
                </w:rPrChange>
              </w:rPr>
              <w:t>1</w:t>
            </w:r>
          </w:p>
        </w:tc>
        <w:tc>
          <w:tcPr>
            <w:tcW w:w="933" w:type="dxa"/>
            <w:tcPrChange w:id="1654" w:author="David Gravett" w:date="2019-12-01T10:21:00Z">
              <w:tcPr>
                <w:tcW w:w="432" w:type="dxa"/>
              </w:tcPr>
            </w:tcPrChange>
          </w:tcPr>
          <w:p w14:paraId="3615B29D" w14:textId="77777777" w:rsidR="00280D7C" w:rsidRPr="00016618" w:rsidRDefault="00280D7C">
            <w:pPr>
              <w:jc w:val="center"/>
              <w:rPr>
                <w:rFonts w:ascii="Times New Roman" w:hAnsi="Times New Roman"/>
                <w:sz w:val="36"/>
                <w:rPrChange w:id="1655" w:author="David Gravett" w:date="2019-12-01T10:21:00Z">
                  <w:rPr>
                    <w:rFonts w:ascii="Times New Roman" w:hAnsi="Times New Roman" w:cs="Times New Roman"/>
                    <w:sz w:val="24"/>
                    <w:szCs w:val="24"/>
                  </w:rPr>
                </w:rPrChange>
              </w:rPr>
              <w:pPrChange w:id="1656" w:author="James Dwyer" w:date="2019-12-01T10:21:00Z">
                <w:pPr/>
              </w:pPrChange>
            </w:pPr>
            <w:r w:rsidRPr="00016618">
              <w:rPr>
                <w:rFonts w:ascii="Times New Roman" w:hAnsi="Times New Roman"/>
                <w:sz w:val="36"/>
                <w:rPrChange w:id="1657" w:author="David Gravett" w:date="2019-12-01T10:21:00Z">
                  <w:rPr>
                    <w:rFonts w:ascii="Times New Roman" w:hAnsi="Times New Roman" w:cs="Times New Roman"/>
                    <w:sz w:val="24"/>
                    <w:szCs w:val="24"/>
                  </w:rPr>
                </w:rPrChange>
              </w:rPr>
              <w:t>-1</w:t>
            </w:r>
          </w:p>
        </w:tc>
        <w:tc>
          <w:tcPr>
            <w:tcW w:w="933" w:type="dxa"/>
            <w:tcPrChange w:id="1658" w:author="David Gravett" w:date="2019-12-01T10:21:00Z">
              <w:tcPr>
                <w:tcW w:w="432" w:type="dxa"/>
              </w:tcPr>
            </w:tcPrChange>
          </w:tcPr>
          <w:p w14:paraId="79720075" w14:textId="77777777" w:rsidR="00280D7C" w:rsidRPr="00016618" w:rsidRDefault="00280D7C">
            <w:pPr>
              <w:jc w:val="center"/>
              <w:rPr>
                <w:rFonts w:ascii="Times New Roman" w:hAnsi="Times New Roman"/>
                <w:sz w:val="36"/>
                <w:rPrChange w:id="1659" w:author="David Gravett" w:date="2019-12-01T10:21:00Z">
                  <w:rPr>
                    <w:rFonts w:ascii="Times New Roman" w:hAnsi="Times New Roman" w:cs="Times New Roman"/>
                    <w:sz w:val="24"/>
                    <w:szCs w:val="24"/>
                  </w:rPr>
                </w:rPrChange>
              </w:rPr>
              <w:pPrChange w:id="1660" w:author="James Dwyer" w:date="2019-12-01T10:21:00Z">
                <w:pPr/>
              </w:pPrChange>
            </w:pPr>
            <w:r w:rsidRPr="00016618">
              <w:rPr>
                <w:rFonts w:ascii="Times New Roman" w:hAnsi="Times New Roman"/>
                <w:sz w:val="36"/>
                <w:rPrChange w:id="1661" w:author="David Gravett" w:date="2019-12-01T10:21:00Z">
                  <w:rPr>
                    <w:rFonts w:ascii="Times New Roman" w:hAnsi="Times New Roman" w:cs="Times New Roman"/>
                    <w:sz w:val="24"/>
                    <w:szCs w:val="24"/>
                  </w:rPr>
                </w:rPrChange>
              </w:rPr>
              <w:t>1</w:t>
            </w:r>
          </w:p>
        </w:tc>
        <w:tc>
          <w:tcPr>
            <w:tcW w:w="933" w:type="dxa"/>
            <w:tcPrChange w:id="1662" w:author="David Gravett" w:date="2019-12-01T10:21:00Z">
              <w:tcPr>
                <w:tcW w:w="432" w:type="dxa"/>
              </w:tcPr>
            </w:tcPrChange>
          </w:tcPr>
          <w:p w14:paraId="25887706" w14:textId="77777777" w:rsidR="00280D7C" w:rsidRPr="00016618" w:rsidRDefault="00280D7C">
            <w:pPr>
              <w:jc w:val="center"/>
              <w:rPr>
                <w:rFonts w:ascii="Times New Roman" w:hAnsi="Times New Roman"/>
                <w:sz w:val="36"/>
                <w:rPrChange w:id="1663" w:author="David Gravett" w:date="2019-12-01T10:21:00Z">
                  <w:rPr>
                    <w:rFonts w:ascii="Times New Roman" w:hAnsi="Times New Roman" w:cs="Times New Roman"/>
                    <w:sz w:val="24"/>
                    <w:szCs w:val="24"/>
                  </w:rPr>
                </w:rPrChange>
              </w:rPr>
              <w:pPrChange w:id="1664" w:author="James Dwyer" w:date="2019-12-01T10:21:00Z">
                <w:pPr/>
              </w:pPrChange>
            </w:pPr>
            <w:r w:rsidRPr="00016618">
              <w:rPr>
                <w:rFonts w:ascii="Times New Roman" w:hAnsi="Times New Roman"/>
                <w:sz w:val="36"/>
                <w:rPrChange w:id="1665" w:author="David Gravett" w:date="2019-12-01T10:21:00Z">
                  <w:rPr>
                    <w:rFonts w:ascii="Times New Roman" w:hAnsi="Times New Roman" w:cs="Times New Roman"/>
                    <w:sz w:val="24"/>
                    <w:szCs w:val="24"/>
                  </w:rPr>
                </w:rPrChange>
              </w:rPr>
              <w:t>0</w:t>
            </w:r>
          </w:p>
        </w:tc>
        <w:tc>
          <w:tcPr>
            <w:tcW w:w="933" w:type="dxa"/>
            <w:tcPrChange w:id="1666" w:author="David Gravett" w:date="2019-12-01T10:21:00Z">
              <w:tcPr>
                <w:tcW w:w="432" w:type="dxa"/>
              </w:tcPr>
            </w:tcPrChange>
          </w:tcPr>
          <w:p w14:paraId="7F4AF805" w14:textId="12AC9165" w:rsidR="00280D7C" w:rsidRPr="00016618" w:rsidRDefault="00016618">
            <w:pPr>
              <w:jc w:val="center"/>
              <w:rPr>
                <w:rFonts w:ascii="Times New Roman" w:hAnsi="Times New Roman"/>
                <w:sz w:val="36"/>
                <w:rPrChange w:id="1667" w:author="David Gravett" w:date="2019-12-01T10:21:00Z">
                  <w:rPr>
                    <w:rFonts w:ascii="Times New Roman" w:hAnsi="Times New Roman" w:cs="Times New Roman"/>
                    <w:sz w:val="24"/>
                    <w:szCs w:val="24"/>
                  </w:rPr>
                </w:rPrChange>
              </w:rPr>
              <w:pPrChange w:id="1668" w:author="James Dwyer" w:date="2019-12-01T10:21:00Z">
                <w:pPr/>
              </w:pPrChange>
            </w:pPr>
            <w:ins w:id="1669" w:author="David Gravett" w:date="2019-12-01T10:21:00Z">
              <w:r w:rsidRPr="00016618">
                <w:rPr>
                  <w:rFonts w:ascii="Times New Roman" w:hAnsi="Times New Roman" w:cs="Times New Roman"/>
                  <w:sz w:val="36"/>
                  <w:szCs w:val="36"/>
                </w:rPr>
                <w:t>0</w:t>
              </w:r>
            </w:ins>
            <w:del w:id="1670" w:author="David Gravett" w:date="2019-12-01T10:21:00Z">
              <w:r w:rsidR="00280D7C">
                <w:rPr>
                  <w:rFonts w:ascii="Times New Roman" w:hAnsi="Times New Roman" w:cs="Times New Roman"/>
                  <w:sz w:val="24"/>
                  <w:szCs w:val="24"/>
                </w:rPr>
                <w:delText>1</w:delText>
              </w:r>
            </w:del>
          </w:p>
        </w:tc>
        <w:tc>
          <w:tcPr>
            <w:tcW w:w="933" w:type="dxa"/>
            <w:tcPrChange w:id="1671" w:author="David Gravett" w:date="2019-12-01T10:21:00Z">
              <w:tcPr>
                <w:tcW w:w="432" w:type="dxa"/>
              </w:tcPr>
            </w:tcPrChange>
          </w:tcPr>
          <w:p w14:paraId="7A19C5A8" w14:textId="108118F7" w:rsidR="00280D7C" w:rsidRPr="00016618" w:rsidRDefault="00016618">
            <w:pPr>
              <w:jc w:val="center"/>
              <w:rPr>
                <w:rFonts w:ascii="Times New Roman" w:hAnsi="Times New Roman"/>
                <w:sz w:val="36"/>
                <w:rPrChange w:id="1672" w:author="David Gravett" w:date="2019-12-01T10:21:00Z">
                  <w:rPr>
                    <w:rFonts w:ascii="Times New Roman" w:hAnsi="Times New Roman" w:cs="Times New Roman"/>
                    <w:sz w:val="24"/>
                    <w:szCs w:val="24"/>
                  </w:rPr>
                </w:rPrChange>
              </w:rPr>
              <w:pPrChange w:id="1673" w:author="James Dwyer" w:date="2019-12-01T10:21:00Z">
                <w:pPr/>
              </w:pPrChange>
            </w:pPr>
            <w:ins w:id="1674" w:author="David Gravett" w:date="2019-12-01T10:21:00Z">
              <w:r w:rsidRPr="00016618">
                <w:rPr>
                  <w:rFonts w:ascii="Times New Roman" w:hAnsi="Times New Roman" w:cs="Times New Roman"/>
                  <w:sz w:val="36"/>
                  <w:szCs w:val="36"/>
                </w:rPr>
                <w:t>0</w:t>
              </w:r>
            </w:ins>
            <w:del w:id="1675" w:author="David Gravett" w:date="2019-12-01T10:21:00Z">
              <w:r w:rsidR="00280D7C">
                <w:rPr>
                  <w:rFonts w:ascii="Times New Roman" w:hAnsi="Times New Roman" w:cs="Times New Roman"/>
                  <w:sz w:val="24"/>
                  <w:szCs w:val="24"/>
                </w:rPr>
                <w:delText>-1</w:delText>
              </w:r>
            </w:del>
          </w:p>
        </w:tc>
        <w:tc>
          <w:tcPr>
            <w:tcW w:w="933" w:type="dxa"/>
            <w:tcPrChange w:id="1676" w:author="David Gravett" w:date="2019-12-01T10:21:00Z">
              <w:tcPr>
                <w:tcW w:w="432" w:type="dxa"/>
              </w:tcPr>
            </w:tcPrChange>
          </w:tcPr>
          <w:p w14:paraId="49C0C953" w14:textId="07C148AF" w:rsidR="00280D7C" w:rsidRPr="00016618" w:rsidRDefault="00016618">
            <w:pPr>
              <w:jc w:val="center"/>
              <w:rPr>
                <w:rFonts w:ascii="Times New Roman" w:hAnsi="Times New Roman"/>
                <w:sz w:val="36"/>
                <w:rPrChange w:id="1677" w:author="David Gravett" w:date="2019-12-01T10:21:00Z">
                  <w:rPr>
                    <w:rFonts w:ascii="Times New Roman" w:hAnsi="Times New Roman" w:cs="Times New Roman"/>
                    <w:sz w:val="24"/>
                    <w:szCs w:val="24"/>
                  </w:rPr>
                </w:rPrChange>
              </w:rPr>
              <w:pPrChange w:id="1678" w:author="James Dwyer" w:date="2019-12-01T10:21:00Z">
                <w:pPr/>
              </w:pPrChange>
            </w:pPr>
            <w:ins w:id="1679" w:author="David Gravett" w:date="2019-12-01T10:21:00Z">
              <w:r w:rsidRPr="00016618">
                <w:rPr>
                  <w:rFonts w:ascii="Times New Roman" w:hAnsi="Times New Roman" w:cs="Times New Roman"/>
                  <w:sz w:val="36"/>
                  <w:szCs w:val="36"/>
                </w:rPr>
                <w:t>0</w:t>
              </w:r>
            </w:ins>
            <w:del w:id="1680" w:author="David Gravett" w:date="2019-12-01T10:21:00Z">
              <w:r w:rsidR="00280D7C">
                <w:rPr>
                  <w:rFonts w:ascii="Times New Roman" w:hAnsi="Times New Roman" w:cs="Times New Roman"/>
                  <w:sz w:val="24"/>
                  <w:szCs w:val="24"/>
                </w:rPr>
                <w:delText>1</w:delText>
              </w:r>
            </w:del>
          </w:p>
        </w:tc>
      </w:tr>
      <w:tr w:rsidR="00280D7C" w14:paraId="2B31F422" w14:textId="77777777" w:rsidTr="00BE50C5">
        <w:trPr>
          <w:trHeight w:val="869"/>
          <w:trPrChange w:id="1681" w:author="David Gravett" w:date="2019-12-01T10:21:00Z">
            <w:trPr>
              <w:trHeight w:val="432"/>
            </w:trPr>
          </w:trPrChange>
        </w:trPr>
        <w:tc>
          <w:tcPr>
            <w:tcW w:w="933" w:type="dxa"/>
            <w:tcPrChange w:id="1682" w:author="David Gravett" w:date="2019-12-01T10:21:00Z">
              <w:tcPr>
                <w:tcW w:w="432" w:type="dxa"/>
              </w:tcPr>
            </w:tcPrChange>
          </w:tcPr>
          <w:p w14:paraId="66184DAC" w14:textId="77777777" w:rsidR="00280D7C" w:rsidRPr="00016618" w:rsidRDefault="00280D7C">
            <w:pPr>
              <w:jc w:val="center"/>
              <w:rPr>
                <w:rFonts w:ascii="Times New Roman" w:hAnsi="Times New Roman"/>
                <w:sz w:val="36"/>
                <w:rPrChange w:id="1683" w:author="David Gravett" w:date="2019-12-01T10:21:00Z">
                  <w:rPr>
                    <w:rFonts w:ascii="Times New Roman" w:hAnsi="Times New Roman" w:cs="Times New Roman"/>
                    <w:sz w:val="24"/>
                    <w:szCs w:val="24"/>
                  </w:rPr>
                </w:rPrChange>
              </w:rPr>
              <w:pPrChange w:id="1684" w:author="James Dwyer" w:date="2019-12-01T10:21:00Z">
                <w:pPr/>
              </w:pPrChange>
            </w:pPr>
            <w:r w:rsidRPr="00016618">
              <w:rPr>
                <w:rFonts w:ascii="Times New Roman" w:hAnsi="Times New Roman"/>
                <w:sz w:val="36"/>
                <w:rPrChange w:id="1685" w:author="David Gravett" w:date="2019-12-01T10:21:00Z">
                  <w:rPr>
                    <w:rFonts w:ascii="Times New Roman" w:hAnsi="Times New Roman" w:cs="Times New Roman"/>
                    <w:sz w:val="24"/>
                    <w:szCs w:val="24"/>
                  </w:rPr>
                </w:rPrChange>
              </w:rPr>
              <w:t>-1</w:t>
            </w:r>
          </w:p>
        </w:tc>
        <w:tc>
          <w:tcPr>
            <w:tcW w:w="933" w:type="dxa"/>
            <w:tcPrChange w:id="1686" w:author="David Gravett" w:date="2019-12-01T10:21:00Z">
              <w:tcPr>
                <w:tcW w:w="432" w:type="dxa"/>
              </w:tcPr>
            </w:tcPrChange>
          </w:tcPr>
          <w:p w14:paraId="4D689AAC" w14:textId="77777777" w:rsidR="00280D7C" w:rsidRPr="00016618" w:rsidRDefault="00280D7C">
            <w:pPr>
              <w:jc w:val="center"/>
              <w:rPr>
                <w:rFonts w:ascii="Times New Roman" w:hAnsi="Times New Roman"/>
                <w:sz w:val="36"/>
                <w:rPrChange w:id="1687" w:author="David Gravett" w:date="2019-12-01T10:21:00Z">
                  <w:rPr>
                    <w:rFonts w:ascii="Times New Roman" w:hAnsi="Times New Roman" w:cs="Times New Roman"/>
                    <w:sz w:val="24"/>
                    <w:szCs w:val="24"/>
                  </w:rPr>
                </w:rPrChange>
              </w:rPr>
              <w:pPrChange w:id="1688" w:author="James Dwyer" w:date="2019-12-01T10:21:00Z">
                <w:pPr/>
              </w:pPrChange>
            </w:pPr>
            <w:r w:rsidRPr="00016618">
              <w:rPr>
                <w:rFonts w:ascii="Times New Roman" w:hAnsi="Times New Roman"/>
                <w:sz w:val="36"/>
                <w:rPrChange w:id="1689" w:author="David Gravett" w:date="2019-12-01T10:21:00Z">
                  <w:rPr>
                    <w:rFonts w:ascii="Times New Roman" w:hAnsi="Times New Roman" w:cs="Times New Roman"/>
                    <w:sz w:val="24"/>
                    <w:szCs w:val="24"/>
                  </w:rPr>
                </w:rPrChange>
              </w:rPr>
              <w:t>1</w:t>
            </w:r>
          </w:p>
        </w:tc>
        <w:tc>
          <w:tcPr>
            <w:tcW w:w="933" w:type="dxa"/>
            <w:tcPrChange w:id="1690" w:author="David Gravett" w:date="2019-12-01T10:21:00Z">
              <w:tcPr>
                <w:tcW w:w="432" w:type="dxa"/>
              </w:tcPr>
            </w:tcPrChange>
          </w:tcPr>
          <w:p w14:paraId="4102947F" w14:textId="77777777" w:rsidR="00280D7C" w:rsidRPr="00016618" w:rsidRDefault="00280D7C">
            <w:pPr>
              <w:jc w:val="center"/>
              <w:rPr>
                <w:rFonts w:ascii="Times New Roman" w:hAnsi="Times New Roman"/>
                <w:sz w:val="36"/>
                <w:rPrChange w:id="1691" w:author="David Gravett" w:date="2019-12-01T10:21:00Z">
                  <w:rPr>
                    <w:rFonts w:ascii="Times New Roman" w:hAnsi="Times New Roman" w:cs="Times New Roman"/>
                    <w:sz w:val="24"/>
                    <w:szCs w:val="24"/>
                  </w:rPr>
                </w:rPrChange>
              </w:rPr>
              <w:pPrChange w:id="1692" w:author="James Dwyer" w:date="2019-12-01T10:21:00Z">
                <w:pPr/>
              </w:pPrChange>
            </w:pPr>
            <w:r w:rsidRPr="00016618">
              <w:rPr>
                <w:rFonts w:ascii="Times New Roman" w:hAnsi="Times New Roman"/>
                <w:sz w:val="36"/>
                <w:rPrChange w:id="1693" w:author="David Gravett" w:date="2019-12-01T10:21:00Z">
                  <w:rPr>
                    <w:rFonts w:ascii="Times New Roman" w:hAnsi="Times New Roman" w:cs="Times New Roman"/>
                    <w:sz w:val="24"/>
                    <w:szCs w:val="24"/>
                  </w:rPr>
                </w:rPrChange>
              </w:rPr>
              <w:t>1</w:t>
            </w:r>
          </w:p>
        </w:tc>
        <w:tc>
          <w:tcPr>
            <w:tcW w:w="933" w:type="dxa"/>
            <w:tcPrChange w:id="1694" w:author="David Gravett" w:date="2019-12-01T10:21:00Z">
              <w:tcPr>
                <w:tcW w:w="432" w:type="dxa"/>
              </w:tcPr>
            </w:tcPrChange>
          </w:tcPr>
          <w:p w14:paraId="1B07A814" w14:textId="77777777" w:rsidR="00280D7C" w:rsidRPr="00016618" w:rsidRDefault="00280D7C">
            <w:pPr>
              <w:jc w:val="center"/>
              <w:rPr>
                <w:rFonts w:ascii="Times New Roman" w:hAnsi="Times New Roman"/>
                <w:sz w:val="36"/>
                <w:rPrChange w:id="1695" w:author="David Gravett" w:date="2019-12-01T10:21:00Z">
                  <w:rPr>
                    <w:rFonts w:ascii="Times New Roman" w:hAnsi="Times New Roman" w:cs="Times New Roman"/>
                    <w:sz w:val="24"/>
                    <w:szCs w:val="24"/>
                  </w:rPr>
                </w:rPrChange>
              </w:rPr>
              <w:pPrChange w:id="1696" w:author="James Dwyer" w:date="2019-12-01T10:21:00Z">
                <w:pPr/>
              </w:pPrChange>
            </w:pPr>
            <w:r w:rsidRPr="00016618">
              <w:rPr>
                <w:rFonts w:ascii="Times New Roman" w:hAnsi="Times New Roman"/>
                <w:sz w:val="36"/>
                <w:rPrChange w:id="1697" w:author="David Gravett" w:date="2019-12-01T10:21:00Z">
                  <w:rPr>
                    <w:rFonts w:ascii="Times New Roman" w:hAnsi="Times New Roman" w:cs="Times New Roman"/>
                    <w:sz w:val="24"/>
                    <w:szCs w:val="24"/>
                  </w:rPr>
                </w:rPrChange>
              </w:rPr>
              <w:t>0</w:t>
            </w:r>
          </w:p>
        </w:tc>
        <w:tc>
          <w:tcPr>
            <w:tcW w:w="933" w:type="dxa"/>
            <w:tcPrChange w:id="1698" w:author="David Gravett" w:date="2019-12-01T10:21:00Z">
              <w:tcPr>
                <w:tcW w:w="432" w:type="dxa"/>
              </w:tcPr>
            </w:tcPrChange>
          </w:tcPr>
          <w:p w14:paraId="0FC7B5E0" w14:textId="76448DD4" w:rsidR="00280D7C" w:rsidRPr="00016618" w:rsidRDefault="00016618">
            <w:pPr>
              <w:jc w:val="center"/>
              <w:rPr>
                <w:rFonts w:ascii="Times New Roman" w:hAnsi="Times New Roman"/>
                <w:sz w:val="36"/>
                <w:rPrChange w:id="1699" w:author="David Gravett" w:date="2019-12-01T10:21:00Z">
                  <w:rPr>
                    <w:rFonts w:ascii="Times New Roman" w:hAnsi="Times New Roman" w:cs="Times New Roman"/>
                    <w:sz w:val="24"/>
                    <w:szCs w:val="24"/>
                  </w:rPr>
                </w:rPrChange>
              </w:rPr>
              <w:pPrChange w:id="1700" w:author="James Dwyer" w:date="2019-12-01T10:21:00Z">
                <w:pPr/>
              </w:pPrChange>
            </w:pPr>
            <w:ins w:id="1701" w:author="David Gravett" w:date="2019-12-01T10:21:00Z">
              <w:r w:rsidRPr="00016618">
                <w:rPr>
                  <w:rFonts w:ascii="Times New Roman" w:hAnsi="Times New Roman" w:cs="Times New Roman"/>
                  <w:sz w:val="36"/>
                  <w:szCs w:val="36"/>
                </w:rPr>
                <w:t>0</w:t>
              </w:r>
            </w:ins>
            <w:del w:id="1702" w:author="David Gravett" w:date="2019-12-01T10:21:00Z">
              <w:r w:rsidR="00280D7C">
                <w:rPr>
                  <w:rFonts w:ascii="Times New Roman" w:hAnsi="Times New Roman" w:cs="Times New Roman"/>
                  <w:sz w:val="24"/>
                  <w:szCs w:val="24"/>
                </w:rPr>
                <w:delText>1</w:delText>
              </w:r>
            </w:del>
          </w:p>
        </w:tc>
        <w:tc>
          <w:tcPr>
            <w:tcW w:w="933" w:type="dxa"/>
            <w:tcPrChange w:id="1703" w:author="David Gravett" w:date="2019-12-01T10:21:00Z">
              <w:tcPr>
                <w:tcW w:w="432" w:type="dxa"/>
              </w:tcPr>
            </w:tcPrChange>
          </w:tcPr>
          <w:p w14:paraId="7B990519" w14:textId="1D501E1A" w:rsidR="00280D7C" w:rsidRPr="00016618" w:rsidRDefault="00016618">
            <w:pPr>
              <w:jc w:val="center"/>
              <w:rPr>
                <w:rFonts w:ascii="Times New Roman" w:hAnsi="Times New Roman"/>
                <w:sz w:val="36"/>
                <w:rPrChange w:id="1704" w:author="David Gravett" w:date="2019-12-01T10:21:00Z">
                  <w:rPr>
                    <w:rFonts w:ascii="Times New Roman" w:hAnsi="Times New Roman" w:cs="Times New Roman"/>
                    <w:sz w:val="24"/>
                    <w:szCs w:val="24"/>
                  </w:rPr>
                </w:rPrChange>
              </w:rPr>
              <w:pPrChange w:id="1705" w:author="James Dwyer" w:date="2019-12-01T10:21:00Z">
                <w:pPr/>
              </w:pPrChange>
            </w:pPr>
            <w:ins w:id="1706" w:author="David Gravett" w:date="2019-12-01T10:21:00Z">
              <w:r w:rsidRPr="00016618">
                <w:rPr>
                  <w:rFonts w:ascii="Times New Roman" w:hAnsi="Times New Roman" w:cs="Times New Roman"/>
                  <w:sz w:val="36"/>
                  <w:szCs w:val="36"/>
                </w:rPr>
                <w:t>0</w:t>
              </w:r>
            </w:ins>
            <w:del w:id="1707" w:author="David Gravett" w:date="2019-12-01T10:21:00Z">
              <w:r w:rsidR="00280D7C">
                <w:rPr>
                  <w:rFonts w:ascii="Times New Roman" w:hAnsi="Times New Roman" w:cs="Times New Roman"/>
                  <w:sz w:val="24"/>
                  <w:szCs w:val="24"/>
                </w:rPr>
                <w:delText>1</w:delText>
              </w:r>
            </w:del>
          </w:p>
        </w:tc>
        <w:tc>
          <w:tcPr>
            <w:tcW w:w="933" w:type="dxa"/>
            <w:tcPrChange w:id="1708" w:author="David Gravett" w:date="2019-12-01T10:21:00Z">
              <w:tcPr>
                <w:tcW w:w="432" w:type="dxa"/>
              </w:tcPr>
            </w:tcPrChange>
          </w:tcPr>
          <w:p w14:paraId="38658F29" w14:textId="71CA6F76" w:rsidR="00280D7C" w:rsidRPr="00016618" w:rsidRDefault="00016618">
            <w:pPr>
              <w:jc w:val="center"/>
              <w:rPr>
                <w:rFonts w:ascii="Times New Roman" w:hAnsi="Times New Roman"/>
                <w:sz w:val="36"/>
                <w:rPrChange w:id="1709" w:author="David Gravett" w:date="2019-12-01T10:21:00Z">
                  <w:rPr>
                    <w:rFonts w:ascii="Times New Roman" w:hAnsi="Times New Roman" w:cs="Times New Roman"/>
                    <w:sz w:val="24"/>
                    <w:szCs w:val="24"/>
                  </w:rPr>
                </w:rPrChange>
              </w:rPr>
              <w:pPrChange w:id="1710" w:author="James Dwyer" w:date="2019-12-01T10:21:00Z">
                <w:pPr/>
              </w:pPrChange>
            </w:pPr>
            <w:ins w:id="1711" w:author="David Gravett" w:date="2019-12-01T10:21:00Z">
              <w:r w:rsidRPr="00016618">
                <w:rPr>
                  <w:rFonts w:ascii="Times New Roman" w:hAnsi="Times New Roman" w:cs="Times New Roman"/>
                  <w:sz w:val="36"/>
                  <w:szCs w:val="36"/>
                </w:rPr>
                <w:t>0</w:t>
              </w:r>
            </w:ins>
            <w:del w:id="1712" w:author="David Gravett" w:date="2019-12-01T10:21:00Z">
              <w:r w:rsidR="00280D7C">
                <w:rPr>
                  <w:rFonts w:ascii="Times New Roman" w:hAnsi="Times New Roman" w:cs="Times New Roman"/>
                  <w:sz w:val="24"/>
                  <w:szCs w:val="24"/>
                </w:rPr>
                <w:delText>-1</w:delText>
              </w:r>
            </w:del>
          </w:p>
        </w:tc>
      </w:tr>
      <w:tr w:rsidR="00280D7C" w14:paraId="16632531" w14:textId="77777777" w:rsidTr="00BE50C5">
        <w:trPr>
          <w:trHeight w:val="869"/>
          <w:trPrChange w:id="1713" w:author="David Gravett" w:date="2019-12-01T10:21:00Z">
            <w:trPr>
              <w:trHeight w:val="432"/>
            </w:trPr>
          </w:trPrChange>
        </w:trPr>
        <w:tc>
          <w:tcPr>
            <w:tcW w:w="933" w:type="dxa"/>
            <w:tcPrChange w:id="1714" w:author="David Gravett" w:date="2019-12-01T10:21:00Z">
              <w:tcPr>
                <w:tcW w:w="432" w:type="dxa"/>
              </w:tcPr>
            </w:tcPrChange>
          </w:tcPr>
          <w:p w14:paraId="366F86D5" w14:textId="77777777" w:rsidR="00280D7C" w:rsidRPr="00016618" w:rsidRDefault="00280D7C">
            <w:pPr>
              <w:jc w:val="center"/>
              <w:rPr>
                <w:rFonts w:ascii="Times New Roman" w:hAnsi="Times New Roman"/>
                <w:sz w:val="36"/>
                <w:rPrChange w:id="1715" w:author="David Gravett" w:date="2019-12-01T10:21:00Z">
                  <w:rPr>
                    <w:rFonts w:ascii="Times New Roman" w:hAnsi="Times New Roman" w:cs="Times New Roman"/>
                    <w:sz w:val="24"/>
                    <w:szCs w:val="24"/>
                  </w:rPr>
                </w:rPrChange>
              </w:rPr>
              <w:pPrChange w:id="1716" w:author="James Dwyer" w:date="2019-12-01T10:21:00Z">
                <w:pPr/>
              </w:pPrChange>
            </w:pPr>
            <w:r w:rsidRPr="00016618">
              <w:rPr>
                <w:rFonts w:ascii="Times New Roman" w:hAnsi="Times New Roman"/>
                <w:sz w:val="36"/>
                <w:rPrChange w:id="1717" w:author="David Gravett" w:date="2019-12-01T10:21:00Z">
                  <w:rPr>
                    <w:rFonts w:ascii="Times New Roman" w:hAnsi="Times New Roman" w:cs="Times New Roman"/>
                    <w:sz w:val="24"/>
                    <w:szCs w:val="24"/>
                  </w:rPr>
                </w:rPrChange>
              </w:rPr>
              <w:t>1</w:t>
            </w:r>
          </w:p>
        </w:tc>
        <w:tc>
          <w:tcPr>
            <w:tcW w:w="933" w:type="dxa"/>
            <w:tcPrChange w:id="1718" w:author="David Gravett" w:date="2019-12-01T10:21:00Z">
              <w:tcPr>
                <w:tcW w:w="432" w:type="dxa"/>
              </w:tcPr>
            </w:tcPrChange>
          </w:tcPr>
          <w:p w14:paraId="6F9461FB" w14:textId="77777777" w:rsidR="00280D7C" w:rsidRPr="00016618" w:rsidRDefault="00280D7C">
            <w:pPr>
              <w:jc w:val="center"/>
              <w:rPr>
                <w:rFonts w:ascii="Times New Roman" w:hAnsi="Times New Roman"/>
                <w:sz w:val="36"/>
                <w:rPrChange w:id="1719" w:author="David Gravett" w:date="2019-12-01T10:21:00Z">
                  <w:rPr>
                    <w:rFonts w:ascii="Times New Roman" w:hAnsi="Times New Roman" w:cs="Times New Roman"/>
                    <w:sz w:val="24"/>
                    <w:szCs w:val="24"/>
                  </w:rPr>
                </w:rPrChange>
              </w:rPr>
              <w:pPrChange w:id="1720" w:author="James Dwyer" w:date="2019-12-01T10:21:00Z">
                <w:pPr/>
              </w:pPrChange>
            </w:pPr>
            <w:r w:rsidRPr="00016618">
              <w:rPr>
                <w:rFonts w:ascii="Times New Roman" w:hAnsi="Times New Roman"/>
                <w:sz w:val="36"/>
                <w:rPrChange w:id="1721" w:author="David Gravett" w:date="2019-12-01T10:21:00Z">
                  <w:rPr>
                    <w:rFonts w:ascii="Times New Roman" w:hAnsi="Times New Roman" w:cs="Times New Roman"/>
                    <w:sz w:val="24"/>
                    <w:szCs w:val="24"/>
                  </w:rPr>
                </w:rPrChange>
              </w:rPr>
              <w:t>-1</w:t>
            </w:r>
          </w:p>
        </w:tc>
        <w:tc>
          <w:tcPr>
            <w:tcW w:w="933" w:type="dxa"/>
            <w:tcPrChange w:id="1722" w:author="David Gravett" w:date="2019-12-01T10:21:00Z">
              <w:tcPr>
                <w:tcW w:w="432" w:type="dxa"/>
              </w:tcPr>
            </w:tcPrChange>
          </w:tcPr>
          <w:p w14:paraId="2A7FDAC3" w14:textId="77777777" w:rsidR="00280D7C" w:rsidRPr="00016618" w:rsidRDefault="00280D7C">
            <w:pPr>
              <w:jc w:val="center"/>
              <w:rPr>
                <w:rFonts w:ascii="Times New Roman" w:hAnsi="Times New Roman"/>
                <w:sz w:val="36"/>
                <w:rPrChange w:id="1723" w:author="David Gravett" w:date="2019-12-01T10:21:00Z">
                  <w:rPr>
                    <w:rFonts w:ascii="Times New Roman" w:hAnsi="Times New Roman" w:cs="Times New Roman"/>
                    <w:sz w:val="24"/>
                    <w:szCs w:val="24"/>
                  </w:rPr>
                </w:rPrChange>
              </w:rPr>
              <w:pPrChange w:id="1724" w:author="James Dwyer" w:date="2019-12-01T10:21:00Z">
                <w:pPr/>
              </w:pPrChange>
            </w:pPr>
            <w:r w:rsidRPr="00016618">
              <w:rPr>
                <w:rFonts w:ascii="Times New Roman" w:hAnsi="Times New Roman"/>
                <w:sz w:val="36"/>
                <w:rPrChange w:id="1725" w:author="David Gravett" w:date="2019-12-01T10:21:00Z">
                  <w:rPr>
                    <w:rFonts w:ascii="Times New Roman" w:hAnsi="Times New Roman" w:cs="Times New Roman"/>
                    <w:sz w:val="24"/>
                    <w:szCs w:val="24"/>
                  </w:rPr>
                </w:rPrChange>
              </w:rPr>
              <w:t>-1</w:t>
            </w:r>
          </w:p>
        </w:tc>
        <w:tc>
          <w:tcPr>
            <w:tcW w:w="933" w:type="dxa"/>
            <w:tcPrChange w:id="1726" w:author="David Gravett" w:date="2019-12-01T10:21:00Z">
              <w:tcPr>
                <w:tcW w:w="432" w:type="dxa"/>
              </w:tcPr>
            </w:tcPrChange>
          </w:tcPr>
          <w:p w14:paraId="05F838FE" w14:textId="77777777" w:rsidR="00280D7C" w:rsidRPr="00016618" w:rsidRDefault="00280D7C">
            <w:pPr>
              <w:jc w:val="center"/>
              <w:rPr>
                <w:rFonts w:ascii="Times New Roman" w:hAnsi="Times New Roman"/>
                <w:sz w:val="36"/>
                <w:rPrChange w:id="1727" w:author="David Gravett" w:date="2019-12-01T10:21:00Z">
                  <w:rPr>
                    <w:rFonts w:ascii="Times New Roman" w:hAnsi="Times New Roman" w:cs="Times New Roman"/>
                    <w:sz w:val="24"/>
                    <w:szCs w:val="24"/>
                  </w:rPr>
                </w:rPrChange>
              </w:rPr>
              <w:pPrChange w:id="1728" w:author="James Dwyer" w:date="2019-12-01T10:21:00Z">
                <w:pPr/>
              </w:pPrChange>
            </w:pPr>
            <w:r w:rsidRPr="00016618">
              <w:rPr>
                <w:rFonts w:ascii="Times New Roman" w:hAnsi="Times New Roman"/>
                <w:sz w:val="36"/>
                <w:rPrChange w:id="1729" w:author="David Gravett" w:date="2019-12-01T10:21:00Z">
                  <w:rPr>
                    <w:rFonts w:ascii="Times New Roman" w:hAnsi="Times New Roman" w:cs="Times New Roman"/>
                    <w:sz w:val="24"/>
                    <w:szCs w:val="24"/>
                  </w:rPr>
                </w:rPrChange>
              </w:rPr>
              <w:t>0</w:t>
            </w:r>
          </w:p>
        </w:tc>
        <w:tc>
          <w:tcPr>
            <w:tcW w:w="933" w:type="dxa"/>
            <w:tcPrChange w:id="1730" w:author="David Gravett" w:date="2019-12-01T10:21:00Z">
              <w:tcPr>
                <w:tcW w:w="432" w:type="dxa"/>
              </w:tcPr>
            </w:tcPrChange>
          </w:tcPr>
          <w:p w14:paraId="1EAF2D0F" w14:textId="63603027" w:rsidR="00280D7C" w:rsidRPr="00016618" w:rsidRDefault="00016618">
            <w:pPr>
              <w:jc w:val="center"/>
              <w:rPr>
                <w:rFonts w:ascii="Times New Roman" w:hAnsi="Times New Roman"/>
                <w:sz w:val="36"/>
                <w:rPrChange w:id="1731" w:author="David Gravett" w:date="2019-12-01T10:21:00Z">
                  <w:rPr>
                    <w:rFonts w:ascii="Times New Roman" w:hAnsi="Times New Roman" w:cs="Times New Roman"/>
                    <w:sz w:val="24"/>
                    <w:szCs w:val="24"/>
                  </w:rPr>
                </w:rPrChange>
              </w:rPr>
              <w:pPrChange w:id="1732" w:author="James Dwyer" w:date="2019-12-01T10:21:00Z">
                <w:pPr/>
              </w:pPrChange>
            </w:pPr>
            <w:ins w:id="1733" w:author="David Gravett" w:date="2019-12-01T10:21:00Z">
              <w:r w:rsidRPr="00016618">
                <w:rPr>
                  <w:rFonts w:ascii="Times New Roman" w:hAnsi="Times New Roman" w:cs="Times New Roman"/>
                  <w:sz w:val="36"/>
                  <w:szCs w:val="36"/>
                </w:rPr>
                <w:t>0</w:t>
              </w:r>
            </w:ins>
            <w:del w:id="1734" w:author="David Gravett" w:date="2019-12-01T10:21:00Z">
              <w:r w:rsidR="00280D7C">
                <w:rPr>
                  <w:rFonts w:ascii="Times New Roman" w:hAnsi="Times New Roman" w:cs="Times New Roman"/>
                  <w:sz w:val="24"/>
                  <w:szCs w:val="24"/>
                </w:rPr>
                <w:delText>-1</w:delText>
              </w:r>
            </w:del>
          </w:p>
        </w:tc>
        <w:tc>
          <w:tcPr>
            <w:tcW w:w="933" w:type="dxa"/>
            <w:tcPrChange w:id="1735" w:author="David Gravett" w:date="2019-12-01T10:21:00Z">
              <w:tcPr>
                <w:tcW w:w="432" w:type="dxa"/>
              </w:tcPr>
            </w:tcPrChange>
          </w:tcPr>
          <w:p w14:paraId="4160688C" w14:textId="298DF49B" w:rsidR="00280D7C" w:rsidRPr="00016618" w:rsidRDefault="00016618">
            <w:pPr>
              <w:jc w:val="center"/>
              <w:rPr>
                <w:rFonts w:ascii="Times New Roman" w:hAnsi="Times New Roman"/>
                <w:sz w:val="36"/>
                <w:rPrChange w:id="1736" w:author="David Gravett" w:date="2019-12-01T10:21:00Z">
                  <w:rPr>
                    <w:rFonts w:ascii="Times New Roman" w:hAnsi="Times New Roman" w:cs="Times New Roman"/>
                    <w:sz w:val="24"/>
                    <w:szCs w:val="24"/>
                  </w:rPr>
                </w:rPrChange>
              </w:rPr>
              <w:pPrChange w:id="1737" w:author="James Dwyer" w:date="2019-12-01T10:21:00Z">
                <w:pPr/>
              </w:pPrChange>
            </w:pPr>
            <w:ins w:id="1738" w:author="David Gravett" w:date="2019-12-01T10:21:00Z">
              <w:r w:rsidRPr="00016618">
                <w:rPr>
                  <w:rFonts w:ascii="Times New Roman" w:hAnsi="Times New Roman" w:cs="Times New Roman"/>
                  <w:sz w:val="36"/>
                  <w:szCs w:val="36"/>
                </w:rPr>
                <w:t>0</w:t>
              </w:r>
            </w:ins>
            <w:del w:id="1739" w:author="David Gravett" w:date="2019-12-01T10:21:00Z">
              <w:r w:rsidR="00280D7C">
                <w:rPr>
                  <w:rFonts w:ascii="Times New Roman" w:hAnsi="Times New Roman" w:cs="Times New Roman"/>
                  <w:sz w:val="24"/>
                  <w:szCs w:val="24"/>
                </w:rPr>
                <w:delText>-1</w:delText>
              </w:r>
            </w:del>
          </w:p>
        </w:tc>
        <w:tc>
          <w:tcPr>
            <w:tcW w:w="933" w:type="dxa"/>
            <w:tcPrChange w:id="1740" w:author="David Gravett" w:date="2019-12-01T10:21:00Z">
              <w:tcPr>
                <w:tcW w:w="432" w:type="dxa"/>
              </w:tcPr>
            </w:tcPrChange>
          </w:tcPr>
          <w:p w14:paraId="2A97A35E" w14:textId="494E978A" w:rsidR="00280D7C" w:rsidRPr="00016618" w:rsidRDefault="00016618">
            <w:pPr>
              <w:jc w:val="center"/>
              <w:rPr>
                <w:rFonts w:ascii="Times New Roman" w:hAnsi="Times New Roman"/>
                <w:sz w:val="36"/>
                <w:rPrChange w:id="1741" w:author="David Gravett" w:date="2019-12-01T10:21:00Z">
                  <w:rPr>
                    <w:rFonts w:ascii="Times New Roman" w:hAnsi="Times New Roman" w:cs="Times New Roman"/>
                    <w:sz w:val="24"/>
                    <w:szCs w:val="24"/>
                  </w:rPr>
                </w:rPrChange>
              </w:rPr>
              <w:pPrChange w:id="1742" w:author="James Dwyer" w:date="2019-12-01T10:21:00Z">
                <w:pPr/>
              </w:pPrChange>
            </w:pPr>
            <w:ins w:id="1743" w:author="David Gravett" w:date="2019-12-01T10:21:00Z">
              <w:r w:rsidRPr="00016618">
                <w:rPr>
                  <w:rFonts w:ascii="Times New Roman" w:hAnsi="Times New Roman" w:cs="Times New Roman"/>
                  <w:sz w:val="36"/>
                  <w:szCs w:val="36"/>
                </w:rPr>
                <w:t>0</w:t>
              </w:r>
            </w:ins>
            <w:del w:id="1744" w:author="David Gravett" w:date="2019-12-01T10:21:00Z">
              <w:r w:rsidR="00280D7C">
                <w:rPr>
                  <w:rFonts w:ascii="Times New Roman" w:hAnsi="Times New Roman" w:cs="Times New Roman"/>
                  <w:sz w:val="24"/>
                  <w:szCs w:val="24"/>
                </w:rPr>
                <w:delText>1</w:delText>
              </w:r>
            </w:del>
          </w:p>
        </w:tc>
      </w:tr>
      <w:tr w:rsidR="00280D7C" w14:paraId="5BF1794B" w14:textId="77777777" w:rsidTr="00BE50C5">
        <w:trPr>
          <w:trHeight w:val="869"/>
          <w:trPrChange w:id="1745" w:author="David Gravett" w:date="2019-12-01T10:21:00Z">
            <w:trPr>
              <w:trHeight w:val="432"/>
            </w:trPr>
          </w:trPrChange>
        </w:trPr>
        <w:tc>
          <w:tcPr>
            <w:tcW w:w="933" w:type="dxa"/>
            <w:tcPrChange w:id="1746" w:author="David Gravett" w:date="2019-12-01T10:21:00Z">
              <w:tcPr>
                <w:tcW w:w="432" w:type="dxa"/>
              </w:tcPr>
            </w:tcPrChange>
          </w:tcPr>
          <w:p w14:paraId="74968CAF" w14:textId="77777777" w:rsidR="00280D7C" w:rsidRPr="00016618" w:rsidRDefault="00280D7C">
            <w:pPr>
              <w:jc w:val="center"/>
              <w:rPr>
                <w:rFonts w:ascii="Times New Roman" w:hAnsi="Times New Roman"/>
                <w:sz w:val="36"/>
                <w:rPrChange w:id="1747" w:author="David Gravett" w:date="2019-12-01T10:21:00Z">
                  <w:rPr>
                    <w:rFonts w:ascii="Times New Roman" w:hAnsi="Times New Roman" w:cs="Times New Roman"/>
                    <w:sz w:val="24"/>
                    <w:szCs w:val="24"/>
                  </w:rPr>
                </w:rPrChange>
              </w:rPr>
              <w:pPrChange w:id="1748" w:author="James Dwyer" w:date="2019-12-01T10:21:00Z">
                <w:pPr/>
              </w:pPrChange>
            </w:pPr>
            <w:r w:rsidRPr="00016618">
              <w:rPr>
                <w:rFonts w:ascii="Times New Roman" w:hAnsi="Times New Roman"/>
                <w:sz w:val="36"/>
                <w:rPrChange w:id="1749" w:author="David Gravett" w:date="2019-12-01T10:21:00Z">
                  <w:rPr>
                    <w:rFonts w:ascii="Times New Roman" w:hAnsi="Times New Roman" w:cs="Times New Roman"/>
                    <w:sz w:val="24"/>
                    <w:szCs w:val="24"/>
                  </w:rPr>
                </w:rPrChange>
              </w:rPr>
              <w:t>1</w:t>
            </w:r>
          </w:p>
        </w:tc>
        <w:tc>
          <w:tcPr>
            <w:tcW w:w="933" w:type="dxa"/>
            <w:tcPrChange w:id="1750" w:author="David Gravett" w:date="2019-12-01T10:21:00Z">
              <w:tcPr>
                <w:tcW w:w="432" w:type="dxa"/>
              </w:tcPr>
            </w:tcPrChange>
          </w:tcPr>
          <w:p w14:paraId="4EA00524" w14:textId="77777777" w:rsidR="00280D7C" w:rsidRPr="00016618" w:rsidRDefault="00280D7C">
            <w:pPr>
              <w:jc w:val="center"/>
              <w:rPr>
                <w:rFonts w:ascii="Times New Roman" w:hAnsi="Times New Roman"/>
                <w:sz w:val="36"/>
                <w:rPrChange w:id="1751" w:author="David Gravett" w:date="2019-12-01T10:21:00Z">
                  <w:rPr>
                    <w:rFonts w:ascii="Times New Roman" w:hAnsi="Times New Roman" w:cs="Times New Roman"/>
                    <w:sz w:val="24"/>
                    <w:szCs w:val="24"/>
                  </w:rPr>
                </w:rPrChange>
              </w:rPr>
              <w:pPrChange w:id="1752" w:author="James Dwyer" w:date="2019-12-01T10:21:00Z">
                <w:pPr/>
              </w:pPrChange>
            </w:pPr>
            <w:r w:rsidRPr="00016618">
              <w:rPr>
                <w:rFonts w:ascii="Times New Roman" w:hAnsi="Times New Roman"/>
                <w:sz w:val="36"/>
                <w:rPrChange w:id="1753" w:author="David Gravett" w:date="2019-12-01T10:21:00Z">
                  <w:rPr>
                    <w:rFonts w:ascii="Times New Roman" w:hAnsi="Times New Roman" w:cs="Times New Roman"/>
                    <w:sz w:val="24"/>
                    <w:szCs w:val="24"/>
                  </w:rPr>
                </w:rPrChange>
              </w:rPr>
              <w:t>-1</w:t>
            </w:r>
          </w:p>
        </w:tc>
        <w:tc>
          <w:tcPr>
            <w:tcW w:w="933" w:type="dxa"/>
            <w:tcPrChange w:id="1754" w:author="David Gravett" w:date="2019-12-01T10:21:00Z">
              <w:tcPr>
                <w:tcW w:w="432" w:type="dxa"/>
              </w:tcPr>
            </w:tcPrChange>
          </w:tcPr>
          <w:p w14:paraId="6BF221BF" w14:textId="77777777" w:rsidR="00280D7C" w:rsidRPr="00016618" w:rsidRDefault="00280D7C">
            <w:pPr>
              <w:jc w:val="center"/>
              <w:rPr>
                <w:rFonts w:ascii="Times New Roman" w:hAnsi="Times New Roman"/>
                <w:sz w:val="36"/>
                <w:rPrChange w:id="1755" w:author="David Gravett" w:date="2019-12-01T10:21:00Z">
                  <w:rPr>
                    <w:rFonts w:ascii="Times New Roman" w:hAnsi="Times New Roman" w:cs="Times New Roman"/>
                    <w:sz w:val="24"/>
                    <w:szCs w:val="24"/>
                  </w:rPr>
                </w:rPrChange>
              </w:rPr>
              <w:pPrChange w:id="1756" w:author="James Dwyer" w:date="2019-12-01T10:21:00Z">
                <w:pPr/>
              </w:pPrChange>
            </w:pPr>
            <w:r w:rsidRPr="00016618">
              <w:rPr>
                <w:rFonts w:ascii="Times New Roman" w:hAnsi="Times New Roman"/>
                <w:sz w:val="36"/>
                <w:rPrChange w:id="1757" w:author="David Gravett" w:date="2019-12-01T10:21:00Z">
                  <w:rPr>
                    <w:rFonts w:ascii="Times New Roman" w:hAnsi="Times New Roman" w:cs="Times New Roman"/>
                    <w:sz w:val="24"/>
                    <w:szCs w:val="24"/>
                  </w:rPr>
                </w:rPrChange>
              </w:rPr>
              <w:t>-1</w:t>
            </w:r>
          </w:p>
        </w:tc>
        <w:tc>
          <w:tcPr>
            <w:tcW w:w="933" w:type="dxa"/>
            <w:tcPrChange w:id="1758" w:author="David Gravett" w:date="2019-12-01T10:21:00Z">
              <w:tcPr>
                <w:tcW w:w="432" w:type="dxa"/>
              </w:tcPr>
            </w:tcPrChange>
          </w:tcPr>
          <w:p w14:paraId="43059D43" w14:textId="77777777" w:rsidR="00280D7C" w:rsidRPr="00016618" w:rsidRDefault="00280D7C">
            <w:pPr>
              <w:jc w:val="center"/>
              <w:rPr>
                <w:rFonts w:ascii="Times New Roman" w:hAnsi="Times New Roman"/>
                <w:sz w:val="36"/>
                <w:rPrChange w:id="1759" w:author="David Gravett" w:date="2019-12-01T10:21:00Z">
                  <w:rPr>
                    <w:rFonts w:ascii="Times New Roman" w:hAnsi="Times New Roman" w:cs="Times New Roman"/>
                    <w:sz w:val="24"/>
                    <w:szCs w:val="24"/>
                  </w:rPr>
                </w:rPrChange>
              </w:rPr>
              <w:pPrChange w:id="1760" w:author="James Dwyer" w:date="2019-12-01T10:21:00Z">
                <w:pPr/>
              </w:pPrChange>
            </w:pPr>
            <w:r w:rsidRPr="00016618">
              <w:rPr>
                <w:rFonts w:ascii="Times New Roman" w:hAnsi="Times New Roman"/>
                <w:sz w:val="36"/>
                <w:rPrChange w:id="1761" w:author="David Gravett" w:date="2019-12-01T10:21:00Z">
                  <w:rPr>
                    <w:rFonts w:ascii="Times New Roman" w:hAnsi="Times New Roman" w:cs="Times New Roman"/>
                    <w:sz w:val="24"/>
                    <w:szCs w:val="24"/>
                  </w:rPr>
                </w:rPrChange>
              </w:rPr>
              <w:t>0</w:t>
            </w:r>
          </w:p>
        </w:tc>
        <w:tc>
          <w:tcPr>
            <w:tcW w:w="933" w:type="dxa"/>
            <w:tcPrChange w:id="1762" w:author="David Gravett" w:date="2019-12-01T10:21:00Z">
              <w:tcPr>
                <w:tcW w:w="432" w:type="dxa"/>
              </w:tcPr>
            </w:tcPrChange>
          </w:tcPr>
          <w:p w14:paraId="496EFD5D" w14:textId="0F597C38" w:rsidR="00280D7C" w:rsidRPr="00016618" w:rsidRDefault="00016618">
            <w:pPr>
              <w:jc w:val="center"/>
              <w:rPr>
                <w:rFonts w:ascii="Times New Roman" w:hAnsi="Times New Roman"/>
                <w:sz w:val="36"/>
                <w:rPrChange w:id="1763" w:author="David Gravett" w:date="2019-12-01T10:21:00Z">
                  <w:rPr>
                    <w:rFonts w:ascii="Times New Roman" w:hAnsi="Times New Roman" w:cs="Times New Roman"/>
                    <w:sz w:val="24"/>
                    <w:szCs w:val="24"/>
                  </w:rPr>
                </w:rPrChange>
              </w:rPr>
              <w:pPrChange w:id="1764" w:author="James Dwyer" w:date="2019-12-01T10:21:00Z">
                <w:pPr/>
              </w:pPrChange>
            </w:pPr>
            <w:ins w:id="1765" w:author="David Gravett" w:date="2019-12-01T10:21:00Z">
              <w:r w:rsidRPr="00016618">
                <w:rPr>
                  <w:rFonts w:ascii="Times New Roman" w:hAnsi="Times New Roman" w:cs="Times New Roman"/>
                  <w:sz w:val="36"/>
                  <w:szCs w:val="36"/>
                </w:rPr>
                <w:t>0</w:t>
              </w:r>
            </w:ins>
            <w:del w:id="1766" w:author="David Gravett" w:date="2019-12-01T10:21:00Z">
              <w:r w:rsidR="00280D7C">
                <w:rPr>
                  <w:rFonts w:ascii="Times New Roman" w:hAnsi="Times New Roman" w:cs="Times New Roman"/>
                  <w:sz w:val="24"/>
                  <w:szCs w:val="24"/>
                </w:rPr>
                <w:delText>-1</w:delText>
              </w:r>
            </w:del>
          </w:p>
        </w:tc>
        <w:tc>
          <w:tcPr>
            <w:tcW w:w="933" w:type="dxa"/>
            <w:tcPrChange w:id="1767" w:author="David Gravett" w:date="2019-12-01T10:21:00Z">
              <w:tcPr>
                <w:tcW w:w="432" w:type="dxa"/>
              </w:tcPr>
            </w:tcPrChange>
          </w:tcPr>
          <w:p w14:paraId="41FAB373" w14:textId="44D00270" w:rsidR="00280D7C" w:rsidRPr="00016618" w:rsidRDefault="00016618">
            <w:pPr>
              <w:jc w:val="center"/>
              <w:rPr>
                <w:rFonts w:ascii="Times New Roman" w:hAnsi="Times New Roman"/>
                <w:sz w:val="36"/>
                <w:rPrChange w:id="1768" w:author="David Gravett" w:date="2019-12-01T10:21:00Z">
                  <w:rPr>
                    <w:rFonts w:ascii="Times New Roman" w:hAnsi="Times New Roman" w:cs="Times New Roman"/>
                    <w:sz w:val="24"/>
                    <w:szCs w:val="24"/>
                  </w:rPr>
                </w:rPrChange>
              </w:rPr>
              <w:pPrChange w:id="1769" w:author="James Dwyer" w:date="2019-12-01T10:21:00Z">
                <w:pPr/>
              </w:pPrChange>
            </w:pPr>
            <w:ins w:id="1770" w:author="David Gravett" w:date="2019-12-01T10:21:00Z">
              <w:r w:rsidRPr="00016618">
                <w:rPr>
                  <w:rFonts w:ascii="Times New Roman" w:hAnsi="Times New Roman" w:cs="Times New Roman"/>
                  <w:sz w:val="36"/>
                  <w:szCs w:val="36"/>
                </w:rPr>
                <w:t>0</w:t>
              </w:r>
            </w:ins>
            <w:del w:id="1771" w:author="David Gravett" w:date="2019-12-01T10:21:00Z">
              <w:r w:rsidR="00280D7C">
                <w:rPr>
                  <w:rFonts w:ascii="Times New Roman" w:hAnsi="Times New Roman" w:cs="Times New Roman"/>
                  <w:sz w:val="24"/>
                  <w:szCs w:val="24"/>
                </w:rPr>
                <w:delText>-1</w:delText>
              </w:r>
            </w:del>
          </w:p>
        </w:tc>
        <w:tc>
          <w:tcPr>
            <w:tcW w:w="933" w:type="dxa"/>
            <w:tcPrChange w:id="1772" w:author="David Gravett" w:date="2019-12-01T10:21:00Z">
              <w:tcPr>
                <w:tcW w:w="432" w:type="dxa"/>
              </w:tcPr>
            </w:tcPrChange>
          </w:tcPr>
          <w:p w14:paraId="49C31460" w14:textId="2F518858" w:rsidR="00280D7C" w:rsidRPr="00016618" w:rsidRDefault="00016618">
            <w:pPr>
              <w:jc w:val="center"/>
              <w:rPr>
                <w:rFonts w:ascii="Times New Roman" w:hAnsi="Times New Roman"/>
                <w:sz w:val="36"/>
                <w:rPrChange w:id="1773" w:author="David Gravett" w:date="2019-12-01T10:21:00Z">
                  <w:rPr>
                    <w:rFonts w:ascii="Times New Roman" w:hAnsi="Times New Roman" w:cs="Times New Roman"/>
                    <w:sz w:val="24"/>
                    <w:szCs w:val="24"/>
                  </w:rPr>
                </w:rPrChange>
              </w:rPr>
              <w:pPrChange w:id="1774" w:author="James Dwyer" w:date="2019-12-01T10:21:00Z">
                <w:pPr/>
              </w:pPrChange>
            </w:pPr>
            <w:ins w:id="1775" w:author="David Gravett" w:date="2019-12-01T10:21:00Z">
              <w:r w:rsidRPr="00016618">
                <w:rPr>
                  <w:rFonts w:ascii="Times New Roman" w:hAnsi="Times New Roman" w:cs="Times New Roman"/>
                  <w:sz w:val="36"/>
                  <w:szCs w:val="36"/>
                </w:rPr>
                <w:t>0</w:t>
              </w:r>
            </w:ins>
            <w:del w:id="1776" w:author="David Gravett" w:date="2019-12-01T10:21:00Z">
              <w:r w:rsidR="00280D7C">
                <w:rPr>
                  <w:rFonts w:ascii="Times New Roman" w:hAnsi="Times New Roman" w:cs="Times New Roman"/>
                  <w:sz w:val="24"/>
                  <w:szCs w:val="24"/>
                </w:rPr>
                <w:delText>1</w:delText>
              </w:r>
            </w:del>
          </w:p>
        </w:tc>
      </w:tr>
      <w:tr w:rsidR="00280D7C" w14:paraId="0239419C" w14:textId="77777777" w:rsidTr="00BE50C5">
        <w:trPr>
          <w:trHeight w:val="869"/>
          <w:trPrChange w:id="1777" w:author="David Gravett" w:date="2019-12-01T10:21:00Z">
            <w:trPr>
              <w:trHeight w:val="432"/>
            </w:trPr>
          </w:trPrChange>
        </w:trPr>
        <w:tc>
          <w:tcPr>
            <w:tcW w:w="933" w:type="dxa"/>
            <w:tcPrChange w:id="1778" w:author="David Gravett" w:date="2019-12-01T10:21:00Z">
              <w:tcPr>
                <w:tcW w:w="432" w:type="dxa"/>
              </w:tcPr>
            </w:tcPrChange>
          </w:tcPr>
          <w:p w14:paraId="59C72AF4" w14:textId="77777777" w:rsidR="00280D7C" w:rsidRPr="00016618" w:rsidRDefault="00280D7C">
            <w:pPr>
              <w:jc w:val="center"/>
              <w:rPr>
                <w:rFonts w:ascii="Times New Roman" w:hAnsi="Times New Roman"/>
                <w:sz w:val="36"/>
                <w:rPrChange w:id="1779" w:author="David Gravett" w:date="2019-12-01T10:21:00Z">
                  <w:rPr>
                    <w:rFonts w:ascii="Times New Roman" w:hAnsi="Times New Roman" w:cs="Times New Roman"/>
                    <w:sz w:val="24"/>
                    <w:szCs w:val="24"/>
                  </w:rPr>
                </w:rPrChange>
              </w:rPr>
              <w:pPrChange w:id="1780" w:author="James Dwyer" w:date="2019-12-01T10:21:00Z">
                <w:pPr/>
              </w:pPrChange>
            </w:pPr>
            <w:r w:rsidRPr="00016618">
              <w:rPr>
                <w:rFonts w:ascii="Times New Roman" w:hAnsi="Times New Roman"/>
                <w:sz w:val="36"/>
                <w:rPrChange w:id="1781" w:author="David Gravett" w:date="2019-12-01T10:21:00Z">
                  <w:rPr>
                    <w:rFonts w:ascii="Times New Roman" w:hAnsi="Times New Roman" w:cs="Times New Roman"/>
                    <w:sz w:val="24"/>
                    <w:szCs w:val="24"/>
                  </w:rPr>
                </w:rPrChange>
              </w:rPr>
              <w:t>-1</w:t>
            </w:r>
          </w:p>
        </w:tc>
        <w:tc>
          <w:tcPr>
            <w:tcW w:w="933" w:type="dxa"/>
            <w:tcPrChange w:id="1782" w:author="David Gravett" w:date="2019-12-01T10:21:00Z">
              <w:tcPr>
                <w:tcW w:w="432" w:type="dxa"/>
              </w:tcPr>
            </w:tcPrChange>
          </w:tcPr>
          <w:p w14:paraId="48C7C462" w14:textId="77777777" w:rsidR="00280D7C" w:rsidRPr="00016618" w:rsidRDefault="00280D7C">
            <w:pPr>
              <w:jc w:val="center"/>
              <w:rPr>
                <w:rFonts w:ascii="Times New Roman" w:hAnsi="Times New Roman"/>
                <w:sz w:val="36"/>
                <w:rPrChange w:id="1783" w:author="David Gravett" w:date="2019-12-01T10:21:00Z">
                  <w:rPr>
                    <w:rFonts w:ascii="Times New Roman" w:hAnsi="Times New Roman" w:cs="Times New Roman"/>
                    <w:sz w:val="24"/>
                    <w:szCs w:val="24"/>
                  </w:rPr>
                </w:rPrChange>
              </w:rPr>
              <w:pPrChange w:id="1784" w:author="James Dwyer" w:date="2019-12-01T10:21:00Z">
                <w:pPr/>
              </w:pPrChange>
            </w:pPr>
            <w:r w:rsidRPr="00016618">
              <w:rPr>
                <w:rFonts w:ascii="Times New Roman" w:hAnsi="Times New Roman"/>
                <w:sz w:val="36"/>
                <w:rPrChange w:id="1785" w:author="David Gravett" w:date="2019-12-01T10:21:00Z">
                  <w:rPr>
                    <w:rFonts w:ascii="Times New Roman" w:hAnsi="Times New Roman" w:cs="Times New Roman"/>
                    <w:sz w:val="24"/>
                    <w:szCs w:val="24"/>
                  </w:rPr>
                </w:rPrChange>
              </w:rPr>
              <w:t>1</w:t>
            </w:r>
          </w:p>
        </w:tc>
        <w:tc>
          <w:tcPr>
            <w:tcW w:w="933" w:type="dxa"/>
            <w:tcPrChange w:id="1786" w:author="David Gravett" w:date="2019-12-01T10:21:00Z">
              <w:tcPr>
                <w:tcW w:w="432" w:type="dxa"/>
              </w:tcPr>
            </w:tcPrChange>
          </w:tcPr>
          <w:p w14:paraId="32C5B31A" w14:textId="77777777" w:rsidR="00280D7C" w:rsidRPr="00016618" w:rsidRDefault="00280D7C">
            <w:pPr>
              <w:jc w:val="center"/>
              <w:rPr>
                <w:rFonts w:ascii="Times New Roman" w:hAnsi="Times New Roman"/>
                <w:sz w:val="36"/>
                <w:rPrChange w:id="1787" w:author="David Gravett" w:date="2019-12-01T10:21:00Z">
                  <w:rPr>
                    <w:rFonts w:ascii="Times New Roman" w:hAnsi="Times New Roman" w:cs="Times New Roman"/>
                    <w:sz w:val="24"/>
                    <w:szCs w:val="24"/>
                  </w:rPr>
                </w:rPrChange>
              </w:rPr>
              <w:pPrChange w:id="1788" w:author="James Dwyer" w:date="2019-12-01T10:21:00Z">
                <w:pPr/>
              </w:pPrChange>
            </w:pPr>
            <w:r w:rsidRPr="00016618">
              <w:rPr>
                <w:rFonts w:ascii="Times New Roman" w:hAnsi="Times New Roman"/>
                <w:sz w:val="36"/>
                <w:rPrChange w:id="1789" w:author="David Gravett" w:date="2019-12-01T10:21:00Z">
                  <w:rPr>
                    <w:rFonts w:ascii="Times New Roman" w:hAnsi="Times New Roman" w:cs="Times New Roman"/>
                    <w:sz w:val="24"/>
                    <w:szCs w:val="24"/>
                  </w:rPr>
                </w:rPrChange>
              </w:rPr>
              <w:t>1</w:t>
            </w:r>
          </w:p>
        </w:tc>
        <w:tc>
          <w:tcPr>
            <w:tcW w:w="933" w:type="dxa"/>
            <w:tcPrChange w:id="1790" w:author="David Gravett" w:date="2019-12-01T10:21:00Z">
              <w:tcPr>
                <w:tcW w:w="432" w:type="dxa"/>
              </w:tcPr>
            </w:tcPrChange>
          </w:tcPr>
          <w:p w14:paraId="6574BB91" w14:textId="77777777" w:rsidR="00280D7C" w:rsidRPr="00016618" w:rsidRDefault="00280D7C">
            <w:pPr>
              <w:jc w:val="center"/>
              <w:rPr>
                <w:rFonts w:ascii="Times New Roman" w:hAnsi="Times New Roman"/>
                <w:sz w:val="36"/>
                <w:rPrChange w:id="1791" w:author="David Gravett" w:date="2019-12-01T10:21:00Z">
                  <w:rPr>
                    <w:rFonts w:ascii="Times New Roman" w:hAnsi="Times New Roman" w:cs="Times New Roman"/>
                    <w:sz w:val="24"/>
                    <w:szCs w:val="24"/>
                  </w:rPr>
                </w:rPrChange>
              </w:rPr>
              <w:pPrChange w:id="1792" w:author="James Dwyer" w:date="2019-12-01T10:21:00Z">
                <w:pPr/>
              </w:pPrChange>
            </w:pPr>
            <w:r w:rsidRPr="00016618">
              <w:rPr>
                <w:rFonts w:ascii="Times New Roman" w:hAnsi="Times New Roman"/>
                <w:sz w:val="36"/>
                <w:rPrChange w:id="1793" w:author="David Gravett" w:date="2019-12-01T10:21:00Z">
                  <w:rPr>
                    <w:rFonts w:ascii="Times New Roman" w:hAnsi="Times New Roman" w:cs="Times New Roman"/>
                    <w:sz w:val="24"/>
                    <w:szCs w:val="24"/>
                  </w:rPr>
                </w:rPrChange>
              </w:rPr>
              <w:t>0</w:t>
            </w:r>
          </w:p>
        </w:tc>
        <w:tc>
          <w:tcPr>
            <w:tcW w:w="933" w:type="dxa"/>
            <w:tcPrChange w:id="1794" w:author="David Gravett" w:date="2019-12-01T10:21:00Z">
              <w:tcPr>
                <w:tcW w:w="432" w:type="dxa"/>
              </w:tcPr>
            </w:tcPrChange>
          </w:tcPr>
          <w:p w14:paraId="4A4CA2AF" w14:textId="372A68A6" w:rsidR="00280D7C" w:rsidRPr="00016618" w:rsidRDefault="00016618">
            <w:pPr>
              <w:jc w:val="center"/>
              <w:rPr>
                <w:rFonts w:ascii="Times New Roman" w:hAnsi="Times New Roman"/>
                <w:sz w:val="36"/>
                <w:rPrChange w:id="1795" w:author="David Gravett" w:date="2019-12-01T10:21:00Z">
                  <w:rPr>
                    <w:rFonts w:ascii="Times New Roman" w:hAnsi="Times New Roman" w:cs="Times New Roman"/>
                    <w:sz w:val="24"/>
                    <w:szCs w:val="24"/>
                  </w:rPr>
                </w:rPrChange>
              </w:rPr>
              <w:pPrChange w:id="1796" w:author="James Dwyer" w:date="2019-12-01T10:21:00Z">
                <w:pPr/>
              </w:pPrChange>
            </w:pPr>
            <w:ins w:id="1797" w:author="David Gravett" w:date="2019-12-01T10:21:00Z">
              <w:r w:rsidRPr="00016618">
                <w:rPr>
                  <w:rFonts w:ascii="Times New Roman" w:hAnsi="Times New Roman" w:cs="Times New Roman"/>
                  <w:sz w:val="36"/>
                  <w:szCs w:val="36"/>
                </w:rPr>
                <w:t>0</w:t>
              </w:r>
            </w:ins>
            <w:del w:id="1798" w:author="David Gravett" w:date="2019-12-01T10:21:00Z">
              <w:r w:rsidR="00280D7C">
                <w:rPr>
                  <w:rFonts w:ascii="Times New Roman" w:hAnsi="Times New Roman" w:cs="Times New Roman"/>
                  <w:sz w:val="24"/>
                  <w:szCs w:val="24"/>
                </w:rPr>
                <w:delText>1</w:delText>
              </w:r>
            </w:del>
          </w:p>
        </w:tc>
        <w:tc>
          <w:tcPr>
            <w:tcW w:w="933" w:type="dxa"/>
            <w:tcPrChange w:id="1799" w:author="David Gravett" w:date="2019-12-01T10:21:00Z">
              <w:tcPr>
                <w:tcW w:w="432" w:type="dxa"/>
              </w:tcPr>
            </w:tcPrChange>
          </w:tcPr>
          <w:p w14:paraId="7909FAD2" w14:textId="474BA490" w:rsidR="00280D7C" w:rsidRPr="00016618" w:rsidRDefault="00016618">
            <w:pPr>
              <w:jc w:val="center"/>
              <w:rPr>
                <w:rFonts w:ascii="Times New Roman" w:hAnsi="Times New Roman"/>
                <w:sz w:val="36"/>
                <w:rPrChange w:id="1800" w:author="David Gravett" w:date="2019-12-01T10:21:00Z">
                  <w:rPr>
                    <w:rFonts w:ascii="Times New Roman" w:hAnsi="Times New Roman" w:cs="Times New Roman"/>
                    <w:sz w:val="24"/>
                    <w:szCs w:val="24"/>
                  </w:rPr>
                </w:rPrChange>
              </w:rPr>
              <w:pPrChange w:id="1801" w:author="James Dwyer" w:date="2019-12-01T10:21:00Z">
                <w:pPr/>
              </w:pPrChange>
            </w:pPr>
            <w:ins w:id="1802" w:author="David Gravett" w:date="2019-12-01T10:21:00Z">
              <w:r w:rsidRPr="00016618">
                <w:rPr>
                  <w:rFonts w:ascii="Times New Roman" w:hAnsi="Times New Roman" w:cs="Times New Roman"/>
                  <w:sz w:val="36"/>
                  <w:szCs w:val="36"/>
                </w:rPr>
                <w:t>0</w:t>
              </w:r>
            </w:ins>
            <w:del w:id="1803" w:author="David Gravett" w:date="2019-12-01T10:21:00Z">
              <w:r w:rsidR="00280D7C">
                <w:rPr>
                  <w:rFonts w:ascii="Times New Roman" w:hAnsi="Times New Roman" w:cs="Times New Roman"/>
                  <w:sz w:val="24"/>
                  <w:szCs w:val="24"/>
                </w:rPr>
                <w:delText>1</w:delText>
              </w:r>
            </w:del>
          </w:p>
        </w:tc>
        <w:tc>
          <w:tcPr>
            <w:tcW w:w="933" w:type="dxa"/>
            <w:tcPrChange w:id="1804" w:author="David Gravett" w:date="2019-12-01T10:21:00Z">
              <w:tcPr>
                <w:tcW w:w="432" w:type="dxa"/>
              </w:tcPr>
            </w:tcPrChange>
          </w:tcPr>
          <w:p w14:paraId="0EE85609" w14:textId="58FDC74F" w:rsidR="00280D7C" w:rsidRPr="00016618" w:rsidRDefault="00016618">
            <w:pPr>
              <w:jc w:val="center"/>
              <w:rPr>
                <w:rFonts w:ascii="Times New Roman" w:hAnsi="Times New Roman"/>
                <w:sz w:val="36"/>
                <w:rPrChange w:id="1805" w:author="David Gravett" w:date="2019-12-01T10:21:00Z">
                  <w:rPr>
                    <w:rFonts w:ascii="Times New Roman" w:hAnsi="Times New Roman" w:cs="Times New Roman"/>
                    <w:sz w:val="24"/>
                    <w:szCs w:val="24"/>
                  </w:rPr>
                </w:rPrChange>
              </w:rPr>
              <w:pPrChange w:id="1806" w:author="James Dwyer" w:date="2019-12-01T10:21:00Z">
                <w:pPr/>
              </w:pPrChange>
            </w:pPr>
            <w:ins w:id="1807" w:author="David Gravett" w:date="2019-12-01T10:21:00Z">
              <w:r w:rsidRPr="00016618">
                <w:rPr>
                  <w:rFonts w:ascii="Times New Roman" w:hAnsi="Times New Roman" w:cs="Times New Roman"/>
                  <w:sz w:val="36"/>
                  <w:szCs w:val="36"/>
                </w:rPr>
                <w:t>0</w:t>
              </w:r>
            </w:ins>
            <w:del w:id="1808" w:author="David Gravett" w:date="2019-12-01T10:21:00Z">
              <w:r w:rsidR="00280D7C">
                <w:rPr>
                  <w:rFonts w:ascii="Times New Roman" w:hAnsi="Times New Roman" w:cs="Times New Roman"/>
                  <w:sz w:val="24"/>
                  <w:szCs w:val="24"/>
                </w:rPr>
                <w:delText>-1</w:delText>
              </w:r>
            </w:del>
          </w:p>
        </w:tc>
      </w:tr>
      <w:tr w:rsidR="00280D7C" w14:paraId="6D2E1160" w14:textId="77777777" w:rsidTr="00BE50C5">
        <w:trPr>
          <w:trHeight w:val="869"/>
          <w:trPrChange w:id="1809" w:author="David Gravett" w:date="2019-12-01T10:21:00Z">
            <w:trPr>
              <w:trHeight w:val="432"/>
            </w:trPr>
          </w:trPrChange>
        </w:trPr>
        <w:tc>
          <w:tcPr>
            <w:tcW w:w="933" w:type="dxa"/>
            <w:tcPrChange w:id="1810" w:author="David Gravett" w:date="2019-12-01T10:21:00Z">
              <w:tcPr>
                <w:tcW w:w="432" w:type="dxa"/>
              </w:tcPr>
            </w:tcPrChange>
          </w:tcPr>
          <w:p w14:paraId="6996A2D6" w14:textId="77777777" w:rsidR="00280D7C" w:rsidRPr="00016618" w:rsidRDefault="00280D7C">
            <w:pPr>
              <w:jc w:val="center"/>
              <w:rPr>
                <w:rFonts w:ascii="Times New Roman" w:hAnsi="Times New Roman"/>
                <w:sz w:val="36"/>
                <w:rPrChange w:id="1811" w:author="David Gravett" w:date="2019-12-01T10:21:00Z">
                  <w:rPr>
                    <w:rFonts w:ascii="Times New Roman" w:hAnsi="Times New Roman" w:cs="Times New Roman"/>
                    <w:sz w:val="24"/>
                    <w:szCs w:val="24"/>
                  </w:rPr>
                </w:rPrChange>
              </w:rPr>
              <w:pPrChange w:id="1812" w:author="James Dwyer" w:date="2019-12-01T10:21:00Z">
                <w:pPr/>
              </w:pPrChange>
            </w:pPr>
            <w:r w:rsidRPr="00016618">
              <w:rPr>
                <w:rFonts w:ascii="Times New Roman" w:hAnsi="Times New Roman"/>
                <w:sz w:val="36"/>
                <w:rPrChange w:id="1813" w:author="David Gravett" w:date="2019-12-01T10:21:00Z">
                  <w:rPr>
                    <w:rFonts w:ascii="Times New Roman" w:hAnsi="Times New Roman" w:cs="Times New Roman"/>
                    <w:sz w:val="24"/>
                    <w:szCs w:val="24"/>
                  </w:rPr>
                </w:rPrChange>
              </w:rPr>
              <w:t>1</w:t>
            </w:r>
          </w:p>
        </w:tc>
        <w:tc>
          <w:tcPr>
            <w:tcW w:w="933" w:type="dxa"/>
            <w:tcPrChange w:id="1814" w:author="David Gravett" w:date="2019-12-01T10:21:00Z">
              <w:tcPr>
                <w:tcW w:w="432" w:type="dxa"/>
              </w:tcPr>
            </w:tcPrChange>
          </w:tcPr>
          <w:p w14:paraId="52F1C92E" w14:textId="77777777" w:rsidR="00280D7C" w:rsidRPr="00016618" w:rsidRDefault="00280D7C">
            <w:pPr>
              <w:jc w:val="center"/>
              <w:rPr>
                <w:rFonts w:ascii="Times New Roman" w:hAnsi="Times New Roman"/>
                <w:sz w:val="36"/>
                <w:rPrChange w:id="1815" w:author="David Gravett" w:date="2019-12-01T10:21:00Z">
                  <w:rPr>
                    <w:rFonts w:ascii="Times New Roman" w:hAnsi="Times New Roman" w:cs="Times New Roman"/>
                    <w:sz w:val="24"/>
                    <w:szCs w:val="24"/>
                  </w:rPr>
                </w:rPrChange>
              </w:rPr>
              <w:pPrChange w:id="1816" w:author="James Dwyer" w:date="2019-12-01T10:21:00Z">
                <w:pPr/>
              </w:pPrChange>
            </w:pPr>
            <w:r w:rsidRPr="00016618">
              <w:rPr>
                <w:rFonts w:ascii="Times New Roman" w:hAnsi="Times New Roman"/>
                <w:sz w:val="36"/>
                <w:rPrChange w:id="1817" w:author="David Gravett" w:date="2019-12-01T10:21:00Z">
                  <w:rPr>
                    <w:rFonts w:ascii="Times New Roman" w:hAnsi="Times New Roman" w:cs="Times New Roman"/>
                    <w:sz w:val="24"/>
                    <w:szCs w:val="24"/>
                  </w:rPr>
                </w:rPrChange>
              </w:rPr>
              <w:t>-1</w:t>
            </w:r>
          </w:p>
        </w:tc>
        <w:tc>
          <w:tcPr>
            <w:tcW w:w="933" w:type="dxa"/>
            <w:tcPrChange w:id="1818" w:author="David Gravett" w:date="2019-12-01T10:21:00Z">
              <w:tcPr>
                <w:tcW w:w="432" w:type="dxa"/>
              </w:tcPr>
            </w:tcPrChange>
          </w:tcPr>
          <w:p w14:paraId="20BFC799" w14:textId="77777777" w:rsidR="00280D7C" w:rsidRPr="00016618" w:rsidRDefault="00280D7C">
            <w:pPr>
              <w:jc w:val="center"/>
              <w:rPr>
                <w:rFonts w:ascii="Times New Roman" w:hAnsi="Times New Roman"/>
                <w:sz w:val="36"/>
                <w:rPrChange w:id="1819" w:author="David Gravett" w:date="2019-12-01T10:21:00Z">
                  <w:rPr>
                    <w:rFonts w:ascii="Times New Roman" w:hAnsi="Times New Roman" w:cs="Times New Roman"/>
                    <w:sz w:val="24"/>
                    <w:szCs w:val="24"/>
                  </w:rPr>
                </w:rPrChange>
              </w:rPr>
              <w:pPrChange w:id="1820" w:author="James Dwyer" w:date="2019-12-01T10:21:00Z">
                <w:pPr/>
              </w:pPrChange>
            </w:pPr>
            <w:r w:rsidRPr="00016618">
              <w:rPr>
                <w:rFonts w:ascii="Times New Roman" w:hAnsi="Times New Roman"/>
                <w:sz w:val="36"/>
                <w:rPrChange w:id="1821" w:author="David Gravett" w:date="2019-12-01T10:21:00Z">
                  <w:rPr>
                    <w:rFonts w:ascii="Times New Roman" w:hAnsi="Times New Roman" w:cs="Times New Roman"/>
                    <w:sz w:val="24"/>
                    <w:szCs w:val="24"/>
                  </w:rPr>
                </w:rPrChange>
              </w:rPr>
              <w:t>1</w:t>
            </w:r>
          </w:p>
        </w:tc>
        <w:tc>
          <w:tcPr>
            <w:tcW w:w="933" w:type="dxa"/>
            <w:tcPrChange w:id="1822" w:author="David Gravett" w:date="2019-12-01T10:21:00Z">
              <w:tcPr>
                <w:tcW w:w="432" w:type="dxa"/>
              </w:tcPr>
            </w:tcPrChange>
          </w:tcPr>
          <w:p w14:paraId="785902E8" w14:textId="77777777" w:rsidR="00280D7C" w:rsidRPr="00016618" w:rsidRDefault="00280D7C">
            <w:pPr>
              <w:jc w:val="center"/>
              <w:rPr>
                <w:rFonts w:ascii="Times New Roman" w:hAnsi="Times New Roman"/>
                <w:sz w:val="36"/>
                <w:rPrChange w:id="1823" w:author="David Gravett" w:date="2019-12-01T10:21:00Z">
                  <w:rPr>
                    <w:rFonts w:ascii="Times New Roman" w:hAnsi="Times New Roman" w:cs="Times New Roman"/>
                    <w:sz w:val="24"/>
                    <w:szCs w:val="24"/>
                  </w:rPr>
                </w:rPrChange>
              </w:rPr>
              <w:pPrChange w:id="1824" w:author="James Dwyer" w:date="2019-12-01T10:21:00Z">
                <w:pPr/>
              </w:pPrChange>
            </w:pPr>
            <w:r w:rsidRPr="00016618">
              <w:rPr>
                <w:rFonts w:ascii="Times New Roman" w:hAnsi="Times New Roman"/>
                <w:sz w:val="36"/>
                <w:rPrChange w:id="1825" w:author="David Gravett" w:date="2019-12-01T10:21:00Z">
                  <w:rPr>
                    <w:rFonts w:ascii="Times New Roman" w:hAnsi="Times New Roman" w:cs="Times New Roman"/>
                    <w:sz w:val="24"/>
                    <w:szCs w:val="24"/>
                  </w:rPr>
                </w:rPrChange>
              </w:rPr>
              <w:t>0</w:t>
            </w:r>
          </w:p>
        </w:tc>
        <w:tc>
          <w:tcPr>
            <w:tcW w:w="933" w:type="dxa"/>
            <w:tcPrChange w:id="1826" w:author="David Gravett" w:date="2019-12-01T10:21:00Z">
              <w:tcPr>
                <w:tcW w:w="432" w:type="dxa"/>
              </w:tcPr>
            </w:tcPrChange>
          </w:tcPr>
          <w:p w14:paraId="09D185AE" w14:textId="045A0B8C" w:rsidR="00280D7C" w:rsidRPr="00016618" w:rsidRDefault="00016618">
            <w:pPr>
              <w:jc w:val="center"/>
              <w:rPr>
                <w:rFonts w:ascii="Times New Roman" w:hAnsi="Times New Roman"/>
                <w:sz w:val="36"/>
                <w:rPrChange w:id="1827" w:author="David Gravett" w:date="2019-12-01T10:21:00Z">
                  <w:rPr>
                    <w:rFonts w:ascii="Times New Roman" w:hAnsi="Times New Roman" w:cs="Times New Roman"/>
                    <w:sz w:val="24"/>
                    <w:szCs w:val="24"/>
                  </w:rPr>
                </w:rPrChange>
              </w:rPr>
              <w:pPrChange w:id="1828" w:author="James Dwyer" w:date="2019-12-01T10:21:00Z">
                <w:pPr/>
              </w:pPrChange>
            </w:pPr>
            <w:ins w:id="1829" w:author="David Gravett" w:date="2019-12-01T10:21:00Z">
              <w:r w:rsidRPr="00016618">
                <w:rPr>
                  <w:rFonts w:ascii="Times New Roman" w:hAnsi="Times New Roman" w:cs="Times New Roman"/>
                  <w:sz w:val="36"/>
                  <w:szCs w:val="36"/>
                </w:rPr>
                <w:t>0</w:t>
              </w:r>
            </w:ins>
            <w:del w:id="1830" w:author="David Gravett" w:date="2019-12-01T10:21:00Z">
              <w:r w:rsidR="00280D7C">
                <w:rPr>
                  <w:rFonts w:ascii="Times New Roman" w:hAnsi="Times New Roman" w:cs="Times New Roman"/>
                  <w:sz w:val="24"/>
                  <w:szCs w:val="24"/>
                </w:rPr>
                <w:delText>1</w:delText>
              </w:r>
            </w:del>
          </w:p>
        </w:tc>
        <w:tc>
          <w:tcPr>
            <w:tcW w:w="933" w:type="dxa"/>
            <w:tcPrChange w:id="1831" w:author="David Gravett" w:date="2019-12-01T10:21:00Z">
              <w:tcPr>
                <w:tcW w:w="432" w:type="dxa"/>
              </w:tcPr>
            </w:tcPrChange>
          </w:tcPr>
          <w:p w14:paraId="46022061" w14:textId="54582138" w:rsidR="00280D7C" w:rsidRPr="00016618" w:rsidRDefault="00016618">
            <w:pPr>
              <w:jc w:val="center"/>
              <w:rPr>
                <w:rFonts w:ascii="Times New Roman" w:hAnsi="Times New Roman"/>
                <w:sz w:val="36"/>
                <w:rPrChange w:id="1832" w:author="David Gravett" w:date="2019-12-01T10:21:00Z">
                  <w:rPr>
                    <w:rFonts w:ascii="Times New Roman" w:hAnsi="Times New Roman" w:cs="Times New Roman"/>
                    <w:sz w:val="24"/>
                    <w:szCs w:val="24"/>
                  </w:rPr>
                </w:rPrChange>
              </w:rPr>
              <w:pPrChange w:id="1833" w:author="James Dwyer" w:date="2019-12-01T10:21:00Z">
                <w:pPr/>
              </w:pPrChange>
            </w:pPr>
            <w:ins w:id="1834" w:author="David Gravett" w:date="2019-12-01T10:21:00Z">
              <w:r w:rsidRPr="00016618">
                <w:rPr>
                  <w:rFonts w:ascii="Times New Roman" w:hAnsi="Times New Roman" w:cs="Times New Roman"/>
                  <w:sz w:val="36"/>
                  <w:szCs w:val="36"/>
                </w:rPr>
                <w:t>0</w:t>
              </w:r>
            </w:ins>
            <w:del w:id="1835" w:author="David Gravett" w:date="2019-12-01T10:21:00Z">
              <w:r w:rsidR="00280D7C">
                <w:rPr>
                  <w:rFonts w:ascii="Times New Roman" w:hAnsi="Times New Roman" w:cs="Times New Roman"/>
                  <w:sz w:val="24"/>
                  <w:szCs w:val="24"/>
                </w:rPr>
                <w:delText>-1</w:delText>
              </w:r>
            </w:del>
          </w:p>
        </w:tc>
        <w:tc>
          <w:tcPr>
            <w:tcW w:w="933" w:type="dxa"/>
            <w:tcPrChange w:id="1836" w:author="David Gravett" w:date="2019-12-01T10:21:00Z">
              <w:tcPr>
                <w:tcW w:w="432" w:type="dxa"/>
              </w:tcPr>
            </w:tcPrChange>
          </w:tcPr>
          <w:p w14:paraId="5AA0FD9B" w14:textId="545F6C88" w:rsidR="00280D7C" w:rsidRPr="00016618" w:rsidRDefault="00016618">
            <w:pPr>
              <w:jc w:val="center"/>
              <w:rPr>
                <w:rFonts w:ascii="Times New Roman" w:hAnsi="Times New Roman"/>
                <w:sz w:val="36"/>
                <w:rPrChange w:id="1837" w:author="David Gravett" w:date="2019-12-01T10:21:00Z">
                  <w:rPr>
                    <w:rFonts w:ascii="Times New Roman" w:hAnsi="Times New Roman" w:cs="Times New Roman"/>
                    <w:sz w:val="24"/>
                    <w:szCs w:val="24"/>
                  </w:rPr>
                </w:rPrChange>
              </w:rPr>
              <w:pPrChange w:id="1838" w:author="James Dwyer" w:date="2019-12-01T10:21:00Z">
                <w:pPr/>
              </w:pPrChange>
            </w:pPr>
            <w:ins w:id="1839" w:author="David Gravett" w:date="2019-12-01T10:21:00Z">
              <w:r w:rsidRPr="00016618">
                <w:rPr>
                  <w:rFonts w:ascii="Times New Roman" w:hAnsi="Times New Roman" w:cs="Times New Roman"/>
                  <w:sz w:val="36"/>
                  <w:szCs w:val="36"/>
                </w:rPr>
                <w:t>0</w:t>
              </w:r>
            </w:ins>
            <w:del w:id="1840" w:author="David Gravett" w:date="2019-12-01T10:21:00Z">
              <w:r w:rsidR="00280D7C">
                <w:rPr>
                  <w:rFonts w:ascii="Times New Roman" w:hAnsi="Times New Roman" w:cs="Times New Roman"/>
                  <w:sz w:val="24"/>
                  <w:szCs w:val="24"/>
                </w:rPr>
                <w:delText>1</w:delText>
              </w:r>
            </w:del>
          </w:p>
        </w:tc>
      </w:tr>
      <w:tr w:rsidR="00280D7C" w14:paraId="4101157A" w14:textId="77777777" w:rsidTr="00BE50C5">
        <w:trPr>
          <w:trHeight w:val="869"/>
          <w:trPrChange w:id="1841" w:author="David Gravett" w:date="2019-12-01T10:21:00Z">
            <w:trPr>
              <w:trHeight w:val="432"/>
            </w:trPr>
          </w:trPrChange>
        </w:trPr>
        <w:tc>
          <w:tcPr>
            <w:tcW w:w="933" w:type="dxa"/>
            <w:tcPrChange w:id="1842" w:author="David Gravett" w:date="2019-12-01T10:21:00Z">
              <w:tcPr>
                <w:tcW w:w="432" w:type="dxa"/>
              </w:tcPr>
            </w:tcPrChange>
          </w:tcPr>
          <w:p w14:paraId="1B5D8990" w14:textId="77777777" w:rsidR="00280D7C" w:rsidRPr="00016618" w:rsidRDefault="00280D7C">
            <w:pPr>
              <w:jc w:val="center"/>
              <w:rPr>
                <w:rFonts w:ascii="Times New Roman" w:hAnsi="Times New Roman"/>
                <w:sz w:val="36"/>
                <w:rPrChange w:id="1843" w:author="David Gravett" w:date="2019-12-01T10:21:00Z">
                  <w:rPr>
                    <w:rFonts w:ascii="Times New Roman" w:hAnsi="Times New Roman" w:cs="Times New Roman"/>
                    <w:sz w:val="24"/>
                    <w:szCs w:val="24"/>
                  </w:rPr>
                </w:rPrChange>
              </w:rPr>
              <w:pPrChange w:id="1844" w:author="James Dwyer" w:date="2019-12-01T10:21:00Z">
                <w:pPr/>
              </w:pPrChange>
            </w:pPr>
            <w:r w:rsidRPr="00016618">
              <w:rPr>
                <w:rFonts w:ascii="Times New Roman" w:hAnsi="Times New Roman"/>
                <w:sz w:val="36"/>
                <w:rPrChange w:id="1845" w:author="David Gravett" w:date="2019-12-01T10:21:00Z">
                  <w:rPr>
                    <w:rFonts w:ascii="Times New Roman" w:hAnsi="Times New Roman" w:cs="Times New Roman"/>
                    <w:sz w:val="24"/>
                    <w:szCs w:val="24"/>
                  </w:rPr>
                </w:rPrChange>
              </w:rPr>
              <w:t>-1</w:t>
            </w:r>
          </w:p>
        </w:tc>
        <w:tc>
          <w:tcPr>
            <w:tcW w:w="933" w:type="dxa"/>
            <w:tcPrChange w:id="1846" w:author="David Gravett" w:date="2019-12-01T10:21:00Z">
              <w:tcPr>
                <w:tcW w:w="432" w:type="dxa"/>
              </w:tcPr>
            </w:tcPrChange>
          </w:tcPr>
          <w:p w14:paraId="6E730C30" w14:textId="77777777" w:rsidR="00280D7C" w:rsidRPr="00016618" w:rsidRDefault="00280D7C">
            <w:pPr>
              <w:jc w:val="center"/>
              <w:rPr>
                <w:rFonts w:ascii="Times New Roman" w:hAnsi="Times New Roman"/>
                <w:sz w:val="36"/>
                <w:rPrChange w:id="1847" w:author="David Gravett" w:date="2019-12-01T10:21:00Z">
                  <w:rPr>
                    <w:rFonts w:ascii="Times New Roman" w:hAnsi="Times New Roman" w:cs="Times New Roman"/>
                    <w:sz w:val="24"/>
                    <w:szCs w:val="24"/>
                  </w:rPr>
                </w:rPrChange>
              </w:rPr>
              <w:pPrChange w:id="1848" w:author="James Dwyer" w:date="2019-12-01T10:21:00Z">
                <w:pPr/>
              </w:pPrChange>
            </w:pPr>
            <w:r w:rsidRPr="00016618">
              <w:rPr>
                <w:rFonts w:ascii="Times New Roman" w:hAnsi="Times New Roman"/>
                <w:sz w:val="36"/>
                <w:rPrChange w:id="1849" w:author="David Gravett" w:date="2019-12-01T10:21:00Z">
                  <w:rPr>
                    <w:rFonts w:ascii="Times New Roman" w:hAnsi="Times New Roman" w:cs="Times New Roman"/>
                    <w:sz w:val="24"/>
                    <w:szCs w:val="24"/>
                  </w:rPr>
                </w:rPrChange>
              </w:rPr>
              <w:t>1</w:t>
            </w:r>
          </w:p>
        </w:tc>
        <w:tc>
          <w:tcPr>
            <w:tcW w:w="933" w:type="dxa"/>
            <w:tcPrChange w:id="1850" w:author="David Gravett" w:date="2019-12-01T10:21:00Z">
              <w:tcPr>
                <w:tcW w:w="432" w:type="dxa"/>
              </w:tcPr>
            </w:tcPrChange>
          </w:tcPr>
          <w:p w14:paraId="4EA77417" w14:textId="77777777" w:rsidR="00280D7C" w:rsidRPr="00016618" w:rsidRDefault="00280D7C">
            <w:pPr>
              <w:jc w:val="center"/>
              <w:rPr>
                <w:rFonts w:ascii="Times New Roman" w:hAnsi="Times New Roman"/>
                <w:sz w:val="36"/>
                <w:rPrChange w:id="1851" w:author="David Gravett" w:date="2019-12-01T10:21:00Z">
                  <w:rPr>
                    <w:rFonts w:ascii="Times New Roman" w:hAnsi="Times New Roman" w:cs="Times New Roman"/>
                    <w:sz w:val="24"/>
                    <w:szCs w:val="24"/>
                  </w:rPr>
                </w:rPrChange>
              </w:rPr>
              <w:pPrChange w:id="1852" w:author="James Dwyer" w:date="2019-12-01T10:21:00Z">
                <w:pPr/>
              </w:pPrChange>
            </w:pPr>
            <w:r w:rsidRPr="00016618">
              <w:rPr>
                <w:rFonts w:ascii="Times New Roman" w:hAnsi="Times New Roman"/>
                <w:sz w:val="36"/>
                <w:rPrChange w:id="1853" w:author="David Gravett" w:date="2019-12-01T10:21:00Z">
                  <w:rPr>
                    <w:rFonts w:ascii="Times New Roman" w:hAnsi="Times New Roman" w:cs="Times New Roman"/>
                    <w:sz w:val="24"/>
                    <w:szCs w:val="24"/>
                  </w:rPr>
                </w:rPrChange>
              </w:rPr>
              <w:t>-1</w:t>
            </w:r>
          </w:p>
        </w:tc>
        <w:tc>
          <w:tcPr>
            <w:tcW w:w="933" w:type="dxa"/>
            <w:tcPrChange w:id="1854" w:author="David Gravett" w:date="2019-12-01T10:21:00Z">
              <w:tcPr>
                <w:tcW w:w="432" w:type="dxa"/>
              </w:tcPr>
            </w:tcPrChange>
          </w:tcPr>
          <w:p w14:paraId="091D6A81" w14:textId="77777777" w:rsidR="00280D7C" w:rsidRPr="00016618" w:rsidRDefault="00280D7C">
            <w:pPr>
              <w:jc w:val="center"/>
              <w:rPr>
                <w:rFonts w:ascii="Times New Roman" w:hAnsi="Times New Roman"/>
                <w:sz w:val="36"/>
                <w:rPrChange w:id="1855" w:author="David Gravett" w:date="2019-12-01T10:21:00Z">
                  <w:rPr>
                    <w:rFonts w:ascii="Times New Roman" w:hAnsi="Times New Roman" w:cs="Times New Roman"/>
                    <w:sz w:val="24"/>
                    <w:szCs w:val="24"/>
                  </w:rPr>
                </w:rPrChange>
              </w:rPr>
              <w:pPrChange w:id="1856" w:author="James Dwyer" w:date="2019-12-01T10:21:00Z">
                <w:pPr/>
              </w:pPrChange>
            </w:pPr>
            <w:r w:rsidRPr="00016618">
              <w:rPr>
                <w:rFonts w:ascii="Times New Roman" w:hAnsi="Times New Roman"/>
                <w:sz w:val="36"/>
                <w:rPrChange w:id="1857" w:author="David Gravett" w:date="2019-12-01T10:21:00Z">
                  <w:rPr>
                    <w:rFonts w:ascii="Times New Roman" w:hAnsi="Times New Roman" w:cs="Times New Roman"/>
                    <w:sz w:val="24"/>
                    <w:szCs w:val="24"/>
                  </w:rPr>
                </w:rPrChange>
              </w:rPr>
              <w:t>0</w:t>
            </w:r>
          </w:p>
        </w:tc>
        <w:tc>
          <w:tcPr>
            <w:tcW w:w="933" w:type="dxa"/>
            <w:tcPrChange w:id="1858" w:author="David Gravett" w:date="2019-12-01T10:21:00Z">
              <w:tcPr>
                <w:tcW w:w="432" w:type="dxa"/>
              </w:tcPr>
            </w:tcPrChange>
          </w:tcPr>
          <w:p w14:paraId="488B89AA" w14:textId="3C5503F3" w:rsidR="00280D7C" w:rsidRPr="00016618" w:rsidRDefault="00016618">
            <w:pPr>
              <w:jc w:val="center"/>
              <w:rPr>
                <w:rFonts w:ascii="Times New Roman" w:hAnsi="Times New Roman"/>
                <w:sz w:val="36"/>
                <w:rPrChange w:id="1859" w:author="David Gravett" w:date="2019-12-01T10:21:00Z">
                  <w:rPr>
                    <w:rFonts w:ascii="Times New Roman" w:hAnsi="Times New Roman" w:cs="Times New Roman"/>
                    <w:sz w:val="24"/>
                    <w:szCs w:val="24"/>
                  </w:rPr>
                </w:rPrChange>
              </w:rPr>
              <w:pPrChange w:id="1860" w:author="James Dwyer" w:date="2019-12-01T10:21:00Z">
                <w:pPr/>
              </w:pPrChange>
            </w:pPr>
            <w:ins w:id="1861" w:author="David Gravett" w:date="2019-12-01T10:21:00Z">
              <w:r w:rsidRPr="00016618">
                <w:rPr>
                  <w:rFonts w:ascii="Times New Roman" w:hAnsi="Times New Roman" w:cs="Times New Roman"/>
                  <w:sz w:val="36"/>
                  <w:szCs w:val="36"/>
                </w:rPr>
                <w:t>0</w:t>
              </w:r>
            </w:ins>
            <w:del w:id="1862" w:author="David Gravett" w:date="2019-12-01T10:21:00Z">
              <w:r w:rsidR="00280D7C">
                <w:rPr>
                  <w:rFonts w:ascii="Times New Roman" w:hAnsi="Times New Roman" w:cs="Times New Roman"/>
                  <w:sz w:val="24"/>
                  <w:szCs w:val="24"/>
                </w:rPr>
                <w:delText>-1</w:delText>
              </w:r>
            </w:del>
          </w:p>
        </w:tc>
        <w:tc>
          <w:tcPr>
            <w:tcW w:w="933" w:type="dxa"/>
            <w:tcPrChange w:id="1863" w:author="David Gravett" w:date="2019-12-01T10:21:00Z">
              <w:tcPr>
                <w:tcW w:w="432" w:type="dxa"/>
              </w:tcPr>
            </w:tcPrChange>
          </w:tcPr>
          <w:p w14:paraId="2C2D1E71" w14:textId="2A6FE64C" w:rsidR="00280D7C" w:rsidRPr="00016618" w:rsidRDefault="00016618">
            <w:pPr>
              <w:jc w:val="center"/>
              <w:rPr>
                <w:rFonts w:ascii="Times New Roman" w:hAnsi="Times New Roman"/>
                <w:sz w:val="36"/>
                <w:rPrChange w:id="1864" w:author="David Gravett" w:date="2019-12-01T10:21:00Z">
                  <w:rPr>
                    <w:rFonts w:ascii="Times New Roman" w:hAnsi="Times New Roman" w:cs="Times New Roman"/>
                    <w:sz w:val="24"/>
                    <w:szCs w:val="24"/>
                  </w:rPr>
                </w:rPrChange>
              </w:rPr>
              <w:pPrChange w:id="1865" w:author="James Dwyer" w:date="2019-12-01T10:21:00Z">
                <w:pPr/>
              </w:pPrChange>
            </w:pPr>
            <w:ins w:id="1866" w:author="David Gravett" w:date="2019-12-01T10:21:00Z">
              <w:r w:rsidRPr="00016618">
                <w:rPr>
                  <w:rFonts w:ascii="Times New Roman" w:hAnsi="Times New Roman" w:cs="Times New Roman"/>
                  <w:sz w:val="36"/>
                  <w:szCs w:val="36"/>
                </w:rPr>
                <w:t>0</w:t>
              </w:r>
            </w:ins>
            <w:del w:id="1867" w:author="David Gravett" w:date="2019-12-01T10:21:00Z">
              <w:r w:rsidR="00280D7C">
                <w:rPr>
                  <w:rFonts w:ascii="Times New Roman" w:hAnsi="Times New Roman" w:cs="Times New Roman"/>
                  <w:sz w:val="24"/>
                  <w:szCs w:val="24"/>
                </w:rPr>
                <w:delText>1</w:delText>
              </w:r>
            </w:del>
          </w:p>
        </w:tc>
        <w:tc>
          <w:tcPr>
            <w:tcW w:w="933" w:type="dxa"/>
            <w:tcPrChange w:id="1868" w:author="David Gravett" w:date="2019-12-01T10:21:00Z">
              <w:tcPr>
                <w:tcW w:w="432" w:type="dxa"/>
              </w:tcPr>
            </w:tcPrChange>
          </w:tcPr>
          <w:p w14:paraId="59F5AD2A" w14:textId="02F10502" w:rsidR="00280D7C" w:rsidRPr="00016618" w:rsidRDefault="00016618">
            <w:pPr>
              <w:jc w:val="center"/>
              <w:rPr>
                <w:rFonts w:ascii="Times New Roman" w:hAnsi="Times New Roman"/>
                <w:sz w:val="36"/>
                <w:rPrChange w:id="1869" w:author="David Gravett" w:date="2019-12-01T10:21:00Z">
                  <w:rPr>
                    <w:rFonts w:ascii="Times New Roman" w:hAnsi="Times New Roman" w:cs="Times New Roman"/>
                    <w:sz w:val="24"/>
                    <w:szCs w:val="24"/>
                  </w:rPr>
                </w:rPrChange>
              </w:rPr>
              <w:pPrChange w:id="1870" w:author="James Dwyer" w:date="2019-12-01T10:21:00Z">
                <w:pPr/>
              </w:pPrChange>
            </w:pPr>
            <w:ins w:id="1871" w:author="David Gravett" w:date="2019-12-01T10:21:00Z">
              <w:r w:rsidRPr="00016618">
                <w:rPr>
                  <w:rFonts w:ascii="Times New Roman" w:hAnsi="Times New Roman" w:cs="Times New Roman"/>
                  <w:sz w:val="36"/>
                  <w:szCs w:val="36"/>
                </w:rPr>
                <w:t>0</w:t>
              </w:r>
            </w:ins>
            <w:del w:id="1872" w:author="David Gravett" w:date="2019-12-01T10:21:00Z">
              <w:r w:rsidR="00280D7C">
                <w:rPr>
                  <w:rFonts w:ascii="Times New Roman" w:hAnsi="Times New Roman" w:cs="Times New Roman"/>
                  <w:sz w:val="24"/>
                  <w:szCs w:val="24"/>
                </w:rPr>
                <w:delText>-1</w:delText>
              </w:r>
            </w:del>
          </w:p>
        </w:tc>
      </w:tr>
    </w:tbl>
    <w:p w14:paraId="6B363A91" w14:textId="4BE56820" w:rsidR="00016618" w:rsidRDefault="00016618" w:rsidP="005F2D99">
      <w:pPr>
        <w:spacing w:line="288" w:lineRule="auto"/>
        <w:jc w:val="both"/>
        <w:rPr>
          <w:ins w:id="1873" w:author="David Gravett" w:date="2019-12-01T10:21:00Z"/>
          <w:rFonts w:ascii="Times New Roman" w:hAnsi="Times New Roman" w:cs="Times New Roman"/>
          <w:sz w:val="24"/>
          <w:szCs w:val="24"/>
          <w:lang w:val="en-US"/>
        </w:rPr>
      </w:pPr>
      <w:ins w:id="1874" w:author="David Gravett" w:date="2019-12-01T10:21:00Z">
        <w:r>
          <w:rPr>
            <w:noProof/>
          </w:rPr>
          <mc:AlternateContent>
            <mc:Choice Requires="wps">
              <w:drawing>
                <wp:anchor distT="0" distB="0" distL="114300" distR="114300" simplePos="0" relativeHeight="251701760" behindDoc="0" locked="0" layoutInCell="1" allowOverlap="1" wp14:anchorId="467B9AB6" wp14:editId="3AD87B8D">
                  <wp:simplePos x="0" y="0"/>
                  <wp:positionH relativeFrom="margin">
                    <wp:align>center</wp:align>
                  </wp:positionH>
                  <wp:positionV relativeFrom="paragraph">
                    <wp:posOffset>57785</wp:posOffset>
                  </wp:positionV>
                  <wp:extent cx="3381375" cy="1524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7436AC8" w14:textId="22434653" w:rsidR="00825D74" w:rsidRPr="00D103E4" w:rsidRDefault="00825D74" w:rsidP="00016618">
                              <w:pPr>
                                <w:pStyle w:val="Caption"/>
                                <w:jc w:val="center"/>
                                <w:rPr>
                                  <w:ins w:id="1875" w:author="David Gravett" w:date="2019-12-01T10:21:00Z"/>
                                  <w:rFonts w:ascii="Arial" w:eastAsia="Arial" w:hAnsi="Arial" w:cs="Arial"/>
                                  <w:noProof/>
                                  <w:lang w:val="en"/>
                                </w:rPr>
                              </w:pPr>
                              <w:ins w:id="1876" w:author="David Gravett" w:date="2019-12-01T10:21:00Z">
                                <w:r>
                                  <w:t>Table 7: All Nodes Generated for Left Side of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B9AB6" id="Text Box 49" o:spid="_x0000_s1065" type="#_x0000_t202" style="position:absolute;left:0;text-align:left;margin-left:0;margin-top:4.55pt;width:266.25pt;height:12pt;z-index:25170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" stroked="f">
                  <v:textbox inset="0,0,0,0">
                    <w:txbxContent>
                      <w:p w14:paraId="67436AC8" w14:textId="22434653" w:rsidR="00825D74" w:rsidRPr="00D103E4" w:rsidRDefault="00825D74" w:rsidP="00016618">
                        <w:pPr>
                          <w:pStyle w:val="Caption"/>
                          <w:jc w:val="center"/>
                          <w:rPr>
                            <w:ins w:id="1877" w:author="David Gravett" w:date="2019-12-01T10:21:00Z"/>
                            <w:rFonts w:ascii="Arial" w:eastAsia="Arial" w:hAnsi="Arial" w:cs="Arial"/>
                            <w:noProof/>
                            <w:lang w:val="en"/>
                          </w:rPr>
                        </w:pPr>
                        <w:ins w:id="1878" w:author="David Gravett" w:date="2019-12-01T10:21:00Z">
                          <w:r>
                            <w:t>Table 7: All Nodes Generated for Left Side of Map</w:t>
                          </w:r>
                        </w:ins>
                      </w:p>
                    </w:txbxContent>
                  </v:textbox>
                  <w10:wrap anchorx="margin"/>
                </v:shape>
              </w:pict>
            </mc:Fallback>
          </mc:AlternateContent>
        </w:r>
      </w:ins>
    </w:p>
    <w:p w14:paraId="238C5FF5" w14:textId="40C484FA" w:rsidR="00016618" w:rsidRDefault="00016618" w:rsidP="005F2D99">
      <w:pPr>
        <w:spacing w:line="288" w:lineRule="auto"/>
        <w:jc w:val="both"/>
        <w:rPr>
          <w:ins w:id="1879" w:author="David Gravett" w:date="2019-12-01T10:21:00Z"/>
          <w:rFonts w:ascii="Times New Roman" w:hAnsi="Times New Roman" w:cs="Times New Roman"/>
          <w:sz w:val="24"/>
          <w:szCs w:val="24"/>
          <w:lang w:val="en-US"/>
        </w:rPr>
      </w:pPr>
    </w:p>
    <w:p w14:paraId="667CAC22" w14:textId="7092D43F" w:rsidR="00016618" w:rsidRDefault="00016618" w:rsidP="005F2D99">
      <w:pPr>
        <w:spacing w:line="288" w:lineRule="auto"/>
        <w:jc w:val="both"/>
        <w:rPr>
          <w:ins w:id="1880" w:author="David Gravett" w:date="2019-12-01T10:21:00Z"/>
          <w:rFonts w:ascii="Times New Roman" w:hAnsi="Times New Roman" w:cs="Times New Roman"/>
          <w:sz w:val="24"/>
          <w:szCs w:val="24"/>
          <w:lang w:val="en-US"/>
        </w:rPr>
      </w:pPr>
    </w:p>
    <w:p w14:paraId="75F60AD6" w14:textId="77777777" w:rsidR="00016618" w:rsidRDefault="00016618" w:rsidP="005F2D99">
      <w:pPr>
        <w:spacing w:line="288" w:lineRule="auto"/>
        <w:jc w:val="both"/>
        <w:rPr>
          <w:ins w:id="1881" w:author="David Gravett" w:date="2019-12-01T10:21:00Z"/>
          <w:rFonts w:ascii="Times New Roman" w:hAnsi="Times New Roman" w:cs="Times New Roman"/>
          <w:sz w:val="24"/>
          <w:szCs w:val="24"/>
          <w:lang w:val="en-US"/>
        </w:rPr>
      </w:pPr>
    </w:p>
    <w:p w14:paraId="42CB83F2" w14:textId="1491A64B" w:rsidR="00016618" w:rsidRDefault="00016618" w:rsidP="005F2D99">
      <w:pPr>
        <w:spacing w:line="288" w:lineRule="auto"/>
        <w:jc w:val="both"/>
        <w:rPr>
          <w:ins w:id="1882" w:author="David Gravett" w:date="2019-12-01T10:21:00Z"/>
          <w:rFonts w:ascii="Times New Roman" w:hAnsi="Times New Roman" w:cs="Times New Roman"/>
          <w:sz w:val="24"/>
          <w:szCs w:val="24"/>
          <w:lang w:val="en-US"/>
        </w:rPr>
      </w:pPr>
    </w:p>
    <w:p w14:paraId="32A55ABF" w14:textId="0C972084" w:rsidR="00016618" w:rsidRDefault="00016618" w:rsidP="005F2D99">
      <w:pPr>
        <w:spacing w:line="288" w:lineRule="auto"/>
        <w:jc w:val="both"/>
        <w:rPr>
          <w:ins w:id="1883" w:author="David Gravett" w:date="2019-12-01T10:21:00Z"/>
          <w:rFonts w:ascii="Times New Roman" w:hAnsi="Times New Roman" w:cs="Times New Roman"/>
          <w:sz w:val="24"/>
          <w:szCs w:val="24"/>
          <w:lang w:val="en-US"/>
        </w:rPr>
      </w:pPr>
    </w:p>
    <w:p w14:paraId="1CC7143D" w14:textId="1C60290D" w:rsidR="00016618" w:rsidRDefault="00016618" w:rsidP="005F2D99">
      <w:pPr>
        <w:spacing w:line="288" w:lineRule="auto"/>
        <w:jc w:val="both"/>
        <w:rPr>
          <w:ins w:id="1884" w:author="David Gravett" w:date="2019-12-01T10:21:00Z"/>
          <w:rFonts w:ascii="Times New Roman" w:hAnsi="Times New Roman" w:cs="Times New Roman"/>
          <w:sz w:val="24"/>
          <w:szCs w:val="24"/>
          <w:lang w:val="en-US"/>
        </w:rPr>
      </w:pPr>
    </w:p>
    <w:p w14:paraId="301396BD" w14:textId="7A8AA148" w:rsidR="00016618" w:rsidRDefault="00016618" w:rsidP="005F2D99">
      <w:pPr>
        <w:spacing w:line="288" w:lineRule="auto"/>
        <w:jc w:val="both"/>
        <w:rPr>
          <w:ins w:id="1885" w:author="David Gravett" w:date="2019-12-01T10:21:00Z"/>
          <w:rFonts w:ascii="Times New Roman" w:hAnsi="Times New Roman" w:cs="Times New Roman"/>
          <w:sz w:val="24"/>
          <w:szCs w:val="24"/>
          <w:lang w:val="en-US"/>
        </w:rPr>
      </w:pPr>
    </w:p>
    <w:p w14:paraId="335A3214" w14:textId="26400AE6" w:rsidR="00016618" w:rsidRDefault="00016618" w:rsidP="005F2D99">
      <w:pPr>
        <w:spacing w:line="288" w:lineRule="auto"/>
        <w:jc w:val="both"/>
        <w:rPr>
          <w:ins w:id="1886" w:author="David Gravett" w:date="2019-12-01T10:21:00Z"/>
          <w:rFonts w:ascii="Times New Roman" w:hAnsi="Times New Roman" w:cs="Times New Roman"/>
          <w:sz w:val="24"/>
          <w:szCs w:val="24"/>
          <w:lang w:val="en-US"/>
        </w:rPr>
      </w:pPr>
    </w:p>
    <w:p w14:paraId="01EEE709" w14:textId="4521F0B4" w:rsidR="00016618" w:rsidRDefault="00016618" w:rsidP="005F2D99">
      <w:pPr>
        <w:spacing w:line="288" w:lineRule="auto"/>
        <w:jc w:val="both"/>
        <w:rPr>
          <w:ins w:id="1887" w:author="David Gravett" w:date="2019-12-01T10:21:00Z"/>
          <w:rFonts w:ascii="Times New Roman" w:hAnsi="Times New Roman" w:cs="Times New Roman"/>
          <w:sz w:val="24"/>
          <w:szCs w:val="24"/>
          <w:lang w:val="en-US"/>
        </w:rPr>
      </w:pPr>
    </w:p>
    <w:p w14:paraId="421BF838" w14:textId="460E4A1F" w:rsidR="00016618" w:rsidRDefault="00016618" w:rsidP="005F2D99">
      <w:pPr>
        <w:spacing w:line="288" w:lineRule="auto"/>
        <w:jc w:val="both"/>
        <w:rPr>
          <w:ins w:id="1888" w:author="David Gravett" w:date="2019-12-01T10:21:00Z"/>
          <w:rFonts w:ascii="Times New Roman" w:hAnsi="Times New Roman" w:cs="Times New Roman"/>
          <w:sz w:val="24"/>
          <w:szCs w:val="24"/>
          <w:lang w:val="en-US"/>
        </w:rPr>
      </w:pPr>
    </w:p>
    <w:p w14:paraId="2D3E4F92" w14:textId="4A7F5261" w:rsidR="00016618" w:rsidRDefault="00016618" w:rsidP="005F2D99">
      <w:pPr>
        <w:spacing w:line="288" w:lineRule="auto"/>
        <w:jc w:val="both"/>
        <w:rPr>
          <w:ins w:id="1889" w:author="David Gravett" w:date="2019-12-01T10:21:00Z"/>
          <w:rFonts w:ascii="Times New Roman" w:hAnsi="Times New Roman" w:cs="Times New Roman"/>
          <w:sz w:val="24"/>
          <w:szCs w:val="24"/>
          <w:lang w:val="en-US"/>
        </w:rPr>
      </w:pPr>
    </w:p>
    <w:p w14:paraId="118831E0" w14:textId="30EE21A9" w:rsidR="00016618" w:rsidRDefault="00016618" w:rsidP="005F2D99">
      <w:pPr>
        <w:spacing w:line="288" w:lineRule="auto"/>
        <w:jc w:val="both"/>
        <w:rPr>
          <w:ins w:id="1890" w:author="David Gravett" w:date="2019-12-01T10:21:00Z"/>
          <w:rFonts w:ascii="Times New Roman" w:hAnsi="Times New Roman" w:cs="Times New Roman"/>
          <w:sz w:val="24"/>
          <w:szCs w:val="24"/>
          <w:lang w:val="en-US"/>
        </w:rPr>
      </w:pPr>
    </w:p>
    <w:p w14:paraId="6F59FFA4" w14:textId="6AB11A9B" w:rsidR="00016618" w:rsidRDefault="00016618" w:rsidP="005F2D99">
      <w:pPr>
        <w:spacing w:line="288" w:lineRule="auto"/>
        <w:jc w:val="both"/>
        <w:rPr>
          <w:ins w:id="1891" w:author="David Gravett" w:date="2019-12-01T10:21:00Z"/>
          <w:rFonts w:ascii="Times New Roman" w:hAnsi="Times New Roman" w:cs="Times New Roman"/>
          <w:sz w:val="24"/>
          <w:szCs w:val="24"/>
          <w:lang w:val="en-US"/>
        </w:rPr>
      </w:pPr>
    </w:p>
    <w:p w14:paraId="04C3AB1D" w14:textId="7B0A97D8" w:rsidR="00016618" w:rsidRDefault="00016618" w:rsidP="00016618">
      <w:pPr>
        <w:spacing w:line="288" w:lineRule="auto"/>
        <w:rPr>
          <w:ins w:id="1892" w:author="David Gravett" w:date="2019-12-01T10:21:00Z"/>
          <w:rFonts w:asciiTheme="majorHAnsi" w:hAnsiTheme="majorHAnsi" w:cstheme="majorHAnsi"/>
          <w:color w:val="1F3864" w:themeColor="accent1" w:themeShade="80"/>
          <w:sz w:val="40"/>
          <w:szCs w:val="40"/>
        </w:rPr>
      </w:pPr>
      <w:ins w:id="1893"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E793A0B" w14:textId="77777777" w:rsidR="00280D7C" w:rsidRDefault="00280D7C" w:rsidP="005F2D99">
      <w:pPr>
        <w:spacing w:line="288" w:lineRule="auto"/>
        <w:jc w:val="both"/>
        <w:rPr>
          <w:moveTo w:id="1894" w:author="David Gravett" w:date="2019-12-01T10:21:00Z"/>
          <w:rFonts w:ascii="Times New Roman" w:hAnsi="Times New Roman" w:cs="Times New Roman"/>
          <w:sz w:val="24"/>
          <w:szCs w:val="24"/>
          <w:lang w:val="en-US"/>
        </w:rPr>
      </w:pPr>
      <w:moveToRangeStart w:id="1895" w:author="David Gravett" w:date="2019-12-01T10:21:00Z" w:name="move26088129"/>
      <w:moveTo w:id="1896"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To>
    </w:p>
    <w:p w14:paraId="7BB494D4" w14:textId="77777777" w:rsidR="005F2D99" w:rsidRDefault="005F2D99">
      <w:pPr>
        <w:spacing w:line="288" w:lineRule="auto"/>
        <w:jc w:val="both"/>
        <w:rPr>
          <w:moveTo w:id="1897" w:author="David Gravett" w:date="2019-12-01T10:21:00Z"/>
          <w:rFonts w:ascii="Times New Roman" w:hAnsi="Times New Roman" w:cs="Times New Roman"/>
          <w:sz w:val="24"/>
          <w:szCs w:val="24"/>
          <w:lang w:val="en-US"/>
        </w:rPr>
        <w:pPrChange w:id="1898" w:author="David Gravett" w:date="2019-12-01T10:21:00Z">
          <w:pPr>
            <w:spacing w:line="288" w:lineRule="auto"/>
          </w:pPr>
        </w:pPrChange>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31E29585" w14:textId="77777777" w:rsidTr="00BE50C5">
        <w:trPr>
          <w:trHeight w:val="869"/>
          <w:ins w:id="1899" w:author="David Gravett" w:date="2019-12-01T10:21:00Z"/>
        </w:trPr>
        <w:tc>
          <w:tcPr>
            <w:tcW w:w="933" w:type="dxa"/>
          </w:tcPr>
          <w:moveToRangeEnd w:id="1895"/>
          <w:p w14:paraId="5E09DDBD" w14:textId="683164EA" w:rsidR="00016618" w:rsidRPr="00016618" w:rsidRDefault="00016618" w:rsidP="00016618">
            <w:pPr>
              <w:jc w:val="center"/>
              <w:rPr>
                <w:ins w:id="1900" w:author="David Gravett" w:date="2019-12-01T10:21:00Z"/>
                <w:rFonts w:ascii="Times New Roman" w:hAnsi="Times New Roman" w:cs="Times New Roman"/>
                <w:sz w:val="36"/>
                <w:szCs w:val="36"/>
              </w:rPr>
            </w:pPr>
            <w:ins w:id="1901" w:author="David Gravett" w:date="2019-12-01T10:21:00Z">
              <w:r w:rsidRPr="00016618">
                <w:rPr>
                  <w:rFonts w:ascii="Times New Roman" w:hAnsi="Times New Roman" w:cs="Times New Roman"/>
                  <w:sz w:val="36"/>
                  <w:szCs w:val="36"/>
                </w:rPr>
                <w:t>1</w:t>
              </w:r>
            </w:ins>
          </w:p>
        </w:tc>
        <w:tc>
          <w:tcPr>
            <w:tcW w:w="933" w:type="dxa"/>
          </w:tcPr>
          <w:p w14:paraId="3B8C7F17" w14:textId="7E340B3A" w:rsidR="00016618" w:rsidRPr="00016618" w:rsidRDefault="00016618" w:rsidP="00016618">
            <w:pPr>
              <w:jc w:val="center"/>
              <w:rPr>
                <w:ins w:id="1902" w:author="David Gravett" w:date="2019-12-01T10:21:00Z"/>
                <w:rFonts w:ascii="Times New Roman" w:hAnsi="Times New Roman" w:cs="Times New Roman"/>
                <w:sz w:val="36"/>
                <w:szCs w:val="36"/>
              </w:rPr>
            </w:pPr>
            <w:ins w:id="1903" w:author="David Gravett" w:date="2019-12-01T10:21:00Z">
              <w:r w:rsidRPr="00016618">
                <w:rPr>
                  <w:rFonts w:ascii="Times New Roman" w:hAnsi="Times New Roman" w:cs="Times New Roman"/>
                  <w:sz w:val="36"/>
                  <w:szCs w:val="36"/>
                </w:rPr>
                <w:t>-1</w:t>
              </w:r>
            </w:ins>
          </w:p>
        </w:tc>
        <w:tc>
          <w:tcPr>
            <w:tcW w:w="933" w:type="dxa"/>
          </w:tcPr>
          <w:p w14:paraId="17F4709F" w14:textId="62935B3E" w:rsidR="00016618" w:rsidRPr="00016618" w:rsidRDefault="00016618" w:rsidP="00016618">
            <w:pPr>
              <w:jc w:val="center"/>
              <w:rPr>
                <w:ins w:id="1904" w:author="David Gravett" w:date="2019-12-01T10:21:00Z"/>
                <w:rFonts w:ascii="Times New Roman" w:hAnsi="Times New Roman" w:cs="Times New Roman"/>
                <w:sz w:val="36"/>
                <w:szCs w:val="36"/>
              </w:rPr>
            </w:pPr>
            <w:ins w:id="1905" w:author="David Gravett" w:date="2019-12-01T10:21:00Z">
              <w:r w:rsidRPr="00016618">
                <w:rPr>
                  <w:rFonts w:ascii="Times New Roman" w:hAnsi="Times New Roman" w:cs="Times New Roman"/>
                  <w:sz w:val="36"/>
                  <w:szCs w:val="36"/>
                </w:rPr>
                <w:t>1</w:t>
              </w:r>
            </w:ins>
          </w:p>
        </w:tc>
        <w:tc>
          <w:tcPr>
            <w:tcW w:w="933" w:type="dxa"/>
          </w:tcPr>
          <w:p w14:paraId="17914062" w14:textId="507EE709" w:rsidR="00016618" w:rsidRPr="00016618" w:rsidRDefault="00016618" w:rsidP="00016618">
            <w:pPr>
              <w:jc w:val="center"/>
              <w:rPr>
                <w:ins w:id="1906" w:author="David Gravett" w:date="2019-12-01T10:21:00Z"/>
                <w:rFonts w:ascii="Times New Roman" w:hAnsi="Times New Roman" w:cs="Times New Roman"/>
                <w:sz w:val="36"/>
                <w:szCs w:val="36"/>
              </w:rPr>
            </w:pPr>
            <w:ins w:id="1907" w:author="David Gravett" w:date="2019-12-01T10:21:00Z">
              <w:r w:rsidRPr="00016618">
                <w:rPr>
                  <w:rFonts w:ascii="Times New Roman" w:hAnsi="Times New Roman" w:cs="Times New Roman"/>
                  <w:sz w:val="36"/>
                  <w:szCs w:val="36"/>
                </w:rPr>
                <w:t>0</w:t>
              </w:r>
            </w:ins>
          </w:p>
        </w:tc>
        <w:tc>
          <w:tcPr>
            <w:tcW w:w="933" w:type="dxa"/>
          </w:tcPr>
          <w:p w14:paraId="3A5FA10E" w14:textId="46DD56A6" w:rsidR="00016618" w:rsidRPr="00016618" w:rsidRDefault="00016618" w:rsidP="00016618">
            <w:pPr>
              <w:jc w:val="center"/>
              <w:rPr>
                <w:ins w:id="1908" w:author="David Gravett" w:date="2019-12-01T10:21:00Z"/>
                <w:rFonts w:ascii="Times New Roman" w:hAnsi="Times New Roman" w:cs="Times New Roman"/>
                <w:sz w:val="36"/>
                <w:szCs w:val="36"/>
              </w:rPr>
            </w:pPr>
            <w:ins w:id="1909" w:author="David Gravett" w:date="2019-12-01T10:21:00Z">
              <w:r w:rsidRPr="00016618">
                <w:rPr>
                  <w:rFonts w:ascii="Times New Roman" w:hAnsi="Times New Roman" w:cs="Times New Roman"/>
                  <w:sz w:val="36"/>
                  <w:szCs w:val="36"/>
                </w:rPr>
                <w:t>1</w:t>
              </w:r>
            </w:ins>
          </w:p>
        </w:tc>
        <w:tc>
          <w:tcPr>
            <w:tcW w:w="933" w:type="dxa"/>
          </w:tcPr>
          <w:p w14:paraId="01B26B6F" w14:textId="457EAE13" w:rsidR="00016618" w:rsidRPr="00016618" w:rsidRDefault="00016618" w:rsidP="00016618">
            <w:pPr>
              <w:jc w:val="center"/>
              <w:rPr>
                <w:ins w:id="1910" w:author="David Gravett" w:date="2019-12-01T10:21:00Z"/>
                <w:rFonts w:ascii="Times New Roman" w:hAnsi="Times New Roman" w:cs="Times New Roman"/>
                <w:sz w:val="36"/>
                <w:szCs w:val="36"/>
              </w:rPr>
            </w:pPr>
            <w:ins w:id="1911" w:author="David Gravett" w:date="2019-12-01T10:21:00Z">
              <w:r w:rsidRPr="00016618">
                <w:rPr>
                  <w:rFonts w:ascii="Times New Roman" w:hAnsi="Times New Roman" w:cs="Times New Roman"/>
                  <w:sz w:val="36"/>
                  <w:szCs w:val="36"/>
                </w:rPr>
                <w:t>-1</w:t>
              </w:r>
            </w:ins>
          </w:p>
        </w:tc>
        <w:tc>
          <w:tcPr>
            <w:tcW w:w="933" w:type="dxa"/>
          </w:tcPr>
          <w:p w14:paraId="34D03088" w14:textId="2B9A8531" w:rsidR="00016618" w:rsidRPr="00016618" w:rsidRDefault="00016618" w:rsidP="00016618">
            <w:pPr>
              <w:jc w:val="center"/>
              <w:rPr>
                <w:ins w:id="1912" w:author="David Gravett" w:date="2019-12-01T10:21:00Z"/>
                <w:rFonts w:ascii="Times New Roman" w:hAnsi="Times New Roman" w:cs="Times New Roman"/>
                <w:sz w:val="36"/>
                <w:szCs w:val="36"/>
              </w:rPr>
            </w:pPr>
            <w:ins w:id="1913" w:author="David Gravett" w:date="2019-12-01T10:21:00Z">
              <w:r w:rsidRPr="00016618">
                <w:rPr>
                  <w:rFonts w:ascii="Times New Roman" w:hAnsi="Times New Roman" w:cs="Times New Roman"/>
                  <w:sz w:val="36"/>
                  <w:szCs w:val="36"/>
                </w:rPr>
                <w:t>1</w:t>
              </w:r>
            </w:ins>
          </w:p>
        </w:tc>
      </w:tr>
      <w:tr w:rsidR="00016618" w14:paraId="5DFCEF71" w14:textId="77777777" w:rsidTr="00BE50C5">
        <w:trPr>
          <w:trHeight w:val="869"/>
          <w:ins w:id="1914" w:author="David Gravett" w:date="2019-12-01T10:21:00Z"/>
        </w:trPr>
        <w:tc>
          <w:tcPr>
            <w:tcW w:w="933" w:type="dxa"/>
          </w:tcPr>
          <w:p w14:paraId="5C8EDE11" w14:textId="78876A50" w:rsidR="00016618" w:rsidRPr="00016618" w:rsidRDefault="00016618" w:rsidP="00016618">
            <w:pPr>
              <w:jc w:val="center"/>
              <w:rPr>
                <w:ins w:id="1915" w:author="David Gravett" w:date="2019-12-01T10:21:00Z"/>
                <w:rFonts w:ascii="Times New Roman" w:hAnsi="Times New Roman" w:cs="Times New Roman"/>
                <w:sz w:val="36"/>
                <w:szCs w:val="36"/>
              </w:rPr>
            </w:pPr>
            <w:ins w:id="1916" w:author="David Gravett" w:date="2019-12-01T10:21:00Z">
              <w:r w:rsidRPr="00016618">
                <w:rPr>
                  <w:rFonts w:ascii="Times New Roman" w:hAnsi="Times New Roman" w:cs="Times New Roman"/>
                  <w:sz w:val="36"/>
                  <w:szCs w:val="36"/>
                </w:rPr>
                <w:t>-1</w:t>
              </w:r>
            </w:ins>
          </w:p>
        </w:tc>
        <w:tc>
          <w:tcPr>
            <w:tcW w:w="933" w:type="dxa"/>
          </w:tcPr>
          <w:p w14:paraId="6FEA0857" w14:textId="58EB9548" w:rsidR="00016618" w:rsidRPr="00016618" w:rsidRDefault="00016618" w:rsidP="00016618">
            <w:pPr>
              <w:jc w:val="center"/>
              <w:rPr>
                <w:ins w:id="1917" w:author="David Gravett" w:date="2019-12-01T10:21:00Z"/>
                <w:rFonts w:ascii="Times New Roman" w:hAnsi="Times New Roman" w:cs="Times New Roman"/>
                <w:sz w:val="36"/>
                <w:szCs w:val="36"/>
              </w:rPr>
            </w:pPr>
            <w:ins w:id="1918" w:author="David Gravett" w:date="2019-12-01T10:21:00Z">
              <w:r w:rsidRPr="00016618">
                <w:rPr>
                  <w:rFonts w:ascii="Times New Roman" w:hAnsi="Times New Roman" w:cs="Times New Roman"/>
                  <w:sz w:val="36"/>
                  <w:szCs w:val="36"/>
                </w:rPr>
                <w:t>1</w:t>
              </w:r>
            </w:ins>
          </w:p>
        </w:tc>
        <w:tc>
          <w:tcPr>
            <w:tcW w:w="933" w:type="dxa"/>
          </w:tcPr>
          <w:p w14:paraId="004EED77" w14:textId="5F1F2EDB" w:rsidR="00016618" w:rsidRPr="00016618" w:rsidRDefault="00016618" w:rsidP="00016618">
            <w:pPr>
              <w:jc w:val="center"/>
              <w:rPr>
                <w:ins w:id="1919" w:author="David Gravett" w:date="2019-12-01T10:21:00Z"/>
                <w:rFonts w:ascii="Times New Roman" w:hAnsi="Times New Roman" w:cs="Times New Roman"/>
                <w:sz w:val="36"/>
                <w:szCs w:val="36"/>
              </w:rPr>
            </w:pPr>
            <w:ins w:id="1920" w:author="David Gravett" w:date="2019-12-01T10:21:00Z">
              <w:r w:rsidRPr="00016618">
                <w:rPr>
                  <w:rFonts w:ascii="Times New Roman" w:hAnsi="Times New Roman" w:cs="Times New Roman"/>
                  <w:sz w:val="36"/>
                  <w:szCs w:val="36"/>
                </w:rPr>
                <w:t>1</w:t>
              </w:r>
            </w:ins>
          </w:p>
        </w:tc>
        <w:tc>
          <w:tcPr>
            <w:tcW w:w="933" w:type="dxa"/>
          </w:tcPr>
          <w:p w14:paraId="6EF8AB72" w14:textId="4D37E1AB" w:rsidR="00016618" w:rsidRPr="00016618" w:rsidRDefault="00016618" w:rsidP="00016618">
            <w:pPr>
              <w:jc w:val="center"/>
              <w:rPr>
                <w:ins w:id="1921" w:author="David Gravett" w:date="2019-12-01T10:21:00Z"/>
                <w:rFonts w:ascii="Times New Roman" w:hAnsi="Times New Roman" w:cs="Times New Roman"/>
                <w:sz w:val="36"/>
                <w:szCs w:val="36"/>
              </w:rPr>
            </w:pPr>
            <w:ins w:id="1922" w:author="David Gravett" w:date="2019-12-01T10:21:00Z">
              <w:r w:rsidRPr="00016618">
                <w:rPr>
                  <w:rFonts w:ascii="Times New Roman" w:hAnsi="Times New Roman" w:cs="Times New Roman"/>
                  <w:sz w:val="36"/>
                  <w:szCs w:val="36"/>
                </w:rPr>
                <w:t>0</w:t>
              </w:r>
            </w:ins>
          </w:p>
        </w:tc>
        <w:tc>
          <w:tcPr>
            <w:tcW w:w="933" w:type="dxa"/>
          </w:tcPr>
          <w:p w14:paraId="54D61D9D" w14:textId="6F9CC759" w:rsidR="00016618" w:rsidRPr="00016618" w:rsidRDefault="00016618" w:rsidP="00016618">
            <w:pPr>
              <w:jc w:val="center"/>
              <w:rPr>
                <w:ins w:id="1923" w:author="David Gravett" w:date="2019-12-01T10:21:00Z"/>
                <w:rFonts w:ascii="Times New Roman" w:hAnsi="Times New Roman" w:cs="Times New Roman"/>
                <w:sz w:val="36"/>
                <w:szCs w:val="36"/>
              </w:rPr>
            </w:pPr>
            <w:ins w:id="1924" w:author="David Gravett" w:date="2019-12-01T10:21:00Z">
              <w:r w:rsidRPr="00016618">
                <w:rPr>
                  <w:rFonts w:ascii="Times New Roman" w:hAnsi="Times New Roman" w:cs="Times New Roman"/>
                  <w:sz w:val="36"/>
                  <w:szCs w:val="36"/>
                </w:rPr>
                <w:t>1</w:t>
              </w:r>
            </w:ins>
          </w:p>
        </w:tc>
        <w:tc>
          <w:tcPr>
            <w:tcW w:w="933" w:type="dxa"/>
          </w:tcPr>
          <w:p w14:paraId="353AF929" w14:textId="32410725" w:rsidR="00016618" w:rsidRPr="00016618" w:rsidRDefault="00016618" w:rsidP="00016618">
            <w:pPr>
              <w:jc w:val="center"/>
              <w:rPr>
                <w:ins w:id="1925" w:author="David Gravett" w:date="2019-12-01T10:21:00Z"/>
                <w:rFonts w:ascii="Times New Roman" w:hAnsi="Times New Roman" w:cs="Times New Roman"/>
                <w:sz w:val="36"/>
                <w:szCs w:val="36"/>
              </w:rPr>
            </w:pPr>
            <w:ins w:id="1926" w:author="David Gravett" w:date="2019-12-01T10:21:00Z">
              <w:r w:rsidRPr="00016618">
                <w:rPr>
                  <w:rFonts w:ascii="Times New Roman" w:hAnsi="Times New Roman" w:cs="Times New Roman"/>
                  <w:sz w:val="36"/>
                  <w:szCs w:val="36"/>
                </w:rPr>
                <w:t>1</w:t>
              </w:r>
            </w:ins>
          </w:p>
        </w:tc>
        <w:tc>
          <w:tcPr>
            <w:tcW w:w="933" w:type="dxa"/>
          </w:tcPr>
          <w:p w14:paraId="32756DAA" w14:textId="5979E8CC" w:rsidR="00016618" w:rsidRPr="00016618" w:rsidRDefault="00016618" w:rsidP="00016618">
            <w:pPr>
              <w:jc w:val="center"/>
              <w:rPr>
                <w:ins w:id="1927" w:author="David Gravett" w:date="2019-12-01T10:21:00Z"/>
                <w:rFonts w:ascii="Times New Roman" w:hAnsi="Times New Roman" w:cs="Times New Roman"/>
                <w:sz w:val="36"/>
                <w:szCs w:val="36"/>
              </w:rPr>
            </w:pPr>
            <w:ins w:id="1928" w:author="David Gravett" w:date="2019-12-01T10:21:00Z">
              <w:r w:rsidRPr="00016618">
                <w:rPr>
                  <w:rFonts w:ascii="Times New Roman" w:hAnsi="Times New Roman" w:cs="Times New Roman"/>
                  <w:sz w:val="36"/>
                  <w:szCs w:val="36"/>
                </w:rPr>
                <w:t>-1</w:t>
              </w:r>
            </w:ins>
          </w:p>
        </w:tc>
      </w:tr>
      <w:tr w:rsidR="00016618" w14:paraId="5B04153E" w14:textId="77777777" w:rsidTr="00BE50C5">
        <w:trPr>
          <w:trHeight w:val="869"/>
          <w:ins w:id="1929" w:author="David Gravett" w:date="2019-12-01T10:21:00Z"/>
        </w:trPr>
        <w:tc>
          <w:tcPr>
            <w:tcW w:w="933" w:type="dxa"/>
          </w:tcPr>
          <w:p w14:paraId="4B7AB657" w14:textId="4522FF96" w:rsidR="00016618" w:rsidRPr="00016618" w:rsidRDefault="00016618" w:rsidP="00016618">
            <w:pPr>
              <w:jc w:val="center"/>
              <w:rPr>
                <w:ins w:id="1930" w:author="David Gravett" w:date="2019-12-01T10:21:00Z"/>
                <w:rFonts w:ascii="Times New Roman" w:hAnsi="Times New Roman" w:cs="Times New Roman"/>
                <w:sz w:val="36"/>
                <w:szCs w:val="36"/>
              </w:rPr>
            </w:pPr>
            <w:ins w:id="1931" w:author="David Gravett" w:date="2019-12-01T10:21:00Z">
              <w:r w:rsidRPr="00016618">
                <w:rPr>
                  <w:rFonts w:ascii="Times New Roman" w:hAnsi="Times New Roman" w:cs="Times New Roman"/>
                  <w:sz w:val="36"/>
                  <w:szCs w:val="36"/>
                </w:rPr>
                <w:t>1</w:t>
              </w:r>
            </w:ins>
          </w:p>
        </w:tc>
        <w:tc>
          <w:tcPr>
            <w:tcW w:w="933" w:type="dxa"/>
          </w:tcPr>
          <w:p w14:paraId="3DB1FDD9" w14:textId="1643BC9F" w:rsidR="00016618" w:rsidRPr="00016618" w:rsidRDefault="00016618" w:rsidP="00016618">
            <w:pPr>
              <w:jc w:val="center"/>
              <w:rPr>
                <w:ins w:id="1932" w:author="David Gravett" w:date="2019-12-01T10:21:00Z"/>
                <w:rFonts w:ascii="Times New Roman" w:hAnsi="Times New Roman" w:cs="Times New Roman"/>
                <w:sz w:val="36"/>
                <w:szCs w:val="36"/>
              </w:rPr>
            </w:pPr>
            <w:ins w:id="1933" w:author="David Gravett" w:date="2019-12-01T10:21:00Z">
              <w:r w:rsidRPr="00016618">
                <w:rPr>
                  <w:rFonts w:ascii="Times New Roman" w:hAnsi="Times New Roman" w:cs="Times New Roman"/>
                  <w:sz w:val="36"/>
                  <w:szCs w:val="36"/>
                </w:rPr>
                <w:t>-1</w:t>
              </w:r>
            </w:ins>
          </w:p>
        </w:tc>
        <w:tc>
          <w:tcPr>
            <w:tcW w:w="933" w:type="dxa"/>
          </w:tcPr>
          <w:p w14:paraId="70644A4A" w14:textId="25C9CC8A" w:rsidR="00016618" w:rsidRPr="00016618" w:rsidRDefault="00016618" w:rsidP="00016618">
            <w:pPr>
              <w:jc w:val="center"/>
              <w:rPr>
                <w:ins w:id="1934" w:author="David Gravett" w:date="2019-12-01T10:21:00Z"/>
                <w:rFonts w:ascii="Times New Roman" w:hAnsi="Times New Roman" w:cs="Times New Roman"/>
                <w:sz w:val="36"/>
                <w:szCs w:val="36"/>
              </w:rPr>
            </w:pPr>
            <w:ins w:id="1935" w:author="David Gravett" w:date="2019-12-01T10:21:00Z">
              <w:r w:rsidRPr="00016618">
                <w:rPr>
                  <w:rFonts w:ascii="Times New Roman" w:hAnsi="Times New Roman" w:cs="Times New Roman"/>
                  <w:sz w:val="36"/>
                  <w:szCs w:val="36"/>
                </w:rPr>
                <w:t>-1</w:t>
              </w:r>
            </w:ins>
          </w:p>
        </w:tc>
        <w:tc>
          <w:tcPr>
            <w:tcW w:w="933" w:type="dxa"/>
          </w:tcPr>
          <w:p w14:paraId="5282FEA1" w14:textId="48527D57" w:rsidR="00016618" w:rsidRPr="00016618" w:rsidRDefault="00016618" w:rsidP="00016618">
            <w:pPr>
              <w:jc w:val="center"/>
              <w:rPr>
                <w:ins w:id="1936" w:author="David Gravett" w:date="2019-12-01T10:21:00Z"/>
                <w:rFonts w:ascii="Times New Roman" w:hAnsi="Times New Roman" w:cs="Times New Roman"/>
                <w:sz w:val="36"/>
                <w:szCs w:val="36"/>
              </w:rPr>
            </w:pPr>
            <w:ins w:id="1937" w:author="David Gravett" w:date="2019-12-01T10:21:00Z">
              <w:r w:rsidRPr="00016618">
                <w:rPr>
                  <w:rFonts w:ascii="Times New Roman" w:hAnsi="Times New Roman" w:cs="Times New Roman"/>
                  <w:sz w:val="36"/>
                  <w:szCs w:val="36"/>
                </w:rPr>
                <w:t>0</w:t>
              </w:r>
            </w:ins>
          </w:p>
        </w:tc>
        <w:tc>
          <w:tcPr>
            <w:tcW w:w="933" w:type="dxa"/>
          </w:tcPr>
          <w:p w14:paraId="066F492C" w14:textId="3DA63EB0" w:rsidR="00016618" w:rsidRPr="00016618" w:rsidRDefault="00016618" w:rsidP="00016618">
            <w:pPr>
              <w:jc w:val="center"/>
              <w:rPr>
                <w:ins w:id="1938" w:author="David Gravett" w:date="2019-12-01T10:21:00Z"/>
                <w:rFonts w:ascii="Times New Roman" w:hAnsi="Times New Roman" w:cs="Times New Roman"/>
                <w:sz w:val="36"/>
                <w:szCs w:val="36"/>
              </w:rPr>
            </w:pPr>
            <w:ins w:id="1939" w:author="David Gravett" w:date="2019-12-01T10:21:00Z">
              <w:r w:rsidRPr="00016618">
                <w:rPr>
                  <w:rFonts w:ascii="Times New Roman" w:hAnsi="Times New Roman" w:cs="Times New Roman"/>
                  <w:sz w:val="36"/>
                  <w:szCs w:val="36"/>
                </w:rPr>
                <w:t>-1</w:t>
              </w:r>
            </w:ins>
          </w:p>
        </w:tc>
        <w:tc>
          <w:tcPr>
            <w:tcW w:w="933" w:type="dxa"/>
          </w:tcPr>
          <w:p w14:paraId="7656D8ED" w14:textId="321B70B9" w:rsidR="00016618" w:rsidRPr="00016618" w:rsidRDefault="00016618" w:rsidP="00016618">
            <w:pPr>
              <w:jc w:val="center"/>
              <w:rPr>
                <w:ins w:id="1940" w:author="David Gravett" w:date="2019-12-01T10:21:00Z"/>
                <w:rFonts w:ascii="Times New Roman" w:hAnsi="Times New Roman" w:cs="Times New Roman"/>
                <w:sz w:val="36"/>
                <w:szCs w:val="36"/>
              </w:rPr>
            </w:pPr>
            <w:ins w:id="1941" w:author="David Gravett" w:date="2019-12-01T10:21:00Z">
              <w:r w:rsidRPr="00016618">
                <w:rPr>
                  <w:rFonts w:ascii="Times New Roman" w:hAnsi="Times New Roman" w:cs="Times New Roman"/>
                  <w:sz w:val="36"/>
                  <w:szCs w:val="36"/>
                </w:rPr>
                <w:t>-1</w:t>
              </w:r>
            </w:ins>
          </w:p>
        </w:tc>
        <w:tc>
          <w:tcPr>
            <w:tcW w:w="933" w:type="dxa"/>
          </w:tcPr>
          <w:p w14:paraId="7CCCE1EC" w14:textId="250A555D" w:rsidR="00016618" w:rsidRPr="00016618" w:rsidRDefault="00016618" w:rsidP="00016618">
            <w:pPr>
              <w:jc w:val="center"/>
              <w:rPr>
                <w:ins w:id="1942" w:author="David Gravett" w:date="2019-12-01T10:21:00Z"/>
                <w:rFonts w:ascii="Times New Roman" w:hAnsi="Times New Roman" w:cs="Times New Roman"/>
                <w:sz w:val="36"/>
                <w:szCs w:val="36"/>
              </w:rPr>
            </w:pPr>
            <w:ins w:id="1943" w:author="David Gravett" w:date="2019-12-01T10:21:00Z">
              <w:r w:rsidRPr="00016618">
                <w:rPr>
                  <w:rFonts w:ascii="Times New Roman" w:hAnsi="Times New Roman" w:cs="Times New Roman"/>
                  <w:sz w:val="36"/>
                  <w:szCs w:val="36"/>
                </w:rPr>
                <w:t>1</w:t>
              </w:r>
            </w:ins>
          </w:p>
        </w:tc>
      </w:tr>
      <w:tr w:rsidR="00016618" w14:paraId="0D8EF36A" w14:textId="77777777" w:rsidTr="00BE50C5">
        <w:trPr>
          <w:trHeight w:val="869"/>
          <w:ins w:id="1944" w:author="David Gravett" w:date="2019-12-01T10:21:00Z"/>
        </w:trPr>
        <w:tc>
          <w:tcPr>
            <w:tcW w:w="933" w:type="dxa"/>
          </w:tcPr>
          <w:p w14:paraId="46AFC4C3" w14:textId="0DAD9825" w:rsidR="00016618" w:rsidRPr="00016618" w:rsidRDefault="00016618" w:rsidP="00016618">
            <w:pPr>
              <w:jc w:val="center"/>
              <w:rPr>
                <w:ins w:id="1945" w:author="David Gravett" w:date="2019-12-01T10:21:00Z"/>
                <w:rFonts w:ascii="Times New Roman" w:hAnsi="Times New Roman" w:cs="Times New Roman"/>
                <w:sz w:val="36"/>
                <w:szCs w:val="36"/>
              </w:rPr>
            </w:pPr>
            <w:ins w:id="1946" w:author="David Gravett" w:date="2019-12-01T10:21:00Z">
              <w:r w:rsidRPr="00016618">
                <w:rPr>
                  <w:rFonts w:ascii="Times New Roman" w:hAnsi="Times New Roman" w:cs="Times New Roman"/>
                  <w:sz w:val="36"/>
                  <w:szCs w:val="36"/>
                </w:rPr>
                <w:t>1</w:t>
              </w:r>
            </w:ins>
          </w:p>
        </w:tc>
        <w:tc>
          <w:tcPr>
            <w:tcW w:w="933" w:type="dxa"/>
          </w:tcPr>
          <w:p w14:paraId="601C537D" w14:textId="77E18080" w:rsidR="00016618" w:rsidRPr="00016618" w:rsidRDefault="00016618" w:rsidP="00016618">
            <w:pPr>
              <w:jc w:val="center"/>
              <w:rPr>
                <w:ins w:id="1947" w:author="David Gravett" w:date="2019-12-01T10:21:00Z"/>
                <w:rFonts w:ascii="Times New Roman" w:hAnsi="Times New Roman" w:cs="Times New Roman"/>
                <w:sz w:val="36"/>
                <w:szCs w:val="36"/>
              </w:rPr>
            </w:pPr>
            <w:ins w:id="1948" w:author="David Gravett" w:date="2019-12-01T10:21:00Z">
              <w:r w:rsidRPr="00016618">
                <w:rPr>
                  <w:rFonts w:ascii="Times New Roman" w:hAnsi="Times New Roman" w:cs="Times New Roman"/>
                  <w:sz w:val="36"/>
                  <w:szCs w:val="36"/>
                </w:rPr>
                <w:t>-1</w:t>
              </w:r>
            </w:ins>
          </w:p>
        </w:tc>
        <w:tc>
          <w:tcPr>
            <w:tcW w:w="933" w:type="dxa"/>
          </w:tcPr>
          <w:p w14:paraId="39BBDCC5" w14:textId="581782B0" w:rsidR="00016618" w:rsidRPr="00016618" w:rsidRDefault="00016618" w:rsidP="00016618">
            <w:pPr>
              <w:jc w:val="center"/>
              <w:rPr>
                <w:ins w:id="1949" w:author="David Gravett" w:date="2019-12-01T10:21:00Z"/>
                <w:rFonts w:ascii="Times New Roman" w:hAnsi="Times New Roman" w:cs="Times New Roman"/>
                <w:sz w:val="36"/>
                <w:szCs w:val="36"/>
              </w:rPr>
            </w:pPr>
            <w:ins w:id="1950" w:author="David Gravett" w:date="2019-12-01T10:21:00Z">
              <w:r w:rsidRPr="00016618">
                <w:rPr>
                  <w:rFonts w:ascii="Times New Roman" w:hAnsi="Times New Roman" w:cs="Times New Roman"/>
                  <w:sz w:val="36"/>
                  <w:szCs w:val="36"/>
                </w:rPr>
                <w:t>-1</w:t>
              </w:r>
            </w:ins>
          </w:p>
        </w:tc>
        <w:tc>
          <w:tcPr>
            <w:tcW w:w="933" w:type="dxa"/>
          </w:tcPr>
          <w:p w14:paraId="77113CCB" w14:textId="50F2EC93" w:rsidR="00016618" w:rsidRPr="00016618" w:rsidRDefault="00016618" w:rsidP="00016618">
            <w:pPr>
              <w:jc w:val="center"/>
              <w:rPr>
                <w:ins w:id="1951" w:author="David Gravett" w:date="2019-12-01T10:21:00Z"/>
                <w:rFonts w:ascii="Times New Roman" w:hAnsi="Times New Roman" w:cs="Times New Roman"/>
                <w:sz w:val="36"/>
                <w:szCs w:val="36"/>
              </w:rPr>
            </w:pPr>
            <w:ins w:id="1952" w:author="David Gravett" w:date="2019-12-01T10:21:00Z">
              <w:r w:rsidRPr="00016618">
                <w:rPr>
                  <w:rFonts w:ascii="Times New Roman" w:hAnsi="Times New Roman" w:cs="Times New Roman"/>
                  <w:sz w:val="36"/>
                  <w:szCs w:val="36"/>
                </w:rPr>
                <w:t>0</w:t>
              </w:r>
            </w:ins>
          </w:p>
        </w:tc>
        <w:tc>
          <w:tcPr>
            <w:tcW w:w="933" w:type="dxa"/>
          </w:tcPr>
          <w:p w14:paraId="6B561FAB" w14:textId="1DA69624" w:rsidR="00016618" w:rsidRPr="00016618" w:rsidRDefault="00016618" w:rsidP="00016618">
            <w:pPr>
              <w:jc w:val="center"/>
              <w:rPr>
                <w:ins w:id="1953" w:author="David Gravett" w:date="2019-12-01T10:21:00Z"/>
                <w:rFonts w:ascii="Times New Roman" w:hAnsi="Times New Roman" w:cs="Times New Roman"/>
                <w:sz w:val="36"/>
                <w:szCs w:val="36"/>
              </w:rPr>
            </w:pPr>
            <w:ins w:id="1954" w:author="David Gravett" w:date="2019-12-01T10:21:00Z">
              <w:r w:rsidRPr="00016618">
                <w:rPr>
                  <w:rFonts w:ascii="Times New Roman" w:hAnsi="Times New Roman" w:cs="Times New Roman"/>
                  <w:sz w:val="36"/>
                  <w:szCs w:val="36"/>
                </w:rPr>
                <w:t>-1</w:t>
              </w:r>
            </w:ins>
          </w:p>
        </w:tc>
        <w:tc>
          <w:tcPr>
            <w:tcW w:w="933" w:type="dxa"/>
          </w:tcPr>
          <w:p w14:paraId="6209E0ED" w14:textId="4F27B340" w:rsidR="00016618" w:rsidRPr="00016618" w:rsidRDefault="00016618" w:rsidP="00016618">
            <w:pPr>
              <w:jc w:val="center"/>
              <w:rPr>
                <w:ins w:id="1955" w:author="David Gravett" w:date="2019-12-01T10:21:00Z"/>
                <w:rFonts w:ascii="Times New Roman" w:hAnsi="Times New Roman" w:cs="Times New Roman"/>
                <w:sz w:val="36"/>
                <w:szCs w:val="36"/>
              </w:rPr>
            </w:pPr>
            <w:ins w:id="1956" w:author="David Gravett" w:date="2019-12-01T10:21:00Z">
              <w:r w:rsidRPr="00016618">
                <w:rPr>
                  <w:rFonts w:ascii="Times New Roman" w:hAnsi="Times New Roman" w:cs="Times New Roman"/>
                  <w:sz w:val="36"/>
                  <w:szCs w:val="36"/>
                </w:rPr>
                <w:t>-1</w:t>
              </w:r>
            </w:ins>
          </w:p>
        </w:tc>
        <w:tc>
          <w:tcPr>
            <w:tcW w:w="933" w:type="dxa"/>
          </w:tcPr>
          <w:p w14:paraId="3006BD0A" w14:textId="4758D2A9" w:rsidR="00016618" w:rsidRPr="00016618" w:rsidRDefault="00016618" w:rsidP="00016618">
            <w:pPr>
              <w:jc w:val="center"/>
              <w:rPr>
                <w:ins w:id="1957" w:author="David Gravett" w:date="2019-12-01T10:21:00Z"/>
                <w:rFonts w:ascii="Times New Roman" w:hAnsi="Times New Roman" w:cs="Times New Roman"/>
                <w:sz w:val="36"/>
                <w:szCs w:val="36"/>
              </w:rPr>
            </w:pPr>
            <w:ins w:id="1958" w:author="David Gravett" w:date="2019-12-01T10:21:00Z">
              <w:r w:rsidRPr="00016618">
                <w:rPr>
                  <w:rFonts w:ascii="Times New Roman" w:hAnsi="Times New Roman" w:cs="Times New Roman"/>
                  <w:sz w:val="36"/>
                  <w:szCs w:val="36"/>
                </w:rPr>
                <w:t>1</w:t>
              </w:r>
            </w:ins>
          </w:p>
        </w:tc>
      </w:tr>
      <w:tr w:rsidR="00016618" w14:paraId="7613E753" w14:textId="77777777" w:rsidTr="00BE50C5">
        <w:trPr>
          <w:trHeight w:val="869"/>
          <w:ins w:id="1959" w:author="David Gravett" w:date="2019-12-01T10:21:00Z"/>
        </w:trPr>
        <w:tc>
          <w:tcPr>
            <w:tcW w:w="933" w:type="dxa"/>
          </w:tcPr>
          <w:p w14:paraId="401CE7A0" w14:textId="672FB890" w:rsidR="00016618" w:rsidRPr="00016618" w:rsidRDefault="00016618" w:rsidP="00016618">
            <w:pPr>
              <w:jc w:val="center"/>
              <w:rPr>
                <w:ins w:id="1960" w:author="David Gravett" w:date="2019-12-01T10:21:00Z"/>
                <w:rFonts w:ascii="Times New Roman" w:hAnsi="Times New Roman" w:cs="Times New Roman"/>
                <w:sz w:val="36"/>
                <w:szCs w:val="36"/>
              </w:rPr>
            </w:pPr>
            <w:ins w:id="1961" w:author="David Gravett" w:date="2019-12-01T10:21:00Z">
              <w:r w:rsidRPr="00016618">
                <w:rPr>
                  <w:rFonts w:ascii="Times New Roman" w:hAnsi="Times New Roman" w:cs="Times New Roman"/>
                  <w:sz w:val="36"/>
                  <w:szCs w:val="36"/>
                </w:rPr>
                <w:t>-1</w:t>
              </w:r>
            </w:ins>
          </w:p>
        </w:tc>
        <w:tc>
          <w:tcPr>
            <w:tcW w:w="933" w:type="dxa"/>
          </w:tcPr>
          <w:p w14:paraId="2FEEAEDB" w14:textId="1E3A49AC" w:rsidR="00016618" w:rsidRPr="00016618" w:rsidRDefault="00016618" w:rsidP="00016618">
            <w:pPr>
              <w:jc w:val="center"/>
              <w:rPr>
                <w:ins w:id="1962" w:author="David Gravett" w:date="2019-12-01T10:21:00Z"/>
                <w:rFonts w:ascii="Times New Roman" w:hAnsi="Times New Roman" w:cs="Times New Roman"/>
                <w:sz w:val="36"/>
                <w:szCs w:val="36"/>
              </w:rPr>
            </w:pPr>
            <w:ins w:id="1963" w:author="David Gravett" w:date="2019-12-01T10:21:00Z">
              <w:r w:rsidRPr="00016618">
                <w:rPr>
                  <w:rFonts w:ascii="Times New Roman" w:hAnsi="Times New Roman" w:cs="Times New Roman"/>
                  <w:sz w:val="36"/>
                  <w:szCs w:val="36"/>
                </w:rPr>
                <w:t>1</w:t>
              </w:r>
            </w:ins>
          </w:p>
        </w:tc>
        <w:tc>
          <w:tcPr>
            <w:tcW w:w="933" w:type="dxa"/>
          </w:tcPr>
          <w:p w14:paraId="72B6D734" w14:textId="6C75EABF" w:rsidR="00016618" w:rsidRPr="00016618" w:rsidRDefault="00016618" w:rsidP="00016618">
            <w:pPr>
              <w:jc w:val="center"/>
              <w:rPr>
                <w:ins w:id="1964" w:author="David Gravett" w:date="2019-12-01T10:21:00Z"/>
                <w:rFonts w:ascii="Times New Roman" w:hAnsi="Times New Roman" w:cs="Times New Roman"/>
                <w:sz w:val="36"/>
                <w:szCs w:val="36"/>
              </w:rPr>
            </w:pPr>
            <w:ins w:id="1965" w:author="David Gravett" w:date="2019-12-01T10:21:00Z">
              <w:r w:rsidRPr="00016618">
                <w:rPr>
                  <w:rFonts w:ascii="Times New Roman" w:hAnsi="Times New Roman" w:cs="Times New Roman"/>
                  <w:sz w:val="36"/>
                  <w:szCs w:val="36"/>
                </w:rPr>
                <w:t>1</w:t>
              </w:r>
            </w:ins>
          </w:p>
        </w:tc>
        <w:tc>
          <w:tcPr>
            <w:tcW w:w="933" w:type="dxa"/>
          </w:tcPr>
          <w:p w14:paraId="6B6AE950" w14:textId="7266D8B5" w:rsidR="00016618" w:rsidRPr="00016618" w:rsidRDefault="00016618" w:rsidP="00016618">
            <w:pPr>
              <w:jc w:val="center"/>
              <w:rPr>
                <w:ins w:id="1966" w:author="David Gravett" w:date="2019-12-01T10:21:00Z"/>
                <w:rFonts w:ascii="Times New Roman" w:hAnsi="Times New Roman" w:cs="Times New Roman"/>
                <w:sz w:val="36"/>
                <w:szCs w:val="36"/>
              </w:rPr>
            </w:pPr>
            <w:ins w:id="1967" w:author="David Gravett" w:date="2019-12-01T10:21:00Z">
              <w:r w:rsidRPr="00016618">
                <w:rPr>
                  <w:rFonts w:ascii="Times New Roman" w:hAnsi="Times New Roman" w:cs="Times New Roman"/>
                  <w:sz w:val="36"/>
                  <w:szCs w:val="36"/>
                </w:rPr>
                <w:t>0</w:t>
              </w:r>
            </w:ins>
          </w:p>
        </w:tc>
        <w:tc>
          <w:tcPr>
            <w:tcW w:w="933" w:type="dxa"/>
          </w:tcPr>
          <w:p w14:paraId="7F8592FA" w14:textId="5360343B" w:rsidR="00016618" w:rsidRPr="00016618" w:rsidRDefault="00016618" w:rsidP="00016618">
            <w:pPr>
              <w:jc w:val="center"/>
              <w:rPr>
                <w:ins w:id="1968" w:author="David Gravett" w:date="2019-12-01T10:21:00Z"/>
                <w:rFonts w:ascii="Times New Roman" w:hAnsi="Times New Roman" w:cs="Times New Roman"/>
                <w:sz w:val="36"/>
                <w:szCs w:val="36"/>
              </w:rPr>
            </w:pPr>
            <w:ins w:id="1969" w:author="David Gravett" w:date="2019-12-01T10:21:00Z">
              <w:r w:rsidRPr="00016618">
                <w:rPr>
                  <w:rFonts w:ascii="Times New Roman" w:hAnsi="Times New Roman" w:cs="Times New Roman"/>
                  <w:sz w:val="36"/>
                  <w:szCs w:val="36"/>
                </w:rPr>
                <w:t>1</w:t>
              </w:r>
            </w:ins>
          </w:p>
        </w:tc>
        <w:tc>
          <w:tcPr>
            <w:tcW w:w="933" w:type="dxa"/>
          </w:tcPr>
          <w:p w14:paraId="426476D5" w14:textId="73BB29A2" w:rsidR="00016618" w:rsidRPr="00016618" w:rsidRDefault="00016618" w:rsidP="00016618">
            <w:pPr>
              <w:jc w:val="center"/>
              <w:rPr>
                <w:ins w:id="1970" w:author="David Gravett" w:date="2019-12-01T10:21:00Z"/>
                <w:rFonts w:ascii="Times New Roman" w:hAnsi="Times New Roman" w:cs="Times New Roman"/>
                <w:sz w:val="36"/>
                <w:szCs w:val="36"/>
              </w:rPr>
            </w:pPr>
            <w:ins w:id="1971" w:author="David Gravett" w:date="2019-12-01T10:21:00Z">
              <w:r w:rsidRPr="00016618">
                <w:rPr>
                  <w:rFonts w:ascii="Times New Roman" w:hAnsi="Times New Roman" w:cs="Times New Roman"/>
                  <w:sz w:val="36"/>
                  <w:szCs w:val="36"/>
                </w:rPr>
                <w:t>1</w:t>
              </w:r>
            </w:ins>
          </w:p>
        </w:tc>
        <w:tc>
          <w:tcPr>
            <w:tcW w:w="933" w:type="dxa"/>
          </w:tcPr>
          <w:p w14:paraId="232FA684" w14:textId="2028802F" w:rsidR="00016618" w:rsidRPr="00016618" w:rsidRDefault="00016618" w:rsidP="00016618">
            <w:pPr>
              <w:jc w:val="center"/>
              <w:rPr>
                <w:ins w:id="1972" w:author="David Gravett" w:date="2019-12-01T10:21:00Z"/>
                <w:rFonts w:ascii="Times New Roman" w:hAnsi="Times New Roman" w:cs="Times New Roman"/>
                <w:sz w:val="36"/>
                <w:szCs w:val="36"/>
              </w:rPr>
            </w:pPr>
            <w:ins w:id="1973" w:author="David Gravett" w:date="2019-12-01T10:21:00Z">
              <w:r w:rsidRPr="00016618">
                <w:rPr>
                  <w:rFonts w:ascii="Times New Roman" w:hAnsi="Times New Roman" w:cs="Times New Roman"/>
                  <w:sz w:val="36"/>
                  <w:szCs w:val="36"/>
                </w:rPr>
                <w:t>-1</w:t>
              </w:r>
            </w:ins>
          </w:p>
        </w:tc>
      </w:tr>
      <w:tr w:rsidR="00016618" w14:paraId="70280075" w14:textId="77777777" w:rsidTr="00BE50C5">
        <w:trPr>
          <w:trHeight w:val="869"/>
          <w:ins w:id="1974" w:author="David Gravett" w:date="2019-12-01T10:21:00Z"/>
        </w:trPr>
        <w:tc>
          <w:tcPr>
            <w:tcW w:w="933" w:type="dxa"/>
          </w:tcPr>
          <w:p w14:paraId="749E3F07" w14:textId="071BE9E6" w:rsidR="00016618" w:rsidRPr="00016618" w:rsidRDefault="00016618" w:rsidP="00016618">
            <w:pPr>
              <w:jc w:val="center"/>
              <w:rPr>
                <w:ins w:id="1975" w:author="David Gravett" w:date="2019-12-01T10:21:00Z"/>
                <w:rFonts w:ascii="Times New Roman" w:hAnsi="Times New Roman" w:cs="Times New Roman"/>
                <w:sz w:val="36"/>
                <w:szCs w:val="36"/>
              </w:rPr>
            </w:pPr>
            <w:ins w:id="1976" w:author="David Gravett" w:date="2019-12-01T10:21:00Z">
              <w:r w:rsidRPr="00016618">
                <w:rPr>
                  <w:rFonts w:ascii="Times New Roman" w:hAnsi="Times New Roman" w:cs="Times New Roman"/>
                  <w:sz w:val="36"/>
                  <w:szCs w:val="36"/>
                </w:rPr>
                <w:t>1</w:t>
              </w:r>
            </w:ins>
          </w:p>
        </w:tc>
        <w:tc>
          <w:tcPr>
            <w:tcW w:w="933" w:type="dxa"/>
          </w:tcPr>
          <w:p w14:paraId="75E4F4B0" w14:textId="7FC9F3DF" w:rsidR="00016618" w:rsidRPr="00016618" w:rsidRDefault="00016618" w:rsidP="00016618">
            <w:pPr>
              <w:jc w:val="center"/>
              <w:rPr>
                <w:ins w:id="1977" w:author="David Gravett" w:date="2019-12-01T10:21:00Z"/>
                <w:rFonts w:ascii="Times New Roman" w:hAnsi="Times New Roman" w:cs="Times New Roman"/>
                <w:sz w:val="36"/>
                <w:szCs w:val="36"/>
              </w:rPr>
            </w:pPr>
            <w:ins w:id="1978" w:author="David Gravett" w:date="2019-12-01T10:21:00Z">
              <w:r w:rsidRPr="00016618">
                <w:rPr>
                  <w:rFonts w:ascii="Times New Roman" w:hAnsi="Times New Roman" w:cs="Times New Roman"/>
                  <w:sz w:val="36"/>
                  <w:szCs w:val="36"/>
                </w:rPr>
                <w:t>-1</w:t>
              </w:r>
            </w:ins>
          </w:p>
        </w:tc>
        <w:tc>
          <w:tcPr>
            <w:tcW w:w="933" w:type="dxa"/>
          </w:tcPr>
          <w:p w14:paraId="6B8BFB98" w14:textId="19B3BAC4" w:rsidR="00016618" w:rsidRPr="00016618" w:rsidRDefault="00016618" w:rsidP="00016618">
            <w:pPr>
              <w:jc w:val="center"/>
              <w:rPr>
                <w:ins w:id="1979" w:author="David Gravett" w:date="2019-12-01T10:21:00Z"/>
                <w:rFonts w:ascii="Times New Roman" w:hAnsi="Times New Roman" w:cs="Times New Roman"/>
                <w:sz w:val="36"/>
                <w:szCs w:val="36"/>
              </w:rPr>
            </w:pPr>
            <w:ins w:id="1980" w:author="David Gravett" w:date="2019-12-01T10:21:00Z">
              <w:r w:rsidRPr="00016618">
                <w:rPr>
                  <w:rFonts w:ascii="Times New Roman" w:hAnsi="Times New Roman" w:cs="Times New Roman"/>
                  <w:sz w:val="36"/>
                  <w:szCs w:val="36"/>
                </w:rPr>
                <w:t>1</w:t>
              </w:r>
            </w:ins>
          </w:p>
        </w:tc>
        <w:tc>
          <w:tcPr>
            <w:tcW w:w="933" w:type="dxa"/>
          </w:tcPr>
          <w:p w14:paraId="743FF991" w14:textId="5CB5A271" w:rsidR="00016618" w:rsidRPr="00016618" w:rsidRDefault="00016618" w:rsidP="00016618">
            <w:pPr>
              <w:jc w:val="center"/>
              <w:rPr>
                <w:ins w:id="1981" w:author="David Gravett" w:date="2019-12-01T10:21:00Z"/>
                <w:rFonts w:ascii="Times New Roman" w:hAnsi="Times New Roman" w:cs="Times New Roman"/>
                <w:sz w:val="36"/>
                <w:szCs w:val="36"/>
              </w:rPr>
            </w:pPr>
            <w:ins w:id="1982" w:author="David Gravett" w:date="2019-12-01T10:21:00Z">
              <w:r w:rsidRPr="00016618">
                <w:rPr>
                  <w:rFonts w:ascii="Times New Roman" w:hAnsi="Times New Roman" w:cs="Times New Roman"/>
                  <w:sz w:val="36"/>
                  <w:szCs w:val="36"/>
                </w:rPr>
                <w:t>0</w:t>
              </w:r>
            </w:ins>
          </w:p>
        </w:tc>
        <w:tc>
          <w:tcPr>
            <w:tcW w:w="933" w:type="dxa"/>
          </w:tcPr>
          <w:p w14:paraId="5556198C" w14:textId="26439439" w:rsidR="00016618" w:rsidRPr="00016618" w:rsidRDefault="00016618" w:rsidP="00016618">
            <w:pPr>
              <w:jc w:val="center"/>
              <w:rPr>
                <w:ins w:id="1983" w:author="David Gravett" w:date="2019-12-01T10:21:00Z"/>
                <w:rFonts w:ascii="Times New Roman" w:hAnsi="Times New Roman" w:cs="Times New Roman"/>
                <w:sz w:val="36"/>
                <w:szCs w:val="36"/>
              </w:rPr>
            </w:pPr>
            <w:ins w:id="1984" w:author="David Gravett" w:date="2019-12-01T10:21:00Z">
              <w:r w:rsidRPr="00016618">
                <w:rPr>
                  <w:rFonts w:ascii="Times New Roman" w:hAnsi="Times New Roman" w:cs="Times New Roman"/>
                  <w:sz w:val="36"/>
                  <w:szCs w:val="36"/>
                </w:rPr>
                <w:t>1</w:t>
              </w:r>
            </w:ins>
          </w:p>
        </w:tc>
        <w:tc>
          <w:tcPr>
            <w:tcW w:w="933" w:type="dxa"/>
          </w:tcPr>
          <w:p w14:paraId="631F0306" w14:textId="75440BE1" w:rsidR="00016618" w:rsidRPr="00016618" w:rsidRDefault="00016618" w:rsidP="00016618">
            <w:pPr>
              <w:jc w:val="center"/>
              <w:rPr>
                <w:ins w:id="1985" w:author="David Gravett" w:date="2019-12-01T10:21:00Z"/>
                <w:rFonts w:ascii="Times New Roman" w:hAnsi="Times New Roman" w:cs="Times New Roman"/>
                <w:sz w:val="36"/>
                <w:szCs w:val="36"/>
              </w:rPr>
            </w:pPr>
            <w:ins w:id="1986" w:author="David Gravett" w:date="2019-12-01T10:21:00Z">
              <w:r w:rsidRPr="00016618">
                <w:rPr>
                  <w:rFonts w:ascii="Times New Roman" w:hAnsi="Times New Roman" w:cs="Times New Roman"/>
                  <w:sz w:val="36"/>
                  <w:szCs w:val="36"/>
                </w:rPr>
                <w:t>-1</w:t>
              </w:r>
            </w:ins>
          </w:p>
        </w:tc>
        <w:tc>
          <w:tcPr>
            <w:tcW w:w="933" w:type="dxa"/>
          </w:tcPr>
          <w:p w14:paraId="37C3DDFD" w14:textId="6DAB4F9F" w:rsidR="00016618" w:rsidRPr="00016618" w:rsidRDefault="00016618" w:rsidP="00016618">
            <w:pPr>
              <w:jc w:val="center"/>
              <w:rPr>
                <w:ins w:id="1987" w:author="David Gravett" w:date="2019-12-01T10:21:00Z"/>
                <w:rFonts w:ascii="Times New Roman" w:hAnsi="Times New Roman" w:cs="Times New Roman"/>
                <w:sz w:val="36"/>
                <w:szCs w:val="36"/>
              </w:rPr>
            </w:pPr>
            <w:ins w:id="1988" w:author="David Gravett" w:date="2019-12-01T10:21:00Z">
              <w:r w:rsidRPr="00016618">
                <w:rPr>
                  <w:rFonts w:ascii="Times New Roman" w:hAnsi="Times New Roman" w:cs="Times New Roman"/>
                  <w:sz w:val="36"/>
                  <w:szCs w:val="36"/>
                </w:rPr>
                <w:t>1</w:t>
              </w:r>
            </w:ins>
          </w:p>
        </w:tc>
      </w:tr>
      <w:tr w:rsidR="00016618" w14:paraId="4B6312CA" w14:textId="77777777" w:rsidTr="00BE50C5">
        <w:trPr>
          <w:trHeight w:val="869"/>
          <w:ins w:id="1989" w:author="David Gravett" w:date="2019-12-01T10:21:00Z"/>
        </w:trPr>
        <w:tc>
          <w:tcPr>
            <w:tcW w:w="933" w:type="dxa"/>
          </w:tcPr>
          <w:p w14:paraId="49A688A2" w14:textId="7550DC8C" w:rsidR="00016618" w:rsidRPr="00016618" w:rsidRDefault="00016618" w:rsidP="00016618">
            <w:pPr>
              <w:jc w:val="center"/>
              <w:rPr>
                <w:ins w:id="1990" w:author="David Gravett" w:date="2019-12-01T10:21:00Z"/>
                <w:rFonts w:ascii="Times New Roman" w:hAnsi="Times New Roman" w:cs="Times New Roman"/>
                <w:sz w:val="36"/>
                <w:szCs w:val="36"/>
              </w:rPr>
            </w:pPr>
            <w:ins w:id="1991" w:author="David Gravett" w:date="2019-12-01T10:21:00Z">
              <w:r w:rsidRPr="00016618">
                <w:rPr>
                  <w:rFonts w:ascii="Times New Roman" w:hAnsi="Times New Roman" w:cs="Times New Roman"/>
                  <w:sz w:val="36"/>
                  <w:szCs w:val="36"/>
                </w:rPr>
                <w:t>-1</w:t>
              </w:r>
            </w:ins>
          </w:p>
        </w:tc>
        <w:tc>
          <w:tcPr>
            <w:tcW w:w="933" w:type="dxa"/>
          </w:tcPr>
          <w:p w14:paraId="14D479B5" w14:textId="70847151" w:rsidR="00016618" w:rsidRPr="00016618" w:rsidRDefault="00016618" w:rsidP="00016618">
            <w:pPr>
              <w:jc w:val="center"/>
              <w:rPr>
                <w:ins w:id="1992" w:author="David Gravett" w:date="2019-12-01T10:21:00Z"/>
                <w:rFonts w:ascii="Times New Roman" w:hAnsi="Times New Roman" w:cs="Times New Roman"/>
                <w:sz w:val="36"/>
                <w:szCs w:val="36"/>
              </w:rPr>
            </w:pPr>
            <w:ins w:id="1993" w:author="David Gravett" w:date="2019-12-01T10:21:00Z">
              <w:r w:rsidRPr="00016618">
                <w:rPr>
                  <w:rFonts w:ascii="Times New Roman" w:hAnsi="Times New Roman" w:cs="Times New Roman"/>
                  <w:sz w:val="36"/>
                  <w:szCs w:val="36"/>
                </w:rPr>
                <w:t>1</w:t>
              </w:r>
            </w:ins>
          </w:p>
        </w:tc>
        <w:tc>
          <w:tcPr>
            <w:tcW w:w="933" w:type="dxa"/>
          </w:tcPr>
          <w:p w14:paraId="364DD9D7" w14:textId="1DA2F9A6" w:rsidR="00016618" w:rsidRPr="00016618" w:rsidRDefault="00016618" w:rsidP="00016618">
            <w:pPr>
              <w:jc w:val="center"/>
              <w:rPr>
                <w:ins w:id="1994" w:author="David Gravett" w:date="2019-12-01T10:21:00Z"/>
                <w:rFonts w:ascii="Times New Roman" w:hAnsi="Times New Roman" w:cs="Times New Roman"/>
                <w:sz w:val="36"/>
                <w:szCs w:val="36"/>
              </w:rPr>
            </w:pPr>
            <w:ins w:id="1995" w:author="David Gravett" w:date="2019-12-01T10:21:00Z">
              <w:r w:rsidRPr="00016618">
                <w:rPr>
                  <w:rFonts w:ascii="Times New Roman" w:hAnsi="Times New Roman" w:cs="Times New Roman"/>
                  <w:sz w:val="36"/>
                  <w:szCs w:val="36"/>
                </w:rPr>
                <w:t>-1</w:t>
              </w:r>
            </w:ins>
          </w:p>
        </w:tc>
        <w:tc>
          <w:tcPr>
            <w:tcW w:w="933" w:type="dxa"/>
          </w:tcPr>
          <w:p w14:paraId="63AAD2B6" w14:textId="6A50C81C" w:rsidR="00016618" w:rsidRPr="00016618" w:rsidRDefault="00016618" w:rsidP="00016618">
            <w:pPr>
              <w:jc w:val="center"/>
              <w:rPr>
                <w:ins w:id="1996" w:author="David Gravett" w:date="2019-12-01T10:21:00Z"/>
                <w:rFonts w:ascii="Times New Roman" w:hAnsi="Times New Roman" w:cs="Times New Roman"/>
                <w:sz w:val="36"/>
                <w:szCs w:val="36"/>
              </w:rPr>
            </w:pPr>
            <w:ins w:id="1997" w:author="David Gravett" w:date="2019-12-01T10:21:00Z">
              <w:r w:rsidRPr="00016618">
                <w:rPr>
                  <w:rFonts w:ascii="Times New Roman" w:hAnsi="Times New Roman" w:cs="Times New Roman"/>
                  <w:sz w:val="36"/>
                  <w:szCs w:val="36"/>
                </w:rPr>
                <w:t>0</w:t>
              </w:r>
            </w:ins>
          </w:p>
        </w:tc>
        <w:tc>
          <w:tcPr>
            <w:tcW w:w="933" w:type="dxa"/>
          </w:tcPr>
          <w:p w14:paraId="2B628681" w14:textId="4FFE6786" w:rsidR="00016618" w:rsidRPr="00016618" w:rsidRDefault="00016618" w:rsidP="00016618">
            <w:pPr>
              <w:jc w:val="center"/>
              <w:rPr>
                <w:ins w:id="1998" w:author="David Gravett" w:date="2019-12-01T10:21:00Z"/>
                <w:rFonts w:ascii="Times New Roman" w:hAnsi="Times New Roman" w:cs="Times New Roman"/>
                <w:sz w:val="36"/>
                <w:szCs w:val="36"/>
              </w:rPr>
            </w:pPr>
            <w:ins w:id="1999" w:author="David Gravett" w:date="2019-12-01T10:21:00Z">
              <w:r w:rsidRPr="00016618">
                <w:rPr>
                  <w:rFonts w:ascii="Times New Roman" w:hAnsi="Times New Roman" w:cs="Times New Roman"/>
                  <w:sz w:val="36"/>
                  <w:szCs w:val="36"/>
                </w:rPr>
                <w:t>-1</w:t>
              </w:r>
            </w:ins>
          </w:p>
        </w:tc>
        <w:tc>
          <w:tcPr>
            <w:tcW w:w="933" w:type="dxa"/>
          </w:tcPr>
          <w:p w14:paraId="7DCEDC66" w14:textId="55659BC5" w:rsidR="00016618" w:rsidRPr="00016618" w:rsidRDefault="00016618" w:rsidP="00016618">
            <w:pPr>
              <w:jc w:val="center"/>
              <w:rPr>
                <w:ins w:id="2000" w:author="David Gravett" w:date="2019-12-01T10:21:00Z"/>
                <w:rFonts w:ascii="Times New Roman" w:hAnsi="Times New Roman" w:cs="Times New Roman"/>
                <w:sz w:val="36"/>
                <w:szCs w:val="36"/>
              </w:rPr>
            </w:pPr>
            <w:ins w:id="2001" w:author="David Gravett" w:date="2019-12-01T10:21:00Z">
              <w:r w:rsidRPr="00016618">
                <w:rPr>
                  <w:rFonts w:ascii="Times New Roman" w:hAnsi="Times New Roman" w:cs="Times New Roman"/>
                  <w:sz w:val="36"/>
                  <w:szCs w:val="36"/>
                </w:rPr>
                <w:t>1</w:t>
              </w:r>
            </w:ins>
          </w:p>
        </w:tc>
        <w:tc>
          <w:tcPr>
            <w:tcW w:w="933" w:type="dxa"/>
          </w:tcPr>
          <w:p w14:paraId="03EA3795" w14:textId="790FDA9B" w:rsidR="00016618" w:rsidRPr="00016618" w:rsidRDefault="00016618" w:rsidP="00016618">
            <w:pPr>
              <w:jc w:val="center"/>
              <w:rPr>
                <w:ins w:id="2002" w:author="David Gravett" w:date="2019-12-01T10:21:00Z"/>
                <w:rFonts w:ascii="Times New Roman" w:hAnsi="Times New Roman" w:cs="Times New Roman"/>
                <w:sz w:val="36"/>
                <w:szCs w:val="36"/>
              </w:rPr>
            </w:pPr>
            <w:ins w:id="2003" w:author="David Gravett" w:date="2019-12-01T10:21:00Z">
              <w:r w:rsidRPr="00016618">
                <w:rPr>
                  <w:rFonts w:ascii="Times New Roman" w:hAnsi="Times New Roman" w:cs="Times New Roman"/>
                  <w:sz w:val="36"/>
                  <w:szCs w:val="36"/>
                </w:rPr>
                <w:t>-1</w:t>
              </w:r>
            </w:ins>
          </w:p>
        </w:tc>
      </w:tr>
    </w:tbl>
    <w:p w14:paraId="7252656C" w14:textId="1BAAA9FE" w:rsidR="00016618" w:rsidRDefault="00016618" w:rsidP="005F2D99">
      <w:pPr>
        <w:spacing w:line="288" w:lineRule="auto"/>
        <w:jc w:val="both"/>
        <w:rPr>
          <w:ins w:id="2004" w:author="David Gravett" w:date="2019-12-01T10:21:00Z"/>
          <w:rFonts w:ascii="Times New Roman" w:hAnsi="Times New Roman" w:cs="Times New Roman"/>
          <w:sz w:val="24"/>
          <w:szCs w:val="24"/>
          <w:lang w:val="en-US"/>
        </w:rPr>
      </w:pPr>
      <w:ins w:id="2005" w:author="David Gravett" w:date="2019-12-01T10:21:00Z">
        <w:r>
          <w:rPr>
            <w:noProof/>
          </w:rPr>
          <mc:AlternateContent>
            <mc:Choice Requires="wps">
              <w:drawing>
                <wp:anchor distT="0" distB="0" distL="114300" distR="114300" simplePos="0" relativeHeight="251703808" behindDoc="0" locked="0" layoutInCell="1" allowOverlap="1" wp14:anchorId="4A3E68BE" wp14:editId="38A562FF">
                  <wp:simplePos x="0" y="0"/>
                  <wp:positionH relativeFrom="margin">
                    <wp:posOffset>1276350</wp:posOffset>
                  </wp:positionH>
                  <wp:positionV relativeFrom="paragraph">
                    <wp:posOffset>67945</wp:posOffset>
                  </wp:positionV>
                  <wp:extent cx="3381375" cy="1524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7E2E112" w14:textId="749E505A" w:rsidR="00825D74" w:rsidRPr="00D103E4" w:rsidRDefault="00825D74" w:rsidP="00016618">
                              <w:pPr>
                                <w:pStyle w:val="Caption"/>
                                <w:jc w:val="center"/>
                                <w:rPr>
                                  <w:ins w:id="2006" w:author="David Gravett" w:date="2019-12-01T10:21:00Z"/>
                                  <w:rFonts w:ascii="Arial" w:eastAsia="Arial" w:hAnsi="Arial" w:cs="Arial"/>
                                  <w:noProof/>
                                  <w:lang w:val="en"/>
                                </w:rPr>
                              </w:pPr>
                              <w:ins w:id="2007" w:author="David Gravett" w:date="2019-12-01T10:21:00Z">
                                <w:r>
                                  <w:t>Table 8: Generated Map Mirrored to Right Side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E68BE" id="Text Box 50" o:spid="_x0000_s1066" type="#_x0000_t202" style="position:absolute;left:0;text-align:left;margin-left:100.5pt;margin-top:5.35pt;width:266.25pt;height:12pt;z-index:25170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" stroked="f">
                  <v:textbox inset="0,0,0,0">
                    <w:txbxContent>
                      <w:p w14:paraId="57E2E112" w14:textId="749E505A" w:rsidR="00825D74" w:rsidRPr="00D103E4" w:rsidRDefault="00825D74" w:rsidP="00016618">
                        <w:pPr>
                          <w:pStyle w:val="Caption"/>
                          <w:jc w:val="center"/>
                          <w:rPr>
                            <w:ins w:id="2008" w:author="David Gravett" w:date="2019-12-01T10:21:00Z"/>
                            <w:rFonts w:ascii="Arial" w:eastAsia="Arial" w:hAnsi="Arial" w:cs="Arial"/>
                            <w:noProof/>
                            <w:lang w:val="en"/>
                          </w:rPr>
                        </w:pPr>
                        <w:ins w:id="2009" w:author="David Gravett" w:date="2019-12-01T10:21:00Z">
                          <w:r>
                            <w:t>Table 8: Generated Map Mirrored to Right Side</w:t>
                          </w:r>
                        </w:ins>
                      </w:p>
                    </w:txbxContent>
                  </v:textbox>
                  <w10:wrap anchorx="margin"/>
                </v:shape>
              </w:pict>
            </mc:Fallback>
          </mc:AlternateContent>
        </w:r>
      </w:ins>
    </w:p>
    <w:p w14:paraId="5A31F6A7" w14:textId="77777777" w:rsidR="008E2643" w:rsidRDefault="008E2643" w:rsidP="005F2D99">
      <w:pPr>
        <w:spacing w:line="288" w:lineRule="auto"/>
        <w:jc w:val="both"/>
        <w:rPr>
          <w:ins w:id="2010" w:author="David Gravett" w:date="2019-12-01T10:21:00Z"/>
          <w:rFonts w:ascii="Times New Roman" w:hAnsi="Times New Roman" w:cs="Times New Roman"/>
          <w:sz w:val="24"/>
          <w:szCs w:val="24"/>
          <w:lang w:val="en-US"/>
        </w:rPr>
      </w:pPr>
    </w:p>
    <w:p w14:paraId="58669268" w14:textId="0CA612F5" w:rsidR="00016618" w:rsidRDefault="00BE50C5" w:rsidP="005F2D99">
      <w:pPr>
        <w:spacing w:line="288" w:lineRule="auto"/>
        <w:jc w:val="both"/>
        <w:rPr>
          <w:ins w:id="2011" w:author="David Gravett" w:date="2019-12-01T10:21:00Z"/>
          <w:rFonts w:asciiTheme="majorHAnsi" w:hAnsiTheme="majorHAnsi" w:cstheme="majorHAnsi"/>
          <w:color w:val="1F3864" w:themeColor="accent1" w:themeShade="80"/>
          <w:sz w:val="40"/>
          <w:szCs w:val="40"/>
        </w:rPr>
      </w:pPr>
      <w:ins w:id="2012" w:author="David Gravett" w:date="2019-12-01T10:21:00Z">
        <w:r>
          <w:rPr>
            <w:rFonts w:ascii="Times New Roman" w:hAnsi="Times New Roman" w:cs="Times New Roman"/>
            <w:sz w:val="24"/>
            <w:szCs w:val="24"/>
            <w:lang w:val="en-US"/>
          </w:rPr>
          <w:t>This step ensures that the randomly generated game board will always be fair for each player. An asymmetrical game board could allow one player to have more nodes that can be reached easily than the other player, which would result in the player earning more points.</w:t>
        </w:r>
      </w:ins>
    </w:p>
    <w:p w14:paraId="3D0EFCE4" w14:textId="77777777" w:rsidR="00016618" w:rsidRDefault="00016618" w:rsidP="005F2D99">
      <w:pPr>
        <w:spacing w:line="288" w:lineRule="auto"/>
        <w:jc w:val="both"/>
        <w:rPr>
          <w:ins w:id="2013" w:author="David Gravett" w:date="2019-12-01T10:21:00Z"/>
          <w:rFonts w:asciiTheme="majorHAnsi" w:hAnsiTheme="majorHAnsi" w:cstheme="majorHAnsi"/>
          <w:color w:val="1F3864" w:themeColor="accent1" w:themeShade="80"/>
          <w:sz w:val="40"/>
          <w:szCs w:val="40"/>
        </w:rPr>
      </w:pPr>
    </w:p>
    <w:p w14:paraId="7AD0BFB8" w14:textId="77777777" w:rsidR="00016618" w:rsidRDefault="00016618" w:rsidP="005F2D99">
      <w:pPr>
        <w:spacing w:line="288" w:lineRule="auto"/>
        <w:jc w:val="both"/>
        <w:rPr>
          <w:ins w:id="2014" w:author="David Gravett" w:date="2019-12-01T10:21:00Z"/>
          <w:rFonts w:asciiTheme="majorHAnsi" w:hAnsiTheme="majorHAnsi" w:cstheme="majorHAnsi"/>
          <w:color w:val="1F3864" w:themeColor="accent1" w:themeShade="80"/>
          <w:sz w:val="40"/>
          <w:szCs w:val="40"/>
        </w:rPr>
      </w:pPr>
    </w:p>
    <w:p w14:paraId="0C13C131" w14:textId="77777777" w:rsidR="00016618" w:rsidRDefault="00016618" w:rsidP="005F2D99">
      <w:pPr>
        <w:spacing w:line="288" w:lineRule="auto"/>
        <w:jc w:val="both"/>
        <w:rPr>
          <w:ins w:id="2015" w:author="David Gravett" w:date="2019-12-01T10:21:00Z"/>
          <w:rFonts w:asciiTheme="majorHAnsi" w:hAnsiTheme="majorHAnsi" w:cstheme="majorHAnsi"/>
          <w:color w:val="1F3864" w:themeColor="accent1" w:themeShade="80"/>
          <w:sz w:val="40"/>
          <w:szCs w:val="40"/>
        </w:rPr>
      </w:pPr>
    </w:p>
    <w:p w14:paraId="7A96A23F" w14:textId="77777777" w:rsidR="00016618" w:rsidRDefault="00016618" w:rsidP="005F2D99">
      <w:pPr>
        <w:spacing w:line="288" w:lineRule="auto"/>
        <w:jc w:val="both"/>
        <w:rPr>
          <w:ins w:id="2016" w:author="David Gravett" w:date="2019-12-01T10:21:00Z"/>
          <w:rFonts w:asciiTheme="majorHAnsi" w:hAnsiTheme="majorHAnsi" w:cstheme="majorHAnsi"/>
          <w:color w:val="1F3864" w:themeColor="accent1" w:themeShade="80"/>
          <w:sz w:val="40"/>
          <w:szCs w:val="40"/>
        </w:rPr>
      </w:pPr>
    </w:p>
    <w:p w14:paraId="1AA8C56F" w14:textId="77777777" w:rsidR="00016618" w:rsidRDefault="00016618" w:rsidP="005F2D99">
      <w:pPr>
        <w:spacing w:line="288" w:lineRule="auto"/>
        <w:jc w:val="both"/>
        <w:rPr>
          <w:ins w:id="2017" w:author="David Gravett" w:date="2019-12-01T10:21:00Z"/>
          <w:rFonts w:asciiTheme="majorHAnsi" w:hAnsiTheme="majorHAnsi" w:cstheme="majorHAnsi"/>
          <w:color w:val="1F3864" w:themeColor="accent1" w:themeShade="80"/>
          <w:sz w:val="40"/>
          <w:szCs w:val="40"/>
        </w:rPr>
      </w:pPr>
    </w:p>
    <w:p w14:paraId="53005129" w14:textId="77777777" w:rsidR="00016618" w:rsidRDefault="00016618" w:rsidP="005F2D99">
      <w:pPr>
        <w:spacing w:line="288" w:lineRule="auto"/>
        <w:jc w:val="both"/>
        <w:rPr>
          <w:ins w:id="2018" w:author="David Gravett" w:date="2019-12-01T10:21:00Z"/>
          <w:rFonts w:asciiTheme="majorHAnsi" w:hAnsiTheme="majorHAnsi" w:cstheme="majorHAnsi"/>
          <w:color w:val="1F3864" w:themeColor="accent1" w:themeShade="80"/>
          <w:sz w:val="40"/>
          <w:szCs w:val="40"/>
        </w:rPr>
      </w:pPr>
    </w:p>
    <w:p w14:paraId="3102B887" w14:textId="506DD461"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3FFE9B8" w14:textId="1C84E2EF"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53AB3ED5" w14:textId="77777777" w:rsidR="008E2643" w:rsidRDefault="008E2643" w:rsidP="005F2D99">
      <w:pPr>
        <w:spacing w:line="288" w:lineRule="auto"/>
        <w:jc w:val="both"/>
        <w:rPr>
          <w:ins w:id="2019"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B9AD218" w14:textId="77777777" w:rsidTr="00BE50C5">
        <w:trPr>
          <w:trHeight w:val="869"/>
          <w:ins w:id="2020" w:author="David Gravett" w:date="2019-12-01T10:21:00Z"/>
        </w:trPr>
        <w:tc>
          <w:tcPr>
            <w:tcW w:w="933" w:type="dxa"/>
          </w:tcPr>
          <w:p w14:paraId="759712E8" w14:textId="103BAA6B" w:rsidR="00016618" w:rsidRPr="00016618" w:rsidRDefault="00016618" w:rsidP="00016618">
            <w:pPr>
              <w:jc w:val="center"/>
              <w:rPr>
                <w:ins w:id="2021" w:author="David Gravett" w:date="2019-12-01T10:21:00Z"/>
                <w:rFonts w:ascii="Times New Roman" w:hAnsi="Times New Roman" w:cs="Times New Roman"/>
                <w:sz w:val="36"/>
                <w:szCs w:val="36"/>
              </w:rPr>
            </w:pPr>
            <w:ins w:id="2022" w:author="David Gravett" w:date="2019-12-01T10:21:00Z">
              <w:r w:rsidRPr="00016618">
                <w:rPr>
                  <w:rFonts w:ascii="Times New Roman" w:hAnsi="Times New Roman" w:cs="Times New Roman"/>
                  <w:sz w:val="36"/>
                  <w:szCs w:val="36"/>
                </w:rPr>
                <w:t>1</w:t>
              </w:r>
            </w:ins>
          </w:p>
        </w:tc>
        <w:tc>
          <w:tcPr>
            <w:tcW w:w="933" w:type="dxa"/>
          </w:tcPr>
          <w:p w14:paraId="3FBD3D8D" w14:textId="59D86D7C" w:rsidR="00016618" w:rsidRPr="00016618" w:rsidRDefault="00016618" w:rsidP="00016618">
            <w:pPr>
              <w:jc w:val="center"/>
              <w:rPr>
                <w:ins w:id="2023" w:author="David Gravett" w:date="2019-12-01T10:21:00Z"/>
                <w:rFonts w:ascii="Times New Roman" w:hAnsi="Times New Roman" w:cs="Times New Roman"/>
                <w:sz w:val="36"/>
                <w:szCs w:val="36"/>
              </w:rPr>
            </w:pPr>
            <w:ins w:id="2024" w:author="David Gravett" w:date="2019-12-01T10:21:00Z">
              <w:r w:rsidRPr="00016618">
                <w:rPr>
                  <w:rFonts w:ascii="Times New Roman" w:hAnsi="Times New Roman" w:cs="Times New Roman"/>
                  <w:sz w:val="36"/>
                  <w:szCs w:val="36"/>
                </w:rPr>
                <w:t>-1</w:t>
              </w:r>
            </w:ins>
          </w:p>
        </w:tc>
        <w:tc>
          <w:tcPr>
            <w:tcW w:w="933" w:type="dxa"/>
          </w:tcPr>
          <w:p w14:paraId="59EF1A05" w14:textId="498A7C26" w:rsidR="00016618" w:rsidRPr="00016618" w:rsidRDefault="00016618" w:rsidP="00016618">
            <w:pPr>
              <w:jc w:val="center"/>
              <w:rPr>
                <w:ins w:id="2025" w:author="David Gravett" w:date="2019-12-01T10:21:00Z"/>
                <w:rFonts w:ascii="Times New Roman" w:hAnsi="Times New Roman" w:cs="Times New Roman"/>
                <w:sz w:val="36"/>
                <w:szCs w:val="36"/>
              </w:rPr>
            </w:pPr>
            <w:ins w:id="2026" w:author="David Gravett" w:date="2019-12-01T10:21:00Z">
              <w:r w:rsidRPr="00016618">
                <w:rPr>
                  <w:rFonts w:ascii="Times New Roman" w:hAnsi="Times New Roman" w:cs="Times New Roman"/>
                  <w:sz w:val="36"/>
                  <w:szCs w:val="36"/>
                </w:rPr>
                <w:t>1</w:t>
              </w:r>
            </w:ins>
          </w:p>
        </w:tc>
        <w:tc>
          <w:tcPr>
            <w:tcW w:w="933" w:type="dxa"/>
          </w:tcPr>
          <w:p w14:paraId="44C61CD0" w14:textId="32525507" w:rsidR="00016618" w:rsidRPr="00016618" w:rsidRDefault="00016618" w:rsidP="00016618">
            <w:pPr>
              <w:jc w:val="center"/>
              <w:rPr>
                <w:ins w:id="2027" w:author="David Gravett" w:date="2019-12-01T10:21:00Z"/>
                <w:rFonts w:ascii="Times New Roman" w:hAnsi="Times New Roman" w:cs="Times New Roman"/>
                <w:sz w:val="36"/>
                <w:szCs w:val="36"/>
              </w:rPr>
            </w:pPr>
            <w:ins w:id="2028" w:author="David Gravett" w:date="2019-12-01T10:21:00Z">
              <w:r w:rsidRPr="00016618">
                <w:rPr>
                  <w:rFonts w:ascii="Times New Roman" w:hAnsi="Times New Roman" w:cs="Times New Roman"/>
                  <w:sz w:val="36"/>
                  <w:szCs w:val="36"/>
                </w:rPr>
                <w:t>0</w:t>
              </w:r>
            </w:ins>
          </w:p>
        </w:tc>
        <w:tc>
          <w:tcPr>
            <w:tcW w:w="933" w:type="dxa"/>
          </w:tcPr>
          <w:p w14:paraId="7F4C4015" w14:textId="321FB566" w:rsidR="00016618" w:rsidRPr="00016618" w:rsidRDefault="00016618" w:rsidP="00016618">
            <w:pPr>
              <w:jc w:val="center"/>
              <w:rPr>
                <w:ins w:id="2029" w:author="David Gravett" w:date="2019-12-01T10:21:00Z"/>
                <w:rFonts w:ascii="Times New Roman" w:hAnsi="Times New Roman" w:cs="Times New Roman"/>
                <w:sz w:val="36"/>
                <w:szCs w:val="36"/>
              </w:rPr>
            </w:pPr>
            <w:ins w:id="2030" w:author="David Gravett" w:date="2019-12-01T10:21:00Z">
              <w:r w:rsidRPr="00016618">
                <w:rPr>
                  <w:rFonts w:ascii="Times New Roman" w:hAnsi="Times New Roman" w:cs="Times New Roman"/>
                  <w:sz w:val="36"/>
                  <w:szCs w:val="36"/>
                </w:rPr>
                <w:t>1</w:t>
              </w:r>
            </w:ins>
          </w:p>
        </w:tc>
        <w:tc>
          <w:tcPr>
            <w:tcW w:w="933" w:type="dxa"/>
          </w:tcPr>
          <w:p w14:paraId="2B4374BE" w14:textId="70D41008" w:rsidR="00016618" w:rsidRPr="00016618" w:rsidRDefault="00016618" w:rsidP="00016618">
            <w:pPr>
              <w:jc w:val="center"/>
              <w:rPr>
                <w:ins w:id="2031" w:author="David Gravett" w:date="2019-12-01T10:21:00Z"/>
                <w:rFonts w:ascii="Times New Roman" w:hAnsi="Times New Roman" w:cs="Times New Roman"/>
                <w:sz w:val="36"/>
                <w:szCs w:val="36"/>
              </w:rPr>
            </w:pPr>
            <w:ins w:id="2032" w:author="David Gravett" w:date="2019-12-01T10:21:00Z">
              <w:r w:rsidRPr="00016618">
                <w:rPr>
                  <w:rFonts w:ascii="Times New Roman" w:hAnsi="Times New Roman" w:cs="Times New Roman"/>
                  <w:sz w:val="36"/>
                  <w:szCs w:val="36"/>
                </w:rPr>
                <w:t>-1</w:t>
              </w:r>
            </w:ins>
          </w:p>
        </w:tc>
        <w:tc>
          <w:tcPr>
            <w:tcW w:w="933" w:type="dxa"/>
          </w:tcPr>
          <w:p w14:paraId="55E27477" w14:textId="2019668F" w:rsidR="00016618" w:rsidRPr="00016618" w:rsidRDefault="00016618" w:rsidP="00016618">
            <w:pPr>
              <w:jc w:val="center"/>
              <w:rPr>
                <w:ins w:id="2033" w:author="David Gravett" w:date="2019-12-01T10:21:00Z"/>
                <w:rFonts w:ascii="Times New Roman" w:hAnsi="Times New Roman" w:cs="Times New Roman"/>
                <w:sz w:val="36"/>
                <w:szCs w:val="36"/>
              </w:rPr>
            </w:pPr>
            <w:ins w:id="2034" w:author="David Gravett" w:date="2019-12-01T10:21:00Z">
              <w:r w:rsidRPr="00016618">
                <w:rPr>
                  <w:rFonts w:ascii="Times New Roman" w:hAnsi="Times New Roman" w:cs="Times New Roman"/>
                  <w:sz w:val="36"/>
                  <w:szCs w:val="36"/>
                </w:rPr>
                <w:t>1</w:t>
              </w:r>
            </w:ins>
          </w:p>
        </w:tc>
      </w:tr>
      <w:tr w:rsidR="00016618" w14:paraId="66AC9B4E" w14:textId="77777777" w:rsidTr="00BE50C5">
        <w:trPr>
          <w:trHeight w:val="869"/>
          <w:ins w:id="2035" w:author="David Gravett" w:date="2019-12-01T10:21:00Z"/>
        </w:trPr>
        <w:tc>
          <w:tcPr>
            <w:tcW w:w="933" w:type="dxa"/>
          </w:tcPr>
          <w:p w14:paraId="2D7ACCE5" w14:textId="1A7962CB" w:rsidR="00016618" w:rsidRPr="00016618" w:rsidRDefault="00016618" w:rsidP="00016618">
            <w:pPr>
              <w:jc w:val="center"/>
              <w:rPr>
                <w:ins w:id="2036" w:author="David Gravett" w:date="2019-12-01T10:21:00Z"/>
                <w:rFonts w:ascii="Times New Roman" w:hAnsi="Times New Roman" w:cs="Times New Roman"/>
                <w:sz w:val="36"/>
                <w:szCs w:val="36"/>
              </w:rPr>
            </w:pPr>
            <w:ins w:id="2037" w:author="David Gravett" w:date="2019-12-01T10:21:00Z">
              <w:r w:rsidRPr="00016618">
                <w:rPr>
                  <w:rFonts w:ascii="Times New Roman" w:hAnsi="Times New Roman" w:cs="Times New Roman"/>
                  <w:sz w:val="36"/>
                  <w:szCs w:val="36"/>
                </w:rPr>
                <w:t>-1</w:t>
              </w:r>
            </w:ins>
          </w:p>
        </w:tc>
        <w:tc>
          <w:tcPr>
            <w:tcW w:w="933" w:type="dxa"/>
          </w:tcPr>
          <w:p w14:paraId="5B132F80" w14:textId="6474B7B7" w:rsidR="00016618" w:rsidRPr="00016618" w:rsidRDefault="00016618" w:rsidP="00016618">
            <w:pPr>
              <w:jc w:val="center"/>
              <w:rPr>
                <w:ins w:id="2038" w:author="David Gravett" w:date="2019-12-01T10:21:00Z"/>
                <w:rFonts w:ascii="Times New Roman" w:hAnsi="Times New Roman" w:cs="Times New Roman"/>
                <w:sz w:val="36"/>
                <w:szCs w:val="36"/>
              </w:rPr>
            </w:pPr>
            <w:ins w:id="2039" w:author="David Gravett" w:date="2019-12-01T10:21:00Z">
              <w:r w:rsidRPr="00016618">
                <w:rPr>
                  <w:rFonts w:ascii="Times New Roman" w:hAnsi="Times New Roman" w:cs="Times New Roman"/>
                  <w:sz w:val="36"/>
                  <w:szCs w:val="36"/>
                </w:rPr>
                <w:t>1</w:t>
              </w:r>
            </w:ins>
          </w:p>
        </w:tc>
        <w:tc>
          <w:tcPr>
            <w:tcW w:w="933" w:type="dxa"/>
          </w:tcPr>
          <w:p w14:paraId="0A123831" w14:textId="085007C8" w:rsidR="00016618" w:rsidRPr="00016618" w:rsidRDefault="00016618" w:rsidP="00016618">
            <w:pPr>
              <w:jc w:val="center"/>
              <w:rPr>
                <w:ins w:id="2040" w:author="David Gravett" w:date="2019-12-01T10:21:00Z"/>
                <w:rFonts w:ascii="Times New Roman" w:hAnsi="Times New Roman" w:cs="Times New Roman"/>
                <w:sz w:val="36"/>
                <w:szCs w:val="36"/>
              </w:rPr>
            </w:pPr>
            <w:ins w:id="2041" w:author="David Gravett" w:date="2019-12-01T10:21:00Z">
              <w:r w:rsidRPr="00016618">
                <w:rPr>
                  <w:rFonts w:ascii="Times New Roman" w:hAnsi="Times New Roman" w:cs="Times New Roman"/>
                  <w:sz w:val="36"/>
                  <w:szCs w:val="36"/>
                </w:rPr>
                <w:t>1</w:t>
              </w:r>
            </w:ins>
          </w:p>
        </w:tc>
        <w:tc>
          <w:tcPr>
            <w:tcW w:w="933" w:type="dxa"/>
          </w:tcPr>
          <w:p w14:paraId="7802587C" w14:textId="24DE5C3B" w:rsidR="00016618" w:rsidRPr="00016618" w:rsidRDefault="00016618" w:rsidP="00016618">
            <w:pPr>
              <w:jc w:val="center"/>
              <w:rPr>
                <w:ins w:id="2042" w:author="David Gravett" w:date="2019-12-01T10:21:00Z"/>
                <w:rFonts w:ascii="Times New Roman" w:hAnsi="Times New Roman" w:cs="Times New Roman"/>
                <w:sz w:val="36"/>
                <w:szCs w:val="36"/>
              </w:rPr>
            </w:pPr>
            <w:ins w:id="2043" w:author="David Gravett" w:date="2019-12-01T10:21:00Z">
              <w:r w:rsidRPr="00016618">
                <w:rPr>
                  <w:rFonts w:ascii="Times New Roman" w:hAnsi="Times New Roman" w:cs="Times New Roman"/>
                  <w:sz w:val="36"/>
                  <w:szCs w:val="36"/>
                </w:rPr>
                <w:t>0</w:t>
              </w:r>
            </w:ins>
          </w:p>
        </w:tc>
        <w:tc>
          <w:tcPr>
            <w:tcW w:w="933" w:type="dxa"/>
          </w:tcPr>
          <w:p w14:paraId="0D097F17" w14:textId="68EF388D" w:rsidR="00016618" w:rsidRPr="00016618" w:rsidRDefault="00016618" w:rsidP="00016618">
            <w:pPr>
              <w:jc w:val="center"/>
              <w:rPr>
                <w:ins w:id="2044" w:author="David Gravett" w:date="2019-12-01T10:21:00Z"/>
                <w:rFonts w:ascii="Times New Roman" w:hAnsi="Times New Roman" w:cs="Times New Roman"/>
                <w:sz w:val="36"/>
                <w:szCs w:val="36"/>
              </w:rPr>
            </w:pPr>
            <w:ins w:id="2045" w:author="David Gravett" w:date="2019-12-01T10:21:00Z">
              <w:r w:rsidRPr="00016618">
                <w:rPr>
                  <w:rFonts w:ascii="Times New Roman" w:hAnsi="Times New Roman" w:cs="Times New Roman"/>
                  <w:sz w:val="36"/>
                  <w:szCs w:val="36"/>
                </w:rPr>
                <w:t>1</w:t>
              </w:r>
            </w:ins>
          </w:p>
        </w:tc>
        <w:tc>
          <w:tcPr>
            <w:tcW w:w="933" w:type="dxa"/>
          </w:tcPr>
          <w:p w14:paraId="405D5A84" w14:textId="4E4546D6" w:rsidR="00016618" w:rsidRPr="00016618" w:rsidRDefault="00016618" w:rsidP="00016618">
            <w:pPr>
              <w:jc w:val="center"/>
              <w:rPr>
                <w:ins w:id="2046" w:author="David Gravett" w:date="2019-12-01T10:21:00Z"/>
                <w:rFonts w:ascii="Times New Roman" w:hAnsi="Times New Roman" w:cs="Times New Roman"/>
                <w:sz w:val="36"/>
                <w:szCs w:val="36"/>
              </w:rPr>
            </w:pPr>
            <w:ins w:id="2047" w:author="David Gravett" w:date="2019-12-01T10:21:00Z">
              <w:r w:rsidRPr="00016618">
                <w:rPr>
                  <w:rFonts w:ascii="Times New Roman" w:hAnsi="Times New Roman" w:cs="Times New Roman"/>
                  <w:sz w:val="36"/>
                  <w:szCs w:val="36"/>
                </w:rPr>
                <w:t>1</w:t>
              </w:r>
            </w:ins>
          </w:p>
        </w:tc>
        <w:tc>
          <w:tcPr>
            <w:tcW w:w="933" w:type="dxa"/>
          </w:tcPr>
          <w:p w14:paraId="58664687" w14:textId="7A9EC152" w:rsidR="00016618" w:rsidRPr="00016618" w:rsidRDefault="00016618" w:rsidP="00016618">
            <w:pPr>
              <w:jc w:val="center"/>
              <w:rPr>
                <w:ins w:id="2048" w:author="David Gravett" w:date="2019-12-01T10:21:00Z"/>
                <w:rFonts w:ascii="Times New Roman" w:hAnsi="Times New Roman" w:cs="Times New Roman"/>
                <w:sz w:val="36"/>
                <w:szCs w:val="36"/>
              </w:rPr>
            </w:pPr>
            <w:ins w:id="2049" w:author="David Gravett" w:date="2019-12-01T10:21:00Z">
              <w:r w:rsidRPr="00016618">
                <w:rPr>
                  <w:rFonts w:ascii="Times New Roman" w:hAnsi="Times New Roman" w:cs="Times New Roman"/>
                  <w:sz w:val="36"/>
                  <w:szCs w:val="36"/>
                </w:rPr>
                <w:t>-1</w:t>
              </w:r>
            </w:ins>
          </w:p>
        </w:tc>
      </w:tr>
      <w:tr w:rsidR="00016618" w14:paraId="73D666A5" w14:textId="77777777" w:rsidTr="00BE50C5">
        <w:trPr>
          <w:trHeight w:val="869"/>
          <w:ins w:id="2050" w:author="David Gravett" w:date="2019-12-01T10:21:00Z"/>
        </w:trPr>
        <w:tc>
          <w:tcPr>
            <w:tcW w:w="933" w:type="dxa"/>
          </w:tcPr>
          <w:p w14:paraId="06CEFF9E" w14:textId="2D5B1B9B" w:rsidR="00016618" w:rsidRPr="00016618" w:rsidRDefault="00016618" w:rsidP="00016618">
            <w:pPr>
              <w:jc w:val="center"/>
              <w:rPr>
                <w:ins w:id="2051" w:author="David Gravett" w:date="2019-12-01T10:21:00Z"/>
                <w:rFonts w:ascii="Times New Roman" w:hAnsi="Times New Roman" w:cs="Times New Roman"/>
                <w:sz w:val="36"/>
                <w:szCs w:val="36"/>
              </w:rPr>
            </w:pPr>
            <w:ins w:id="2052" w:author="David Gravett" w:date="2019-12-01T10:21:00Z">
              <w:r w:rsidRPr="00016618">
                <w:rPr>
                  <w:rFonts w:ascii="Times New Roman" w:hAnsi="Times New Roman" w:cs="Times New Roman"/>
                  <w:sz w:val="36"/>
                  <w:szCs w:val="36"/>
                </w:rPr>
                <w:t>1</w:t>
              </w:r>
            </w:ins>
          </w:p>
        </w:tc>
        <w:tc>
          <w:tcPr>
            <w:tcW w:w="933" w:type="dxa"/>
          </w:tcPr>
          <w:p w14:paraId="4E3102AD" w14:textId="561BA04C" w:rsidR="00016618" w:rsidRPr="00016618" w:rsidRDefault="00016618" w:rsidP="00016618">
            <w:pPr>
              <w:jc w:val="center"/>
              <w:rPr>
                <w:ins w:id="2053" w:author="David Gravett" w:date="2019-12-01T10:21:00Z"/>
                <w:rFonts w:ascii="Times New Roman" w:hAnsi="Times New Roman" w:cs="Times New Roman"/>
                <w:sz w:val="36"/>
                <w:szCs w:val="36"/>
              </w:rPr>
            </w:pPr>
            <w:ins w:id="2054" w:author="David Gravett" w:date="2019-12-01T10:21:00Z">
              <w:r w:rsidRPr="00016618">
                <w:rPr>
                  <w:rFonts w:ascii="Times New Roman" w:hAnsi="Times New Roman" w:cs="Times New Roman"/>
                  <w:sz w:val="36"/>
                  <w:szCs w:val="36"/>
                </w:rPr>
                <w:t>-1</w:t>
              </w:r>
            </w:ins>
          </w:p>
        </w:tc>
        <w:tc>
          <w:tcPr>
            <w:tcW w:w="933" w:type="dxa"/>
          </w:tcPr>
          <w:p w14:paraId="49407C1E" w14:textId="6BC54237" w:rsidR="00016618" w:rsidRPr="00016618" w:rsidRDefault="00016618" w:rsidP="00016618">
            <w:pPr>
              <w:jc w:val="center"/>
              <w:rPr>
                <w:ins w:id="2055" w:author="David Gravett" w:date="2019-12-01T10:21:00Z"/>
                <w:rFonts w:ascii="Times New Roman" w:hAnsi="Times New Roman" w:cs="Times New Roman"/>
                <w:sz w:val="36"/>
                <w:szCs w:val="36"/>
              </w:rPr>
            </w:pPr>
            <w:ins w:id="2056" w:author="David Gravett" w:date="2019-12-01T10:21:00Z">
              <w:r w:rsidRPr="00016618">
                <w:rPr>
                  <w:rFonts w:ascii="Times New Roman" w:hAnsi="Times New Roman" w:cs="Times New Roman"/>
                  <w:sz w:val="36"/>
                  <w:szCs w:val="36"/>
                </w:rPr>
                <w:t>-1</w:t>
              </w:r>
            </w:ins>
          </w:p>
        </w:tc>
        <w:tc>
          <w:tcPr>
            <w:tcW w:w="933" w:type="dxa"/>
          </w:tcPr>
          <w:p w14:paraId="49E6597F" w14:textId="15414458" w:rsidR="00016618" w:rsidRPr="00016618" w:rsidRDefault="00016618" w:rsidP="00016618">
            <w:pPr>
              <w:jc w:val="center"/>
              <w:rPr>
                <w:ins w:id="2057" w:author="David Gravett" w:date="2019-12-01T10:21:00Z"/>
                <w:rFonts w:ascii="Times New Roman" w:hAnsi="Times New Roman" w:cs="Times New Roman"/>
                <w:sz w:val="36"/>
                <w:szCs w:val="36"/>
              </w:rPr>
            </w:pPr>
            <w:ins w:id="2058" w:author="David Gravett" w:date="2019-12-01T10:21:00Z">
              <w:r w:rsidRPr="00016618">
                <w:rPr>
                  <w:rFonts w:ascii="Times New Roman" w:hAnsi="Times New Roman" w:cs="Times New Roman"/>
                  <w:sz w:val="36"/>
                  <w:szCs w:val="36"/>
                </w:rPr>
                <w:t>0</w:t>
              </w:r>
            </w:ins>
          </w:p>
        </w:tc>
        <w:tc>
          <w:tcPr>
            <w:tcW w:w="933" w:type="dxa"/>
          </w:tcPr>
          <w:p w14:paraId="25044BBC" w14:textId="6702DE13" w:rsidR="00016618" w:rsidRPr="00016618" w:rsidRDefault="00016618" w:rsidP="00016618">
            <w:pPr>
              <w:jc w:val="center"/>
              <w:rPr>
                <w:ins w:id="2059" w:author="David Gravett" w:date="2019-12-01T10:21:00Z"/>
                <w:rFonts w:ascii="Times New Roman" w:hAnsi="Times New Roman" w:cs="Times New Roman"/>
                <w:sz w:val="36"/>
                <w:szCs w:val="36"/>
              </w:rPr>
            </w:pPr>
            <w:ins w:id="2060" w:author="David Gravett" w:date="2019-12-01T10:21:00Z">
              <w:r w:rsidRPr="00016618">
                <w:rPr>
                  <w:rFonts w:ascii="Times New Roman" w:hAnsi="Times New Roman" w:cs="Times New Roman"/>
                  <w:sz w:val="36"/>
                  <w:szCs w:val="36"/>
                </w:rPr>
                <w:t>-1</w:t>
              </w:r>
            </w:ins>
          </w:p>
        </w:tc>
        <w:tc>
          <w:tcPr>
            <w:tcW w:w="933" w:type="dxa"/>
          </w:tcPr>
          <w:p w14:paraId="30DA22AC" w14:textId="6937F71C" w:rsidR="00016618" w:rsidRPr="00016618" w:rsidRDefault="00016618" w:rsidP="00016618">
            <w:pPr>
              <w:jc w:val="center"/>
              <w:rPr>
                <w:ins w:id="2061" w:author="David Gravett" w:date="2019-12-01T10:21:00Z"/>
                <w:rFonts w:ascii="Times New Roman" w:hAnsi="Times New Roman" w:cs="Times New Roman"/>
                <w:sz w:val="36"/>
                <w:szCs w:val="36"/>
              </w:rPr>
            </w:pPr>
            <w:ins w:id="2062" w:author="David Gravett" w:date="2019-12-01T10:21:00Z">
              <w:r w:rsidRPr="00016618">
                <w:rPr>
                  <w:rFonts w:ascii="Times New Roman" w:hAnsi="Times New Roman" w:cs="Times New Roman"/>
                  <w:sz w:val="36"/>
                  <w:szCs w:val="36"/>
                </w:rPr>
                <w:t>-1</w:t>
              </w:r>
            </w:ins>
          </w:p>
        </w:tc>
        <w:tc>
          <w:tcPr>
            <w:tcW w:w="933" w:type="dxa"/>
          </w:tcPr>
          <w:p w14:paraId="3B70DCE1" w14:textId="33DBDB84" w:rsidR="00016618" w:rsidRPr="00016618" w:rsidRDefault="00016618" w:rsidP="00016618">
            <w:pPr>
              <w:jc w:val="center"/>
              <w:rPr>
                <w:ins w:id="2063" w:author="David Gravett" w:date="2019-12-01T10:21:00Z"/>
                <w:rFonts w:ascii="Times New Roman" w:hAnsi="Times New Roman" w:cs="Times New Roman"/>
                <w:sz w:val="36"/>
                <w:szCs w:val="36"/>
              </w:rPr>
            </w:pPr>
            <w:ins w:id="2064" w:author="David Gravett" w:date="2019-12-01T10:21:00Z">
              <w:r w:rsidRPr="00016618">
                <w:rPr>
                  <w:rFonts w:ascii="Times New Roman" w:hAnsi="Times New Roman" w:cs="Times New Roman"/>
                  <w:sz w:val="36"/>
                  <w:szCs w:val="36"/>
                </w:rPr>
                <w:t>1</w:t>
              </w:r>
            </w:ins>
          </w:p>
        </w:tc>
      </w:tr>
      <w:tr w:rsidR="00016618" w14:paraId="1876A08B" w14:textId="77777777" w:rsidTr="00BE50C5">
        <w:trPr>
          <w:trHeight w:val="869"/>
          <w:ins w:id="2065" w:author="David Gravett" w:date="2019-12-01T10:21:00Z"/>
        </w:trPr>
        <w:tc>
          <w:tcPr>
            <w:tcW w:w="933" w:type="dxa"/>
          </w:tcPr>
          <w:p w14:paraId="032CD004" w14:textId="38DE0894" w:rsidR="00016618" w:rsidRPr="00016618" w:rsidRDefault="00016618" w:rsidP="00016618">
            <w:pPr>
              <w:jc w:val="center"/>
              <w:rPr>
                <w:ins w:id="2066" w:author="David Gravett" w:date="2019-12-01T10:21:00Z"/>
                <w:rFonts w:ascii="Times New Roman" w:hAnsi="Times New Roman" w:cs="Times New Roman"/>
                <w:sz w:val="36"/>
                <w:szCs w:val="36"/>
              </w:rPr>
            </w:pPr>
            <w:ins w:id="2067" w:author="David Gravett" w:date="2019-12-01T10:21:00Z">
              <w:r w:rsidRPr="00016618">
                <w:rPr>
                  <w:rFonts w:ascii="Times New Roman" w:hAnsi="Times New Roman" w:cs="Times New Roman"/>
                  <w:sz w:val="36"/>
                  <w:szCs w:val="36"/>
                </w:rPr>
                <w:t>1</w:t>
              </w:r>
            </w:ins>
          </w:p>
        </w:tc>
        <w:tc>
          <w:tcPr>
            <w:tcW w:w="933" w:type="dxa"/>
          </w:tcPr>
          <w:p w14:paraId="6934D788" w14:textId="3188FCFC" w:rsidR="00016618" w:rsidRPr="00016618" w:rsidRDefault="00016618" w:rsidP="00016618">
            <w:pPr>
              <w:jc w:val="center"/>
              <w:rPr>
                <w:ins w:id="2068" w:author="David Gravett" w:date="2019-12-01T10:21:00Z"/>
                <w:rFonts w:ascii="Times New Roman" w:hAnsi="Times New Roman" w:cs="Times New Roman"/>
                <w:sz w:val="36"/>
                <w:szCs w:val="36"/>
              </w:rPr>
            </w:pPr>
            <w:ins w:id="2069" w:author="David Gravett" w:date="2019-12-01T10:21:00Z">
              <w:r w:rsidRPr="00016618">
                <w:rPr>
                  <w:rFonts w:ascii="Times New Roman" w:hAnsi="Times New Roman" w:cs="Times New Roman"/>
                  <w:sz w:val="36"/>
                  <w:szCs w:val="36"/>
                </w:rPr>
                <w:t>-1</w:t>
              </w:r>
            </w:ins>
          </w:p>
        </w:tc>
        <w:tc>
          <w:tcPr>
            <w:tcW w:w="933" w:type="dxa"/>
          </w:tcPr>
          <w:p w14:paraId="2B3D7173" w14:textId="09E25297" w:rsidR="00016618" w:rsidRPr="00016618" w:rsidRDefault="00016618" w:rsidP="00016618">
            <w:pPr>
              <w:jc w:val="center"/>
              <w:rPr>
                <w:ins w:id="2070" w:author="David Gravett" w:date="2019-12-01T10:21:00Z"/>
                <w:rFonts w:ascii="Times New Roman" w:hAnsi="Times New Roman" w:cs="Times New Roman"/>
                <w:sz w:val="36"/>
                <w:szCs w:val="36"/>
              </w:rPr>
            </w:pPr>
            <w:ins w:id="2071" w:author="David Gravett" w:date="2019-12-01T10:21:00Z">
              <w:r w:rsidRPr="00016618">
                <w:rPr>
                  <w:rFonts w:ascii="Times New Roman" w:hAnsi="Times New Roman" w:cs="Times New Roman"/>
                  <w:sz w:val="36"/>
                  <w:szCs w:val="36"/>
                </w:rPr>
                <w:t>-1</w:t>
              </w:r>
            </w:ins>
          </w:p>
        </w:tc>
        <w:tc>
          <w:tcPr>
            <w:tcW w:w="933" w:type="dxa"/>
          </w:tcPr>
          <w:p w14:paraId="6F36089D" w14:textId="3C3BF935" w:rsidR="00016618" w:rsidRPr="00016618" w:rsidRDefault="00016618" w:rsidP="00016618">
            <w:pPr>
              <w:jc w:val="center"/>
              <w:rPr>
                <w:ins w:id="2072" w:author="David Gravett" w:date="2019-12-01T10:21:00Z"/>
                <w:rFonts w:ascii="Times New Roman" w:hAnsi="Times New Roman" w:cs="Times New Roman"/>
                <w:sz w:val="36"/>
                <w:szCs w:val="36"/>
              </w:rPr>
            </w:pPr>
            <w:ins w:id="2073" w:author="David Gravett" w:date="2019-12-01T10:21:00Z">
              <w:r w:rsidRPr="00016618">
                <w:rPr>
                  <w:rFonts w:ascii="Times New Roman" w:hAnsi="Times New Roman" w:cs="Times New Roman"/>
                  <w:sz w:val="36"/>
                  <w:szCs w:val="36"/>
                </w:rPr>
                <w:t>0</w:t>
              </w:r>
            </w:ins>
          </w:p>
        </w:tc>
        <w:tc>
          <w:tcPr>
            <w:tcW w:w="933" w:type="dxa"/>
          </w:tcPr>
          <w:p w14:paraId="06F565F3" w14:textId="5FD6F3F6" w:rsidR="00016618" w:rsidRPr="00016618" w:rsidRDefault="00016618" w:rsidP="00016618">
            <w:pPr>
              <w:jc w:val="center"/>
              <w:rPr>
                <w:ins w:id="2074" w:author="David Gravett" w:date="2019-12-01T10:21:00Z"/>
                <w:rFonts w:ascii="Times New Roman" w:hAnsi="Times New Roman" w:cs="Times New Roman"/>
                <w:sz w:val="36"/>
                <w:szCs w:val="36"/>
              </w:rPr>
            </w:pPr>
            <w:ins w:id="2075" w:author="David Gravett" w:date="2019-12-01T10:21:00Z">
              <w:r w:rsidRPr="00016618">
                <w:rPr>
                  <w:rFonts w:ascii="Times New Roman" w:hAnsi="Times New Roman" w:cs="Times New Roman"/>
                  <w:sz w:val="36"/>
                  <w:szCs w:val="36"/>
                </w:rPr>
                <w:t>-1</w:t>
              </w:r>
            </w:ins>
          </w:p>
        </w:tc>
        <w:tc>
          <w:tcPr>
            <w:tcW w:w="933" w:type="dxa"/>
          </w:tcPr>
          <w:p w14:paraId="0F54D8F2" w14:textId="1B1E0D11" w:rsidR="00016618" w:rsidRPr="00016618" w:rsidRDefault="00016618" w:rsidP="00016618">
            <w:pPr>
              <w:jc w:val="center"/>
              <w:rPr>
                <w:ins w:id="2076" w:author="David Gravett" w:date="2019-12-01T10:21:00Z"/>
                <w:rFonts w:ascii="Times New Roman" w:hAnsi="Times New Roman" w:cs="Times New Roman"/>
                <w:sz w:val="36"/>
                <w:szCs w:val="36"/>
              </w:rPr>
            </w:pPr>
            <w:ins w:id="2077" w:author="David Gravett" w:date="2019-12-01T10:21:00Z">
              <w:r w:rsidRPr="00016618">
                <w:rPr>
                  <w:rFonts w:ascii="Times New Roman" w:hAnsi="Times New Roman" w:cs="Times New Roman"/>
                  <w:sz w:val="36"/>
                  <w:szCs w:val="36"/>
                </w:rPr>
                <w:t>-1</w:t>
              </w:r>
            </w:ins>
          </w:p>
        </w:tc>
        <w:tc>
          <w:tcPr>
            <w:tcW w:w="933" w:type="dxa"/>
          </w:tcPr>
          <w:p w14:paraId="45138232" w14:textId="62AD9425" w:rsidR="00016618" w:rsidRPr="00016618" w:rsidRDefault="00016618" w:rsidP="00016618">
            <w:pPr>
              <w:jc w:val="center"/>
              <w:rPr>
                <w:ins w:id="2078" w:author="David Gravett" w:date="2019-12-01T10:21:00Z"/>
                <w:rFonts w:ascii="Times New Roman" w:hAnsi="Times New Roman" w:cs="Times New Roman"/>
                <w:sz w:val="36"/>
                <w:szCs w:val="36"/>
              </w:rPr>
            </w:pPr>
            <w:ins w:id="2079" w:author="David Gravett" w:date="2019-12-01T10:21:00Z">
              <w:r w:rsidRPr="00016618">
                <w:rPr>
                  <w:rFonts w:ascii="Times New Roman" w:hAnsi="Times New Roman" w:cs="Times New Roman"/>
                  <w:sz w:val="36"/>
                  <w:szCs w:val="36"/>
                </w:rPr>
                <w:t>1</w:t>
              </w:r>
            </w:ins>
          </w:p>
        </w:tc>
      </w:tr>
      <w:tr w:rsidR="00016618" w14:paraId="338F73B4" w14:textId="77777777" w:rsidTr="00BE50C5">
        <w:trPr>
          <w:trHeight w:val="869"/>
          <w:ins w:id="2080" w:author="David Gravett" w:date="2019-12-01T10:21:00Z"/>
        </w:trPr>
        <w:tc>
          <w:tcPr>
            <w:tcW w:w="933" w:type="dxa"/>
          </w:tcPr>
          <w:p w14:paraId="19F9A8F3" w14:textId="3B98DB11" w:rsidR="00016618" w:rsidRPr="00016618" w:rsidRDefault="00016618" w:rsidP="00016618">
            <w:pPr>
              <w:jc w:val="center"/>
              <w:rPr>
                <w:ins w:id="2081" w:author="David Gravett" w:date="2019-12-01T10:21:00Z"/>
                <w:rFonts w:ascii="Times New Roman" w:hAnsi="Times New Roman" w:cs="Times New Roman"/>
                <w:sz w:val="36"/>
                <w:szCs w:val="36"/>
              </w:rPr>
            </w:pPr>
            <w:ins w:id="2082" w:author="David Gravett" w:date="2019-12-01T10:21:00Z">
              <w:r w:rsidRPr="00016618">
                <w:rPr>
                  <w:rFonts w:ascii="Times New Roman" w:hAnsi="Times New Roman" w:cs="Times New Roman"/>
                  <w:sz w:val="36"/>
                  <w:szCs w:val="36"/>
                </w:rPr>
                <w:t>-1</w:t>
              </w:r>
            </w:ins>
          </w:p>
        </w:tc>
        <w:tc>
          <w:tcPr>
            <w:tcW w:w="933" w:type="dxa"/>
          </w:tcPr>
          <w:p w14:paraId="19D32B73" w14:textId="404EC537" w:rsidR="00016618" w:rsidRPr="00016618" w:rsidRDefault="00016618" w:rsidP="00016618">
            <w:pPr>
              <w:jc w:val="center"/>
              <w:rPr>
                <w:ins w:id="2083" w:author="David Gravett" w:date="2019-12-01T10:21:00Z"/>
                <w:rFonts w:ascii="Times New Roman" w:hAnsi="Times New Roman" w:cs="Times New Roman"/>
                <w:sz w:val="36"/>
                <w:szCs w:val="36"/>
              </w:rPr>
            </w:pPr>
            <w:ins w:id="2084" w:author="David Gravett" w:date="2019-12-01T10:21:00Z">
              <w:r w:rsidRPr="00016618">
                <w:rPr>
                  <w:rFonts w:ascii="Times New Roman" w:hAnsi="Times New Roman" w:cs="Times New Roman"/>
                  <w:sz w:val="36"/>
                  <w:szCs w:val="36"/>
                </w:rPr>
                <w:t>1</w:t>
              </w:r>
            </w:ins>
          </w:p>
        </w:tc>
        <w:tc>
          <w:tcPr>
            <w:tcW w:w="933" w:type="dxa"/>
          </w:tcPr>
          <w:p w14:paraId="5536A4F5" w14:textId="328C5D58" w:rsidR="00016618" w:rsidRPr="00016618" w:rsidRDefault="00016618" w:rsidP="00016618">
            <w:pPr>
              <w:jc w:val="center"/>
              <w:rPr>
                <w:ins w:id="2085" w:author="David Gravett" w:date="2019-12-01T10:21:00Z"/>
                <w:rFonts w:ascii="Times New Roman" w:hAnsi="Times New Roman" w:cs="Times New Roman"/>
                <w:sz w:val="36"/>
                <w:szCs w:val="36"/>
              </w:rPr>
            </w:pPr>
            <w:ins w:id="2086" w:author="David Gravett" w:date="2019-12-01T10:21:00Z">
              <w:r w:rsidRPr="00016618">
                <w:rPr>
                  <w:rFonts w:ascii="Times New Roman" w:hAnsi="Times New Roman" w:cs="Times New Roman"/>
                  <w:sz w:val="36"/>
                  <w:szCs w:val="36"/>
                </w:rPr>
                <w:t>1</w:t>
              </w:r>
            </w:ins>
          </w:p>
        </w:tc>
        <w:tc>
          <w:tcPr>
            <w:tcW w:w="933" w:type="dxa"/>
          </w:tcPr>
          <w:p w14:paraId="2C631E1A" w14:textId="019F05DD" w:rsidR="00016618" w:rsidRPr="00016618" w:rsidRDefault="00016618" w:rsidP="00016618">
            <w:pPr>
              <w:jc w:val="center"/>
              <w:rPr>
                <w:ins w:id="2087" w:author="David Gravett" w:date="2019-12-01T10:21:00Z"/>
                <w:rFonts w:ascii="Times New Roman" w:hAnsi="Times New Roman" w:cs="Times New Roman"/>
                <w:sz w:val="36"/>
                <w:szCs w:val="36"/>
              </w:rPr>
            </w:pPr>
            <w:ins w:id="2088" w:author="David Gravett" w:date="2019-12-01T10:21:00Z">
              <w:r w:rsidRPr="00016618">
                <w:rPr>
                  <w:rFonts w:ascii="Times New Roman" w:hAnsi="Times New Roman" w:cs="Times New Roman"/>
                  <w:sz w:val="36"/>
                  <w:szCs w:val="36"/>
                </w:rPr>
                <w:t>1</w:t>
              </w:r>
            </w:ins>
          </w:p>
        </w:tc>
        <w:tc>
          <w:tcPr>
            <w:tcW w:w="933" w:type="dxa"/>
          </w:tcPr>
          <w:p w14:paraId="71868FC7" w14:textId="2DB777A8" w:rsidR="00016618" w:rsidRPr="00016618" w:rsidRDefault="00016618" w:rsidP="00016618">
            <w:pPr>
              <w:jc w:val="center"/>
              <w:rPr>
                <w:ins w:id="2089" w:author="David Gravett" w:date="2019-12-01T10:21:00Z"/>
                <w:rFonts w:ascii="Times New Roman" w:hAnsi="Times New Roman" w:cs="Times New Roman"/>
                <w:sz w:val="36"/>
                <w:szCs w:val="36"/>
              </w:rPr>
            </w:pPr>
            <w:ins w:id="2090" w:author="David Gravett" w:date="2019-12-01T10:21:00Z">
              <w:r w:rsidRPr="00016618">
                <w:rPr>
                  <w:rFonts w:ascii="Times New Roman" w:hAnsi="Times New Roman" w:cs="Times New Roman"/>
                  <w:sz w:val="36"/>
                  <w:szCs w:val="36"/>
                </w:rPr>
                <w:t>1</w:t>
              </w:r>
            </w:ins>
          </w:p>
        </w:tc>
        <w:tc>
          <w:tcPr>
            <w:tcW w:w="933" w:type="dxa"/>
          </w:tcPr>
          <w:p w14:paraId="5246B84F" w14:textId="391B2F9D" w:rsidR="00016618" w:rsidRPr="00016618" w:rsidRDefault="00016618" w:rsidP="00016618">
            <w:pPr>
              <w:jc w:val="center"/>
              <w:rPr>
                <w:ins w:id="2091" w:author="David Gravett" w:date="2019-12-01T10:21:00Z"/>
                <w:rFonts w:ascii="Times New Roman" w:hAnsi="Times New Roman" w:cs="Times New Roman"/>
                <w:sz w:val="36"/>
                <w:szCs w:val="36"/>
              </w:rPr>
            </w:pPr>
            <w:ins w:id="2092" w:author="David Gravett" w:date="2019-12-01T10:21:00Z">
              <w:r w:rsidRPr="00016618">
                <w:rPr>
                  <w:rFonts w:ascii="Times New Roman" w:hAnsi="Times New Roman" w:cs="Times New Roman"/>
                  <w:sz w:val="36"/>
                  <w:szCs w:val="36"/>
                </w:rPr>
                <w:t>1</w:t>
              </w:r>
            </w:ins>
          </w:p>
        </w:tc>
        <w:tc>
          <w:tcPr>
            <w:tcW w:w="933" w:type="dxa"/>
          </w:tcPr>
          <w:p w14:paraId="7E1981A4" w14:textId="5573F846" w:rsidR="00016618" w:rsidRPr="00016618" w:rsidRDefault="00016618" w:rsidP="00016618">
            <w:pPr>
              <w:jc w:val="center"/>
              <w:rPr>
                <w:ins w:id="2093" w:author="David Gravett" w:date="2019-12-01T10:21:00Z"/>
                <w:rFonts w:ascii="Times New Roman" w:hAnsi="Times New Roman" w:cs="Times New Roman"/>
                <w:sz w:val="36"/>
                <w:szCs w:val="36"/>
              </w:rPr>
            </w:pPr>
            <w:ins w:id="2094" w:author="David Gravett" w:date="2019-12-01T10:21:00Z">
              <w:r w:rsidRPr="00016618">
                <w:rPr>
                  <w:rFonts w:ascii="Times New Roman" w:hAnsi="Times New Roman" w:cs="Times New Roman"/>
                  <w:sz w:val="36"/>
                  <w:szCs w:val="36"/>
                </w:rPr>
                <w:t>-1</w:t>
              </w:r>
            </w:ins>
          </w:p>
        </w:tc>
      </w:tr>
      <w:tr w:rsidR="00016618" w14:paraId="1C3D8DE9" w14:textId="77777777" w:rsidTr="00BE50C5">
        <w:trPr>
          <w:trHeight w:val="869"/>
          <w:ins w:id="2095" w:author="David Gravett" w:date="2019-12-01T10:21:00Z"/>
        </w:trPr>
        <w:tc>
          <w:tcPr>
            <w:tcW w:w="933" w:type="dxa"/>
          </w:tcPr>
          <w:p w14:paraId="21569570" w14:textId="268208AC" w:rsidR="00016618" w:rsidRPr="00016618" w:rsidRDefault="00016618" w:rsidP="00016618">
            <w:pPr>
              <w:jc w:val="center"/>
              <w:rPr>
                <w:ins w:id="2096" w:author="David Gravett" w:date="2019-12-01T10:21:00Z"/>
                <w:rFonts w:ascii="Times New Roman" w:hAnsi="Times New Roman" w:cs="Times New Roman"/>
                <w:sz w:val="36"/>
                <w:szCs w:val="36"/>
              </w:rPr>
            </w:pPr>
            <w:ins w:id="2097" w:author="David Gravett" w:date="2019-12-01T10:21:00Z">
              <w:r w:rsidRPr="00016618">
                <w:rPr>
                  <w:rFonts w:ascii="Times New Roman" w:hAnsi="Times New Roman" w:cs="Times New Roman"/>
                  <w:sz w:val="36"/>
                  <w:szCs w:val="36"/>
                </w:rPr>
                <w:t>1</w:t>
              </w:r>
            </w:ins>
          </w:p>
        </w:tc>
        <w:tc>
          <w:tcPr>
            <w:tcW w:w="933" w:type="dxa"/>
          </w:tcPr>
          <w:p w14:paraId="11AFA363" w14:textId="6654FBAB" w:rsidR="00016618" w:rsidRPr="00016618" w:rsidRDefault="00016618" w:rsidP="00016618">
            <w:pPr>
              <w:jc w:val="center"/>
              <w:rPr>
                <w:ins w:id="2098" w:author="David Gravett" w:date="2019-12-01T10:21:00Z"/>
                <w:rFonts w:ascii="Times New Roman" w:hAnsi="Times New Roman" w:cs="Times New Roman"/>
                <w:sz w:val="36"/>
                <w:szCs w:val="36"/>
              </w:rPr>
            </w:pPr>
            <w:ins w:id="2099" w:author="David Gravett" w:date="2019-12-01T10:21:00Z">
              <w:r w:rsidRPr="00016618">
                <w:rPr>
                  <w:rFonts w:ascii="Times New Roman" w:hAnsi="Times New Roman" w:cs="Times New Roman"/>
                  <w:sz w:val="36"/>
                  <w:szCs w:val="36"/>
                </w:rPr>
                <w:t>-1</w:t>
              </w:r>
            </w:ins>
          </w:p>
        </w:tc>
        <w:tc>
          <w:tcPr>
            <w:tcW w:w="933" w:type="dxa"/>
          </w:tcPr>
          <w:p w14:paraId="1A1BBB33" w14:textId="0DD5813E" w:rsidR="00016618" w:rsidRPr="00016618" w:rsidRDefault="00016618" w:rsidP="00016618">
            <w:pPr>
              <w:jc w:val="center"/>
              <w:rPr>
                <w:ins w:id="2100" w:author="David Gravett" w:date="2019-12-01T10:21:00Z"/>
                <w:rFonts w:ascii="Times New Roman" w:hAnsi="Times New Roman" w:cs="Times New Roman"/>
                <w:sz w:val="36"/>
                <w:szCs w:val="36"/>
              </w:rPr>
            </w:pPr>
            <w:ins w:id="2101" w:author="David Gravett" w:date="2019-12-01T10:21:00Z">
              <w:r w:rsidRPr="00016618">
                <w:rPr>
                  <w:rFonts w:ascii="Times New Roman" w:hAnsi="Times New Roman" w:cs="Times New Roman"/>
                  <w:sz w:val="36"/>
                  <w:szCs w:val="36"/>
                </w:rPr>
                <w:t>1</w:t>
              </w:r>
            </w:ins>
          </w:p>
        </w:tc>
        <w:tc>
          <w:tcPr>
            <w:tcW w:w="933" w:type="dxa"/>
          </w:tcPr>
          <w:p w14:paraId="34E949C7" w14:textId="73580CC1" w:rsidR="00016618" w:rsidRPr="00016618" w:rsidRDefault="00016618" w:rsidP="00016618">
            <w:pPr>
              <w:jc w:val="center"/>
              <w:rPr>
                <w:ins w:id="2102" w:author="David Gravett" w:date="2019-12-01T10:21:00Z"/>
                <w:rFonts w:ascii="Times New Roman" w:hAnsi="Times New Roman" w:cs="Times New Roman"/>
                <w:sz w:val="36"/>
                <w:szCs w:val="36"/>
              </w:rPr>
            </w:pPr>
            <w:ins w:id="2103" w:author="David Gravett" w:date="2019-12-01T10:21:00Z">
              <w:r w:rsidRPr="00016618">
                <w:rPr>
                  <w:rFonts w:ascii="Times New Roman" w:hAnsi="Times New Roman" w:cs="Times New Roman"/>
                  <w:sz w:val="36"/>
                  <w:szCs w:val="36"/>
                </w:rPr>
                <w:t>0</w:t>
              </w:r>
            </w:ins>
          </w:p>
        </w:tc>
        <w:tc>
          <w:tcPr>
            <w:tcW w:w="933" w:type="dxa"/>
          </w:tcPr>
          <w:p w14:paraId="74C01E3F" w14:textId="3428C1E7" w:rsidR="00016618" w:rsidRPr="00016618" w:rsidRDefault="00016618" w:rsidP="00016618">
            <w:pPr>
              <w:jc w:val="center"/>
              <w:rPr>
                <w:ins w:id="2104" w:author="David Gravett" w:date="2019-12-01T10:21:00Z"/>
                <w:rFonts w:ascii="Times New Roman" w:hAnsi="Times New Roman" w:cs="Times New Roman"/>
                <w:sz w:val="36"/>
                <w:szCs w:val="36"/>
              </w:rPr>
            </w:pPr>
            <w:ins w:id="2105" w:author="David Gravett" w:date="2019-12-01T10:21:00Z">
              <w:r w:rsidRPr="00016618">
                <w:rPr>
                  <w:rFonts w:ascii="Times New Roman" w:hAnsi="Times New Roman" w:cs="Times New Roman"/>
                  <w:sz w:val="36"/>
                  <w:szCs w:val="36"/>
                </w:rPr>
                <w:t>1</w:t>
              </w:r>
            </w:ins>
          </w:p>
        </w:tc>
        <w:tc>
          <w:tcPr>
            <w:tcW w:w="933" w:type="dxa"/>
          </w:tcPr>
          <w:p w14:paraId="0955579E" w14:textId="0EB45D7E" w:rsidR="00016618" w:rsidRPr="00016618" w:rsidRDefault="00016618" w:rsidP="00016618">
            <w:pPr>
              <w:jc w:val="center"/>
              <w:rPr>
                <w:ins w:id="2106" w:author="David Gravett" w:date="2019-12-01T10:21:00Z"/>
                <w:rFonts w:ascii="Times New Roman" w:hAnsi="Times New Roman" w:cs="Times New Roman"/>
                <w:sz w:val="36"/>
                <w:szCs w:val="36"/>
              </w:rPr>
            </w:pPr>
            <w:ins w:id="2107" w:author="David Gravett" w:date="2019-12-01T10:21:00Z">
              <w:r w:rsidRPr="00016618">
                <w:rPr>
                  <w:rFonts w:ascii="Times New Roman" w:hAnsi="Times New Roman" w:cs="Times New Roman"/>
                  <w:sz w:val="36"/>
                  <w:szCs w:val="36"/>
                </w:rPr>
                <w:t>-1</w:t>
              </w:r>
            </w:ins>
          </w:p>
        </w:tc>
        <w:tc>
          <w:tcPr>
            <w:tcW w:w="933" w:type="dxa"/>
          </w:tcPr>
          <w:p w14:paraId="2A0EFE46" w14:textId="3B4D01EF" w:rsidR="00016618" w:rsidRPr="00016618" w:rsidRDefault="00016618" w:rsidP="00016618">
            <w:pPr>
              <w:jc w:val="center"/>
              <w:rPr>
                <w:ins w:id="2108" w:author="David Gravett" w:date="2019-12-01T10:21:00Z"/>
                <w:rFonts w:ascii="Times New Roman" w:hAnsi="Times New Roman" w:cs="Times New Roman"/>
                <w:sz w:val="36"/>
                <w:szCs w:val="36"/>
              </w:rPr>
            </w:pPr>
            <w:ins w:id="2109" w:author="David Gravett" w:date="2019-12-01T10:21:00Z">
              <w:r w:rsidRPr="00016618">
                <w:rPr>
                  <w:rFonts w:ascii="Times New Roman" w:hAnsi="Times New Roman" w:cs="Times New Roman"/>
                  <w:sz w:val="36"/>
                  <w:szCs w:val="36"/>
                </w:rPr>
                <w:t>1</w:t>
              </w:r>
            </w:ins>
          </w:p>
        </w:tc>
      </w:tr>
      <w:tr w:rsidR="00016618" w14:paraId="05C36B81" w14:textId="77777777" w:rsidTr="00BE50C5">
        <w:trPr>
          <w:trHeight w:val="869"/>
          <w:ins w:id="2110" w:author="David Gravett" w:date="2019-12-01T10:21:00Z"/>
        </w:trPr>
        <w:tc>
          <w:tcPr>
            <w:tcW w:w="933" w:type="dxa"/>
          </w:tcPr>
          <w:p w14:paraId="0079EC41" w14:textId="5BFE050B" w:rsidR="00016618" w:rsidRPr="00016618" w:rsidRDefault="00016618" w:rsidP="00016618">
            <w:pPr>
              <w:jc w:val="center"/>
              <w:rPr>
                <w:ins w:id="2111" w:author="David Gravett" w:date="2019-12-01T10:21:00Z"/>
                <w:rFonts w:ascii="Times New Roman" w:hAnsi="Times New Roman" w:cs="Times New Roman"/>
                <w:sz w:val="36"/>
                <w:szCs w:val="36"/>
              </w:rPr>
            </w:pPr>
            <w:ins w:id="2112" w:author="David Gravett" w:date="2019-12-01T10:21:00Z">
              <w:r w:rsidRPr="00016618">
                <w:rPr>
                  <w:rFonts w:ascii="Times New Roman" w:hAnsi="Times New Roman" w:cs="Times New Roman"/>
                  <w:sz w:val="36"/>
                  <w:szCs w:val="36"/>
                </w:rPr>
                <w:t>-1</w:t>
              </w:r>
            </w:ins>
          </w:p>
        </w:tc>
        <w:tc>
          <w:tcPr>
            <w:tcW w:w="933" w:type="dxa"/>
          </w:tcPr>
          <w:p w14:paraId="60692D76" w14:textId="1628CB03" w:rsidR="00016618" w:rsidRPr="00016618" w:rsidRDefault="00016618" w:rsidP="00016618">
            <w:pPr>
              <w:jc w:val="center"/>
              <w:rPr>
                <w:ins w:id="2113" w:author="David Gravett" w:date="2019-12-01T10:21:00Z"/>
                <w:rFonts w:ascii="Times New Roman" w:hAnsi="Times New Roman" w:cs="Times New Roman"/>
                <w:sz w:val="36"/>
                <w:szCs w:val="36"/>
              </w:rPr>
            </w:pPr>
            <w:ins w:id="2114" w:author="David Gravett" w:date="2019-12-01T10:21:00Z">
              <w:r w:rsidRPr="00016618">
                <w:rPr>
                  <w:rFonts w:ascii="Times New Roman" w:hAnsi="Times New Roman" w:cs="Times New Roman"/>
                  <w:sz w:val="36"/>
                  <w:szCs w:val="36"/>
                </w:rPr>
                <w:t>1</w:t>
              </w:r>
            </w:ins>
          </w:p>
        </w:tc>
        <w:tc>
          <w:tcPr>
            <w:tcW w:w="933" w:type="dxa"/>
          </w:tcPr>
          <w:p w14:paraId="3E01FC62" w14:textId="5B7C5CF5" w:rsidR="00016618" w:rsidRPr="00016618" w:rsidRDefault="00016618" w:rsidP="00016618">
            <w:pPr>
              <w:jc w:val="center"/>
              <w:rPr>
                <w:ins w:id="2115" w:author="David Gravett" w:date="2019-12-01T10:21:00Z"/>
                <w:rFonts w:ascii="Times New Roman" w:hAnsi="Times New Roman" w:cs="Times New Roman"/>
                <w:sz w:val="36"/>
                <w:szCs w:val="36"/>
              </w:rPr>
            </w:pPr>
            <w:ins w:id="2116" w:author="David Gravett" w:date="2019-12-01T10:21:00Z">
              <w:r w:rsidRPr="00016618">
                <w:rPr>
                  <w:rFonts w:ascii="Times New Roman" w:hAnsi="Times New Roman" w:cs="Times New Roman"/>
                  <w:sz w:val="36"/>
                  <w:szCs w:val="36"/>
                </w:rPr>
                <w:t>-1</w:t>
              </w:r>
            </w:ins>
          </w:p>
        </w:tc>
        <w:tc>
          <w:tcPr>
            <w:tcW w:w="933" w:type="dxa"/>
          </w:tcPr>
          <w:p w14:paraId="6D3C0BD9" w14:textId="23F2F00B" w:rsidR="00016618" w:rsidRPr="00016618" w:rsidRDefault="00016618" w:rsidP="00016618">
            <w:pPr>
              <w:jc w:val="center"/>
              <w:rPr>
                <w:ins w:id="2117" w:author="David Gravett" w:date="2019-12-01T10:21:00Z"/>
                <w:rFonts w:ascii="Times New Roman" w:hAnsi="Times New Roman" w:cs="Times New Roman"/>
                <w:sz w:val="36"/>
                <w:szCs w:val="36"/>
              </w:rPr>
            </w:pPr>
            <w:ins w:id="2118" w:author="David Gravett" w:date="2019-12-01T10:21:00Z">
              <w:r w:rsidRPr="00016618">
                <w:rPr>
                  <w:rFonts w:ascii="Times New Roman" w:hAnsi="Times New Roman" w:cs="Times New Roman"/>
                  <w:sz w:val="36"/>
                  <w:szCs w:val="36"/>
                </w:rPr>
                <w:t>0</w:t>
              </w:r>
            </w:ins>
          </w:p>
        </w:tc>
        <w:tc>
          <w:tcPr>
            <w:tcW w:w="933" w:type="dxa"/>
          </w:tcPr>
          <w:p w14:paraId="339F7247" w14:textId="3787C0F7" w:rsidR="00016618" w:rsidRPr="00016618" w:rsidRDefault="00016618" w:rsidP="00016618">
            <w:pPr>
              <w:jc w:val="center"/>
              <w:rPr>
                <w:ins w:id="2119" w:author="David Gravett" w:date="2019-12-01T10:21:00Z"/>
                <w:rFonts w:ascii="Times New Roman" w:hAnsi="Times New Roman" w:cs="Times New Roman"/>
                <w:sz w:val="36"/>
                <w:szCs w:val="36"/>
              </w:rPr>
            </w:pPr>
            <w:ins w:id="2120" w:author="David Gravett" w:date="2019-12-01T10:21:00Z">
              <w:r w:rsidRPr="00016618">
                <w:rPr>
                  <w:rFonts w:ascii="Times New Roman" w:hAnsi="Times New Roman" w:cs="Times New Roman"/>
                  <w:sz w:val="36"/>
                  <w:szCs w:val="36"/>
                </w:rPr>
                <w:t>-1</w:t>
              </w:r>
            </w:ins>
          </w:p>
        </w:tc>
        <w:tc>
          <w:tcPr>
            <w:tcW w:w="933" w:type="dxa"/>
          </w:tcPr>
          <w:p w14:paraId="06EFDDBF" w14:textId="7189C811" w:rsidR="00016618" w:rsidRPr="00016618" w:rsidRDefault="00016618" w:rsidP="00016618">
            <w:pPr>
              <w:jc w:val="center"/>
              <w:rPr>
                <w:ins w:id="2121" w:author="David Gravett" w:date="2019-12-01T10:21:00Z"/>
                <w:rFonts w:ascii="Times New Roman" w:hAnsi="Times New Roman" w:cs="Times New Roman"/>
                <w:sz w:val="36"/>
                <w:szCs w:val="36"/>
              </w:rPr>
            </w:pPr>
            <w:ins w:id="2122" w:author="David Gravett" w:date="2019-12-01T10:21:00Z">
              <w:r w:rsidRPr="00016618">
                <w:rPr>
                  <w:rFonts w:ascii="Times New Roman" w:hAnsi="Times New Roman" w:cs="Times New Roman"/>
                  <w:sz w:val="36"/>
                  <w:szCs w:val="36"/>
                </w:rPr>
                <w:t>1</w:t>
              </w:r>
            </w:ins>
          </w:p>
        </w:tc>
        <w:tc>
          <w:tcPr>
            <w:tcW w:w="933" w:type="dxa"/>
          </w:tcPr>
          <w:p w14:paraId="3B1A9498" w14:textId="536DC9D9" w:rsidR="00016618" w:rsidRPr="00016618" w:rsidRDefault="00016618" w:rsidP="00016618">
            <w:pPr>
              <w:jc w:val="center"/>
              <w:rPr>
                <w:ins w:id="2123" w:author="David Gravett" w:date="2019-12-01T10:21:00Z"/>
                <w:rFonts w:ascii="Times New Roman" w:hAnsi="Times New Roman" w:cs="Times New Roman"/>
                <w:sz w:val="36"/>
                <w:szCs w:val="36"/>
              </w:rPr>
            </w:pPr>
            <w:ins w:id="2124" w:author="David Gravett" w:date="2019-12-01T10:21:00Z">
              <w:r w:rsidRPr="00016618">
                <w:rPr>
                  <w:rFonts w:ascii="Times New Roman" w:hAnsi="Times New Roman" w:cs="Times New Roman"/>
                  <w:sz w:val="36"/>
                  <w:szCs w:val="36"/>
                </w:rPr>
                <w:t>-1</w:t>
              </w:r>
            </w:ins>
          </w:p>
        </w:tc>
      </w:tr>
    </w:tbl>
    <w:p w14:paraId="66340B01" w14:textId="57DE2CD7" w:rsidR="00016618" w:rsidRDefault="00016618" w:rsidP="005F2D99">
      <w:pPr>
        <w:spacing w:line="288" w:lineRule="auto"/>
        <w:jc w:val="both"/>
        <w:rPr>
          <w:ins w:id="2125" w:author="David Gravett" w:date="2019-12-01T10:21:00Z"/>
          <w:rFonts w:ascii="Times New Roman" w:hAnsi="Times New Roman" w:cs="Times New Roman"/>
          <w:sz w:val="24"/>
          <w:szCs w:val="24"/>
          <w:lang w:val="en-US"/>
        </w:rPr>
      </w:pPr>
      <w:ins w:id="2126" w:author="David Gravett" w:date="2019-12-01T10:21:00Z">
        <w:r>
          <w:rPr>
            <w:noProof/>
          </w:rPr>
          <mc:AlternateContent>
            <mc:Choice Requires="wps">
              <w:drawing>
                <wp:anchor distT="0" distB="0" distL="114300" distR="114300" simplePos="0" relativeHeight="251705856" behindDoc="0" locked="0" layoutInCell="1" allowOverlap="1" wp14:anchorId="573988BB" wp14:editId="016B2062">
                  <wp:simplePos x="0" y="0"/>
                  <wp:positionH relativeFrom="margin">
                    <wp:align>center</wp:align>
                  </wp:positionH>
                  <wp:positionV relativeFrom="paragraph">
                    <wp:posOffset>38735</wp:posOffset>
                  </wp:positionV>
                  <wp:extent cx="3381375" cy="1524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114E0A9" w14:textId="714C3114" w:rsidR="00825D74" w:rsidRPr="00D103E4" w:rsidRDefault="00825D74" w:rsidP="00016618">
                              <w:pPr>
                                <w:pStyle w:val="Caption"/>
                                <w:jc w:val="center"/>
                                <w:rPr>
                                  <w:ins w:id="2127" w:author="David Gravett" w:date="2019-12-01T10:21:00Z"/>
                                  <w:rFonts w:ascii="Arial" w:eastAsia="Arial" w:hAnsi="Arial" w:cs="Arial"/>
                                  <w:noProof/>
                                  <w:lang w:val="en"/>
                                </w:rPr>
                              </w:pPr>
                              <w:ins w:id="2128" w:author="David Gravett" w:date="2019-12-01T10:21:00Z">
                                <w:r>
                                  <w:t>Table 9: First Center Connecting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988BB" id="Text Box 51" o:spid="_x0000_s1067" type="#_x0000_t202" style="position:absolute;left:0;text-align:left;margin-left:0;margin-top:3.05pt;width:266.25pt;height:12pt;z-index:25170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" stroked="f">
                  <v:textbox inset="0,0,0,0">
                    <w:txbxContent>
                      <w:p w14:paraId="2114E0A9" w14:textId="714C3114" w:rsidR="00825D74" w:rsidRPr="00D103E4" w:rsidRDefault="00825D74" w:rsidP="00016618">
                        <w:pPr>
                          <w:pStyle w:val="Caption"/>
                          <w:jc w:val="center"/>
                          <w:rPr>
                            <w:ins w:id="2129" w:author="David Gravett" w:date="2019-12-01T10:21:00Z"/>
                            <w:rFonts w:ascii="Arial" w:eastAsia="Arial" w:hAnsi="Arial" w:cs="Arial"/>
                            <w:noProof/>
                            <w:lang w:val="en"/>
                          </w:rPr>
                        </w:pPr>
                        <w:ins w:id="2130" w:author="David Gravett" w:date="2019-12-01T10:21:00Z">
                          <w:r>
                            <w:t>Table 9: First Center Connecting Node Added</w:t>
                          </w:r>
                        </w:ins>
                      </w:p>
                    </w:txbxContent>
                  </v:textbox>
                  <w10:wrap anchorx="margin"/>
                </v:shape>
              </w:pict>
            </mc:Fallback>
          </mc:AlternateContent>
        </w:r>
      </w:ins>
    </w:p>
    <w:p w14:paraId="74E774A0" w14:textId="77777777"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del w:id="2131" w:author="David Gravett" w:date="2019-12-01T10:21:00Z"/>
        </w:trPr>
        <w:tc>
          <w:tcPr>
            <w:tcW w:w="432" w:type="dxa"/>
          </w:tcPr>
          <w:p w14:paraId="026908D7" w14:textId="77777777" w:rsidR="008C59CB" w:rsidRDefault="008C59CB" w:rsidP="003B3061">
            <w:pPr>
              <w:rPr>
                <w:del w:id="2132" w:author="David Gravett" w:date="2019-12-01T10:21:00Z"/>
                <w:rFonts w:ascii="Times New Roman" w:hAnsi="Times New Roman" w:cs="Times New Roman"/>
                <w:sz w:val="24"/>
                <w:szCs w:val="24"/>
              </w:rPr>
            </w:pPr>
            <w:del w:id="2133" w:author="David Gravett" w:date="2019-12-01T10:21:00Z">
              <w:r>
                <w:rPr>
                  <w:rFonts w:ascii="Times New Roman" w:hAnsi="Times New Roman" w:cs="Times New Roman"/>
                  <w:sz w:val="24"/>
                  <w:szCs w:val="24"/>
                </w:rPr>
                <w:delText>1</w:delText>
              </w:r>
            </w:del>
          </w:p>
        </w:tc>
        <w:tc>
          <w:tcPr>
            <w:tcW w:w="432" w:type="dxa"/>
          </w:tcPr>
          <w:p w14:paraId="1284C160" w14:textId="77777777" w:rsidR="008C59CB" w:rsidRDefault="008C59CB" w:rsidP="003B3061">
            <w:pPr>
              <w:rPr>
                <w:del w:id="2134" w:author="David Gravett" w:date="2019-12-01T10:21:00Z"/>
                <w:rFonts w:ascii="Times New Roman" w:hAnsi="Times New Roman" w:cs="Times New Roman"/>
                <w:sz w:val="24"/>
                <w:szCs w:val="24"/>
              </w:rPr>
            </w:pPr>
            <w:del w:id="2135" w:author="David Gravett" w:date="2019-12-01T10:21:00Z">
              <w:r>
                <w:rPr>
                  <w:rFonts w:ascii="Times New Roman" w:hAnsi="Times New Roman" w:cs="Times New Roman"/>
                  <w:sz w:val="24"/>
                  <w:szCs w:val="24"/>
                </w:rPr>
                <w:delText>-1</w:delText>
              </w:r>
            </w:del>
          </w:p>
        </w:tc>
        <w:tc>
          <w:tcPr>
            <w:tcW w:w="432" w:type="dxa"/>
          </w:tcPr>
          <w:p w14:paraId="09FB4C3C" w14:textId="77777777" w:rsidR="008C59CB" w:rsidRDefault="008C59CB" w:rsidP="003B3061">
            <w:pPr>
              <w:rPr>
                <w:del w:id="2136" w:author="David Gravett" w:date="2019-12-01T10:21:00Z"/>
                <w:rFonts w:ascii="Times New Roman" w:hAnsi="Times New Roman" w:cs="Times New Roman"/>
                <w:sz w:val="24"/>
                <w:szCs w:val="24"/>
              </w:rPr>
            </w:pPr>
            <w:del w:id="2137" w:author="David Gravett" w:date="2019-12-01T10:21:00Z">
              <w:r>
                <w:rPr>
                  <w:rFonts w:ascii="Times New Roman" w:hAnsi="Times New Roman" w:cs="Times New Roman"/>
                  <w:sz w:val="24"/>
                  <w:szCs w:val="24"/>
                </w:rPr>
                <w:delText>1</w:delText>
              </w:r>
            </w:del>
          </w:p>
        </w:tc>
        <w:tc>
          <w:tcPr>
            <w:tcW w:w="432" w:type="dxa"/>
          </w:tcPr>
          <w:p w14:paraId="08A84170" w14:textId="77777777" w:rsidR="008C59CB" w:rsidRDefault="008C59CB" w:rsidP="003B3061">
            <w:pPr>
              <w:rPr>
                <w:del w:id="2138" w:author="David Gravett" w:date="2019-12-01T10:21:00Z"/>
                <w:rFonts w:ascii="Times New Roman" w:hAnsi="Times New Roman" w:cs="Times New Roman"/>
                <w:sz w:val="24"/>
                <w:szCs w:val="24"/>
              </w:rPr>
            </w:pPr>
            <w:del w:id="2139" w:author="David Gravett" w:date="2019-12-01T10:21:00Z">
              <w:r>
                <w:rPr>
                  <w:rFonts w:ascii="Times New Roman" w:hAnsi="Times New Roman" w:cs="Times New Roman"/>
                  <w:sz w:val="24"/>
                  <w:szCs w:val="24"/>
                </w:rPr>
                <w:delText>0</w:delText>
              </w:r>
            </w:del>
          </w:p>
        </w:tc>
        <w:tc>
          <w:tcPr>
            <w:tcW w:w="432" w:type="dxa"/>
          </w:tcPr>
          <w:p w14:paraId="39E31C89" w14:textId="77777777" w:rsidR="008C59CB" w:rsidRDefault="008C59CB" w:rsidP="003B3061">
            <w:pPr>
              <w:rPr>
                <w:del w:id="2140" w:author="David Gravett" w:date="2019-12-01T10:21:00Z"/>
                <w:rFonts w:ascii="Times New Roman" w:hAnsi="Times New Roman" w:cs="Times New Roman"/>
                <w:sz w:val="24"/>
                <w:szCs w:val="24"/>
              </w:rPr>
            </w:pPr>
            <w:del w:id="2141" w:author="David Gravett" w:date="2019-12-01T10:21:00Z">
              <w:r>
                <w:rPr>
                  <w:rFonts w:ascii="Times New Roman" w:hAnsi="Times New Roman" w:cs="Times New Roman"/>
                  <w:sz w:val="24"/>
                  <w:szCs w:val="24"/>
                </w:rPr>
                <w:delText>1</w:delText>
              </w:r>
            </w:del>
          </w:p>
        </w:tc>
        <w:tc>
          <w:tcPr>
            <w:tcW w:w="432" w:type="dxa"/>
          </w:tcPr>
          <w:p w14:paraId="58CA8C1C" w14:textId="77777777" w:rsidR="008C59CB" w:rsidRDefault="008C59CB" w:rsidP="003B3061">
            <w:pPr>
              <w:rPr>
                <w:del w:id="2142" w:author="David Gravett" w:date="2019-12-01T10:21:00Z"/>
                <w:rFonts w:ascii="Times New Roman" w:hAnsi="Times New Roman" w:cs="Times New Roman"/>
                <w:sz w:val="24"/>
                <w:szCs w:val="24"/>
              </w:rPr>
            </w:pPr>
            <w:del w:id="2143" w:author="David Gravett" w:date="2019-12-01T10:21:00Z">
              <w:r>
                <w:rPr>
                  <w:rFonts w:ascii="Times New Roman" w:hAnsi="Times New Roman" w:cs="Times New Roman"/>
                  <w:sz w:val="24"/>
                  <w:szCs w:val="24"/>
                </w:rPr>
                <w:delText>-1</w:delText>
              </w:r>
            </w:del>
          </w:p>
        </w:tc>
        <w:tc>
          <w:tcPr>
            <w:tcW w:w="432" w:type="dxa"/>
          </w:tcPr>
          <w:p w14:paraId="6D6DEDEE" w14:textId="77777777" w:rsidR="008C59CB" w:rsidRDefault="008C59CB" w:rsidP="003B3061">
            <w:pPr>
              <w:rPr>
                <w:del w:id="2144" w:author="David Gravett" w:date="2019-12-01T10:21:00Z"/>
                <w:rFonts w:ascii="Times New Roman" w:hAnsi="Times New Roman" w:cs="Times New Roman"/>
                <w:sz w:val="24"/>
                <w:szCs w:val="24"/>
              </w:rPr>
            </w:pPr>
            <w:del w:id="2145" w:author="David Gravett" w:date="2019-12-01T10:21:00Z">
              <w:r>
                <w:rPr>
                  <w:rFonts w:ascii="Times New Roman" w:hAnsi="Times New Roman" w:cs="Times New Roman"/>
                  <w:sz w:val="24"/>
                  <w:szCs w:val="24"/>
                </w:rPr>
                <w:delText>1</w:delText>
              </w:r>
            </w:del>
          </w:p>
        </w:tc>
      </w:tr>
      <w:tr w:rsidR="008C59CB" w14:paraId="6667CD06" w14:textId="77777777" w:rsidTr="003B3061">
        <w:trPr>
          <w:trHeight w:val="432"/>
          <w:del w:id="2146" w:author="David Gravett" w:date="2019-12-01T10:21:00Z"/>
        </w:trPr>
        <w:tc>
          <w:tcPr>
            <w:tcW w:w="432" w:type="dxa"/>
          </w:tcPr>
          <w:p w14:paraId="16619BAB" w14:textId="77777777" w:rsidR="008C59CB" w:rsidRDefault="008C59CB" w:rsidP="003B3061">
            <w:pPr>
              <w:rPr>
                <w:del w:id="2147" w:author="David Gravett" w:date="2019-12-01T10:21:00Z"/>
                <w:rFonts w:ascii="Times New Roman" w:hAnsi="Times New Roman" w:cs="Times New Roman"/>
                <w:sz w:val="24"/>
                <w:szCs w:val="24"/>
              </w:rPr>
            </w:pPr>
            <w:del w:id="2148" w:author="David Gravett" w:date="2019-12-01T10:21:00Z">
              <w:r>
                <w:rPr>
                  <w:rFonts w:ascii="Times New Roman" w:hAnsi="Times New Roman" w:cs="Times New Roman"/>
                  <w:sz w:val="24"/>
                  <w:szCs w:val="24"/>
                </w:rPr>
                <w:delText>-1</w:delText>
              </w:r>
            </w:del>
          </w:p>
        </w:tc>
        <w:tc>
          <w:tcPr>
            <w:tcW w:w="432" w:type="dxa"/>
          </w:tcPr>
          <w:p w14:paraId="399DBB8C" w14:textId="77777777" w:rsidR="008C59CB" w:rsidRDefault="008C59CB" w:rsidP="003B3061">
            <w:pPr>
              <w:rPr>
                <w:del w:id="2149" w:author="David Gravett" w:date="2019-12-01T10:21:00Z"/>
                <w:rFonts w:ascii="Times New Roman" w:hAnsi="Times New Roman" w:cs="Times New Roman"/>
                <w:sz w:val="24"/>
                <w:szCs w:val="24"/>
              </w:rPr>
            </w:pPr>
            <w:del w:id="2150" w:author="David Gravett" w:date="2019-12-01T10:21:00Z">
              <w:r>
                <w:rPr>
                  <w:rFonts w:ascii="Times New Roman" w:hAnsi="Times New Roman" w:cs="Times New Roman"/>
                  <w:sz w:val="24"/>
                  <w:szCs w:val="24"/>
                </w:rPr>
                <w:delText>1</w:delText>
              </w:r>
            </w:del>
          </w:p>
        </w:tc>
        <w:tc>
          <w:tcPr>
            <w:tcW w:w="432" w:type="dxa"/>
          </w:tcPr>
          <w:p w14:paraId="7330CE30" w14:textId="77777777" w:rsidR="008C59CB" w:rsidRDefault="008C59CB" w:rsidP="003B3061">
            <w:pPr>
              <w:rPr>
                <w:del w:id="2151" w:author="David Gravett" w:date="2019-12-01T10:21:00Z"/>
                <w:rFonts w:ascii="Times New Roman" w:hAnsi="Times New Roman" w:cs="Times New Roman"/>
                <w:sz w:val="24"/>
                <w:szCs w:val="24"/>
              </w:rPr>
            </w:pPr>
            <w:del w:id="2152" w:author="David Gravett" w:date="2019-12-01T10:21:00Z">
              <w:r>
                <w:rPr>
                  <w:rFonts w:ascii="Times New Roman" w:hAnsi="Times New Roman" w:cs="Times New Roman"/>
                  <w:sz w:val="24"/>
                  <w:szCs w:val="24"/>
                </w:rPr>
                <w:delText>1</w:delText>
              </w:r>
            </w:del>
          </w:p>
        </w:tc>
        <w:tc>
          <w:tcPr>
            <w:tcW w:w="432" w:type="dxa"/>
          </w:tcPr>
          <w:p w14:paraId="3262E998" w14:textId="77777777" w:rsidR="008C59CB" w:rsidRDefault="008C59CB" w:rsidP="003B3061">
            <w:pPr>
              <w:rPr>
                <w:del w:id="2153" w:author="David Gravett" w:date="2019-12-01T10:21:00Z"/>
                <w:rFonts w:ascii="Times New Roman" w:hAnsi="Times New Roman" w:cs="Times New Roman"/>
                <w:sz w:val="24"/>
                <w:szCs w:val="24"/>
              </w:rPr>
            </w:pPr>
            <w:del w:id="2154" w:author="David Gravett" w:date="2019-12-01T10:21:00Z">
              <w:r>
                <w:rPr>
                  <w:rFonts w:ascii="Times New Roman" w:hAnsi="Times New Roman" w:cs="Times New Roman"/>
                  <w:sz w:val="24"/>
                  <w:szCs w:val="24"/>
                </w:rPr>
                <w:delText>0</w:delText>
              </w:r>
            </w:del>
          </w:p>
        </w:tc>
        <w:tc>
          <w:tcPr>
            <w:tcW w:w="432" w:type="dxa"/>
          </w:tcPr>
          <w:p w14:paraId="17A84443" w14:textId="77777777" w:rsidR="008C59CB" w:rsidRDefault="008C59CB" w:rsidP="003B3061">
            <w:pPr>
              <w:rPr>
                <w:del w:id="2155" w:author="David Gravett" w:date="2019-12-01T10:21:00Z"/>
                <w:rFonts w:ascii="Times New Roman" w:hAnsi="Times New Roman" w:cs="Times New Roman"/>
                <w:sz w:val="24"/>
                <w:szCs w:val="24"/>
              </w:rPr>
            </w:pPr>
            <w:del w:id="2156" w:author="David Gravett" w:date="2019-12-01T10:21:00Z">
              <w:r>
                <w:rPr>
                  <w:rFonts w:ascii="Times New Roman" w:hAnsi="Times New Roman" w:cs="Times New Roman"/>
                  <w:sz w:val="24"/>
                  <w:szCs w:val="24"/>
                </w:rPr>
                <w:delText>1</w:delText>
              </w:r>
            </w:del>
          </w:p>
        </w:tc>
        <w:tc>
          <w:tcPr>
            <w:tcW w:w="432" w:type="dxa"/>
          </w:tcPr>
          <w:p w14:paraId="2D4F823A" w14:textId="77777777" w:rsidR="008C59CB" w:rsidRDefault="008C59CB" w:rsidP="003B3061">
            <w:pPr>
              <w:rPr>
                <w:del w:id="2157" w:author="David Gravett" w:date="2019-12-01T10:21:00Z"/>
                <w:rFonts w:ascii="Times New Roman" w:hAnsi="Times New Roman" w:cs="Times New Roman"/>
                <w:sz w:val="24"/>
                <w:szCs w:val="24"/>
              </w:rPr>
            </w:pPr>
            <w:del w:id="2158" w:author="David Gravett" w:date="2019-12-01T10:21:00Z">
              <w:r>
                <w:rPr>
                  <w:rFonts w:ascii="Times New Roman" w:hAnsi="Times New Roman" w:cs="Times New Roman"/>
                  <w:sz w:val="24"/>
                  <w:szCs w:val="24"/>
                </w:rPr>
                <w:delText>1</w:delText>
              </w:r>
            </w:del>
          </w:p>
        </w:tc>
        <w:tc>
          <w:tcPr>
            <w:tcW w:w="432" w:type="dxa"/>
          </w:tcPr>
          <w:p w14:paraId="5E43B446" w14:textId="77777777" w:rsidR="008C59CB" w:rsidRDefault="008C59CB" w:rsidP="003B3061">
            <w:pPr>
              <w:rPr>
                <w:del w:id="2159" w:author="David Gravett" w:date="2019-12-01T10:21:00Z"/>
                <w:rFonts w:ascii="Times New Roman" w:hAnsi="Times New Roman" w:cs="Times New Roman"/>
                <w:sz w:val="24"/>
                <w:szCs w:val="24"/>
              </w:rPr>
            </w:pPr>
            <w:del w:id="2160" w:author="David Gravett" w:date="2019-12-01T10:21:00Z">
              <w:r>
                <w:rPr>
                  <w:rFonts w:ascii="Times New Roman" w:hAnsi="Times New Roman" w:cs="Times New Roman"/>
                  <w:sz w:val="24"/>
                  <w:szCs w:val="24"/>
                </w:rPr>
                <w:delText>-1</w:delText>
              </w:r>
            </w:del>
          </w:p>
        </w:tc>
      </w:tr>
      <w:tr w:rsidR="008C59CB" w14:paraId="65E85845" w14:textId="77777777" w:rsidTr="003B3061">
        <w:trPr>
          <w:trHeight w:val="432"/>
          <w:del w:id="2161" w:author="David Gravett" w:date="2019-12-01T10:21:00Z"/>
        </w:trPr>
        <w:tc>
          <w:tcPr>
            <w:tcW w:w="432" w:type="dxa"/>
          </w:tcPr>
          <w:p w14:paraId="37315917" w14:textId="77777777" w:rsidR="008C59CB" w:rsidRDefault="008C59CB" w:rsidP="003B3061">
            <w:pPr>
              <w:rPr>
                <w:del w:id="2162" w:author="David Gravett" w:date="2019-12-01T10:21:00Z"/>
                <w:rFonts w:ascii="Times New Roman" w:hAnsi="Times New Roman" w:cs="Times New Roman"/>
                <w:sz w:val="24"/>
                <w:szCs w:val="24"/>
              </w:rPr>
            </w:pPr>
            <w:del w:id="2163" w:author="David Gravett" w:date="2019-12-01T10:21:00Z">
              <w:r>
                <w:rPr>
                  <w:rFonts w:ascii="Times New Roman" w:hAnsi="Times New Roman" w:cs="Times New Roman"/>
                  <w:sz w:val="24"/>
                  <w:szCs w:val="24"/>
                </w:rPr>
                <w:delText>1</w:delText>
              </w:r>
            </w:del>
          </w:p>
        </w:tc>
        <w:tc>
          <w:tcPr>
            <w:tcW w:w="432" w:type="dxa"/>
          </w:tcPr>
          <w:p w14:paraId="7B338F22" w14:textId="77777777" w:rsidR="008C59CB" w:rsidRDefault="008C59CB" w:rsidP="003B3061">
            <w:pPr>
              <w:rPr>
                <w:del w:id="2164" w:author="David Gravett" w:date="2019-12-01T10:21:00Z"/>
                <w:rFonts w:ascii="Times New Roman" w:hAnsi="Times New Roman" w:cs="Times New Roman"/>
                <w:sz w:val="24"/>
                <w:szCs w:val="24"/>
              </w:rPr>
            </w:pPr>
            <w:del w:id="2165" w:author="David Gravett" w:date="2019-12-01T10:21:00Z">
              <w:r>
                <w:rPr>
                  <w:rFonts w:ascii="Times New Roman" w:hAnsi="Times New Roman" w:cs="Times New Roman"/>
                  <w:sz w:val="24"/>
                  <w:szCs w:val="24"/>
                </w:rPr>
                <w:delText>-1</w:delText>
              </w:r>
            </w:del>
          </w:p>
        </w:tc>
        <w:tc>
          <w:tcPr>
            <w:tcW w:w="432" w:type="dxa"/>
          </w:tcPr>
          <w:p w14:paraId="04070C02" w14:textId="77777777" w:rsidR="008C59CB" w:rsidRDefault="008C59CB" w:rsidP="003B3061">
            <w:pPr>
              <w:rPr>
                <w:del w:id="2166" w:author="David Gravett" w:date="2019-12-01T10:21:00Z"/>
                <w:rFonts w:ascii="Times New Roman" w:hAnsi="Times New Roman" w:cs="Times New Roman"/>
                <w:sz w:val="24"/>
                <w:szCs w:val="24"/>
              </w:rPr>
            </w:pPr>
            <w:del w:id="2167" w:author="David Gravett" w:date="2019-12-01T10:21:00Z">
              <w:r>
                <w:rPr>
                  <w:rFonts w:ascii="Times New Roman" w:hAnsi="Times New Roman" w:cs="Times New Roman"/>
                  <w:sz w:val="24"/>
                  <w:szCs w:val="24"/>
                </w:rPr>
                <w:delText>-1</w:delText>
              </w:r>
            </w:del>
          </w:p>
        </w:tc>
        <w:tc>
          <w:tcPr>
            <w:tcW w:w="432" w:type="dxa"/>
          </w:tcPr>
          <w:p w14:paraId="1D64578F" w14:textId="77777777" w:rsidR="008C59CB" w:rsidRDefault="008C59CB" w:rsidP="003B3061">
            <w:pPr>
              <w:rPr>
                <w:del w:id="2168" w:author="David Gravett" w:date="2019-12-01T10:21:00Z"/>
                <w:rFonts w:ascii="Times New Roman" w:hAnsi="Times New Roman" w:cs="Times New Roman"/>
                <w:sz w:val="24"/>
                <w:szCs w:val="24"/>
              </w:rPr>
            </w:pPr>
            <w:del w:id="2169" w:author="David Gravett" w:date="2019-12-01T10:21:00Z">
              <w:r>
                <w:rPr>
                  <w:rFonts w:ascii="Times New Roman" w:hAnsi="Times New Roman" w:cs="Times New Roman"/>
                  <w:sz w:val="24"/>
                  <w:szCs w:val="24"/>
                </w:rPr>
                <w:delText>0</w:delText>
              </w:r>
            </w:del>
          </w:p>
        </w:tc>
        <w:tc>
          <w:tcPr>
            <w:tcW w:w="432" w:type="dxa"/>
          </w:tcPr>
          <w:p w14:paraId="2D7FD095" w14:textId="77777777" w:rsidR="008C59CB" w:rsidRDefault="008C59CB" w:rsidP="003B3061">
            <w:pPr>
              <w:rPr>
                <w:del w:id="2170" w:author="David Gravett" w:date="2019-12-01T10:21:00Z"/>
                <w:rFonts w:ascii="Times New Roman" w:hAnsi="Times New Roman" w:cs="Times New Roman"/>
                <w:sz w:val="24"/>
                <w:szCs w:val="24"/>
              </w:rPr>
            </w:pPr>
            <w:del w:id="2171" w:author="David Gravett" w:date="2019-12-01T10:21:00Z">
              <w:r>
                <w:rPr>
                  <w:rFonts w:ascii="Times New Roman" w:hAnsi="Times New Roman" w:cs="Times New Roman"/>
                  <w:sz w:val="24"/>
                  <w:szCs w:val="24"/>
                </w:rPr>
                <w:delText>-1</w:delText>
              </w:r>
            </w:del>
          </w:p>
        </w:tc>
        <w:tc>
          <w:tcPr>
            <w:tcW w:w="432" w:type="dxa"/>
          </w:tcPr>
          <w:p w14:paraId="1B71B07C" w14:textId="77777777" w:rsidR="008C59CB" w:rsidRDefault="008C59CB" w:rsidP="003B3061">
            <w:pPr>
              <w:rPr>
                <w:del w:id="2172" w:author="David Gravett" w:date="2019-12-01T10:21:00Z"/>
                <w:rFonts w:ascii="Times New Roman" w:hAnsi="Times New Roman" w:cs="Times New Roman"/>
                <w:sz w:val="24"/>
                <w:szCs w:val="24"/>
              </w:rPr>
            </w:pPr>
            <w:del w:id="2173" w:author="David Gravett" w:date="2019-12-01T10:21:00Z">
              <w:r>
                <w:rPr>
                  <w:rFonts w:ascii="Times New Roman" w:hAnsi="Times New Roman" w:cs="Times New Roman"/>
                  <w:sz w:val="24"/>
                  <w:szCs w:val="24"/>
                </w:rPr>
                <w:delText>-1</w:delText>
              </w:r>
            </w:del>
          </w:p>
        </w:tc>
        <w:tc>
          <w:tcPr>
            <w:tcW w:w="432" w:type="dxa"/>
          </w:tcPr>
          <w:p w14:paraId="738C3C0B" w14:textId="77777777" w:rsidR="008C59CB" w:rsidRDefault="008C59CB" w:rsidP="003B3061">
            <w:pPr>
              <w:rPr>
                <w:del w:id="2174" w:author="David Gravett" w:date="2019-12-01T10:21:00Z"/>
                <w:rFonts w:ascii="Times New Roman" w:hAnsi="Times New Roman" w:cs="Times New Roman"/>
                <w:sz w:val="24"/>
                <w:szCs w:val="24"/>
              </w:rPr>
            </w:pPr>
            <w:del w:id="2175" w:author="David Gravett" w:date="2019-12-01T10:21:00Z">
              <w:r>
                <w:rPr>
                  <w:rFonts w:ascii="Times New Roman" w:hAnsi="Times New Roman" w:cs="Times New Roman"/>
                  <w:sz w:val="24"/>
                  <w:szCs w:val="24"/>
                </w:rPr>
                <w:delText>1</w:delText>
              </w:r>
            </w:del>
          </w:p>
        </w:tc>
      </w:tr>
      <w:tr w:rsidR="008C59CB" w14:paraId="63D1B55F" w14:textId="77777777" w:rsidTr="003B3061">
        <w:trPr>
          <w:trHeight w:val="432"/>
          <w:del w:id="2176" w:author="David Gravett" w:date="2019-12-01T10:21:00Z"/>
        </w:trPr>
        <w:tc>
          <w:tcPr>
            <w:tcW w:w="432" w:type="dxa"/>
          </w:tcPr>
          <w:p w14:paraId="1D8F4D06" w14:textId="77777777" w:rsidR="008C59CB" w:rsidRDefault="008C59CB" w:rsidP="003B3061">
            <w:pPr>
              <w:rPr>
                <w:del w:id="2177" w:author="David Gravett" w:date="2019-12-01T10:21:00Z"/>
                <w:rFonts w:ascii="Times New Roman" w:hAnsi="Times New Roman" w:cs="Times New Roman"/>
                <w:sz w:val="24"/>
                <w:szCs w:val="24"/>
              </w:rPr>
            </w:pPr>
            <w:del w:id="2178" w:author="David Gravett" w:date="2019-12-01T10:21:00Z">
              <w:r>
                <w:rPr>
                  <w:rFonts w:ascii="Times New Roman" w:hAnsi="Times New Roman" w:cs="Times New Roman"/>
                  <w:sz w:val="24"/>
                  <w:szCs w:val="24"/>
                </w:rPr>
                <w:delText>1</w:delText>
              </w:r>
            </w:del>
          </w:p>
        </w:tc>
        <w:tc>
          <w:tcPr>
            <w:tcW w:w="432" w:type="dxa"/>
          </w:tcPr>
          <w:p w14:paraId="1D8A9F9F" w14:textId="77777777" w:rsidR="008C59CB" w:rsidRDefault="008C59CB" w:rsidP="003B3061">
            <w:pPr>
              <w:rPr>
                <w:del w:id="2179" w:author="David Gravett" w:date="2019-12-01T10:21:00Z"/>
                <w:rFonts w:ascii="Times New Roman" w:hAnsi="Times New Roman" w:cs="Times New Roman"/>
                <w:sz w:val="24"/>
                <w:szCs w:val="24"/>
              </w:rPr>
            </w:pPr>
            <w:del w:id="2180" w:author="David Gravett" w:date="2019-12-01T10:21:00Z">
              <w:r>
                <w:rPr>
                  <w:rFonts w:ascii="Times New Roman" w:hAnsi="Times New Roman" w:cs="Times New Roman"/>
                  <w:sz w:val="24"/>
                  <w:szCs w:val="24"/>
                </w:rPr>
                <w:delText>-1</w:delText>
              </w:r>
            </w:del>
          </w:p>
        </w:tc>
        <w:tc>
          <w:tcPr>
            <w:tcW w:w="432" w:type="dxa"/>
          </w:tcPr>
          <w:p w14:paraId="6A1A5254" w14:textId="77777777" w:rsidR="008C59CB" w:rsidRDefault="008C59CB" w:rsidP="003B3061">
            <w:pPr>
              <w:rPr>
                <w:del w:id="2181" w:author="David Gravett" w:date="2019-12-01T10:21:00Z"/>
                <w:rFonts w:ascii="Times New Roman" w:hAnsi="Times New Roman" w:cs="Times New Roman"/>
                <w:sz w:val="24"/>
                <w:szCs w:val="24"/>
              </w:rPr>
            </w:pPr>
            <w:del w:id="2182" w:author="David Gravett" w:date="2019-12-01T10:21:00Z">
              <w:r>
                <w:rPr>
                  <w:rFonts w:ascii="Times New Roman" w:hAnsi="Times New Roman" w:cs="Times New Roman"/>
                  <w:sz w:val="24"/>
                  <w:szCs w:val="24"/>
                </w:rPr>
                <w:delText>-1</w:delText>
              </w:r>
            </w:del>
          </w:p>
        </w:tc>
        <w:tc>
          <w:tcPr>
            <w:tcW w:w="432" w:type="dxa"/>
          </w:tcPr>
          <w:p w14:paraId="0ED549DE" w14:textId="77777777" w:rsidR="008C59CB" w:rsidRDefault="008C59CB" w:rsidP="003B3061">
            <w:pPr>
              <w:rPr>
                <w:del w:id="2183" w:author="David Gravett" w:date="2019-12-01T10:21:00Z"/>
                <w:rFonts w:ascii="Times New Roman" w:hAnsi="Times New Roman" w:cs="Times New Roman"/>
                <w:sz w:val="24"/>
                <w:szCs w:val="24"/>
              </w:rPr>
            </w:pPr>
            <w:del w:id="2184" w:author="David Gravett" w:date="2019-12-01T10:21:00Z">
              <w:r>
                <w:rPr>
                  <w:rFonts w:ascii="Times New Roman" w:hAnsi="Times New Roman" w:cs="Times New Roman"/>
                  <w:sz w:val="24"/>
                  <w:szCs w:val="24"/>
                </w:rPr>
                <w:delText>0</w:delText>
              </w:r>
            </w:del>
          </w:p>
        </w:tc>
        <w:tc>
          <w:tcPr>
            <w:tcW w:w="432" w:type="dxa"/>
          </w:tcPr>
          <w:p w14:paraId="277F8BF6" w14:textId="77777777" w:rsidR="008C59CB" w:rsidRDefault="008C59CB" w:rsidP="003B3061">
            <w:pPr>
              <w:rPr>
                <w:del w:id="2185" w:author="David Gravett" w:date="2019-12-01T10:21:00Z"/>
                <w:rFonts w:ascii="Times New Roman" w:hAnsi="Times New Roman" w:cs="Times New Roman"/>
                <w:sz w:val="24"/>
                <w:szCs w:val="24"/>
              </w:rPr>
            </w:pPr>
            <w:del w:id="2186" w:author="David Gravett" w:date="2019-12-01T10:21:00Z">
              <w:r>
                <w:rPr>
                  <w:rFonts w:ascii="Times New Roman" w:hAnsi="Times New Roman" w:cs="Times New Roman"/>
                  <w:sz w:val="24"/>
                  <w:szCs w:val="24"/>
                </w:rPr>
                <w:delText>-1</w:delText>
              </w:r>
            </w:del>
          </w:p>
        </w:tc>
        <w:tc>
          <w:tcPr>
            <w:tcW w:w="432" w:type="dxa"/>
          </w:tcPr>
          <w:p w14:paraId="63292CB0" w14:textId="77777777" w:rsidR="008C59CB" w:rsidRDefault="008C59CB" w:rsidP="003B3061">
            <w:pPr>
              <w:rPr>
                <w:del w:id="2187" w:author="David Gravett" w:date="2019-12-01T10:21:00Z"/>
                <w:rFonts w:ascii="Times New Roman" w:hAnsi="Times New Roman" w:cs="Times New Roman"/>
                <w:sz w:val="24"/>
                <w:szCs w:val="24"/>
              </w:rPr>
            </w:pPr>
            <w:del w:id="2188" w:author="David Gravett" w:date="2019-12-01T10:21:00Z">
              <w:r>
                <w:rPr>
                  <w:rFonts w:ascii="Times New Roman" w:hAnsi="Times New Roman" w:cs="Times New Roman"/>
                  <w:sz w:val="24"/>
                  <w:szCs w:val="24"/>
                </w:rPr>
                <w:delText>-1</w:delText>
              </w:r>
            </w:del>
          </w:p>
        </w:tc>
        <w:tc>
          <w:tcPr>
            <w:tcW w:w="432" w:type="dxa"/>
          </w:tcPr>
          <w:p w14:paraId="3DA4515A" w14:textId="77777777" w:rsidR="008C59CB" w:rsidRDefault="008C59CB" w:rsidP="003B3061">
            <w:pPr>
              <w:rPr>
                <w:del w:id="2189" w:author="David Gravett" w:date="2019-12-01T10:21:00Z"/>
                <w:rFonts w:ascii="Times New Roman" w:hAnsi="Times New Roman" w:cs="Times New Roman"/>
                <w:sz w:val="24"/>
                <w:szCs w:val="24"/>
              </w:rPr>
            </w:pPr>
            <w:del w:id="2190" w:author="David Gravett" w:date="2019-12-01T10:21:00Z">
              <w:r>
                <w:rPr>
                  <w:rFonts w:ascii="Times New Roman" w:hAnsi="Times New Roman" w:cs="Times New Roman"/>
                  <w:sz w:val="24"/>
                  <w:szCs w:val="24"/>
                </w:rPr>
                <w:delText>1</w:delText>
              </w:r>
            </w:del>
          </w:p>
        </w:tc>
      </w:tr>
      <w:tr w:rsidR="008C59CB" w14:paraId="46FDADCB" w14:textId="77777777" w:rsidTr="003B3061">
        <w:trPr>
          <w:trHeight w:val="432"/>
          <w:del w:id="2191" w:author="David Gravett" w:date="2019-12-01T10:21:00Z"/>
        </w:trPr>
        <w:tc>
          <w:tcPr>
            <w:tcW w:w="432" w:type="dxa"/>
          </w:tcPr>
          <w:p w14:paraId="7F27E8E1" w14:textId="77777777" w:rsidR="008C59CB" w:rsidRDefault="008C59CB" w:rsidP="003B3061">
            <w:pPr>
              <w:rPr>
                <w:del w:id="2192" w:author="David Gravett" w:date="2019-12-01T10:21:00Z"/>
                <w:rFonts w:ascii="Times New Roman" w:hAnsi="Times New Roman" w:cs="Times New Roman"/>
                <w:sz w:val="24"/>
                <w:szCs w:val="24"/>
              </w:rPr>
            </w:pPr>
            <w:del w:id="2193" w:author="David Gravett" w:date="2019-12-01T10:21:00Z">
              <w:r>
                <w:rPr>
                  <w:rFonts w:ascii="Times New Roman" w:hAnsi="Times New Roman" w:cs="Times New Roman"/>
                  <w:sz w:val="24"/>
                  <w:szCs w:val="24"/>
                </w:rPr>
                <w:delText>-1</w:delText>
              </w:r>
            </w:del>
          </w:p>
        </w:tc>
        <w:tc>
          <w:tcPr>
            <w:tcW w:w="432" w:type="dxa"/>
          </w:tcPr>
          <w:p w14:paraId="391E0B1B" w14:textId="77777777" w:rsidR="008C59CB" w:rsidRDefault="008C59CB" w:rsidP="003B3061">
            <w:pPr>
              <w:rPr>
                <w:del w:id="2194" w:author="David Gravett" w:date="2019-12-01T10:21:00Z"/>
                <w:rFonts w:ascii="Times New Roman" w:hAnsi="Times New Roman" w:cs="Times New Roman"/>
                <w:sz w:val="24"/>
                <w:szCs w:val="24"/>
              </w:rPr>
            </w:pPr>
            <w:del w:id="2195" w:author="David Gravett" w:date="2019-12-01T10:21:00Z">
              <w:r>
                <w:rPr>
                  <w:rFonts w:ascii="Times New Roman" w:hAnsi="Times New Roman" w:cs="Times New Roman"/>
                  <w:sz w:val="24"/>
                  <w:szCs w:val="24"/>
                </w:rPr>
                <w:delText>1</w:delText>
              </w:r>
            </w:del>
          </w:p>
        </w:tc>
        <w:tc>
          <w:tcPr>
            <w:tcW w:w="432" w:type="dxa"/>
          </w:tcPr>
          <w:p w14:paraId="509CDEF4" w14:textId="77777777" w:rsidR="008C59CB" w:rsidRDefault="008C59CB" w:rsidP="003B3061">
            <w:pPr>
              <w:rPr>
                <w:del w:id="2196" w:author="David Gravett" w:date="2019-12-01T10:21:00Z"/>
                <w:rFonts w:ascii="Times New Roman" w:hAnsi="Times New Roman" w:cs="Times New Roman"/>
                <w:sz w:val="24"/>
                <w:szCs w:val="24"/>
              </w:rPr>
            </w:pPr>
            <w:del w:id="2197" w:author="David Gravett" w:date="2019-12-01T10:21:00Z">
              <w:r>
                <w:rPr>
                  <w:rFonts w:ascii="Times New Roman" w:hAnsi="Times New Roman" w:cs="Times New Roman"/>
                  <w:sz w:val="24"/>
                  <w:szCs w:val="24"/>
                </w:rPr>
                <w:delText>1</w:delText>
              </w:r>
            </w:del>
          </w:p>
        </w:tc>
        <w:tc>
          <w:tcPr>
            <w:tcW w:w="432" w:type="dxa"/>
          </w:tcPr>
          <w:p w14:paraId="2D220FCF" w14:textId="7E421180" w:rsidR="008C59CB" w:rsidRDefault="008C59CB" w:rsidP="003B3061">
            <w:pPr>
              <w:rPr>
                <w:del w:id="2198" w:author="David Gravett" w:date="2019-12-01T10:21:00Z"/>
                <w:rFonts w:ascii="Times New Roman" w:hAnsi="Times New Roman" w:cs="Times New Roman"/>
                <w:sz w:val="24"/>
                <w:szCs w:val="24"/>
              </w:rPr>
            </w:pPr>
            <w:del w:id="2199" w:author="David Gravett" w:date="2019-12-01T10:21:00Z">
              <w:r>
                <w:rPr>
                  <w:rFonts w:ascii="Times New Roman" w:hAnsi="Times New Roman" w:cs="Times New Roman"/>
                  <w:sz w:val="24"/>
                  <w:szCs w:val="24"/>
                </w:rPr>
                <w:delText>1</w:delText>
              </w:r>
            </w:del>
          </w:p>
        </w:tc>
        <w:tc>
          <w:tcPr>
            <w:tcW w:w="432" w:type="dxa"/>
          </w:tcPr>
          <w:p w14:paraId="0EC53186" w14:textId="77777777" w:rsidR="008C59CB" w:rsidRDefault="008C59CB" w:rsidP="003B3061">
            <w:pPr>
              <w:rPr>
                <w:del w:id="2200" w:author="David Gravett" w:date="2019-12-01T10:21:00Z"/>
                <w:rFonts w:ascii="Times New Roman" w:hAnsi="Times New Roman" w:cs="Times New Roman"/>
                <w:sz w:val="24"/>
                <w:szCs w:val="24"/>
              </w:rPr>
            </w:pPr>
            <w:del w:id="2201" w:author="David Gravett" w:date="2019-12-01T10:21:00Z">
              <w:r>
                <w:rPr>
                  <w:rFonts w:ascii="Times New Roman" w:hAnsi="Times New Roman" w:cs="Times New Roman"/>
                  <w:sz w:val="24"/>
                  <w:szCs w:val="24"/>
                </w:rPr>
                <w:delText>1</w:delText>
              </w:r>
            </w:del>
          </w:p>
        </w:tc>
        <w:tc>
          <w:tcPr>
            <w:tcW w:w="432" w:type="dxa"/>
          </w:tcPr>
          <w:p w14:paraId="3E09936F" w14:textId="77777777" w:rsidR="008C59CB" w:rsidRDefault="008C59CB" w:rsidP="003B3061">
            <w:pPr>
              <w:rPr>
                <w:del w:id="2202" w:author="David Gravett" w:date="2019-12-01T10:21:00Z"/>
                <w:rFonts w:ascii="Times New Roman" w:hAnsi="Times New Roman" w:cs="Times New Roman"/>
                <w:sz w:val="24"/>
                <w:szCs w:val="24"/>
              </w:rPr>
            </w:pPr>
            <w:del w:id="2203" w:author="David Gravett" w:date="2019-12-01T10:21:00Z">
              <w:r>
                <w:rPr>
                  <w:rFonts w:ascii="Times New Roman" w:hAnsi="Times New Roman" w:cs="Times New Roman"/>
                  <w:sz w:val="24"/>
                  <w:szCs w:val="24"/>
                </w:rPr>
                <w:delText>1</w:delText>
              </w:r>
            </w:del>
          </w:p>
        </w:tc>
        <w:tc>
          <w:tcPr>
            <w:tcW w:w="432" w:type="dxa"/>
          </w:tcPr>
          <w:p w14:paraId="1069D42E" w14:textId="77777777" w:rsidR="008C59CB" w:rsidRDefault="008C59CB" w:rsidP="003B3061">
            <w:pPr>
              <w:rPr>
                <w:del w:id="2204" w:author="David Gravett" w:date="2019-12-01T10:21:00Z"/>
                <w:rFonts w:ascii="Times New Roman" w:hAnsi="Times New Roman" w:cs="Times New Roman"/>
                <w:sz w:val="24"/>
                <w:szCs w:val="24"/>
              </w:rPr>
            </w:pPr>
            <w:del w:id="2205" w:author="David Gravett" w:date="2019-12-01T10:21:00Z">
              <w:r>
                <w:rPr>
                  <w:rFonts w:ascii="Times New Roman" w:hAnsi="Times New Roman" w:cs="Times New Roman"/>
                  <w:sz w:val="24"/>
                  <w:szCs w:val="24"/>
                </w:rPr>
                <w:delText>-1</w:delText>
              </w:r>
            </w:del>
          </w:p>
        </w:tc>
      </w:tr>
      <w:tr w:rsidR="008C59CB" w14:paraId="7DCD9F59" w14:textId="77777777" w:rsidTr="003B3061">
        <w:trPr>
          <w:trHeight w:val="432"/>
          <w:del w:id="2206" w:author="David Gravett" w:date="2019-12-01T10:21:00Z"/>
        </w:trPr>
        <w:tc>
          <w:tcPr>
            <w:tcW w:w="432" w:type="dxa"/>
          </w:tcPr>
          <w:p w14:paraId="0D0130B9" w14:textId="77777777" w:rsidR="008C59CB" w:rsidRDefault="008C59CB" w:rsidP="003B3061">
            <w:pPr>
              <w:rPr>
                <w:del w:id="2207" w:author="David Gravett" w:date="2019-12-01T10:21:00Z"/>
                <w:rFonts w:ascii="Times New Roman" w:hAnsi="Times New Roman" w:cs="Times New Roman"/>
                <w:sz w:val="24"/>
                <w:szCs w:val="24"/>
              </w:rPr>
            </w:pPr>
            <w:del w:id="2208" w:author="David Gravett" w:date="2019-12-01T10:21:00Z">
              <w:r>
                <w:rPr>
                  <w:rFonts w:ascii="Times New Roman" w:hAnsi="Times New Roman" w:cs="Times New Roman"/>
                  <w:sz w:val="24"/>
                  <w:szCs w:val="24"/>
                </w:rPr>
                <w:delText>1</w:delText>
              </w:r>
            </w:del>
          </w:p>
        </w:tc>
        <w:tc>
          <w:tcPr>
            <w:tcW w:w="432" w:type="dxa"/>
          </w:tcPr>
          <w:p w14:paraId="01B6D2DF" w14:textId="77777777" w:rsidR="008C59CB" w:rsidRDefault="008C59CB" w:rsidP="003B3061">
            <w:pPr>
              <w:rPr>
                <w:del w:id="2209" w:author="David Gravett" w:date="2019-12-01T10:21:00Z"/>
                <w:rFonts w:ascii="Times New Roman" w:hAnsi="Times New Roman" w:cs="Times New Roman"/>
                <w:sz w:val="24"/>
                <w:szCs w:val="24"/>
              </w:rPr>
            </w:pPr>
            <w:del w:id="2210" w:author="David Gravett" w:date="2019-12-01T10:21:00Z">
              <w:r>
                <w:rPr>
                  <w:rFonts w:ascii="Times New Roman" w:hAnsi="Times New Roman" w:cs="Times New Roman"/>
                  <w:sz w:val="24"/>
                  <w:szCs w:val="24"/>
                </w:rPr>
                <w:delText>-1</w:delText>
              </w:r>
            </w:del>
          </w:p>
        </w:tc>
        <w:tc>
          <w:tcPr>
            <w:tcW w:w="432" w:type="dxa"/>
          </w:tcPr>
          <w:p w14:paraId="5DC46830" w14:textId="77777777" w:rsidR="008C59CB" w:rsidRDefault="008C59CB" w:rsidP="003B3061">
            <w:pPr>
              <w:rPr>
                <w:del w:id="2211" w:author="David Gravett" w:date="2019-12-01T10:21:00Z"/>
                <w:rFonts w:ascii="Times New Roman" w:hAnsi="Times New Roman" w:cs="Times New Roman"/>
                <w:sz w:val="24"/>
                <w:szCs w:val="24"/>
              </w:rPr>
            </w:pPr>
            <w:del w:id="2212" w:author="David Gravett" w:date="2019-12-01T10:21:00Z">
              <w:r>
                <w:rPr>
                  <w:rFonts w:ascii="Times New Roman" w:hAnsi="Times New Roman" w:cs="Times New Roman"/>
                  <w:sz w:val="24"/>
                  <w:szCs w:val="24"/>
                </w:rPr>
                <w:delText>1</w:delText>
              </w:r>
            </w:del>
          </w:p>
        </w:tc>
        <w:tc>
          <w:tcPr>
            <w:tcW w:w="432" w:type="dxa"/>
          </w:tcPr>
          <w:p w14:paraId="52DDD59A" w14:textId="77777777" w:rsidR="008C59CB" w:rsidRDefault="008C59CB" w:rsidP="003B3061">
            <w:pPr>
              <w:rPr>
                <w:del w:id="2213" w:author="David Gravett" w:date="2019-12-01T10:21:00Z"/>
                <w:rFonts w:ascii="Times New Roman" w:hAnsi="Times New Roman" w:cs="Times New Roman"/>
                <w:sz w:val="24"/>
                <w:szCs w:val="24"/>
              </w:rPr>
            </w:pPr>
            <w:del w:id="2214" w:author="David Gravett" w:date="2019-12-01T10:21:00Z">
              <w:r>
                <w:rPr>
                  <w:rFonts w:ascii="Times New Roman" w:hAnsi="Times New Roman" w:cs="Times New Roman"/>
                  <w:sz w:val="24"/>
                  <w:szCs w:val="24"/>
                </w:rPr>
                <w:delText>0</w:delText>
              </w:r>
            </w:del>
          </w:p>
        </w:tc>
        <w:tc>
          <w:tcPr>
            <w:tcW w:w="432" w:type="dxa"/>
          </w:tcPr>
          <w:p w14:paraId="23584F76" w14:textId="77777777" w:rsidR="008C59CB" w:rsidRDefault="008C59CB" w:rsidP="003B3061">
            <w:pPr>
              <w:rPr>
                <w:del w:id="2215" w:author="David Gravett" w:date="2019-12-01T10:21:00Z"/>
                <w:rFonts w:ascii="Times New Roman" w:hAnsi="Times New Roman" w:cs="Times New Roman"/>
                <w:sz w:val="24"/>
                <w:szCs w:val="24"/>
              </w:rPr>
            </w:pPr>
            <w:del w:id="2216" w:author="David Gravett" w:date="2019-12-01T10:21:00Z">
              <w:r>
                <w:rPr>
                  <w:rFonts w:ascii="Times New Roman" w:hAnsi="Times New Roman" w:cs="Times New Roman"/>
                  <w:sz w:val="24"/>
                  <w:szCs w:val="24"/>
                </w:rPr>
                <w:delText>1</w:delText>
              </w:r>
            </w:del>
          </w:p>
        </w:tc>
        <w:tc>
          <w:tcPr>
            <w:tcW w:w="432" w:type="dxa"/>
          </w:tcPr>
          <w:p w14:paraId="0DED2588" w14:textId="77777777" w:rsidR="008C59CB" w:rsidRDefault="008C59CB" w:rsidP="003B3061">
            <w:pPr>
              <w:rPr>
                <w:del w:id="2217" w:author="David Gravett" w:date="2019-12-01T10:21:00Z"/>
                <w:rFonts w:ascii="Times New Roman" w:hAnsi="Times New Roman" w:cs="Times New Roman"/>
                <w:sz w:val="24"/>
                <w:szCs w:val="24"/>
              </w:rPr>
            </w:pPr>
            <w:del w:id="2218" w:author="David Gravett" w:date="2019-12-01T10:21:00Z">
              <w:r>
                <w:rPr>
                  <w:rFonts w:ascii="Times New Roman" w:hAnsi="Times New Roman" w:cs="Times New Roman"/>
                  <w:sz w:val="24"/>
                  <w:szCs w:val="24"/>
                </w:rPr>
                <w:delText>-1</w:delText>
              </w:r>
            </w:del>
          </w:p>
        </w:tc>
        <w:tc>
          <w:tcPr>
            <w:tcW w:w="432" w:type="dxa"/>
          </w:tcPr>
          <w:p w14:paraId="5DC586B4" w14:textId="77777777" w:rsidR="008C59CB" w:rsidRDefault="008C59CB" w:rsidP="003B3061">
            <w:pPr>
              <w:rPr>
                <w:del w:id="2219" w:author="David Gravett" w:date="2019-12-01T10:21:00Z"/>
                <w:rFonts w:ascii="Times New Roman" w:hAnsi="Times New Roman" w:cs="Times New Roman"/>
                <w:sz w:val="24"/>
                <w:szCs w:val="24"/>
              </w:rPr>
            </w:pPr>
            <w:del w:id="2220" w:author="David Gravett" w:date="2019-12-01T10:21:00Z">
              <w:r>
                <w:rPr>
                  <w:rFonts w:ascii="Times New Roman" w:hAnsi="Times New Roman" w:cs="Times New Roman"/>
                  <w:sz w:val="24"/>
                  <w:szCs w:val="24"/>
                </w:rPr>
                <w:delText>1</w:delText>
              </w:r>
            </w:del>
          </w:p>
        </w:tc>
      </w:tr>
      <w:tr w:rsidR="008C59CB" w14:paraId="45B6AD42" w14:textId="77777777" w:rsidTr="003B3061">
        <w:trPr>
          <w:trHeight w:val="432"/>
          <w:del w:id="2221" w:author="David Gravett" w:date="2019-12-01T10:21:00Z"/>
        </w:trPr>
        <w:tc>
          <w:tcPr>
            <w:tcW w:w="432" w:type="dxa"/>
          </w:tcPr>
          <w:p w14:paraId="5467121E" w14:textId="77777777" w:rsidR="008C59CB" w:rsidRDefault="008C59CB" w:rsidP="003B3061">
            <w:pPr>
              <w:rPr>
                <w:del w:id="2222" w:author="David Gravett" w:date="2019-12-01T10:21:00Z"/>
                <w:rFonts w:ascii="Times New Roman" w:hAnsi="Times New Roman" w:cs="Times New Roman"/>
                <w:sz w:val="24"/>
                <w:szCs w:val="24"/>
              </w:rPr>
            </w:pPr>
            <w:del w:id="2223" w:author="David Gravett" w:date="2019-12-01T10:21:00Z">
              <w:r>
                <w:rPr>
                  <w:rFonts w:ascii="Times New Roman" w:hAnsi="Times New Roman" w:cs="Times New Roman"/>
                  <w:sz w:val="24"/>
                  <w:szCs w:val="24"/>
                </w:rPr>
                <w:delText>-1</w:delText>
              </w:r>
            </w:del>
          </w:p>
        </w:tc>
        <w:tc>
          <w:tcPr>
            <w:tcW w:w="432" w:type="dxa"/>
          </w:tcPr>
          <w:p w14:paraId="112EDB3F" w14:textId="77777777" w:rsidR="008C59CB" w:rsidRDefault="008C59CB" w:rsidP="003B3061">
            <w:pPr>
              <w:rPr>
                <w:del w:id="2224" w:author="David Gravett" w:date="2019-12-01T10:21:00Z"/>
                <w:rFonts w:ascii="Times New Roman" w:hAnsi="Times New Roman" w:cs="Times New Roman"/>
                <w:sz w:val="24"/>
                <w:szCs w:val="24"/>
              </w:rPr>
            </w:pPr>
            <w:del w:id="2225" w:author="David Gravett" w:date="2019-12-01T10:21:00Z">
              <w:r>
                <w:rPr>
                  <w:rFonts w:ascii="Times New Roman" w:hAnsi="Times New Roman" w:cs="Times New Roman"/>
                  <w:sz w:val="24"/>
                  <w:szCs w:val="24"/>
                </w:rPr>
                <w:delText>1</w:delText>
              </w:r>
            </w:del>
          </w:p>
        </w:tc>
        <w:tc>
          <w:tcPr>
            <w:tcW w:w="432" w:type="dxa"/>
          </w:tcPr>
          <w:p w14:paraId="4D9DCB44" w14:textId="77777777" w:rsidR="008C59CB" w:rsidRDefault="008C59CB" w:rsidP="003B3061">
            <w:pPr>
              <w:rPr>
                <w:del w:id="2226" w:author="David Gravett" w:date="2019-12-01T10:21:00Z"/>
                <w:rFonts w:ascii="Times New Roman" w:hAnsi="Times New Roman" w:cs="Times New Roman"/>
                <w:sz w:val="24"/>
                <w:szCs w:val="24"/>
              </w:rPr>
            </w:pPr>
            <w:del w:id="2227" w:author="David Gravett" w:date="2019-12-01T10:21:00Z">
              <w:r>
                <w:rPr>
                  <w:rFonts w:ascii="Times New Roman" w:hAnsi="Times New Roman" w:cs="Times New Roman"/>
                  <w:sz w:val="24"/>
                  <w:szCs w:val="24"/>
                </w:rPr>
                <w:delText>-1</w:delText>
              </w:r>
            </w:del>
          </w:p>
        </w:tc>
        <w:tc>
          <w:tcPr>
            <w:tcW w:w="432" w:type="dxa"/>
          </w:tcPr>
          <w:p w14:paraId="398BBF34" w14:textId="77777777" w:rsidR="008C59CB" w:rsidRDefault="008C59CB" w:rsidP="003B3061">
            <w:pPr>
              <w:rPr>
                <w:del w:id="2228" w:author="David Gravett" w:date="2019-12-01T10:21:00Z"/>
                <w:rFonts w:ascii="Times New Roman" w:hAnsi="Times New Roman" w:cs="Times New Roman"/>
                <w:sz w:val="24"/>
                <w:szCs w:val="24"/>
              </w:rPr>
            </w:pPr>
            <w:del w:id="2229" w:author="David Gravett" w:date="2019-12-01T10:21:00Z">
              <w:r>
                <w:rPr>
                  <w:rFonts w:ascii="Times New Roman" w:hAnsi="Times New Roman" w:cs="Times New Roman"/>
                  <w:sz w:val="24"/>
                  <w:szCs w:val="24"/>
                </w:rPr>
                <w:delText>0</w:delText>
              </w:r>
            </w:del>
          </w:p>
        </w:tc>
        <w:tc>
          <w:tcPr>
            <w:tcW w:w="432" w:type="dxa"/>
          </w:tcPr>
          <w:p w14:paraId="4132FD04" w14:textId="77777777" w:rsidR="008C59CB" w:rsidRDefault="008C59CB" w:rsidP="003B3061">
            <w:pPr>
              <w:rPr>
                <w:del w:id="2230" w:author="David Gravett" w:date="2019-12-01T10:21:00Z"/>
                <w:rFonts w:ascii="Times New Roman" w:hAnsi="Times New Roman" w:cs="Times New Roman"/>
                <w:sz w:val="24"/>
                <w:szCs w:val="24"/>
              </w:rPr>
            </w:pPr>
            <w:del w:id="2231" w:author="David Gravett" w:date="2019-12-01T10:21:00Z">
              <w:r>
                <w:rPr>
                  <w:rFonts w:ascii="Times New Roman" w:hAnsi="Times New Roman" w:cs="Times New Roman"/>
                  <w:sz w:val="24"/>
                  <w:szCs w:val="24"/>
                </w:rPr>
                <w:delText>-1</w:delText>
              </w:r>
            </w:del>
          </w:p>
        </w:tc>
        <w:tc>
          <w:tcPr>
            <w:tcW w:w="432" w:type="dxa"/>
          </w:tcPr>
          <w:p w14:paraId="5C215519" w14:textId="77777777" w:rsidR="008C59CB" w:rsidRDefault="008C59CB" w:rsidP="003B3061">
            <w:pPr>
              <w:rPr>
                <w:del w:id="2232" w:author="David Gravett" w:date="2019-12-01T10:21:00Z"/>
                <w:rFonts w:ascii="Times New Roman" w:hAnsi="Times New Roman" w:cs="Times New Roman"/>
                <w:sz w:val="24"/>
                <w:szCs w:val="24"/>
              </w:rPr>
            </w:pPr>
            <w:del w:id="2233" w:author="David Gravett" w:date="2019-12-01T10:21:00Z">
              <w:r>
                <w:rPr>
                  <w:rFonts w:ascii="Times New Roman" w:hAnsi="Times New Roman" w:cs="Times New Roman"/>
                  <w:sz w:val="24"/>
                  <w:szCs w:val="24"/>
                </w:rPr>
                <w:delText>1</w:delText>
              </w:r>
            </w:del>
          </w:p>
        </w:tc>
        <w:tc>
          <w:tcPr>
            <w:tcW w:w="432" w:type="dxa"/>
          </w:tcPr>
          <w:p w14:paraId="05CA8756" w14:textId="77777777" w:rsidR="008C59CB" w:rsidRDefault="008C59CB" w:rsidP="003B3061">
            <w:pPr>
              <w:rPr>
                <w:del w:id="2234" w:author="David Gravett" w:date="2019-12-01T10:21:00Z"/>
                <w:rFonts w:ascii="Times New Roman" w:hAnsi="Times New Roman" w:cs="Times New Roman"/>
                <w:sz w:val="24"/>
                <w:szCs w:val="24"/>
              </w:rPr>
            </w:pPr>
            <w:del w:id="2235" w:author="David Gravett" w:date="2019-12-01T10:21:00Z">
              <w:r>
                <w:rPr>
                  <w:rFonts w:ascii="Times New Roman" w:hAnsi="Times New Roman" w:cs="Times New Roman"/>
                  <w:sz w:val="24"/>
                  <w:szCs w:val="24"/>
                </w:rPr>
                <w:delText>-1</w:delText>
              </w:r>
            </w:del>
          </w:p>
        </w:tc>
      </w:tr>
    </w:tbl>
    <w:p w14:paraId="347BA2DB" w14:textId="77777777" w:rsidR="005F2D99" w:rsidRDefault="005F2D99" w:rsidP="00F62130">
      <w:pPr>
        <w:spacing w:line="288" w:lineRule="auto"/>
        <w:rPr>
          <w:rFonts w:ascii="Times New Roman" w:hAnsi="Times New Roman" w:cs="Times New Roman"/>
          <w:sz w:val="24"/>
          <w:szCs w:val="24"/>
          <w:lang w:val="en-US"/>
        </w:rPr>
      </w:pPr>
    </w:p>
    <w:p w14:paraId="17B40961" w14:textId="77777777" w:rsidR="00016618" w:rsidRDefault="00016618" w:rsidP="005F2D99">
      <w:pPr>
        <w:spacing w:line="288" w:lineRule="auto"/>
        <w:jc w:val="both"/>
        <w:rPr>
          <w:ins w:id="2236" w:author="David Gravett" w:date="2019-12-01T10:21:00Z"/>
          <w:rFonts w:ascii="Times New Roman" w:hAnsi="Times New Roman" w:cs="Times New Roman"/>
          <w:sz w:val="24"/>
          <w:szCs w:val="24"/>
          <w:lang w:val="en-US"/>
        </w:rPr>
      </w:pPr>
    </w:p>
    <w:p w14:paraId="3CD57C93" w14:textId="77777777" w:rsidR="00016618" w:rsidRDefault="00016618" w:rsidP="005F2D99">
      <w:pPr>
        <w:spacing w:line="288" w:lineRule="auto"/>
        <w:jc w:val="both"/>
        <w:rPr>
          <w:ins w:id="2237" w:author="David Gravett" w:date="2019-12-01T10:21:00Z"/>
          <w:rFonts w:ascii="Times New Roman" w:hAnsi="Times New Roman" w:cs="Times New Roman"/>
          <w:sz w:val="24"/>
          <w:szCs w:val="24"/>
          <w:lang w:val="en-US"/>
        </w:rPr>
      </w:pPr>
    </w:p>
    <w:p w14:paraId="094F29D1" w14:textId="77777777" w:rsidR="00016618" w:rsidRDefault="00016618" w:rsidP="005F2D99">
      <w:pPr>
        <w:spacing w:line="288" w:lineRule="auto"/>
        <w:jc w:val="both"/>
        <w:rPr>
          <w:ins w:id="2238" w:author="David Gravett" w:date="2019-12-01T10:21:00Z"/>
          <w:rFonts w:ascii="Times New Roman" w:hAnsi="Times New Roman" w:cs="Times New Roman"/>
          <w:sz w:val="24"/>
          <w:szCs w:val="24"/>
          <w:lang w:val="en-US"/>
        </w:rPr>
      </w:pPr>
    </w:p>
    <w:p w14:paraId="5D57DFA7" w14:textId="77777777" w:rsidR="00016618" w:rsidRDefault="00016618" w:rsidP="005F2D99">
      <w:pPr>
        <w:spacing w:line="288" w:lineRule="auto"/>
        <w:jc w:val="both"/>
        <w:rPr>
          <w:ins w:id="2239" w:author="David Gravett" w:date="2019-12-01T10:21:00Z"/>
          <w:rFonts w:ascii="Times New Roman" w:hAnsi="Times New Roman" w:cs="Times New Roman"/>
          <w:sz w:val="24"/>
          <w:szCs w:val="24"/>
          <w:lang w:val="en-US"/>
        </w:rPr>
      </w:pPr>
    </w:p>
    <w:p w14:paraId="24F41F2C" w14:textId="77777777" w:rsidR="00016618" w:rsidRDefault="00016618" w:rsidP="005F2D99">
      <w:pPr>
        <w:spacing w:line="288" w:lineRule="auto"/>
        <w:jc w:val="both"/>
        <w:rPr>
          <w:ins w:id="2240" w:author="David Gravett" w:date="2019-12-01T10:21:00Z"/>
          <w:rFonts w:ascii="Times New Roman" w:hAnsi="Times New Roman" w:cs="Times New Roman"/>
          <w:sz w:val="24"/>
          <w:szCs w:val="24"/>
          <w:lang w:val="en-US"/>
        </w:rPr>
      </w:pPr>
    </w:p>
    <w:p w14:paraId="309536BA" w14:textId="77777777" w:rsidR="00016618" w:rsidRDefault="00016618" w:rsidP="005F2D99">
      <w:pPr>
        <w:spacing w:line="288" w:lineRule="auto"/>
        <w:jc w:val="both"/>
        <w:rPr>
          <w:ins w:id="2241" w:author="David Gravett" w:date="2019-12-01T10:21:00Z"/>
          <w:rFonts w:ascii="Times New Roman" w:hAnsi="Times New Roman" w:cs="Times New Roman"/>
          <w:sz w:val="24"/>
          <w:szCs w:val="24"/>
          <w:lang w:val="en-US"/>
        </w:rPr>
      </w:pPr>
    </w:p>
    <w:p w14:paraId="5DDB77C4" w14:textId="77777777" w:rsidR="00016618" w:rsidRDefault="00016618" w:rsidP="005F2D99">
      <w:pPr>
        <w:spacing w:line="288" w:lineRule="auto"/>
        <w:jc w:val="both"/>
        <w:rPr>
          <w:ins w:id="2242" w:author="David Gravett" w:date="2019-12-01T10:21:00Z"/>
          <w:rFonts w:ascii="Times New Roman" w:hAnsi="Times New Roman" w:cs="Times New Roman"/>
          <w:sz w:val="24"/>
          <w:szCs w:val="24"/>
          <w:lang w:val="en-US"/>
        </w:rPr>
      </w:pPr>
    </w:p>
    <w:p w14:paraId="3EC19EC6" w14:textId="608792F2" w:rsidR="00016618" w:rsidRPr="00016618" w:rsidRDefault="00016618" w:rsidP="005F2D99">
      <w:pPr>
        <w:spacing w:line="288" w:lineRule="auto"/>
        <w:jc w:val="both"/>
        <w:rPr>
          <w:ins w:id="2243" w:author="David Gravett" w:date="2019-12-01T10:21:00Z"/>
          <w:rFonts w:asciiTheme="majorHAnsi" w:hAnsiTheme="majorHAnsi" w:cstheme="majorHAnsi"/>
          <w:color w:val="1F3864" w:themeColor="accent1" w:themeShade="80"/>
          <w:sz w:val="24"/>
          <w:szCs w:val="24"/>
          <w:lang w:val="en-US"/>
        </w:rPr>
      </w:pPr>
      <w:ins w:id="2244"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459EA7E3" w14:textId="7CBE8830"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process will proceed until all center points have been processed. A successful map creation will be determined by the number of center connecting nodes.</w:t>
      </w:r>
    </w:p>
    <w:p w14:paraId="78900F48" w14:textId="77777777" w:rsidR="00C6241B" w:rsidRPr="00F62130" w:rsidRDefault="00C6241B">
      <w:pPr>
        <w:spacing w:line="288" w:lineRule="auto"/>
        <w:jc w:val="both"/>
        <w:rPr>
          <w:rFonts w:ascii="Times New Roman" w:hAnsi="Times New Roman" w:cs="Times New Roman"/>
          <w:sz w:val="24"/>
          <w:szCs w:val="24"/>
          <w:lang w:val="en-US"/>
        </w:rPr>
        <w:pPrChange w:id="2245" w:author="David Gravett" w:date="2019-12-01T10:21:00Z">
          <w:pPr>
            <w:spacing w:line="288" w:lineRule="auto"/>
          </w:pPr>
        </w:pPrChange>
      </w:pPr>
    </w:p>
    <w:tbl>
      <w:tblPr>
        <w:tblStyle w:val="TableGrid"/>
        <w:tblW w:w="0" w:type="auto"/>
        <w:tblInd w:w="1405" w:type="dxa"/>
        <w:tblLook w:val="04A0" w:firstRow="1" w:lastRow="0" w:firstColumn="1" w:lastColumn="0" w:noHBand="0" w:noVBand="1"/>
        <w:tblPrChange w:id="2246"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247">
          <w:tblGrid>
            <w:gridCol w:w="432"/>
            <w:gridCol w:w="432"/>
            <w:gridCol w:w="432"/>
            <w:gridCol w:w="432"/>
            <w:gridCol w:w="432"/>
            <w:gridCol w:w="432"/>
            <w:gridCol w:w="432"/>
          </w:tblGrid>
        </w:tblGridChange>
      </w:tblGrid>
      <w:tr w:rsidR="008C59CB" w14:paraId="5AEE013C" w14:textId="77777777" w:rsidTr="00BE50C5">
        <w:trPr>
          <w:trHeight w:val="869"/>
          <w:trPrChange w:id="2248" w:author="David Gravett" w:date="2019-12-01T10:21:00Z">
            <w:trPr>
              <w:trHeight w:val="432"/>
            </w:trPr>
          </w:trPrChange>
        </w:trPr>
        <w:tc>
          <w:tcPr>
            <w:tcW w:w="933" w:type="dxa"/>
            <w:tcPrChange w:id="2249" w:author="David Gravett" w:date="2019-12-01T10:21:00Z">
              <w:tcPr>
                <w:tcW w:w="432" w:type="dxa"/>
              </w:tcPr>
            </w:tcPrChange>
          </w:tcPr>
          <w:p w14:paraId="729B9464" w14:textId="77777777" w:rsidR="008C59CB" w:rsidRPr="00016618" w:rsidRDefault="008C59CB">
            <w:pPr>
              <w:jc w:val="center"/>
              <w:rPr>
                <w:rFonts w:ascii="Times New Roman" w:hAnsi="Times New Roman"/>
                <w:sz w:val="36"/>
                <w:rPrChange w:id="2250" w:author="David Gravett" w:date="2019-12-01T10:21:00Z">
                  <w:rPr>
                    <w:rFonts w:ascii="Times New Roman" w:hAnsi="Times New Roman" w:cs="Times New Roman"/>
                    <w:sz w:val="24"/>
                    <w:szCs w:val="24"/>
                  </w:rPr>
                </w:rPrChange>
              </w:rPr>
              <w:pPrChange w:id="2251" w:author="James Dwyer" w:date="2019-12-01T10:21:00Z">
                <w:pPr/>
              </w:pPrChange>
            </w:pPr>
            <w:r w:rsidRPr="00016618">
              <w:rPr>
                <w:rFonts w:ascii="Times New Roman" w:hAnsi="Times New Roman"/>
                <w:sz w:val="36"/>
                <w:rPrChange w:id="2252" w:author="David Gravett" w:date="2019-12-01T10:21:00Z">
                  <w:rPr>
                    <w:rFonts w:ascii="Times New Roman" w:hAnsi="Times New Roman" w:cs="Times New Roman"/>
                    <w:sz w:val="24"/>
                    <w:szCs w:val="24"/>
                  </w:rPr>
                </w:rPrChange>
              </w:rPr>
              <w:t>1</w:t>
            </w:r>
          </w:p>
        </w:tc>
        <w:tc>
          <w:tcPr>
            <w:tcW w:w="933" w:type="dxa"/>
            <w:tcPrChange w:id="2253" w:author="David Gravett" w:date="2019-12-01T10:21:00Z">
              <w:tcPr>
                <w:tcW w:w="432" w:type="dxa"/>
              </w:tcPr>
            </w:tcPrChange>
          </w:tcPr>
          <w:p w14:paraId="5598B3DE" w14:textId="77777777" w:rsidR="008C59CB" w:rsidRPr="00016618" w:rsidRDefault="008C59CB">
            <w:pPr>
              <w:jc w:val="center"/>
              <w:rPr>
                <w:rFonts w:ascii="Times New Roman" w:hAnsi="Times New Roman"/>
                <w:sz w:val="36"/>
                <w:rPrChange w:id="2254" w:author="David Gravett" w:date="2019-12-01T10:21:00Z">
                  <w:rPr>
                    <w:rFonts w:ascii="Times New Roman" w:hAnsi="Times New Roman" w:cs="Times New Roman"/>
                    <w:sz w:val="24"/>
                    <w:szCs w:val="24"/>
                  </w:rPr>
                </w:rPrChange>
              </w:rPr>
              <w:pPrChange w:id="2255" w:author="James Dwyer" w:date="2019-12-01T10:21:00Z">
                <w:pPr/>
              </w:pPrChange>
            </w:pPr>
            <w:r w:rsidRPr="00016618">
              <w:rPr>
                <w:rFonts w:ascii="Times New Roman" w:hAnsi="Times New Roman"/>
                <w:sz w:val="36"/>
                <w:rPrChange w:id="2256" w:author="David Gravett" w:date="2019-12-01T10:21:00Z">
                  <w:rPr>
                    <w:rFonts w:ascii="Times New Roman" w:hAnsi="Times New Roman" w:cs="Times New Roman"/>
                    <w:sz w:val="24"/>
                    <w:szCs w:val="24"/>
                  </w:rPr>
                </w:rPrChange>
              </w:rPr>
              <w:t>-1</w:t>
            </w:r>
          </w:p>
        </w:tc>
        <w:tc>
          <w:tcPr>
            <w:tcW w:w="933" w:type="dxa"/>
            <w:tcPrChange w:id="2257" w:author="David Gravett" w:date="2019-12-01T10:21:00Z">
              <w:tcPr>
                <w:tcW w:w="432" w:type="dxa"/>
              </w:tcPr>
            </w:tcPrChange>
          </w:tcPr>
          <w:p w14:paraId="5E392915" w14:textId="77777777" w:rsidR="008C59CB" w:rsidRPr="00016618" w:rsidRDefault="008C59CB">
            <w:pPr>
              <w:jc w:val="center"/>
              <w:rPr>
                <w:rFonts w:ascii="Times New Roman" w:hAnsi="Times New Roman"/>
                <w:sz w:val="36"/>
                <w:rPrChange w:id="2258" w:author="David Gravett" w:date="2019-12-01T10:21:00Z">
                  <w:rPr>
                    <w:rFonts w:ascii="Times New Roman" w:hAnsi="Times New Roman" w:cs="Times New Roman"/>
                    <w:sz w:val="24"/>
                    <w:szCs w:val="24"/>
                  </w:rPr>
                </w:rPrChange>
              </w:rPr>
              <w:pPrChange w:id="2259" w:author="James Dwyer" w:date="2019-12-01T10:21:00Z">
                <w:pPr/>
              </w:pPrChange>
            </w:pPr>
            <w:r w:rsidRPr="00016618">
              <w:rPr>
                <w:rFonts w:ascii="Times New Roman" w:hAnsi="Times New Roman"/>
                <w:sz w:val="36"/>
                <w:rPrChange w:id="2260" w:author="David Gravett" w:date="2019-12-01T10:21:00Z">
                  <w:rPr>
                    <w:rFonts w:ascii="Times New Roman" w:hAnsi="Times New Roman" w:cs="Times New Roman"/>
                    <w:sz w:val="24"/>
                    <w:szCs w:val="24"/>
                  </w:rPr>
                </w:rPrChange>
              </w:rPr>
              <w:t>1</w:t>
            </w:r>
          </w:p>
        </w:tc>
        <w:tc>
          <w:tcPr>
            <w:tcW w:w="933" w:type="dxa"/>
            <w:tcPrChange w:id="2261" w:author="David Gravett" w:date="2019-12-01T10:21:00Z">
              <w:tcPr>
                <w:tcW w:w="432" w:type="dxa"/>
              </w:tcPr>
            </w:tcPrChange>
          </w:tcPr>
          <w:p w14:paraId="51E9F7E0" w14:textId="0AB77C06" w:rsidR="008C59CB" w:rsidRPr="00016618" w:rsidRDefault="008C59CB">
            <w:pPr>
              <w:jc w:val="center"/>
              <w:rPr>
                <w:rFonts w:ascii="Times New Roman" w:hAnsi="Times New Roman"/>
                <w:sz w:val="36"/>
                <w:rPrChange w:id="2262" w:author="David Gravett" w:date="2019-12-01T10:21:00Z">
                  <w:rPr>
                    <w:rFonts w:ascii="Times New Roman" w:hAnsi="Times New Roman" w:cs="Times New Roman"/>
                    <w:sz w:val="24"/>
                    <w:szCs w:val="24"/>
                  </w:rPr>
                </w:rPrChange>
              </w:rPr>
              <w:pPrChange w:id="2263" w:author="James Dwyer" w:date="2019-12-01T10:21:00Z">
                <w:pPr/>
              </w:pPrChange>
            </w:pPr>
            <w:r w:rsidRPr="00016618">
              <w:rPr>
                <w:rFonts w:ascii="Times New Roman" w:hAnsi="Times New Roman"/>
                <w:sz w:val="36"/>
                <w:rPrChange w:id="2264" w:author="David Gravett" w:date="2019-12-01T10:21:00Z">
                  <w:rPr>
                    <w:rFonts w:ascii="Times New Roman" w:hAnsi="Times New Roman" w:cs="Times New Roman"/>
                    <w:sz w:val="24"/>
                    <w:szCs w:val="24"/>
                  </w:rPr>
                </w:rPrChange>
              </w:rPr>
              <w:t>1</w:t>
            </w:r>
          </w:p>
        </w:tc>
        <w:tc>
          <w:tcPr>
            <w:tcW w:w="933" w:type="dxa"/>
            <w:tcPrChange w:id="2265" w:author="David Gravett" w:date="2019-12-01T10:21:00Z">
              <w:tcPr>
                <w:tcW w:w="432" w:type="dxa"/>
              </w:tcPr>
            </w:tcPrChange>
          </w:tcPr>
          <w:p w14:paraId="17D71FC6" w14:textId="77777777" w:rsidR="008C59CB" w:rsidRPr="00016618" w:rsidRDefault="008C59CB">
            <w:pPr>
              <w:jc w:val="center"/>
              <w:rPr>
                <w:rFonts w:ascii="Times New Roman" w:hAnsi="Times New Roman"/>
                <w:sz w:val="36"/>
                <w:rPrChange w:id="2266" w:author="David Gravett" w:date="2019-12-01T10:21:00Z">
                  <w:rPr>
                    <w:rFonts w:ascii="Times New Roman" w:hAnsi="Times New Roman" w:cs="Times New Roman"/>
                    <w:sz w:val="24"/>
                    <w:szCs w:val="24"/>
                  </w:rPr>
                </w:rPrChange>
              </w:rPr>
              <w:pPrChange w:id="2267" w:author="James Dwyer" w:date="2019-12-01T10:21:00Z">
                <w:pPr/>
              </w:pPrChange>
            </w:pPr>
            <w:r w:rsidRPr="00016618">
              <w:rPr>
                <w:rFonts w:ascii="Times New Roman" w:hAnsi="Times New Roman"/>
                <w:sz w:val="36"/>
                <w:rPrChange w:id="2268" w:author="David Gravett" w:date="2019-12-01T10:21:00Z">
                  <w:rPr>
                    <w:rFonts w:ascii="Times New Roman" w:hAnsi="Times New Roman" w:cs="Times New Roman"/>
                    <w:sz w:val="24"/>
                    <w:szCs w:val="24"/>
                  </w:rPr>
                </w:rPrChange>
              </w:rPr>
              <w:t>1</w:t>
            </w:r>
          </w:p>
        </w:tc>
        <w:tc>
          <w:tcPr>
            <w:tcW w:w="933" w:type="dxa"/>
            <w:tcPrChange w:id="2269" w:author="David Gravett" w:date="2019-12-01T10:21:00Z">
              <w:tcPr>
                <w:tcW w:w="432" w:type="dxa"/>
              </w:tcPr>
            </w:tcPrChange>
          </w:tcPr>
          <w:p w14:paraId="32EAA8C7" w14:textId="77777777" w:rsidR="008C59CB" w:rsidRPr="00016618" w:rsidRDefault="008C59CB">
            <w:pPr>
              <w:jc w:val="center"/>
              <w:rPr>
                <w:rFonts w:ascii="Times New Roman" w:hAnsi="Times New Roman"/>
                <w:sz w:val="36"/>
                <w:rPrChange w:id="2270" w:author="David Gravett" w:date="2019-12-01T10:21:00Z">
                  <w:rPr>
                    <w:rFonts w:ascii="Times New Roman" w:hAnsi="Times New Roman" w:cs="Times New Roman"/>
                    <w:sz w:val="24"/>
                    <w:szCs w:val="24"/>
                  </w:rPr>
                </w:rPrChange>
              </w:rPr>
              <w:pPrChange w:id="2271" w:author="James Dwyer" w:date="2019-12-01T10:21:00Z">
                <w:pPr/>
              </w:pPrChange>
            </w:pPr>
            <w:r w:rsidRPr="00016618">
              <w:rPr>
                <w:rFonts w:ascii="Times New Roman" w:hAnsi="Times New Roman"/>
                <w:sz w:val="36"/>
                <w:rPrChange w:id="2272" w:author="David Gravett" w:date="2019-12-01T10:21:00Z">
                  <w:rPr>
                    <w:rFonts w:ascii="Times New Roman" w:hAnsi="Times New Roman" w:cs="Times New Roman"/>
                    <w:sz w:val="24"/>
                    <w:szCs w:val="24"/>
                  </w:rPr>
                </w:rPrChange>
              </w:rPr>
              <w:t>-1</w:t>
            </w:r>
          </w:p>
        </w:tc>
        <w:tc>
          <w:tcPr>
            <w:tcW w:w="933" w:type="dxa"/>
            <w:tcPrChange w:id="2273" w:author="David Gravett" w:date="2019-12-01T10:21:00Z">
              <w:tcPr>
                <w:tcW w:w="432" w:type="dxa"/>
              </w:tcPr>
            </w:tcPrChange>
          </w:tcPr>
          <w:p w14:paraId="6F599675" w14:textId="77777777" w:rsidR="008C59CB" w:rsidRPr="00016618" w:rsidRDefault="008C59CB">
            <w:pPr>
              <w:jc w:val="center"/>
              <w:rPr>
                <w:rFonts w:ascii="Times New Roman" w:hAnsi="Times New Roman"/>
                <w:sz w:val="36"/>
                <w:rPrChange w:id="2274" w:author="David Gravett" w:date="2019-12-01T10:21:00Z">
                  <w:rPr>
                    <w:rFonts w:ascii="Times New Roman" w:hAnsi="Times New Roman" w:cs="Times New Roman"/>
                    <w:sz w:val="24"/>
                    <w:szCs w:val="24"/>
                  </w:rPr>
                </w:rPrChange>
              </w:rPr>
              <w:pPrChange w:id="2275" w:author="James Dwyer" w:date="2019-12-01T10:21:00Z">
                <w:pPr/>
              </w:pPrChange>
            </w:pPr>
            <w:r w:rsidRPr="00016618">
              <w:rPr>
                <w:rFonts w:ascii="Times New Roman" w:hAnsi="Times New Roman"/>
                <w:sz w:val="36"/>
                <w:rPrChange w:id="2276" w:author="David Gravett" w:date="2019-12-01T10:21:00Z">
                  <w:rPr>
                    <w:rFonts w:ascii="Times New Roman" w:hAnsi="Times New Roman" w:cs="Times New Roman"/>
                    <w:sz w:val="24"/>
                    <w:szCs w:val="24"/>
                  </w:rPr>
                </w:rPrChange>
              </w:rPr>
              <w:t>1</w:t>
            </w:r>
          </w:p>
        </w:tc>
      </w:tr>
      <w:tr w:rsidR="008C59CB" w14:paraId="2C6329BA" w14:textId="77777777" w:rsidTr="00BE50C5">
        <w:trPr>
          <w:trHeight w:val="869"/>
          <w:trPrChange w:id="2277" w:author="David Gravett" w:date="2019-12-01T10:21:00Z">
            <w:trPr>
              <w:trHeight w:val="432"/>
            </w:trPr>
          </w:trPrChange>
        </w:trPr>
        <w:tc>
          <w:tcPr>
            <w:tcW w:w="933" w:type="dxa"/>
            <w:tcPrChange w:id="2278" w:author="David Gravett" w:date="2019-12-01T10:21:00Z">
              <w:tcPr>
                <w:tcW w:w="432" w:type="dxa"/>
              </w:tcPr>
            </w:tcPrChange>
          </w:tcPr>
          <w:p w14:paraId="77B24903" w14:textId="77777777" w:rsidR="008C59CB" w:rsidRPr="00016618" w:rsidRDefault="008C59CB">
            <w:pPr>
              <w:jc w:val="center"/>
              <w:rPr>
                <w:rFonts w:ascii="Times New Roman" w:hAnsi="Times New Roman"/>
                <w:sz w:val="36"/>
                <w:rPrChange w:id="2279" w:author="David Gravett" w:date="2019-12-01T10:21:00Z">
                  <w:rPr>
                    <w:rFonts w:ascii="Times New Roman" w:hAnsi="Times New Roman" w:cs="Times New Roman"/>
                    <w:sz w:val="24"/>
                    <w:szCs w:val="24"/>
                  </w:rPr>
                </w:rPrChange>
              </w:rPr>
              <w:pPrChange w:id="2280" w:author="James Dwyer" w:date="2019-12-01T10:21:00Z">
                <w:pPr/>
              </w:pPrChange>
            </w:pPr>
            <w:r w:rsidRPr="00016618">
              <w:rPr>
                <w:rFonts w:ascii="Times New Roman" w:hAnsi="Times New Roman"/>
                <w:sz w:val="36"/>
                <w:rPrChange w:id="2281" w:author="David Gravett" w:date="2019-12-01T10:21:00Z">
                  <w:rPr>
                    <w:rFonts w:ascii="Times New Roman" w:hAnsi="Times New Roman" w:cs="Times New Roman"/>
                    <w:sz w:val="24"/>
                    <w:szCs w:val="24"/>
                  </w:rPr>
                </w:rPrChange>
              </w:rPr>
              <w:t>-1</w:t>
            </w:r>
          </w:p>
        </w:tc>
        <w:tc>
          <w:tcPr>
            <w:tcW w:w="933" w:type="dxa"/>
            <w:tcPrChange w:id="2282" w:author="David Gravett" w:date="2019-12-01T10:21:00Z">
              <w:tcPr>
                <w:tcW w:w="432" w:type="dxa"/>
              </w:tcPr>
            </w:tcPrChange>
          </w:tcPr>
          <w:p w14:paraId="0DA7FFB7" w14:textId="77777777" w:rsidR="008C59CB" w:rsidRPr="00016618" w:rsidRDefault="008C59CB">
            <w:pPr>
              <w:jc w:val="center"/>
              <w:rPr>
                <w:rFonts w:ascii="Times New Roman" w:hAnsi="Times New Roman"/>
                <w:sz w:val="36"/>
                <w:rPrChange w:id="2283" w:author="David Gravett" w:date="2019-12-01T10:21:00Z">
                  <w:rPr>
                    <w:rFonts w:ascii="Times New Roman" w:hAnsi="Times New Roman" w:cs="Times New Roman"/>
                    <w:sz w:val="24"/>
                    <w:szCs w:val="24"/>
                  </w:rPr>
                </w:rPrChange>
              </w:rPr>
              <w:pPrChange w:id="2284" w:author="James Dwyer" w:date="2019-12-01T10:21:00Z">
                <w:pPr/>
              </w:pPrChange>
            </w:pPr>
            <w:r w:rsidRPr="00016618">
              <w:rPr>
                <w:rFonts w:ascii="Times New Roman" w:hAnsi="Times New Roman"/>
                <w:sz w:val="36"/>
                <w:rPrChange w:id="2285" w:author="David Gravett" w:date="2019-12-01T10:21:00Z">
                  <w:rPr>
                    <w:rFonts w:ascii="Times New Roman" w:hAnsi="Times New Roman" w:cs="Times New Roman"/>
                    <w:sz w:val="24"/>
                    <w:szCs w:val="24"/>
                  </w:rPr>
                </w:rPrChange>
              </w:rPr>
              <w:t>1</w:t>
            </w:r>
          </w:p>
        </w:tc>
        <w:tc>
          <w:tcPr>
            <w:tcW w:w="933" w:type="dxa"/>
            <w:tcPrChange w:id="2286" w:author="David Gravett" w:date="2019-12-01T10:21:00Z">
              <w:tcPr>
                <w:tcW w:w="432" w:type="dxa"/>
              </w:tcPr>
            </w:tcPrChange>
          </w:tcPr>
          <w:p w14:paraId="0109BA45" w14:textId="77777777" w:rsidR="008C59CB" w:rsidRPr="00016618" w:rsidRDefault="008C59CB">
            <w:pPr>
              <w:jc w:val="center"/>
              <w:rPr>
                <w:rFonts w:ascii="Times New Roman" w:hAnsi="Times New Roman"/>
                <w:sz w:val="36"/>
                <w:rPrChange w:id="2287" w:author="David Gravett" w:date="2019-12-01T10:21:00Z">
                  <w:rPr>
                    <w:rFonts w:ascii="Times New Roman" w:hAnsi="Times New Roman" w:cs="Times New Roman"/>
                    <w:sz w:val="24"/>
                    <w:szCs w:val="24"/>
                  </w:rPr>
                </w:rPrChange>
              </w:rPr>
              <w:pPrChange w:id="2288" w:author="James Dwyer" w:date="2019-12-01T10:21:00Z">
                <w:pPr/>
              </w:pPrChange>
            </w:pPr>
            <w:r w:rsidRPr="00016618">
              <w:rPr>
                <w:rFonts w:ascii="Times New Roman" w:hAnsi="Times New Roman"/>
                <w:sz w:val="36"/>
                <w:rPrChange w:id="2289" w:author="David Gravett" w:date="2019-12-01T10:21:00Z">
                  <w:rPr>
                    <w:rFonts w:ascii="Times New Roman" w:hAnsi="Times New Roman" w:cs="Times New Roman"/>
                    <w:sz w:val="24"/>
                    <w:szCs w:val="24"/>
                  </w:rPr>
                </w:rPrChange>
              </w:rPr>
              <w:t>1</w:t>
            </w:r>
          </w:p>
        </w:tc>
        <w:tc>
          <w:tcPr>
            <w:tcW w:w="933" w:type="dxa"/>
            <w:tcPrChange w:id="2290" w:author="David Gravett" w:date="2019-12-01T10:21:00Z">
              <w:tcPr>
                <w:tcW w:w="432" w:type="dxa"/>
              </w:tcPr>
            </w:tcPrChange>
          </w:tcPr>
          <w:p w14:paraId="6D3B91AD" w14:textId="05419B2D" w:rsidR="008C59CB" w:rsidRPr="00016618" w:rsidRDefault="008C59CB">
            <w:pPr>
              <w:jc w:val="center"/>
              <w:rPr>
                <w:rFonts w:ascii="Times New Roman" w:hAnsi="Times New Roman"/>
                <w:sz w:val="36"/>
                <w:rPrChange w:id="2291" w:author="David Gravett" w:date="2019-12-01T10:21:00Z">
                  <w:rPr>
                    <w:rFonts w:ascii="Times New Roman" w:hAnsi="Times New Roman" w:cs="Times New Roman"/>
                    <w:sz w:val="24"/>
                    <w:szCs w:val="24"/>
                  </w:rPr>
                </w:rPrChange>
              </w:rPr>
              <w:pPrChange w:id="2292" w:author="James Dwyer" w:date="2019-12-01T10:21:00Z">
                <w:pPr/>
              </w:pPrChange>
            </w:pPr>
            <w:r w:rsidRPr="00016618">
              <w:rPr>
                <w:rFonts w:ascii="Times New Roman" w:hAnsi="Times New Roman"/>
                <w:sz w:val="36"/>
                <w:rPrChange w:id="2293" w:author="David Gravett" w:date="2019-12-01T10:21:00Z">
                  <w:rPr>
                    <w:rFonts w:ascii="Times New Roman" w:hAnsi="Times New Roman" w:cs="Times New Roman"/>
                    <w:sz w:val="24"/>
                    <w:szCs w:val="24"/>
                  </w:rPr>
                </w:rPrChange>
              </w:rPr>
              <w:t>-1</w:t>
            </w:r>
          </w:p>
        </w:tc>
        <w:tc>
          <w:tcPr>
            <w:tcW w:w="933" w:type="dxa"/>
            <w:tcPrChange w:id="2294" w:author="David Gravett" w:date="2019-12-01T10:21:00Z">
              <w:tcPr>
                <w:tcW w:w="432" w:type="dxa"/>
              </w:tcPr>
            </w:tcPrChange>
          </w:tcPr>
          <w:p w14:paraId="215084EC" w14:textId="77777777" w:rsidR="008C59CB" w:rsidRPr="00016618" w:rsidRDefault="008C59CB">
            <w:pPr>
              <w:jc w:val="center"/>
              <w:rPr>
                <w:rFonts w:ascii="Times New Roman" w:hAnsi="Times New Roman"/>
                <w:sz w:val="36"/>
                <w:rPrChange w:id="2295" w:author="David Gravett" w:date="2019-12-01T10:21:00Z">
                  <w:rPr>
                    <w:rFonts w:ascii="Times New Roman" w:hAnsi="Times New Roman" w:cs="Times New Roman"/>
                    <w:sz w:val="24"/>
                    <w:szCs w:val="24"/>
                  </w:rPr>
                </w:rPrChange>
              </w:rPr>
              <w:pPrChange w:id="2296" w:author="James Dwyer" w:date="2019-12-01T10:21:00Z">
                <w:pPr/>
              </w:pPrChange>
            </w:pPr>
            <w:r w:rsidRPr="00016618">
              <w:rPr>
                <w:rFonts w:ascii="Times New Roman" w:hAnsi="Times New Roman"/>
                <w:sz w:val="36"/>
                <w:rPrChange w:id="2297" w:author="David Gravett" w:date="2019-12-01T10:21:00Z">
                  <w:rPr>
                    <w:rFonts w:ascii="Times New Roman" w:hAnsi="Times New Roman" w:cs="Times New Roman"/>
                    <w:sz w:val="24"/>
                    <w:szCs w:val="24"/>
                  </w:rPr>
                </w:rPrChange>
              </w:rPr>
              <w:t>1</w:t>
            </w:r>
          </w:p>
        </w:tc>
        <w:tc>
          <w:tcPr>
            <w:tcW w:w="933" w:type="dxa"/>
            <w:tcPrChange w:id="2298" w:author="David Gravett" w:date="2019-12-01T10:21:00Z">
              <w:tcPr>
                <w:tcW w:w="432" w:type="dxa"/>
              </w:tcPr>
            </w:tcPrChange>
          </w:tcPr>
          <w:p w14:paraId="2908267B" w14:textId="77777777" w:rsidR="008C59CB" w:rsidRPr="00016618" w:rsidRDefault="008C59CB">
            <w:pPr>
              <w:jc w:val="center"/>
              <w:rPr>
                <w:rFonts w:ascii="Times New Roman" w:hAnsi="Times New Roman"/>
                <w:sz w:val="36"/>
                <w:rPrChange w:id="2299" w:author="David Gravett" w:date="2019-12-01T10:21:00Z">
                  <w:rPr>
                    <w:rFonts w:ascii="Times New Roman" w:hAnsi="Times New Roman" w:cs="Times New Roman"/>
                    <w:sz w:val="24"/>
                    <w:szCs w:val="24"/>
                  </w:rPr>
                </w:rPrChange>
              </w:rPr>
              <w:pPrChange w:id="2300" w:author="James Dwyer" w:date="2019-12-01T10:21:00Z">
                <w:pPr/>
              </w:pPrChange>
            </w:pPr>
            <w:r w:rsidRPr="00016618">
              <w:rPr>
                <w:rFonts w:ascii="Times New Roman" w:hAnsi="Times New Roman"/>
                <w:sz w:val="36"/>
                <w:rPrChange w:id="2301" w:author="David Gravett" w:date="2019-12-01T10:21:00Z">
                  <w:rPr>
                    <w:rFonts w:ascii="Times New Roman" w:hAnsi="Times New Roman" w:cs="Times New Roman"/>
                    <w:sz w:val="24"/>
                    <w:szCs w:val="24"/>
                  </w:rPr>
                </w:rPrChange>
              </w:rPr>
              <w:t>1</w:t>
            </w:r>
          </w:p>
        </w:tc>
        <w:tc>
          <w:tcPr>
            <w:tcW w:w="933" w:type="dxa"/>
            <w:tcPrChange w:id="2302" w:author="David Gravett" w:date="2019-12-01T10:21:00Z">
              <w:tcPr>
                <w:tcW w:w="432" w:type="dxa"/>
              </w:tcPr>
            </w:tcPrChange>
          </w:tcPr>
          <w:p w14:paraId="38B900DE" w14:textId="77777777" w:rsidR="008C59CB" w:rsidRPr="00016618" w:rsidRDefault="008C59CB">
            <w:pPr>
              <w:jc w:val="center"/>
              <w:rPr>
                <w:rFonts w:ascii="Times New Roman" w:hAnsi="Times New Roman"/>
                <w:sz w:val="36"/>
                <w:rPrChange w:id="2303" w:author="David Gravett" w:date="2019-12-01T10:21:00Z">
                  <w:rPr>
                    <w:rFonts w:ascii="Times New Roman" w:hAnsi="Times New Roman" w:cs="Times New Roman"/>
                    <w:sz w:val="24"/>
                    <w:szCs w:val="24"/>
                  </w:rPr>
                </w:rPrChange>
              </w:rPr>
              <w:pPrChange w:id="2304" w:author="James Dwyer" w:date="2019-12-01T10:21:00Z">
                <w:pPr/>
              </w:pPrChange>
            </w:pPr>
            <w:r w:rsidRPr="00016618">
              <w:rPr>
                <w:rFonts w:ascii="Times New Roman" w:hAnsi="Times New Roman"/>
                <w:sz w:val="36"/>
                <w:rPrChange w:id="2305" w:author="David Gravett" w:date="2019-12-01T10:21:00Z">
                  <w:rPr>
                    <w:rFonts w:ascii="Times New Roman" w:hAnsi="Times New Roman" w:cs="Times New Roman"/>
                    <w:sz w:val="24"/>
                    <w:szCs w:val="24"/>
                  </w:rPr>
                </w:rPrChange>
              </w:rPr>
              <w:t>-1</w:t>
            </w:r>
          </w:p>
        </w:tc>
      </w:tr>
      <w:tr w:rsidR="008C59CB" w14:paraId="4564519E" w14:textId="77777777" w:rsidTr="00BE50C5">
        <w:trPr>
          <w:trHeight w:val="869"/>
          <w:trPrChange w:id="2306" w:author="David Gravett" w:date="2019-12-01T10:21:00Z">
            <w:trPr>
              <w:trHeight w:val="432"/>
            </w:trPr>
          </w:trPrChange>
        </w:trPr>
        <w:tc>
          <w:tcPr>
            <w:tcW w:w="933" w:type="dxa"/>
            <w:tcPrChange w:id="2307" w:author="David Gravett" w:date="2019-12-01T10:21:00Z">
              <w:tcPr>
                <w:tcW w:w="432" w:type="dxa"/>
              </w:tcPr>
            </w:tcPrChange>
          </w:tcPr>
          <w:p w14:paraId="73449FAE" w14:textId="77777777" w:rsidR="008C59CB" w:rsidRPr="00016618" w:rsidRDefault="008C59CB">
            <w:pPr>
              <w:jc w:val="center"/>
              <w:rPr>
                <w:rFonts w:ascii="Times New Roman" w:hAnsi="Times New Roman"/>
                <w:sz w:val="36"/>
                <w:rPrChange w:id="2308" w:author="David Gravett" w:date="2019-12-01T10:21:00Z">
                  <w:rPr>
                    <w:rFonts w:ascii="Times New Roman" w:hAnsi="Times New Roman" w:cs="Times New Roman"/>
                    <w:sz w:val="24"/>
                    <w:szCs w:val="24"/>
                  </w:rPr>
                </w:rPrChange>
              </w:rPr>
              <w:pPrChange w:id="2309" w:author="James Dwyer" w:date="2019-12-01T10:21:00Z">
                <w:pPr/>
              </w:pPrChange>
            </w:pPr>
            <w:r w:rsidRPr="00016618">
              <w:rPr>
                <w:rFonts w:ascii="Times New Roman" w:hAnsi="Times New Roman"/>
                <w:sz w:val="36"/>
                <w:rPrChange w:id="2310" w:author="David Gravett" w:date="2019-12-01T10:21:00Z">
                  <w:rPr>
                    <w:rFonts w:ascii="Times New Roman" w:hAnsi="Times New Roman" w:cs="Times New Roman"/>
                    <w:sz w:val="24"/>
                    <w:szCs w:val="24"/>
                  </w:rPr>
                </w:rPrChange>
              </w:rPr>
              <w:t>1</w:t>
            </w:r>
          </w:p>
        </w:tc>
        <w:tc>
          <w:tcPr>
            <w:tcW w:w="933" w:type="dxa"/>
            <w:tcPrChange w:id="2311" w:author="David Gravett" w:date="2019-12-01T10:21:00Z">
              <w:tcPr>
                <w:tcW w:w="432" w:type="dxa"/>
              </w:tcPr>
            </w:tcPrChange>
          </w:tcPr>
          <w:p w14:paraId="2AAED19F" w14:textId="77777777" w:rsidR="008C59CB" w:rsidRPr="00016618" w:rsidRDefault="008C59CB">
            <w:pPr>
              <w:jc w:val="center"/>
              <w:rPr>
                <w:rFonts w:ascii="Times New Roman" w:hAnsi="Times New Roman"/>
                <w:sz w:val="36"/>
                <w:rPrChange w:id="2312" w:author="David Gravett" w:date="2019-12-01T10:21:00Z">
                  <w:rPr>
                    <w:rFonts w:ascii="Times New Roman" w:hAnsi="Times New Roman" w:cs="Times New Roman"/>
                    <w:sz w:val="24"/>
                    <w:szCs w:val="24"/>
                  </w:rPr>
                </w:rPrChange>
              </w:rPr>
              <w:pPrChange w:id="2313" w:author="James Dwyer" w:date="2019-12-01T10:21:00Z">
                <w:pPr/>
              </w:pPrChange>
            </w:pPr>
            <w:r w:rsidRPr="00016618">
              <w:rPr>
                <w:rFonts w:ascii="Times New Roman" w:hAnsi="Times New Roman"/>
                <w:sz w:val="36"/>
                <w:rPrChange w:id="2314" w:author="David Gravett" w:date="2019-12-01T10:21:00Z">
                  <w:rPr>
                    <w:rFonts w:ascii="Times New Roman" w:hAnsi="Times New Roman" w:cs="Times New Roman"/>
                    <w:sz w:val="24"/>
                    <w:szCs w:val="24"/>
                  </w:rPr>
                </w:rPrChange>
              </w:rPr>
              <w:t>-1</w:t>
            </w:r>
          </w:p>
        </w:tc>
        <w:tc>
          <w:tcPr>
            <w:tcW w:w="933" w:type="dxa"/>
            <w:tcPrChange w:id="2315" w:author="David Gravett" w:date="2019-12-01T10:21:00Z">
              <w:tcPr>
                <w:tcW w:w="432" w:type="dxa"/>
              </w:tcPr>
            </w:tcPrChange>
          </w:tcPr>
          <w:p w14:paraId="0FAC7A89" w14:textId="77777777" w:rsidR="008C59CB" w:rsidRPr="00016618" w:rsidRDefault="008C59CB">
            <w:pPr>
              <w:jc w:val="center"/>
              <w:rPr>
                <w:rFonts w:ascii="Times New Roman" w:hAnsi="Times New Roman"/>
                <w:sz w:val="36"/>
                <w:rPrChange w:id="2316" w:author="David Gravett" w:date="2019-12-01T10:21:00Z">
                  <w:rPr>
                    <w:rFonts w:ascii="Times New Roman" w:hAnsi="Times New Roman" w:cs="Times New Roman"/>
                    <w:sz w:val="24"/>
                    <w:szCs w:val="24"/>
                  </w:rPr>
                </w:rPrChange>
              </w:rPr>
              <w:pPrChange w:id="2317" w:author="James Dwyer" w:date="2019-12-01T10:21:00Z">
                <w:pPr/>
              </w:pPrChange>
            </w:pPr>
            <w:r w:rsidRPr="00016618">
              <w:rPr>
                <w:rFonts w:ascii="Times New Roman" w:hAnsi="Times New Roman"/>
                <w:sz w:val="36"/>
                <w:rPrChange w:id="2318" w:author="David Gravett" w:date="2019-12-01T10:21:00Z">
                  <w:rPr>
                    <w:rFonts w:ascii="Times New Roman" w:hAnsi="Times New Roman" w:cs="Times New Roman"/>
                    <w:sz w:val="24"/>
                    <w:szCs w:val="24"/>
                  </w:rPr>
                </w:rPrChange>
              </w:rPr>
              <w:t>-1</w:t>
            </w:r>
          </w:p>
        </w:tc>
        <w:tc>
          <w:tcPr>
            <w:tcW w:w="933" w:type="dxa"/>
            <w:tcPrChange w:id="2319" w:author="David Gravett" w:date="2019-12-01T10:21:00Z">
              <w:tcPr>
                <w:tcW w:w="432" w:type="dxa"/>
              </w:tcPr>
            </w:tcPrChange>
          </w:tcPr>
          <w:p w14:paraId="66E58EF7" w14:textId="3E78A106" w:rsidR="008C59CB" w:rsidRPr="00016618" w:rsidRDefault="008C59CB">
            <w:pPr>
              <w:jc w:val="center"/>
              <w:rPr>
                <w:rFonts w:ascii="Times New Roman" w:hAnsi="Times New Roman"/>
                <w:sz w:val="36"/>
                <w:rPrChange w:id="2320" w:author="David Gravett" w:date="2019-12-01T10:21:00Z">
                  <w:rPr>
                    <w:rFonts w:ascii="Times New Roman" w:hAnsi="Times New Roman" w:cs="Times New Roman"/>
                    <w:sz w:val="24"/>
                    <w:szCs w:val="24"/>
                  </w:rPr>
                </w:rPrChange>
              </w:rPr>
              <w:pPrChange w:id="2321" w:author="James Dwyer" w:date="2019-12-01T10:21:00Z">
                <w:pPr/>
              </w:pPrChange>
            </w:pPr>
            <w:r w:rsidRPr="00016618">
              <w:rPr>
                <w:rFonts w:ascii="Times New Roman" w:hAnsi="Times New Roman"/>
                <w:sz w:val="36"/>
                <w:rPrChange w:id="2322" w:author="David Gravett" w:date="2019-12-01T10:21:00Z">
                  <w:rPr>
                    <w:rFonts w:ascii="Times New Roman" w:hAnsi="Times New Roman" w:cs="Times New Roman"/>
                    <w:sz w:val="24"/>
                    <w:szCs w:val="24"/>
                  </w:rPr>
                </w:rPrChange>
              </w:rPr>
              <w:t>-1</w:t>
            </w:r>
          </w:p>
        </w:tc>
        <w:tc>
          <w:tcPr>
            <w:tcW w:w="933" w:type="dxa"/>
            <w:tcPrChange w:id="2323" w:author="David Gravett" w:date="2019-12-01T10:21:00Z">
              <w:tcPr>
                <w:tcW w:w="432" w:type="dxa"/>
              </w:tcPr>
            </w:tcPrChange>
          </w:tcPr>
          <w:p w14:paraId="0FAA9896" w14:textId="77777777" w:rsidR="008C59CB" w:rsidRPr="00016618" w:rsidRDefault="008C59CB">
            <w:pPr>
              <w:jc w:val="center"/>
              <w:rPr>
                <w:rFonts w:ascii="Times New Roman" w:hAnsi="Times New Roman"/>
                <w:sz w:val="36"/>
                <w:rPrChange w:id="2324" w:author="David Gravett" w:date="2019-12-01T10:21:00Z">
                  <w:rPr>
                    <w:rFonts w:ascii="Times New Roman" w:hAnsi="Times New Roman" w:cs="Times New Roman"/>
                    <w:sz w:val="24"/>
                    <w:szCs w:val="24"/>
                  </w:rPr>
                </w:rPrChange>
              </w:rPr>
              <w:pPrChange w:id="2325" w:author="James Dwyer" w:date="2019-12-01T10:21:00Z">
                <w:pPr/>
              </w:pPrChange>
            </w:pPr>
            <w:r w:rsidRPr="00016618">
              <w:rPr>
                <w:rFonts w:ascii="Times New Roman" w:hAnsi="Times New Roman"/>
                <w:sz w:val="36"/>
                <w:rPrChange w:id="2326" w:author="David Gravett" w:date="2019-12-01T10:21:00Z">
                  <w:rPr>
                    <w:rFonts w:ascii="Times New Roman" w:hAnsi="Times New Roman" w:cs="Times New Roman"/>
                    <w:sz w:val="24"/>
                    <w:szCs w:val="24"/>
                  </w:rPr>
                </w:rPrChange>
              </w:rPr>
              <w:t>-1</w:t>
            </w:r>
          </w:p>
        </w:tc>
        <w:tc>
          <w:tcPr>
            <w:tcW w:w="933" w:type="dxa"/>
            <w:tcPrChange w:id="2327" w:author="David Gravett" w:date="2019-12-01T10:21:00Z">
              <w:tcPr>
                <w:tcW w:w="432" w:type="dxa"/>
              </w:tcPr>
            </w:tcPrChange>
          </w:tcPr>
          <w:p w14:paraId="1EAC79D4" w14:textId="77777777" w:rsidR="008C59CB" w:rsidRPr="00016618" w:rsidRDefault="008C59CB">
            <w:pPr>
              <w:jc w:val="center"/>
              <w:rPr>
                <w:rFonts w:ascii="Times New Roman" w:hAnsi="Times New Roman"/>
                <w:sz w:val="36"/>
                <w:rPrChange w:id="2328" w:author="David Gravett" w:date="2019-12-01T10:21:00Z">
                  <w:rPr>
                    <w:rFonts w:ascii="Times New Roman" w:hAnsi="Times New Roman" w:cs="Times New Roman"/>
                    <w:sz w:val="24"/>
                    <w:szCs w:val="24"/>
                  </w:rPr>
                </w:rPrChange>
              </w:rPr>
              <w:pPrChange w:id="2329" w:author="James Dwyer" w:date="2019-12-01T10:21:00Z">
                <w:pPr/>
              </w:pPrChange>
            </w:pPr>
            <w:r w:rsidRPr="00016618">
              <w:rPr>
                <w:rFonts w:ascii="Times New Roman" w:hAnsi="Times New Roman"/>
                <w:sz w:val="36"/>
                <w:rPrChange w:id="2330" w:author="David Gravett" w:date="2019-12-01T10:21:00Z">
                  <w:rPr>
                    <w:rFonts w:ascii="Times New Roman" w:hAnsi="Times New Roman" w:cs="Times New Roman"/>
                    <w:sz w:val="24"/>
                    <w:szCs w:val="24"/>
                  </w:rPr>
                </w:rPrChange>
              </w:rPr>
              <w:t>-1</w:t>
            </w:r>
          </w:p>
        </w:tc>
        <w:tc>
          <w:tcPr>
            <w:tcW w:w="933" w:type="dxa"/>
            <w:tcPrChange w:id="2331" w:author="David Gravett" w:date="2019-12-01T10:21:00Z">
              <w:tcPr>
                <w:tcW w:w="432" w:type="dxa"/>
              </w:tcPr>
            </w:tcPrChange>
          </w:tcPr>
          <w:p w14:paraId="59CA6A7E" w14:textId="77777777" w:rsidR="008C59CB" w:rsidRPr="00016618" w:rsidRDefault="008C59CB">
            <w:pPr>
              <w:jc w:val="center"/>
              <w:rPr>
                <w:rFonts w:ascii="Times New Roman" w:hAnsi="Times New Roman"/>
                <w:sz w:val="36"/>
                <w:rPrChange w:id="2332" w:author="David Gravett" w:date="2019-12-01T10:21:00Z">
                  <w:rPr>
                    <w:rFonts w:ascii="Times New Roman" w:hAnsi="Times New Roman" w:cs="Times New Roman"/>
                    <w:sz w:val="24"/>
                    <w:szCs w:val="24"/>
                  </w:rPr>
                </w:rPrChange>
              </w:rPr>
              <w:pPrChange w:id="2333" w:author="James Dwyer" w:date="2019-12-01T10:21:00Z">
                <w:pPr/>
              </w:pPrChange>
            </w:pPr>
            <w:r w:rsidRPr="00016618">
              <w:rPr>
                <w:rFonts w:ascii="Times New Roman" w:hAnsi="Times New Roman"/>
                <w:sz w:val="36"/>
                <w:rPrChange w:id="2334" w:author="David Gravett" w:date="2019-12-01T10:21:00Z">
                  <w:rPr>
                    <w:rFonts w:ascii="Times New Roman" w:hAnsi="Times New Roman" w:cs="Times New Roman"/>
                    <w:sz w:val="24"/>
                    <w:szCs w:val="24"/>
                  </w:rPr>
                </w:rPrChange>
              </w:rPr>
              <w:t>1</w:t>
            </w:r>
          </w:p>
        </w:tc>
      </w:tr>
      <w:tr w:rsidR="008C59CB" w14:paraId="7D8AA82E" w14:textId="77777777" w:rsidTr="00BE50C5">
        <w:trPr>
          <w:trHeight w:val="869"/>
          <w:trPrChange w:id="2335" w:author="David Gravett" w:date="2019-12-01T10:21:00Z">
            <w:trPr>
              <w:trHeight w:val="432"/>
            </w:trPr>
          </w:trPrChange>
        </w:trPr>
        <w:tc>
          <w:tcPr>
            <w:tcW w:w="933" w:type="dxa"/>
            <w:tcPrChange w:id="2336" w:author="David Gravett" w:date="2019-12-01T10:21:00Z">
              <w:tcPr>
                <w:tcW w:w="432" w:type="dxa"/>
              </w:tcPr>
            </w:tcPrChange>
          </w:tcPr>
          <w:p w14:paraId="349BFF2E" w14:textId="77777777" w:rsidR="008C59CB" w:rsidRPr="00016618" w:rsidRDefault="008C59CB">
            <w:pPr>
              <w:jc w:val="center"/>
              <w:rPr>
                <w:rFonts w:ascii="Times New Roman" w:hAnsi="Times New Roman"/>
                <w:sz w:val="36"/>
                <w:rPrChange w:id="2337" w:author="David Gravett" w:date="2019-12-01T10:21:00Z">
                  <w:rPr>
                    <w:rFonts w:ascii="Times New Roman" w:hAnsi="Times New Roman" w:cs="Times New Roman"/>
                    <w:sz w:val="24"/>
                    <w:szCs w:val="24"/>
                  </w:rPr>
                </w:rPrChange>
              </w:rPr>
              <w:pPrChange w:id="2338" w:author="James Dwyer" w:date="2019-12-01T10:21:00Z">
                <w:pPr/>
              </w:pPrChange>
            </w:pPr>
            <w:r w:rsidRPr="00016618">
              <w:rPr>
                <w:rFonts w:ascii="Times New Roman" w:hAnsi="Times New Roman"/>
                <w:sz w:val="36"/>
                <w:rPrChange w:id="2339" w:author="David Gravett" w:date="2019-12-01T10:21:00Z">
                  <w:rPr>
                    <w:rFonts w:ascii="Times New Roman" w:hAnsi="Times New Roman" w:cs="Times New Roman"/>
                    <w:sz w:val="24"/>
                    <w:szCs w:val="24"/>
                  </w:rPr>
                </w:rPrChange>
              </w:rPr>
              <w:t>1</w:t>
            </w:r>
          </w:p>
        </w:tc>
        <w:tc>
          <w:tcPr>
            <w:tcW w:w="933" w:type="dxa"/>
            <w:tcPrChange w:id="2340" w:author="David Gravett" w:date="2019-12-01T10:21:00Z">
              <w:tcPr>
                <w:tcW w:w="432" w:type="dxa"/>
              </w:tcPr>
            </w:tcPrChange>
          </w:tcPr>
          <w:p w14:paraId="5F9946F3" w14:textId="77777777" w:rsidR="008C59CB" w:rsidRPr="00016618" w:rsidRDefault="008C59CB">
            <w:pPr>
              <w:jc w:val="center"/>
              <w:rPr>
                <w:rFonts w:ascii="Times New Roman" w:hAnsi="Times New Roman"/>
                <w:sz w:val="36"/>
                <w:rPrChange w:id="2341" w:author="David Gravett" w:date="2019-12-01T10:21:00Z">
                  <w:rPr>
                    <w:rFonts w:ascii="Times New Roman" w:hAnsi="Times New Roman" w:cs="Times New Roman"/>
                    <w:sz w:val="24"/>
                    <w:szCs w:val="24"/>
                  </w:rPr>
                </w:rPrChange>
              </w:rPr>
              <w:pPrChange w:id="2342" w:author="James Dwyer" w:date="2019-12-01T10:21:00Z">
                <w:pPr/>
              </w:pPrChange>
            </w:pPr>
            <w:r w:rsidRPr="00016618">
              <w:rPr>
                <w:rFonts w:ascii="Times New Roman" w:hAnsi="Times New Roman"/>
                <w:sz w:val="36"/>
                <w:rPrChange w:id="2343" w:author="David Gravett" w:date="2019-12-01T10:21:00Z">
                  <w:rPr>
                    <w:rFonts w:ascii="Times New Roman" w:hAnsi="Times New Roman" w:cs="Times New Roman"/>
                    <w:sz w:val="24"/>
                    <w:szCs w:val="24"/>
                  </w:rPr>
                </w:rPrChange>
              </w:rPr>
              <w:t>-1</w:t>
            </w:r>
          </w:p>
        </w:tc>
        <w:tc>
          <w:tcPr>
            <w:tcW w:w="933" w:type="dxa"/>
            <w:tcPrChange w:id="2344" w:author="David Gravett" w:date="2019-12-01T10:21:00Z">
              <w:tcPr>
                <w:tcW w:w="432" w:type="dxa"/>
              </w:tcPr>
            </w:tcPrChange>
          </w:tcPr>
          <w:p w14:paraId="1643BDCF" w14:textId="77777777" w:rsidR="008C59CB" w:rsidRPr="00016618" w:rsidRDefault="008C59CB">
            <w:pPr>
              <w:jc w:val="center"/>
              <w:rPr>
                <w:rFonts w:ascii="Times New Roman" w:hAnsi="Times New Roman"/>
                <w:sz w:val="36"/>
                <w:rPrChange w:id="2345" w:author="David Gravett" w:date="2019-12-01T10:21:00Z">
                  <w:rPr>
                    <w:rFonts w:ascii="Times New Roman" w:hAnsi="Times New Roman" w:cs="Times New Roman"/>
                    <w:sz w:val="24"/>
                    <w:szCs w:val="24"/>
                  </w:rPr>
                </w:rPrChange>
              </w:rPr>
              <w:pPrChange w:id="2346" w:author="James Dwyer" w:date="2019-12-01T10:21:00Z">
                <w:pPr/>
              </w:pPrChange>
            </w:pPr>
            <w:r w:rsidRPr="00016618">
              <w:rPr>
                <w:rFonts w:ascii="Times New Roman" w:hAnsi="Times New Roman"/>
                <w:sz w:val="36"/>
                <w:rPrChange w:id="2347" w:author="David Gravett" w:date="2019-12-01T10:21:00Z">
                  <w:rPr>
                    <w:rFonts w:ascii="Times New Roman" w:hAnsi="Times New Roman" w:cs="Times New Roman"/>
                    <w:sz w:val="24"/>
                    <w:szCs w:val="24"/>
                  </w:rPr>
                </w:rPrChange>
              </w:rPr>
              <w:t>-1</w:t>
            </w:r>
          </w:p>
        </w:tc>
        <w:tc>
          <w:tcPr>
            <w:tcW w:w="933" w:type="dxa"/>
            <w:tcPrChange w:id="2348" w:author="David Gravett" w:date="2019-12-01T10:21:00Z">
              <w:tcPr>
                <w:tcW w:w="432" w:type="dxa"/>
              </w:tcPr>
            </w:tcPrChange>
          </w:tcPr>
          <w:p w14:paraId="3FD56665" w14:textId="7D17B7AA" w:rsidR="008C59CB" w:rsidRPr="00016618" w:rsidRDefault="008C59CB">
            <w:pPr>
              <w:jc w:val="center"/>
              <w:rPr>
                <w:rFonts w:ascii="Times New Roman" w:hAnsi="Times New Roman"/>
                <w:sz w:val="36"/>
                <w:rPrChange w:id="2349" w:author="David Gravett" w:date="2019-12-01T10:21:00Z">
                  <w:rPr>
                    <w:rFonts w:ascii="Times New Roman" w:hAnsi="Times New Roman" w:cs="Times New Roman"/>
                    <w:sz w:val="24"/>
                    <w:szCs w:val="24"/>
                  </w:rPr>
                </w:rPrChange>
              </w:rPr>
              <w:pPrChange w:id="2350" w:author="James Dwyer" w:date="2019-12-01T10:21:00Z">
                <w:pPr/>
              </w:pPrChange>
            </w:pPr>
            <w:r w:rsidRPr="00016618">
              <w:rPr>
                <w:rFonts w:ascii="Times New Roman" w:hAnsi="Times New Roman"/>
                <w:sz w:val="36"/>
                <w:rPrChange w:id="2351" w:author="David Gravett" w:date="2019-12-01T10:21:00Z">
                  <w:rPr>
                    <w:rFonts w:ascii="Times New Roman" w:hAnsi="Times New Roman" w:cs="Times New Roman"/>
                    <w:sz w:val="24"/>
                    <w:szCs w:val="24"/>
                  </w:rPr>
                </w:rPrChange>
              </w:rPr>
              <w:t>-1</w:t>
            </w:r>
          </w:p>
        </w:tc>
        <w:tc>
          <w:tcPr>
            <w:tcW w:w="933" w:type="dxa"/>
            <w:tcPrChange w:id="2352" w:author="David Gravett" w:date="2019-12-01T10:21:00Z">
              <w:tcPr>
                <w:tcW w:w="432" w:type="dxa"/>
              </w:tcPr>
            </w:tcPrChange>
          </w:tcPr>
          <w:p w14:paraId="78C6135E" w14:textId="77777777" w:rsidR="008C59CB" w:rsidRPr="00016618" w:rsidRDefault="008C59CB">
            <w:pPr>
              <w:jc w:val="center"/>
              <w:rPr>
                <w:rFonts w:ascii="Times New Roman" w:hAnsi="Times New Roman"/>
                <w:sz w:val="36"/>
                <w:rPrChange w:id="2353" w:author="David Gravett" w:date="2019-12-01T10:21:00Z">
                  <w:rPr>
                    <w:rFonts w:ascii="Times New Roman" w:hAnsi="Times New Roman" w:cs="Times New Roman"/>
                    <w:sz w:val="24"/>
                    <w:szCs w:val="24"/>
                  </w:rPr>
                </w:rPrChange>
              </w:rPr>
              <w:pPrChange w:id="2354" w:author="James Dwyer" w:date="2019-12-01T10:21:00Z">
                <w:pPr/>
              </w:pPrChange>
            </w:pPr>
            <w:r w:rsidRPr="00016618">
              <w:rPr>
                <w:rFonts w:ascii="Times New Roman" w:hAnsi="Times New Roman"/>
                <w:sz w:val="36"/>
                <w:rPrChange w:id="2355" w:author="David Gravett" w:date="2019-12-01T10:21:00Z">
                  <w:rPr>
                    <w:rFonts w:ascii="Times New Roman" w:hAnsi="Times New Roman" w:cs="Times New Roman"/>
                    <w:sz w:val="24"/>
                    <w:szCs w:val="24"/>
                  </w:rPr>
                </w:rPrChange>
              </w:rPr>
              <w:t>-1</w:t>
            </w:r>
          </w:p>
        </w:tc>
        <w:tc>
          <w:tcPr>
            <w:tcW w:w="933" w:type="dxa"/>
            <w:tcPrChange w:id="2356" w:author="David Gravett" w:date="2019-12-01T10:21:00Z">
              <w:tcPr>
                <w:tcW w:w="432" w:type="dxa"/>
              </w:tcPr>
            </w:tcPrChange>
          </w:tcPr>
          <w:p w14:paraId="61E205D1" w14:textId="77777777" w:rsidR="008C59CB" w:rsidRPr="00016618" w:rsidRDefault="008C59CB">
            <w:pPr>
              <w:jc w:val="center"/>
              <w:rPr>
                <w:rFonts w:ascii="Times New Roman" w:hAnsi="Times New Roman"/>
                <w:sz w:val="36"/>
                <w:rPrChange w:id="2357" w:author="David Gravett" w:date="2019-12-01T10:21:00Z">
                  <w:rPr>
                    <w:rFonts w:ascii="Times New Roman" w:hAnsi="Times New Roman" w:cs="Times New Roman"/>
                    <w:sz w:val="24"/>
                    <w:szCs w:val="24"/>
                  </w:rPr>
                </w:rPrChange>
              </w:rPr>
              <w:pPrChange w:id="2358" w:author="James Dwyer" w:date="2019-12-01T10:21:00Z">
                <w:pPr/>
              </w:pPrChange>
            </w:pPr>
            <w:r w:rsidRPr="00016618">
              <w:rPr>
                <w:rFonts w:ascii="Times New Roman" w:hAnsi="Times New Roman"/>
                <w:sz w:val="36"/>
                <w:rPrChange w:id="2359" w:author="David Gravett" w:date="2019-12-01T10:21:00Z">
                  <w:rPr>
                    <w:rFonts w:ascii="Times New Roman" w:hAnsi="Times New Roman" w:cs="Times New Roman"/>
                    <w:sz w:val="24"/>
                    <w:szCs w:val="24"/>
                  </w:rPr>
                </w:rPrChange>
              </w:rPr>
              <w:t>-1</w:t>
            </w:r>
          </w:p>
        </w:tc>
        <w:tc>
          <w:tcPr>
            <w:tcW w:w="933" w:type="dxa"/>
            <w:tcPrChange w:id="2360" w:author="David Gravett" w:date="2019-12-01T10:21:00Z">
              <w:tcPr>
                <w:tcW w:w="432" w:type="dxa"/>
              </w:tcPr>
            </w:tcPrChange>
          </w:tcPr>
          <w:p w14:paraId="370608C1" w14:textId="77777777" w:rsidR="008C59CB" w:rsidRPr="00016618" w:rsidRDefault="008C59CB">
            <w:pPr>
              <w:jc w:val="center"/>
              <w:rPr>
                <w:rFonts w:ascii="Times New Roman" w:hAnsi="Times New Roman"/>
                <w:sz w:val="36"/>
                <w:rPrChange w:id="2361" w:author="David Gravett" w:date="2019-12-01T10:21:00Z">
                  <w:rPr>
                    <w:rFonts w:ascii="Times New Roman" w:hAnsi="Times New Roman" w:cs="Times New Roman"/>
                    <w:sz w:val="24"/>
                    <w:szCs w:val="24"/>
                  </w:rPr>
                </w:rPrChange>
              </w:rPr>
              <w:pPrChange w:id="2362" w:author="James Dwyer" w:date="2019-12-01T10:21:00Z">
                <w:pPr/>
              </w:pPrChange>
            </w:pPr>
            <w:r w:rsidRPr="00016618">
              <w:rPr>
                <w:rFonts w:ascii="Times New Roman" w:hAnsi="Times New Roman"/>
                <w:sz w:val="36"/>
                <w:rPrChange w:id="2363" w:author="David Gravett" w:date="2019-12-01T10:21:00Z">
                  <w:rPr>
                    <w:rFonts w:ascii="Times New Roman" w:hAnsi="Times New Roman" w:cs="Times New Roman"/>
                    <w:sz w:val="24"/>
                    <w:szCs w:val="24"/>
                  </w:rPr>
                </w:rPrChange>
              </w:rPr>
              <w:t>1</w:t>
            </w:r>
          </w:p>
        </w:tc>
      </w:tr>
      <w:tr w:rsidR="008C59CB" w14:paraId="039266D9" w14:textId="77777777" w:rsidTr="00BE50C5">
        <w:trPr>
          <w:trHeight w:val="869"/>
          <w:trPrChange w:id="2364" w:author="David Gravett" w:date="2019-12-01T10:21:00Z">
            <w:trPr>
              <w:trHeight w:val="432"/>
            </w:trPr>
          </w:trPrChange>
        </w:trPr>
        <w:tc>
          <w:tcPr>
            <w:tcW w:w="933" w:type="dxa"/>
            <w:tcPrChange w:id="2365" w:author="David Gravett" w:date="2019-12-01T10:21:00Z">
              <w:tcPr>
                <w:tcW w:w="432" w:type="dxa"/>
              </w:tcPr>
            </w:tcPrChange>
          </w:tcPr>
          <w:p w14:paraId="4B62E545" w14:textId="77777777" w:rsidR="008C59CB" w:rsidRPr="00016618" w:rsidRDefault="008C59CB">
            <w:pPr>
              <w:jc w:val="center"/>
              <w:rPr>
                <w:rFonts w:ascii="Times New Roman" w:hAnsi="Times New Roman"/>
                <w:sz w:val="36"/>
                <w:rPrChange w:id="2366" w:author="David Gravett" w:date="2019-12-01T10:21:00Z">
                  <w:rPr>
                    <w:rFonts w:ascii="Times New Roman" w:hAnsi="Times New Roman" w:cs="Times New Roman"/>
                    <w:sz w:val="24"/>
                    <w:szCs w:val="24"/>
                  </w:rPr>
                </w:rPrChange>
              </w:rPr>
              <w:pPrChange w:id="2367" w:author="James Dwyer" w:date="2019-12-01T10:21:00Z">
                <w:pPr/>
              </w:pPrChange>
            </w:pPr>
            <w:r w:rsidRPr="00016618">
              <w:rPr>
                <w:rFonts w:ascii="Times New Roman" w:hAnsi="Times New Roman"/>
                <w:sz w:val="36"/>
                <w:rPrChange w:id="2368" w:author="David Gravett" w:date="2019-12-01T10:21:00Z">
                  <w:rPr>
                    <w:rFonts w:ascii="Times New Roman" w:hAnsi="Times New Roman" w:cs="Times New Roman"/>
                    <w:sz w:val="24"/>
                    <w:szCs w:val="24"/>
                  </w:rPr>
                </w:rPrChange>
              </w:rPr>
              <w:t>-1</w:t>
            </w:r>
          </w:p>
        </w:tc>
        <w:tc>
          <w:tcPr>
            <w:tcW w:w="933" w:type="dxa"/>
            <w:tcPrChange w:id="2369" w:author="David Gravett" w:date="2019-12-01T10:21:00Z">
              <w:tcPr>
                <w:tcW w:w="432" w:type="dxa"/>
              </w:tcPr>
            </w:tcPrChange>
          </w:tcPr>
          <w:p w14:paraId="2C026BF3" w14:textId="77777777" w:rsidR="008C59CB" w:rsidRPr="00016618" w:rsidRDefault="008C59CB">
            <w:pPr>
              <w:jc w:val="center"/>
              <w:rPr>
                <w:rFonts w:ascii="Times New Roman" w:hAnsi="Times New Roman"/>
                <w:sz w:val="36"/>
                <w:rPrChange w:id="2370" w:author="David Gravett" w:date="2019-12-01T10:21:00Z">
                  <w:rPr>
                    <w:rFonts w:ascii="Times New Roman" w:hAnsi="Times New Roman" w:cs="Times New Roman"/>
                    <w:sz w:val="24"/>
                    <w:szCs w:val="24"/>
                  </w:rPr>
                </w:rPrChange>
              </w:rPr>
              <w:pPrChange w:id="2371" w:author="James Dwyer" w:date="2019-12-01T10:21:00Z">
                <w:pPr/>
              </w:pPrChange>
            </w:pPr>
            <w:r w:rsidRPr="00016618">
              <w:rPr>
                <w:rFonts w:ascii="Times New Roman" w:hAnsi="Times New Roman"/>
                <w:sz w:val="36"/>
                <w:rPrChange w:id="2372" w:author="David Gravett" w:date="2019-12-01T10:21:00Z">
                  <w:rPr>
                    <w:rFonts w:ascii="Times New Roman" w:hAnsi="Times New Roman" w:cs="Times New Roman"/>
                    <w:sz w:val="24"/>
                    <w:szCs w:val="24"/>
                  </w:rPr>
                </w:rPrChange>
              </w:rPr>
              <w:t>1</w:t>
            </w:r>
          </w:p>
        </w:tc>
        <w:tc>
          <w:tcPr>
            <w:tcW w:w="933" w:type="dxa"/>
            <w:tcPrChange w:id="2373" w:author="David Gravett" w:date="2019-12-01T10:21:00Z">
              <w:tcPr>
                <w:tcW w:w="432" w:type="dxa"/>
              </w:tcPr>
            </w:tcPrChange>
          </w:tcPr>
          <w:p w14:paraId="73F4019F" w14:textId="77777777" w:rsidR="008C59CB" w:rsidRPr="00016618" w:rsidRDefault="008C59CB">
            <w:pPr>
              <w:jc w:val="center"/>
              <w:rPr>
                <w:rFonts w:ascii="Times New Roman" w:hAnsi="Times New Roman"/>
                <w:sz w:val="36"/>
                <w:rPrChange w:id="2374" w:author="David Gravett" w:date="2019-12-01T10:21:00Z">
                  <w:rPr>
                    <w:rFonts w:ascii="Times New Roman" w:hAnsi="Times New Roman" w:cs="Times New Roman"/>
                    <w:sz w:val="24"/>
                    <w:szCs w:val="24"/>
                  </w:rPr>
                </w:rPrChange>
              </w:rPr>
              <w:pPrChange w:id="2375" w:author="James Dwyer" w:date="2019-12-01T10:21:00Z">
                <w:pPr/>
              </w:pPrChange>
            </w:pPr>
            <w:r w:rsidRPr="00016618">
              <w:rPr>
                <w:rFonts w:ascii="Times New Roman" w:hAnsi="Times New Roman"/>
                <w:sz w:val="36"/>
                <w:rPrChange w:id="2376" w:author="David Gravett" w:date="2019-12-01T10:21:00Z">
                  <w:rPr>
                    <w:rFonts w:ascii="Times New Roman" w:hAnsi="Times New Roman" w:cs="Times New Roman"/>
                    <w:sz w:val="24"/>
                    <w:szCs w:val="24"/>
                  </w:rPr>
                </w:rPrChange>
              </w:rPr>
              <w:t>1</w:t>
            </w:r>
          </w:p>
        </w:tc>
        <w:tc>
          <w:tcPr>
            <w:tcW w:w="933" w:type="dxa"/>
            <w:tcPrChange w:id="2377" w:author="David Gravett" w:date="2019-12-01T10:21:00Z">
              <w:tcPr>
                <w:tcW w:w="432" w:type="dxa"/>
              </w:tcPr>
            </w:tcPrChange>
          </w:tcPr>
          <w:p w14:paraId="72EF2160" w14:textId="77777777" w:rsidR="008C59CB" w:rsidRPr="00016618" w:rsidRDefault="008C59CB">
            <w:pPr>
              <w:jc w:val="center"/>
              <w:rPr>
                <w:rFonts w:ascii="Times New Roman" w:hAnsi="Times New Roman"/>
                <w:sz w:val="36"/>
                <w:rPrChange w:id="2378" w:author="David Gravett" w:date="2019-12-01T10:21:00Z">
                  <w:rPr>
                    <w:rFonts w:ascii="Times New Roman" w:hAnsi="Times New Roman" w:cs="Times New Roman"/>
                    <w:sz w:val="24"/>
                    <w:szCs w:val="24"/>
                  </w:rPr>
                </w:rPrChange>
              </w:rPr>
              <w:pPrChange w:id="2379" w:author="James Dwyer" w:date="2019-12-01T10:21:00Z">
                <w:pPr/>
              </w:pPrChange>
            </w:pPr>
            <w:r w:rsidRPr="00016618">
              <w:rPr>
                <w:rFonts w:ascii="Times New Roman" w:hAnsi="Times New Roman"/>
                <w:sz w:val="36"/>
                <w:rPrChange w:id="2380" w:author="David Gravett" w:date="2019-12-01T10:21:00Z">
                  <w:rPr>
                    <w:rFonts w:ascii="Times New Roman" w:hAnsi="Times New Roman" w:cs="Times New Roman"/>
                    <w:sz w:val="24"/>
                    <w:szCs w:val="24"/>
                  </w:rPr>
                </w:rPrChange>
              </w:rPr>
              <w:t>1</w:t>
            </w:r>
          </w:p>
        </w:tc>
        <w:tc>
          <w:tcPr>
            <w:tcW w:w="933" w:type="dxa"/>
            <w:tcPrChange w:id="2381" w:author="David Gravett" w:date="2019-12-01T10:21:00Z">
              <w:tcPr>
                <w:tcW w:w="432" w:type="dxa"/>
              </w:tcPr>
            </w:tcPrChange>
          </w:tcPr>
          <w:p w14:paraId="5AE06060" w14:textId="77777777" w:rsidR="008C59CB" w:rsidRPr="00016618" w:rsidRDefault="008C59CB">
            <w:pPr>
              <w:jc w:val="center"/>
              <w:rPr>
                <w:rFonts w:ascii="Times New Roman" w:hAnsi="Times New Roman"/>
                <w:sz w:val="36"/>
                <w:rPrChange w:id="2382" w:author="David Gravett" w:date="2019-12-01T10:21:00Z">
                  <w:rPr>
                    <w:rFonts w:ascii="Times New Roman" w:hAnsi="Times New Roman" w:cs="Times New Roman"/>
                    <w:sz w:val="24"/>
                    <w:szCs w:val="24"/>
                  </w:rPr>
                </w:rPrChange>
              </w:rPr>
              <w:pPrChange w:id="2383" w:author="James Dwyer" w:date="2019-12-01T10:21:00Z">
                <w:pPr/>
              </w:pPrChange>
            </w:pPr>
            <w:r w:rsidRPr="00016618">
              <w:rPr>
                <w:rFonts w:ascii="Times New Roman" w:hAnsi="Times New Roman"/>
                <w:sz w:val="36"/>
                <w:rPrChange w:id="2384" w:author="David Gravett" w:date="2019-12-01T10:21:00Z">
                  <w:rPr>
                    <w:rFonts w:ascii="Times New Roman" w:hAnsi="Times New Roman" w:cs="Times New Roman"/>
                    <w:sz w:val="24"/>
                    <w:szCs w:val="24"/>
                  </w:rPr>
                </w:rPrChange>
              </w:rPr>
              <w:t>1</w:t>
            </w:r>
          </w:p>
        </w:tc>
        <w:tc>
          <w:tcPr>
            <w:tcW w:w="933" w:type="dxa"/>
            <w:tcPrChange w:id="2385" w:author="David Gravett" w:date="2019-12-01T10:21:00Z">
              <w:tcPr>
                <w:tcW w:w="432" w:type="dxa"/>
              </w:tcPr>
            </w:tcPrChange>
          </w:tcPr>
          <w:p w14:paraId="6CDE307E" w14:textId="77777777" w:rsidR="008C59CB" w:rsidRPr="00016618" w:rsidRDefault="008C59CB">
            <w:pPr>
              <w:jc w:val="center"/>
              <w:rPr>
                <w:rFonts w:ascii="Times New Roman" w:hAnsi="Times New Roman"/>
                <w:sz w:val="36"/>
                <w:rPrChange w:id="2386" w:author="David Gravett" w:date="2019-12-01T10:21:00Z">
                  <w:rPr>
                    <w:rFonts w:ascii="Times New Roman" w:hAnsi="Times New Roman" w:cs="Times New Roman"/>
                    <w:sz w:val="24"/>
                    <w:szCs w:val="24"/>
                  </w:rPr>
                </w:rPrChange>
              </w:rPr>
              <w:pPrChange w:id="2387" w:author="James Dwyer" w:date="2019-12-01T10:21:00Z">
                <w:pPr/>
              </w:pPrChange>
            </w:pPr>
            <w:r w:rsidRPr="00016618">
              <w:rPr>
                <w:rFonts w:ascii="Times New Roman" w:hAnsi="Times New Roman"/>
                <w:sz w:val="36"/>
                <w:rPrChange w:id="2388" w:author="David Gravett" w:date="2019-12-01T10:21:00Z">
                  <w:rPr>
                    <w:rFonts w:ascii="Times New Roman" w:hAnsi="Times New Roman" w:cs="Times New Roman"/>
                    <w:sz w:val="24"/>
                    <w:szCs w:val="24"/>
                  </w:rPr>
                </w:rPrChange>
              </w:rPr>
              <w:t>1</w:t>
            </w:r>
          </w:p>
        </w:tc>
        <w:tc>
          <w:tcPr>
            <w:tcW w:w="933" w:type="dxa"/>
            <w:tcPrChange w:id="2389" w:author="David Gravett" w:date="2019-12-01T10:21:00Z">
              <w:tcPr>
                <w:tcW w:w="432" w:type="dxa"/>
              </w:tcPr>
            </w:tcPrChange>
          </w:tcPr>
          <w:p w14:paraId="22F74803" w14:textId="77777777" w:rsidR="008C59CB" w:rsidRPr="00016618" w:rsidRDefault="008C59CB">
            <w:pPr>
              <w:jc w:val="center"/>
              <w:rPr>
                <w:rFonts w:ascii="Times New Roman" w:hAnsi="Times New Roman"/>
                <w:sz w:val="36"/>
                <w:rPrChange w:id="2390" w:author="David Gravett" w:date="2019-12-01T10:21:00Z">
                  <w:rPr>
                    <w:rFonts w:ascii="Times New Roman" w:hAnsi="Times New Roman" w:cs="Times New Roman"/>
                    <w:sz w:val="24"/>
                    <w:szCs w:val="24"/>
                  </w:rPr>
                </w:rPrChange>
              </w:rPr>
              <w:pPrChange w:id="2391" w:author="James Dwyer" w:date="2019-12-01T10:21:00Z">
                <w:pPr/>
              </w:pPrChange>
            </w:pPr>
            <w:r w:rsidRPr="00016618">
              <w:rPr>
                <w:rFonts w:ascii="Times New Roman" w:hAnsi="Times New Roman"/>
                <w:sz w:val="36"/>
                <w:rPrChange w:id="2392" w:author="David Gravett" w:date="2019-12-01T10:21:00Z">
                  <w:rPr>
                    <w:rFonts w:ascii="Times New Roman" w:hAnsi="Times New Roman" w:cs="Times New Roman"/>
                    <w:sz w:val="24"/>
                    <w:szCs w:val="24"/>
                  </w:rPr>
                </w:rPrChange>
              </w:rPr>
              <w:t>-1</w:t>
            </w:r>
          </w:p>
        </w:tc>
      </w:tr>
      <w:tr w:rsidR="008C59CB" w14:paraId="45E9F614" w14:textId="77777777" w:rsidTr="00BE50C5">
        <w:trPr>
          <w:trHeight w:val="869"/>
          <w:trPrChange w:id="2393" w:author="David Gravett" w:date="2019-12-01T10:21:00Z">
            <w:trPr>
              <w:trHeight w:val="432"/>
            </w:trPr>
          </w:trPrChange>
        </w:trPr>
        <w:tc>
          <w:tcPr>
            <w:tcW w:w="933" w:type="dxa"/>
            <w:tcPrChange w:id="2394" w:author="David Gravett" w:date="2019-12-01T10:21:00Z">
              <w:tcPr>
                <w:tcW w:w="432" w:type="dxa"/>
              </w:tcPr>
            </w:tcPrChange>
          </w:tcPr>
          <w:p w14:paraId="22803873" w14:textId="77777777" w:rsidR="008C59CB" w:rsidRPr="00016618" w:rsidRDefault="008C59CB">
            <w:pPr>
              <w:jc w:val="center"/>
              <w:rPr>
                <w:rFonts w:ascii="Times New Roman" w:hAnsi="Times New Roman"/>
                <w:sz w:val="36"/>
                <w:rPrChange w:id="2395" w:author="David Gravett" w:date="2019-12-01T10:21:00Z">
                  <w:rPr>
                    <w:rFonts w:ascii="Times New Roman" w:hAnsi="Times New Roman" w:cs="Times New Roman"/>
                    <w:sz w:val="24"/>
                    <w:szCs w:val="24"/>
                  </w:rPr>
                </w:rPrChange>
              </w:rPr>
              <w:pPrChange w:id="2396" w:author="James Dwyer" w:date="2019-12-01T10:21:00Z">
                <w:pPr/>
              </w:pPrChange>
            </w:pPr>
            <w:r w:rsidRPr="00016618">
              <w:rPr>
                <w:rFonts w:ascii="Times New Roman" w:hAnsi="Times New Roman"/>
                <w:sz w:val="36"/>
                <w:rPrChange w:id="2397" w:author="David Gravett" w:date="2019-12-01T10:21:00Z">
                  <w:rPr>
                    <w:rFonts w:ascii="Times New Roman" w:hAnsi="Times New Roman" w:cs="Times New Roman"/>
                    <w:sz w:val="24"/>
                    <w:szCs w:val="24"/>
                  </w:rPr>
                </w:rPrChange>
              </w:rPr>
              <w:t>1</w:t>
            </w:r>
          </w:p>
        </w:tc>
        <w:tc>
          <w:tcPr>
            <w:tcW w:w="933" w:type="dxa"/>
            <w:tcPrChange w:id="2398" w:author="David Gravett" w:date="2019-12-01T10:21:00Z">
              <w:tcPr>
                <w:tcW w:w="432" w:type="dxa"/>
              </w:tcPr>
            </w:tcPrChange>
          </w:tcPr>
          <w:p w14:paraId="2C024E4C" w14:textId="77777777" w:rsidR="008C59CB" w:rsidRPr="00016618" w:rsidRDefault="008C59CB">
            <w:pPr>
              <w:jc w:val="center"/>
              <w:rPr>
                <w:rFonts w:ascii="Times New Roman" w:hAnsi="Times New Roman"/>
                <w:sz w:val="36"/>
                <w:rPrChange w:id="2399" w:author="David Gravett" w:date="2019-12-01T10:21:00Z">
                  <w:rPr>
                    <w:rFonts w:ascii="Times New Roman" w:hAnsi="Times New Roman" w:cs="Times New Roman"/>
                    <w:sz w:val="24"/>
                    <w:szCs w:val="24"/>
                  </w:rPr>
                </w:rPrChange>
              </w:rPr>
              <w:pPrChange w:id="2400" w:author="James Dwyer" w:date="2019-12-01T10:21:00Z">
                <w:pPr/>
              </w:pPrChange>
            </w:pPr>
            <w:r w:rsidRPr="00016618">
              <w:rPr>
                <w:rFonts w:ascii="Times New Roman" w:hAnsi="Times New Roman"/>
                <w:sz w:val="36"/>
                <w:rPrChange w:id="2401" w:author="David Gravett" w:date="2019-12-01T10:21:00Z">
                  <w:rPr>
                    <w:rFonts w:ascii="Times New Roman" w:hAnsi="Times New Roman" w:cs="Times New Roman"/>
                    <w:sz w:val="24"/>
                    <w:szCs w:val="24"/>
                  </w:rPr>
                </w:rPrChange>
              </w:rPr>
              <w:t>-1</w:t>
            </w:r>
          </w:p>
        </w:tc>
        <w:tc>
          <w:tcPr>
            <w:tcW w:w="933" w:type="dxa"/>
            <w:tcPrChange w:id="2402" w:author="David Gravett" w:date="2019-12-01T10:21:00Z">
              <w:tcPr>
                <w:tcW w:w="432" w:type="dxa"/>
              </w:tcPr>
            </w:tcPrChange>
          </w:tcPr>
          <w:p w14:paraId="6F828E20" w14:textId="77777777" w:rsidR="008C59CB" w:rsidRPr="00016618" w:rsidRDefault="008C59CB">
            <w:pPr>
              <w:jc w:val="center"/>
              <w:rPr>
                <w:rFonts w:ascii="Times New Roman" w:hAnsi="Times New Roman"/>
                <w:sz w:val="36"/>
                <w:rPrChange w:id="2403" w:author="David Gravett" w:date="2019-12-01T10:21:00Z">
                  <w:rPr>
                    <w:rFonts w:ascii="Times New Roman" w:hAnsi="Times New Roman" w:cs="Times New Roman"/>
                    <w:sz w:val="24"/>
                    <w:szCs w:val="24"/>
                  </w:rPr>
                </w:rPrChange>
              </w:rPr>
              <w:pPrChange w:id="2404" w:author="James Dwyer" w:date="2019-12-01T10:21:00Z">
                <w:pPr/>
              </w:pPrChange>
            </w:pPr>
            <w:r w:rsidRPr="00016618">
              <w:rPr>
                <w:rFonts w:ascii="Times New Roman" w:hAnsi="Times New Roman"/>
                <w:sz w:val="36"/>
                <w:rPrChange w:id="2405" w:author="David Gravett" w:date="2019-12-01T10:21:00Z">
                  <w:rPr>
                    <w:rFonts w:ascii="Times New Roman" w:hAnsi="Times New Roman" w:cs="Times New Roman"/>
                    <w:sz w:val="24"/>
                    <w:szCs w:val="24"/>
                  </w:rPr>
                </w:rPrChange>
              </w:rPr>
              <w:t>1</w:t>
            </w:r>
          </w:p>
        </w:tc>
        <w:tc>
          <w:tcPr>
            <w:tcW w:w="933" w:type="dxa"/>
            <w:tcPrChange w:id="2406" w:author="David Gravett" w:date="2019-12-01T10:21:00Z">
              <w:tcPr>
                <w:tcW w:w="432" w:type="dxa"/>
              </w:tcPr>
            </w:tcPrChange>
          </w:tcPr>
          <w:p w14:paraId="7E935DA1" w14:textId="2857FCDF" w:rsidR="008C59CB" w:rsidRPr="00016618" w:rsidRDefault="008C59CB">
            <w:pPr>
              <w:jc w:val="center"/>
              <w:rPr>
                <w:rFonts w:ascii="Times New Roman" w:hAnsi="Times New Roman"/>
                <w:sz w:val="36"/>
                <w:rPrChange w:id="2407" w:author="David Gravett" w:date="2019-12-01T10:21:00Z">
                  <w:rPr>
                    <w:rFonts w:ascii="Times New Roman" w:hAnsi="Times New Roman" w:cs="Times New Roman"/>
                    <w:sz w:val="24"/>
                    <w:szCs w:val="24"/>
                  </w:rPr>
                </w:rPrChange>
              </w:rPr>
              <w:pPrChange w:id="2408" w:author="James Dwyer" w:date="2019-12-01T10:21:00Z">
                <w:pPr/>
              </w:pPrChange>
            </w:pPr>
            <w:r w:rsidRPr="00016618">
              <w:rPr>
                <w:rFonts w:ascii="Times New Roman" w:hAnsi="Times New Roman"/>
                <w:sz w:val="36"/>
                <w:rPrChange w:id="2409" w:author="David Gravett" w:date="2019-12-01T10:21:00Z">
                  <w:rPr>
                    <w:rFonts w:ascii="Times New Roman" w:hAnsi="Times New Roman" w:cs="Times New Roman"/>
                    <w:sz w:val="24"/>
                    <w:szCs w:val="24"/>
                  </w:rPr>
                </w:rPrChange>
              </w:rPr>
              <w:t>1</w:t>
            </w:r>
          </w:p>
        </w:tc>
        <w:tc>
          <w:tcPr>
            <w:tcW w:w="933" w:type="dxa"/>
            <w:tcPrChange w:id="2410" w:author="David Gravett" w:date="2019-12-01T10:21:00Z">
              <w:tcPr>
                <w:tcW w:w="432" w:type="dxa"/>
              </w:tcPr>
            </w:tcPrChange>
          </w:tcPr>
          <w:p w14:paraId="767BDB00" w14:textId="77777777" w:rsidR="008C59CB" w:rsidRPr="00016618" w:rsidRDefault="008C59CB">
            <w:pPr>
              <w:jc w:val="center"/>
              <w:rPr>
                <w:rFonts w:ascii="Times New Roman" w:hAnsi="Times New Roman"/>
                <w:sz w:val="36"/>
                <w:rPrChange w:id="2411" w:author="David Gravett" w:date="2019-12-01T10:21:00Z">
                  <w:rPr>
                    <w:rFonts w:ascii="Times New Roman" w:hAnsi="Times New Roman" w:cs="Times New Roman"/>
                    <w:sz w:val="24"/>
                    <w:szCs w:val="24"/>
                  </w:rPr>
                </w:rPrChange>
              </w:rPr>
              <w:pPrChange w:id="2412" w:author="James Dwyer" w:date="2019-12-01T10:21:00Z">
                <w:pPr/>
              </w:pPrChange>
            </w:pPr>
            <w:r w:rsidRPr="00016618">
              <w:rPr>
                <w:rFonts w:ascii="Times New Roman" w:hAnsi="Times New Roman"/>
                <w:sz w:val="36"/>
                <w:rPrChange w:id="2413" w:author="David Gravett" w:date="2019-12-01T10:21:00Z">
                  <w:rPr>
                    <w:rFonts w:ascii="Times New Roman" w:hAnsi="Times New Roman" w:cs="Times New Roman"/>
                    <w:sz w:val="24"/>
                    <w:szCs w:val="24"/>
                  </w:rPr>
                </w:rPrChange>
              </w:rPr>
              <w:t>1</w:t>
            </w:r>
          </w:p>
        </w:tc>
        <w:tc>
          <w:tcPr>
            <w:tcW w:w="933" w:type="dxa"/>
            <w:tcPrChange w:id="2414" w:author="David Gravett" w:date="2019-12-01T10:21:00Z">
              <w:tcPr>
                <w:tcW w:w="432" w:type="dxa"/>
              </w:tcPr>
            </w:tcPrChange>
          </w:tcPr>
          <w:p w14:paraId="088D9666" w14:textId="77777777" w:rsidR="008C59CB" w:rsidRPr="00016618" w:rsidRDefault="008C59CB">
            <w:pPr>
              <w:jc w:val="center"/>
              <w:rPr>
                <w:rFonts w:ascii="Times New Roman" w:hAnsi="Times New Roman"/>
                <w:sz w:val="36"/>
                <w:rPrChange w:id="2415" w:author="David Gravett" w:date="2019-12-01T10:21:00Z">
                  <w:rPr>
                    <w:rFonts w:ascii="Times New Roman" w:hAnsi="Times New Roman" w:cs="Times New Roman"/>
                    <w:sz w:val="24"/>
                    <w:szCs w:val="24"/>
                  </w:rPr>
                </w:rPrChange>
              </w:rPr>
              <w:pPrChange w:id="2416" w:author="James Dwyer" w:date="2019-12-01T10:21:00Z">
                <w:pPr/>
              </w:pPrChange>
            </w:pPr>
            <w:r w:rsidRPr="00016618">
              <w:rPr>
                <w:rFonts w:ascii="Times New Roman" w:hAnsi="Times New Roman"/>
                <w:sz w:val="36"/>
                <w:rPrChange w:id="2417" w:author="David Gravett" w:date="2019-12-01T10:21:00Z">
                  <w:rPr>
                    <w:rFonts w:ascii="Times New Roman" w:hAnsi="Times New Roman" w:cs="Times New Roman"/>
                    <w:sz w:val="24"/>
                    <w:szCs w:val="24"/>
                  </w:rPr>
                </w:rPrChange>
              </w:rPr>
              <w:t>-1</w:t>
            </w:r>
          </w:p>
        </w:tc>
        <w:tc>
          <w:tcPr>
            <w:tcW w:w="933" w:type="dxa"/>
            <w:tcPrChange w:id="2418" w:author="David Gravett" w:date="2019-12-01T10:21:00Z">
              <w:tcPr>
                <w:tcW w:w="432" w:type="dxa"/>
              </w:tcPr>
            </w:tcPrChange>
          </w:tcPr>
          <w:p w14:paraId="3ACF8339" w14:textId="77777777" w:rsidR="008C59CB" w:rsidRPr="00016618" w:rsidRDefault="008C59CB">
            <w:pPr>
              <w:jc w:val="center"/>
              <w:rPr>
                <w:rFonts w:ascii="Times New Roman" w:hAnsi="Times New Roman"/>
                <w:sz w:val="36"/>
                <w:rPrChange w:id="2419" w:author="David Gravett" w:date="2019-12-01T10:21:00Z">
                  <w:rPr>
                    <w:rFonts w:ascii="Times New Roman" w:hAnsi="Times New Roman" w:cs="Times New Roman"/>
                    <w:sz w:val="24"/>
                    <w:szCs w:val="24"/>
                  </w:rPr>
                </w:rPrChange>
              </w:rPr>
              <w:pPrChange w:id="2420" w:author="James Dwyer" w:date="2019-12-01T10:21:00Z">
                <w:pPr/>
              </w:pPrChange>
            </w:pPr>
            <w:r w:rsidRPr="00016618">
              <w:rPr>
                <w:rFonts w:ascii="Times New Roman" w:hAnsi="Times New Roman"/>
                <w:sz w:val="36"/>
                <w:rPrChange w:id="2421" w:author="David Gravett" w:date="2019-12-01T10:21:00Z">
                  <w:rPr>
                    <w:rFonts w:ascii="Times New Roman" w:hAnsi="Times New Roman" w:cs="Times New Roman"/>
                    <w:sz w:val="24"/>
                    <w:szCs w:val="24"/>
                  </w:rPr>
                </w:rPrChange>
              </w:rPr>
              <w:t>1</w:t>
            </w:r>
          </w:p>
        </w:tc>
      </w:tr>
      <w:tr w:rsidR="008C59CB" w14:paraId="518BB7CD" w14:textId="77777777" w:rsidTr="00BE50C5">
        <w:trPr>
          <w:trHeight w:val="869"/>
          <w:trPrChange w:id="2422" w:author="David Gravett" w:date="2019-12-01T10:21:00Z">
            <w:trPr>
              <w:trHeight w:val="432"/>
            </w:trPr>
          </w:trPrChange>
        </w:trPr>
        <w:tc>
          <w:tcPr>
            <w:tcW w:w="933" w:type="dxa"/>
            <w:tcPrChange w:id="2423" w:author="David Gravett" w:date="2019-12-01T10:21:00Z">
              <w:tcPr>
                <w:tcW w:w="432" w:type="dxa"/>
              </w:tcPr>
            </w:tcPrChange>
          </w:tcPr>
          <w:p w14:paraId="3B9224F9" w14:textId="77777777" w:rsidR="008C59CB" w:rsidRPr="00016618" w:rsidRDefault="008C59CB">
            <w:pPr>
              <w:jc w:val="center"/>
              <w:rPr>
                <w:rFonts w:ascii="Times New Roman" w:hAnsi="Times New Roman"/>
                <w:sz w:val="36"/>
                <w:rPrChange w:id="2424" w:author="David Gravett" w:date="2019-12-01T10:21:00Z">
                  <w:rPr>
                    <w:rFonts w:ascii="Times New Roman" w:hAnsi="Times New Roman" w:cs="Times New Roman"/>
                    <w:sz w:val="24"/>
                    <w:szCs w:val="24"/>
                  </w:rPr>
                </w:rPrChange>
              </w:rPr>
              <w:pPrChange w:id="2425" w:author="James Dwyer" w:date="2019-12-01T10:21:00Z">
                <w:pPr/>
              </w:pPrChange>
            </w:pPr>
            <w:r w:rsidRPr="00016618">
              <w:rPr>
                <w:rFonts w:ascii="Times New Roman" w:hAnsi="Times New Roman"/>
                <w:sz w:val="36"/>
                <w:rPrChange w:id="2426" w:author="David Gravett" w:date="2019-12-01T10:21:00Z">
                  <w:rPr>
                    <w:rFonts w:ascii="Times New Roman" w:hAnsi="Times New Roman" w:cs="Times New Roman"/>
                    <w:sz w:val="24"/>
                    <w:szCs w:val="24"/>
                  </w:rPr>
                </w:rPrChange>
              </w:rPr>
              <w:t>-1</w:t>
            </w:r>
          </w:p>
        </w:tc>
        <w:tc>
          <w:tcPr>
            <w:tcW w:w="933" w:type="dxa"/>
            <w:tcPrChange w:id="2427" w:author="David Gravett" w:date="2019-12-01T10:21:00Z">
              <w:tcPr>
                <w:tcW w:w="432" w:type="dxa"/>
              </w:tcPr>
            </w:tcPrChange>
          </w:tcPr>
          <w:p w14:paraId="70A137C6" w14:textId="77777777" w:rsidR="008C59CB" w:rsidRPr="00016618" w:rsidRDefault="008C59CB">
            <w:pPr>
              <w:jc w:val="center"/>
              <w:rPr>
                <w:rFonts w:ascii="Times New Roman" w:hAnsi="Times New Roman"/>
                <w:sz w:val="36"/>
                <w:rPrChange w:id="2428" w:author="David Gravett" w:date="2019-12-01T10:21:00Z">
                  <w:rPr>
                    <w:rFonts w:ascii="Times New Roman" w:hAnsi="Times New Roman" w:cs="Times New Roman"/>
                    <w:sz w:val="24"/>
                    <w:szCs w:val="24"/>
                  </w:rPr>
                </w:rPrChange>
              </w:rPr>
              <w:pPrChange w:id="2429" w:author="James Dwyer" w:date="2019-12-01T10:21:00Z">
                <w:pPr/>
              </w:pPrChange>
            </w:pPr>
            <w:r w:rsidRPr="00016618">
              <w:rPr>
                <w:rFonts w:ascii="Times New Roman" w:hAnsi="Times New Roman"/>
                <w:sz w:val="36"/>
                <w:rPrChange w:id="2430" w:author="David Gravett" w:date="2019-12-01T10:21:00Z">
                  <w:rPr>
                    <w:rFonts w:ascii="Times New Roman" w:hAnsi="Times New Roman" w:cs="Times New Roman"/>
                    <w:sz w:val="24"/>
                    <w:szCs w:val="24"/>
                  </w:rPr>
                </w:rPrChange>
              </w:rPr>
              <w:t>1</w:t>
            </w:r>
          </w:p>
        </w:tc>
        <w:tc>
          <w:tcPr>
            <w:tcW w:w="933" w:type="dxa"/>
            <w:tcPrChange w:id="2431" w:author="David Gravett" w:date="2019-12-01T10:21:00Z">
              <w:tcPr>
                <w:tcW w:w="432" w:type="dxa"/>
              </w:tcPr>
            </w:tcPrChange>
          </w:tcPr>
          <w:p w14:paraId="73E5A688" w14:textId="77777777" w:rsidR="008C59CB" w:rsidRPr="00016618" w:rsidRDefault="008C59CB">
            <w:pPr>
              <w:jc w:val="center"/>
              <w:rPr>
                <w:rFonts w:ascii="Times New Roman" w:hAnsi="Times New Roman"/>
                <w:sz w:val="36"/>
                <w:rPrChange w:id="2432" w:author="David Gravett" w:date="2019-12-01T10:21:00Z">
                  <w:rPr>
                    <w:rFonts w:ascii="Times New Roman" w:hAnsi="Times New Roman" w:cs="Times New Roman"/>
                    <w:sz w:val="24"/>
                    <w:szCs w:val="24"/>
                  </w:rPr>
                </w:rPrChange>
              </w:rPr>
              <w:pPrChange w:id="2433" w:author="James Dwyer" w:date="2019-12-01T10:21:00Z">
                <w:pPr/>
              </w:pPrChange>
            </w:pPr>
            <w:r w:rsidRPr="00016618">
              <w:rPr>
                <w:rFonts w:ascii="Times New Roman" w:hAnsi="Times New Roman"/>
                <w:sz w:val="36"/>
                <w:rPrChange w:id="2434" w:author="David Gravett" w:date="2019-12-01T10:21:00Z">
                  <w:rPr>
                    <w:rFonts w:ascii="Times New Roman" w:hAnsi="Times New Roman" w:cs="Times New Roman"/>
                    <w:sz w:val="24"/>
                    <w:szCs w:val="24"/>
                  </w:rPr>
                </w:rPrChange>
              </w:rPr>
              <w:t>-1</w:t>
            </w:r>
          </w:p>
        </w:tc>
        <w:tc>
          <w:tcPr>
            <w:tcW w:w="933" w:type="dxa"/>
            <w:tcPrChange w:id="2435" w:author="David Gravett" w:date="2019-12-01T10:21:00Z">
              <w:tcPr>
                <w:tcW w:w="432" w:type="dxa"/>
              </w:tcPr>
            </w:tcPrChange>
          </w:tcPr>
          <w:p w14:paraId="4C329622" w14:textId="3086DB44" w:rsidR="008C59CB" w:rsidRPr="00016618" w:rsidRDefault="008C59CB">
            <w:pPr>
              <w:jc w:val="center"/>
              <w:rPr>
                <w:rFonts w:ascii="Times New Roman" w:hAnsi="Times New Roman"/>
                <w:sz w:val="36"/>
                <w:rPrChange w:id="2436" w:author="David Gravett" w:date="2019-12-01T10:21:00Z">
                  <w:rPr>
                    <w:rFonts w:ascii="Times New Roman" w:hAnsi="Times New Roman" w:cs="Times New Roman"/>
                    <w:sz w:val="24"/>
                    <w:szCs w:val="24"/>
                  </w:rPr>
                </w:rPrChange>
              </w:rPr>
              <w:pPrChange w:id="2437" w:author="James Dwyer" w:date="2019-12-01T10:21:00Z">
                <w:pPr/>
              </w:pPrChange>
            </w:pPr>
            <w:r w:rsidRPr="00016618">
              <w:rPr>
                <w:rFonts w:ascii="Times New Roman" w:hAnsi="Times New Roman"/>
                <w:sz w:val="36"/>
                <w:rPrChange w:id="2438" w:author="David Gravett" w:date="2019-12-01T10:21:00Z">
                  <w:rPr>
                    <w:rFonts w:ascii="Times New Roman" w:hAnsi="Times New Roman" w:cs="Times New Roman"/>
                    <w:sz w:val="24"/>
                    <w:szCs w:val="24"/>
                  </w:rPr>
                </w:rPrChange>
              </w:rPr>
              <w:t>-1</w:t>
            </w:r>
          </w:p>
        </w:tc>
        <w:tc>
          <w:tcPr>
            <w:tcW w:w="933" w:type="dxa"/>
            <w:tcPrChange w:id="2439" w:author="David Gravett" w:date="2019-12-01T10:21:00Z">
              <w:tcPr>
                <w:tcW w:w="432" w:type="dxa"/>
              </w:tcPr>
            </w:tcPrChange>
          </w:tcPr>
          <w:p w14:paraId="4BB67164" w14:textId="77777777" w:rsidR="008C59CB" w:rsidRPr="00016618" w:rsidRDefault="008C59CB">
            <w:pPr>
              <w:jc w:val="center"/>
              <w:rPr>
                <w:rFonts w:ascii="Times New Roman" w:hAnsi="Times New Roman"/>
                <w:sz w:val="36"/>
                <w:rPrChange w:id="2440" w:author="David Gravett" w:date="2019-12-01T10:21:00Z">
                  <w:rPr>
                    <w:rFonts w:ascii="Times New Roman" w:hAnsi="Times New Roman" w:cs="Times New Roman"/>
                    <w:sz w:val="24"/>
                    <w:szCs w:val="24"/>
                  </w:rPr>
                </w:rPrChange>
              </w:rPr>
              <w:pPrChange w:id="2441" w:author="James Dwyer" w:date="2019-12-01T10:21:00Z">
                <w:pPr/>
              </w:pPrChange>
            </w:pPr>
            <w:r w:rsidRPr="00016618">
              <w:rPr>
                <w:rFonts w:ascii="Times New Roman" w:hAnsi="Times New Roman"/>
                <w:sz w:val="36"/>
                <w:rPrChange w:id="2442" w:author="David Gravett" w:date="2019-12-01T10:21:00Z">
                  <w:rPr>
                    <w:rFonts w:ascii="Times New Roman" w:hAnsi="Times New Roman" w:cs="Times New Roman"/>
                    <w:sz w:val="24"/>
                    <w:szCs w:val="24"/>
                  </w:rPr>
                </w:rPrChange>
              </w:rPr>
              <w:t>-1</w:t>
            </w:r>
          </w:p>
        </w:tc>
        <w:tc>
          <w:tcPr>
            <w:tcW w:w="933" w:type="dxa"/>
            <w:tcPrChange w:id="2443" w:author="David Gravett" w:date="2019-12-01T10:21:00Z">
              <w:tcPr>
                <w:tcW w:w="432" w:type="dxa"/>
              </w:tcPr>
            </w:tcPrChange>
          </w:tcPr>
          <w:p w14:paraId="3128D768" w14:textId="77777777" w:rsidR="008C59CB" w:rsidRPr="00016618" w:rsidRDefault="008C59CB">
            <w:pPr>
              <w:jc w:val="center"/>
              <w:rPr>
                <w:rFonts w:ascii="Times New Roman" w:hAnsi="Times New Roman"/>
                <w:sz w:val="36"/>
                <w:rPrChange w:id="2444" w:author="David Gravett" w:date="2019-12-01T10:21:00Z">
                  <w:rPr>
                    <w:rFonts w:ascii="Times New Roman" w:hAnsi="Times New Roman" w:cs="Times New Roman"/>
                    <w:sz w:val="24"/>
                    <w:szCs w:val="24"/>
                  </w:rPr>
                </w:rPrChange>
              </w:rPr>
              <w:pPrChange w:id="2445" w:author="James Dwyer" w:date="2019-12-01T10:21:00Z">
                <w:pPr/>
              </w:pPrChange>
            </w:pPr>
            <w:r w:rsidRPr="00016618">
              <w:rPr>
                <w:rFonts w:ascii="Times New Roman" w:hAnsi="Times New Roman"/>
                <w:sz w:val="36"/>
                <w:rPrChange w:id="2446" w:author="David Gravett" w:date="2019-12-01T10:21:00Z">
                  <w:rPr>
                    <w:rFonts w:ascii="Times New Roman" w:hAnsi="Times New Roman" w:cs="Times New Roman"/>
                    <w:sz w:val="24"/>
                    <w:szCs w:val="24"/>
                  </w:rPr>
                </w:rPrChange>
              </w:rPr>
              <w:t>1</w:t>
            </w:r>
          </w:p>
        </w:tc>
        <w:tc>
          <w:tcPr>
            <w:tcW w:w="933" w:type="dxa"/>
            <w:tcPrChange w:id="2447" w:author="David Gravett" w:date="2019-12-01T10:21:00Z">
              <w:tcPr>
                <w:tcW w:w="432" w:type="dxa"/>
              </w:tcPr>
            </w:tcPrChange>
          </w:tcPr>
          <w:p w14:paraId="06DC6E9A" w14:textId="77777777" w:rsidR="008C59CB" w:rsidRPr="00016618" w:rsidRDefault="008C59CB">
            <w:pPr>
              <w:jc w:val="center"/>
              <w:rPr>
                <w:rFonts w:ascii="Times New Roman" w:hAnsi="Times New Roman"/>
                <w:sz w:val="36"/>
                <w:rPrChange w:id="2448" w:author="David Gravett" w:date="2019-12-01T10:21:00Z">
                  <w:rPr>
                    <w:rFonts w:ascii="Times New Roman" w:hAnsi="Times New Roman" w:cs="Times New Roman"/>
                    <w:sz w:val="24"/>
                    <w:szCs w:val="24"/>
                  </w:rPr>
                </w:rPrChange>
              </w:rPr>
              <w:pPrChange w:id="2449" w:author="James Dwyer" w:date="2019-12-01T10:21:00Z">
                <w:pPr/>
              </w:pPrChange>
            </w:pPr>
            <w:r w:rsidRPr="00016618">
              <w:rPr>
                <w:rFonts w:ascii="Times New Roman" w:hAnsi="Times New Roman"/>
                <w:sz w:val="36"/>
                <w:rPrChange w:id="2450" w:author="David Gravett" w:date="2019-12-01T10:21:00Z">
                  <w:rPr>
                    <w:rFonts w:ascii="Times New Roman" w:hAnsi="Times New Roman" w:cs="Times New Roman"/>
                    <w:sz w:val="24"/>
                    <w:szCs w:val="24"/>
                  </w:rPr>
                </w:rPrChange>
              </w:rPr>
              <w:t>-1</w:t>
            </w:r>
          </w:p>
        </w:tc>
      </w:tr>
    </w:tbl>
    <w:p w14:paraId="3F0AC98C" w14:textId="7DDC2077" w:rsidR="00016618" w:rsidRDefault="00016618" w:rsidP="00F62130">
      <w:pPr>
        <w:spacing w:line="288" w:lineRule="auto"/>
        <w:rPr>
          <w:ins w:id="2451" w:author="David Gravett" w:date="2019-12-01T10:21:00Z"/>
          <w:rFonts w:ascii="Times New Roman" w:hAnsi="Times New Roman" w:cs="Times New Roman"/>
          <w:sz w:val="24"/>
          <w:szCs w:val="24"/>
          <w:lang w:val="en-US"/>
        </w:rPr>
      </w:pPr>
      <w:ins w:id="2452" w:author="David Gravett" w:date="2019-12-01T10:21:00Z">
        <w:r>
          <w:rPr>
            <w:noProof/>
          </w:rPr>
          <mc:AlternateContent>
            <mc:Choice Requires="wps">
              <w:drawing>
                <wp:anchor distT="0" distB="0" distL="114300" distR="114300" simplePos="0" relativeHeight="251707904" behindDoc="0" locked="0" layoutInCell="1" allowOverlap="1" wp14:anchorId="6453637C" wp14:editId="0B8696FE">
                  <wp:simplePos x="0" y="0"/>
                  <wp:positionH relativeFrom="margin">
                    <wp:posOffset>1276350</wp:posOffset>
                  </wp:positionH>
                  <wp:positionV relativeFrom="paragraph">
                    <wp:posOffset>47625</wp:posOffset>
                  </wp:positionV>
                  <wp:extent cx="3381375" cy="15240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1BE2D97A" w14:textId="32D29068" w:rsidR="00825D74" w:rsidRPr="00D103E4" w:rsidRDefault="00825D74" w:rsidP="00016618">
                              <w:pPr>
                                <w:pStyle w:val="Caption"/>
                                <w:jc w:val="center"/>
                                <w:rPr>
                                  <w:ins w:id="2453" w:author="David Gravett" w:date="2019-12-01T10:21:00Z"/>
                                  <w:rFonts w:ascii="Arial" w:eastAsia="Arial" w:hAnsi="Arial" w:cs="Arial"/>
                                  <w:noProof/>
                                  <w:lang w:val="en"/>
                                </w:rPr>
                              </w:pPr>
                              <w:ins w:id="2454" w:author="David Gravett" w:date="2019-12-01T10:21:00Z">
                                <w:r>
                                  <w:t>Table 10: All Center Connecting Nodes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3637C" id="Text Box 52" o:spid="_x0000_s1068" type="#_x0000_t202" style="position:absolute;margin-left:100.5pt;margin-top:3.75pt;width:266.25pt;height:12pt;z-index:251707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" stroked="f">
                  <v:textbox inset="0,0,0,0">
                    <w:txbxContent>
                      <w:p w14:paraId="1BE2D97A" w14:textId="32D29068" w:rsidR="00825D74" w:rsidRPr="00D103E4" w:rsidRDefault="00825D74" w:rsidP="00016618">
                        <w:pPr>
                          <w:pStyle w:val="Caption"/>
                          <w:jc w:val="center"/>
                          <w:rPr>
                            <w:ins w:id="2455" w:author="David Gravett" w:date="2019-12-01T10:21:00Z"/>
                            <w:rFonts w:ascii="Arial" w:eastAsia="Arial" w:hAnsi="Arial" w:cs="Arial"/>
                            <w:noProof/>
                            <w:lang w:val="en"/>
                          </w:rPr>
                        </w:pPr>
                        <w:ins w:id="2456" w:author="David Gravett" w:date="2019-12-01T10:21:00Z">
                          <w:r>
                            <w:t>Table 10: All Center Connecting Nodes Added</w:t>
                          </w:r>
                        </w:ins>
                      </w:p>
                    </w:txbxContent>
                  </v:textbox>
                  <w10:wrap anchorx="margin"/>
                </v:shape>
              </w:pict>
            </mc:Fallback>
          </mc:AlternateContent>
        </w:r>
      </w:ins>
    </w:p>
    <w:p w14:paraId="656C74A7" w14:textId="0CC4252E" w:rsidR="008C59CB" w:rsidRDefault="008C59CB">
      <w:pPr>
        <w:spacing w:line="288" w:lineRule="auto"/>
        <w:jc w:val="both"/>
        <w:rPr>
          <w:rFonts w:ascii="Times New Roman" w:hAnsi="Times New Roman" w:cs="Times New Roman"/>
          <w:sz w:val="24"/>
          <w:szCs w:val="24"/>
          <w:lang w:val="en-US"/>
        </w:rPr>
        <w:pPrChange w:id="2457" w:author="David Gravett" w:date="2019-12-01T10:21:00Z">
          <w:pPr>
            <w:spacing w:line="288" w:lineRule="auto"/>
          </w:pPr>
        </w:pPrChange>
      </w:pPr>
    </w:p>
    <w:p w14:paraId="0B6900B3" w14:textId="06238A7F"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center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6A8AE19C" w14:textId="77777777" w:rsidR="00016618" w:rsidRDefault="00016618" w:rsidP="00C6241B">
      <w:pPr>
        <w:pStyle w:val="TOCHeading"/>
        <w:rPr>
          <w:ins w:id="2458" w:author="David Gravett" w:date="2019-12-01T10:21:00Z"/>
          <w:sz w:val="40"/>
          <w:szCs w:val="40"/>
        </w:rPr>
      </w:pPr>
    </w:p>
    <w:p w14:paraId="7A9ECF50" w14:textId="39842B52" w:rsidR="00016618" w:rsidRDefault="00016618" w:rsidP="00C6241B">
      <w:pPr>
        <w:pStyle w:val="TOCHeading"/>
        <w:rPr>
          <w:ins w:id="2459" w:author="David Gravett" w:date="2019-12-01T10:21:00Z"/>
          <w:sz w:val="40"/>
          <w:szCs w:val="40"/>
        </w:rPr>
      </w:pPr>
    </w:p>
    <w:p w14:paraId="1E7EBAFD" w14:textId="7ED83959" w:rsidR="00016618" w:rsidRDefault="00016618" w:rsidP="00016618">
      <w:pPr>
        <w:rPr>
          <w:ins w:id="2460" w:author="David Gravett" w:date="2019-12-01T10:21:00Z"/>
          <w:lang w:val="en-US"/>
        </w:rPr>
      </w:pPr>
    </w:p>
    <w:p w14:paraId="481D0970" w14:textId="77777777" w:rsidR="00016618" w:rsidRPr="00016618" w:rsidRDefault="00016618" w:rsidP="00016618">
      <w:pPr>
        <w:rPr>
          <w:ins w:id="2461" w:author="David Gravett" w:date="2019-12-01T10:21:00Z"/>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During the research phase of the project, a small Winforms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53B274EF" w14:textId="32C048DF" w:rsidR="00016618" w:rsidRDefault="008C59CB" w:rsidP="00F62130">
      <w:pPr>
        <w:spacing w:line="288" w:lineRule="auto"/>
        <w:rPr>
          <w:ins w:id="2462" w:author="David Gravett" w:date="2019-12-01T10:21:00Z"/>
          <w:rFonts w:ascii="Times New Roman" w:hAnsi="Times New Roman" w:cs="Times New Roman"/>
          <w:sz w:val="24"/>
          <w:szCs w:val="24"/>
          <w:lang w:val="en-US"/>
        </w:rPr>
      </w:pPr>
      <w:r>
        <w:rPr>
          <w:noProof/>
        </w:rPr>
        <w:drawing>
          <wp:inline distT="0" distB="0" distL="0" distR="0" wp14:anchorId="58E20E93" wp14:editId="503637FD">
            <wp:extent cx="2895600" cy="31210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3783" cy="3151384"/>
                    </a:xfrm>
                    <a:prstGeom prst="rect">
                      <a:avLst/>
                    </a:prstGeom>
                  </pic:spPr>
                </pic:pic>
              </a:graphicData>
            </a:graphic>
          </wp:inline>
        </w:drawing>
      </w:r>
      <w:r>
        <w:rPr>
          <w:noProof/>
        </w:rPr>
        <w:drawing>
          <wp:inline distT="0" distB="0" distL="0" distR="0" wp14:anchorId="34FE7AF5" wp14:editId="6B34458C">
            <wp:extent cx="2917308" cy="3133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8434" cy="3156418"/>
                    </a:xfrm>
                    <a:prstGeom prst="rect">
                      <a:avLst/>
                    </a:prstGeom>
                  </pic:spPr>
                </pic:pic>
              </a:graphicData>
            </a:graphic>
          </wp:inline>
        </w:drawing>
      </w:r>
    </w:p>
    <w:p w14:paraId="3B60586F" w14:textId="15B8551A" w:rsidR="00016618" w:rsidRDefault="00016618" w:rsidP="00F62130">
      <w:pPr>
        <w:spacing w:line="288" w:lineRule="auto"/>
        <w:rPr>
          <w:ins w:id="2463" w:author="David Gravett" w:date="2019-12-01T10:21:00Z"/>
          <w:rFonts w:ascii="Times New Roman" w:hAnsi="Times New Roman" w:cs="Times New Roman"/>
          <w:sz w:val="24"/>
          <w:szCs w:val="24"/>
          <w:lang w:val="en-US"/>
        </w:rPr>
      </w:pPr>
      <w:ins w:id="2464" w:author="David Gravett" w:date="2019-12-01T10:21:00Z">
        <w:r>
          <w:rPr>
            <w:noProof/>
          </w:rPr>
          <mc:AlternateContent>
            <mc:Choice Requires="wps">
              <w:drawing>
                <wp:anchor distT="0" distB="0" distL="114300" distR="114300" simplePos="0" relativeHeight="251709952" behindDoc="0" locked="0" layoutInCell="1" allowOverlap="1" wp14:anchorId="1A79DB66" wp14:editId="59DFD9AF">
                  <wp:simplePos x="0" y="0"/>
                  <wp:positionH relativeFrom="margin">
                    <wp:posOffset>295275</wp:posOffset>
                  </wp:positionH>
                  <wp:positionV relativeFrom="paragraph">
                    <wp:posOffset>10795</wp:posOffset>
                  </wp:positionV>
                  <wp:extent cx="2295525" cy="1809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CB9937C" w14:textId="0B1B1C81" w:rsidR="00825D74" w:rsidRPr="00D103E4" w:rsidRDefault="00825D74" w:rsidP="00016618">
                              <w:pPr>
                                <w:pStyle w:val="Caption"/>
                                <w:jc w:val="center"/>
                                <w:rPr>
                                  <w:ins w:id="2465" w:author="David Gravett" w:date="2019-12-01T10:21:00Z"/>
                                  <w:rFonts w:ascii="Arial" w:eastAsia="Arial" w:hAnsi="Arial" w:cs="Arial"/>
                                  <w:noProof/>
                                  <w:lang w:val="en"/>
                                </w:rPr>
                              </w:pPr>
                              <w:ins w:id="2466" w:author="David Gravett" w:date="2019-12-01T10:21:00Z">
                                <w:r>
                                  <w:t>Figure 4: Sample Map 1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DB66" id="Text Box 53" o:spid="_x0000_s1069" type="#_x0000_t202" style="position:absolute;margin-left:23.25pt;margin-top:.85pt;width:180.75pt;height:14.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" stroked="f">
                  <v:textbox inset="0,0,0,0">
                    <w:txbxContent>
                      <w:p w14:paraId="0CB9937C" w14:textId="0B1B1C81" w:rsidR="00825D74" w:rsidRPr="00D103E4" w:rsidRDefault="00825D74" w:rsidP="00016618">
                        <w:pPr>
                          <w:pStyle w:val="Caption"/>
                          <w:jc w:val="center"/>
                          <w:rPr>
                            <w:ins w:id="2467" w:author="David Gravett" w:date="2019-12-01T10:21:00Z"/>
                            <w:rFonts w:ascii="Arial" w:eastAsia="Arial" w:hAnsi="Arial" w:cs="Arial"/>
                            <w:noProof/>
                            <w:lang w:val="en"/>
                          </w:rPr>
                        </w:pPr>
                        <w:ins w:id="2468" w:author="David Gravett" w:date="2019-12-01T10:21:00Z">
                          <w:r>
                            <w:t>Figure 4: Sample Map 1 – Weight Factor 2.0</w:t>
                          </w:r>
                        </w:ins>
                      </w:p>
                    </w:txbxContent>
                  </v:textbox>
                  <w10:wrap anchorx="margin"/>
                </v:shape>
              </w:pict>
            </mc:Fallback>
          </mc:AlternateContent>
        </w:r>
        <w:r>
          <w:rPr>
            <w:noProof/>
          </w:rPr>
          <mc:AlternateContent>
            <mc:Choice Requires="wps">
              <w:drawing>
                <wp:anchor distT="0" distB="0" distL="114300" distR="114300" simplePos="0" relativeHeight="251710976" behindDoc="0" locked="0" layoutInCell="1" allowOverlap="1" wp14:anchorId="5D3D9C38" wp14:editId="7CF701CD">
                  <wp:simplePos x="0" y="0"/>
                  <wp:positionH relativeFrom="margin">
                    <wp:posOffset>3267075</wp:posOffset>
                  </wp:positionH>
                  <wp:positionV relativeFrom="paragraph">
                    <wp:posOffset>9525</wp:posOffset>
                  </wp:positionV>
                  <wp:extent cx="2295525" cy="1809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FF31258" w14:textId="3148F49E" w:rsidR="00825D74" w:rsidRPr="00D103E4" w:rsidRDefault="00825D74" w:rsidP="00016618">
                              <w:pPr>
                                <w:pStyle w:val="Caption"/>
                                <w:jc w:val="center"/>
                                <w:rPr>
                                  <w:ins w:id="2469" w:author="David Gravett" w:date="2019-12-01T10:21:00Z"/>
                                  <w:rFonts w:ascii="Arial" w:eastAsia="Arial" w:hAnsi="Arial" w:cs="Arial"/>
                                  <w:noProof/>
                                  <w:lang w:val="en"/>
                                </w:rPr>
                              </w:pPr>
                              <w:ins w:id="2470" w:author="David Gravett" w:date="2019-12-01T10:21:00Z">
                                <w:r>
                                  <w:t>Figure 5: Sample Map 2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D9C38" id="Text Box 54" o:spid="_x0000_s1070" type="#_x0000_t202" style="position:absolute;margin-left:257.25pt;margin-top:.75pt;width:180.75pt;height:14.2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93iMwIAAGoEAAAOAAAAZHJzL2Uyb0RvYy54bWysVFFv2yAQfp+0/4B4X5xES9d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" stroked="f">
                  <v:textbox inset="0,0,0,0">
                    <w:txbxContent>
                      <w:p w14:paraId="0FF31258" w14:textId="3148F49E" w:rsidR="00825D74" w:rsidRPr="00D103E4" w:rsidRDefault="00825D74" w:rsidP="00016618">
                        <w:pPr>
                          <w:pStyle w:val="Caption"/>
                          <w:jc w:val="center"/>
                          <w:rPr>
                            <w:ins w:id="2471" w:author="David Gravett" w:date="2019-12-01T10:21:00Z"/>
                            <w:rFonts w:ascii="Arial" w:eastAsia="Arial" w:hAnsi="Arial" w:cs="Arial"/>
                            <w:noProof/>
                            <w:lang w:val="en"/>
                          </w:rPr>
                        </w:pPr>
                        <w:ins w:id="2472" w:author="David Gravett" w:date="2019-12-01T10:21:00Z">
                          <w:r>
                            <w:t>Figure 5: Sample Map 2 – Weight Factor 2.0</w:t>
                          </w:r>
                        </w:ins>
                      </w:p>
                    </w:txbxContent>
                  </v:textbox>
                  <w10:wrap anchorx="margin"/>
                </v:shape>
              </w:pict>
            </mc:Fallback>
          </mc:AlternateContent>
        </w:r>
      </w:ins>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2147B0D" wp14:editId="176DF3E6">
            <wp:extent cx="2883215"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5909" cy="3137955"/>
                    </a:xfrm>
                    <a:prstGeom prst="rect">
                      <a:avLst/>
                    </a:prstGeom>
                  </pic:spPr>
                </pic:pic>
              </a:graphicData>
            </a:graphic>
          </wp:inline>
        </w:drawing>
      </w:r>
      <w:r>
        <w:rPr>
          <w:noProof/>
        </w:rPr>
        <w:drawing>
          <wp:inline distT="0" distB="0" distL="0" distR="0" wp14:anchorId="5C421BF6" wp14:editId="34C90B63">
            <wp:extent cx="2895600" cy="31275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705" cy="3138508"/>
                    </a:xfrm>
                    <a:prstGeom prst="rect">
                      <a:avLst/>
                    </a:prstGeom>
                  </pic:spPr>
                </pic:pic>
              </a:graphicData>
            </a:graphic>
          </wp:inline>
        </w:drawing>
      </w:r>
    </w:p>
    <w:p w14:paraId="559FB468" w14:textId="6AD8DAA9" w:rsidR="00C6241B" w:rsidRDefault="00016618" w:rsidP="00F62130">
      <w:pPr>
        <w:spacing w:line="288" w:lineRule="auto"/>
        <w:rPr>
          <w:rFonts w:ascii="Times New Roman" w:hAnsi="Times New Roman" w:cs="Times New Roman"/>
          <w:sz w:val="24"/>
          <w:szCs w:val="24"/>
          <w:lang w:val="en-US"/>
        </w:rPr>
      </w:pPr>
      <w:ins w:id="2473" w:author="David Gravett" w:date="2019-12-01T10:21:00Z">
        <w:r>
          <w:rPr>
            <w:noProof/>
          </w:rPr>
          <mc:AlternateContent>
            <mc:Choice Requires="wps">
              <w:drawing>
                <wp:anchor distT="0" distB="0" distL="114300" distR="114300" simplePos="0" relativeHeight="251714048" behindDoc="0" locked="0" layoutInCell="1" allowOverlap="1" wp14:anchorId="5D7A2468" wp14:editId="51D62BEF">
                  <wp:simplePos x="0" y="0"/>
                  <wp:positionH relativeFrom="margin">
                    <wp:posOffset>3209925</wp:posOffset>
                  </wp:positionH>
                  <wp:positionV relativeFrom="paragraph">
                    <wp:posOffset>10160</wp:posOffset>
                  </wp:positionV>
                  <wp:extent cx="2295525" cy="1809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3E71E462" w14:textId="1BE51667" w:rsidR="00825D74" w:rsidRPr="00D103E4" w:rsidRDefault="00825D74" w:rsidP="00016618">
                              <w:pPr>
                                <w:pStyle w:val="Caption"/>
                                <w:jc w:val="center"/>
                                <w:rPr>
                                  <w:ins w:id="2474" w:author="David Gravett" w:date="2019-12-01T10:21:00Z"/>
                                  <w:rFonts w:ascii="Arial" w:eastAsia="Arial" w:hAnsi="Arial" w:cs="Arial"/>
                                  <w:noProof/>
                                  <w:lang w:val="en"/>
                                </w:rPr>
                              </w:pPr>
                              <w:ins w:id="2475" w:author="David Gravett" w:date="2019-12-01T10:21:00Z">
                                <w:r>
                                  <w:t>Figure 7: Sample Map 4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2468" id="Text Box 55" o:spid="_x0000_s1071" type="#_x0000_t202" style="position:absolute;margin-left:252.75pt;margin-top:.8pt;width:180.75pt;height:14.2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" stroked="f">
                  <v:textbox inset="0,0,0,0">
                    <w:txbxContent>
                      <w:p w14:paraId="3E71E462" w14:textId="1BE51667" w:rsidR="00825D74" w:rsidRPr="00D103E4" w:rsidRDefault="00825D74" w:rsidP="00016618">
                        <w:pPr>
                          <w:pStyle w:val="Caption"/>
                          <w:jc w:val="center"/>
                          <w:rPr>
                            <w:ins w:id="2476" w:author="David Gravett" w:date="2019-12-01T10:21:00Z"/>
                            <w:rFonts w:ascii="Arial" w:eastAsia="Arial" w:hAnsi="Arial" w:cs="Arial"/>
                            <w:noProof/>
                            <w:lang w:val="en"/>
                          </w:rPr>
                        </w:pPr>
                        <w:ins w:id="2477" w:author="David Gravett" w:date="2019-12-01T10:21:00Z">
                          <w:r>
                            <w:t>Figure 7: Sample Map 4 – Weight Factor 2.0</w:t>
                          </w:r>
                        </w:ins>
                      </w:p>
                    </w:txbxContent>
                  </v:textbox>
                  <w10:wrap anchorx="margin"/>
                </v:shape>
              </w:pict>
            </mc:Fallback>
          </mc:AlternateContent>
        </w:r>
        <w:r>
          <w:rPr>
            <w:noProof/>
          </w:rPr>
          <mc:AlternateContent>
            <mc:Choice Requires="wps">
              <w:drawing>
                <wp:anchor distT="0" distB="0" distL="114300" distR="114300" simplePos="0" relativeHeight="251713024" behindDoc="0" locked="0" layoutInCell="1" allowOverlap="1" wp14:anchorId="4C4172FC" wp14:editId="6CE43384">
                  <wp:simplePos x="0" y="0"/>
                  <wp:positionH relativeFrom="margin">
                    <wp:posOffset>276225</wp:posOffset>
                  </wp:positionH>
                  <wp:positionV relativeFrom="paragraph">
                    <wp:posOffset>10160</wp:posOffset>
                  </wp:positionV>
                  <wp:extent cx="2295525" cy="1809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1896D95B" w14:textId="495AEAE9" w:rsidR="00825D74" w:rsidRPr="00D103E4" w:rsidRDefault="00825D74" w:rsidP="00016618">
                              <w:pPr>
                                <w:pStyle w:val="Caption"/>
                                <w:jc w:val="center"/>
                                <w:rPr>
                                  <w:ins w:id="2478" w:author="David Gravett" w:date="2019-12-01T10:21:00Z"/>
                                  <w:rFonts w:ascii="Arial" w:eastAsia="Arial" w:hAnsi="Arial" w:cs="Arial"/>
                                  <w:noProof/>
                                  <w:lang w:val="en"/>
                                </w:rPr>
                              </w:pPr>
                              <w:ins w:id="2479" w:author="David Gravett" w:date="2019-12-01T10:21:00Z">
                                <w:r>
                                  <w:t>Figure 6: Sample Map 3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72FC" id="Text Box 56" o:spid="_x0000_s1072" type="#_x0000_t202" style="position:absolute;margin-left:21.75pt;margin-top:.8pt;width:180.75pt;height:14.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" stroked="f">
                  <v:textbox inset="0,0,0,0">
                    <w:txbxContent>
                      <w:p w14:paraId="1896D95B" w14:textId="495AEAE9" w:rsidR="00825D74" w:rsidRPr="00D103E4" w:rsidRDefault="00825D74" w:rsidP="00016618">
                        <w:pPr>
                          <w:pStyle w:val="Caption"/>
                          <w:jc w:val="center"/>
                          <w:rPr>
                            <w:ins w:id="2480" w:author="David Gravett" w:date="2019-12-01T10:21:00Z"/>
                            <w:rFonts w:ascii="Arial" w:eastAsia="Arial" w:hAnsi="Arial" w:cs="Arial"/>
                            <w:noProof/>
                            <w:lang w:val="en"/>
                          </w:rPr>
                        </w:pPr>
                        <w:ins w:id="2481" w:author="David Gravett" w:date="2019-12-01T10:21:00Z">
                          <w:r>
                            <w:t>Figure 6: Sample Map 3 – Weight Factor 2.0</w:t>
                          </w:r>
                        </w:ins>
                      </w:p>
                    </w:txbxContent>
                  </v:textbox>
                  <w10:wrap anchorx="margin"/>
                </v:shape>
              </w:pict>
            </mc:Fallback>
          </mc:AlternateContent>
        </w:r>
      </w:ins>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del w:id="2482" w:author="David Gravett" w:date="2019-12-01T10:21:00Z"/>
          <w:rFonts w:ascii="Times New Roman" w:hAnsi="Times New Roman" w:cs="Times New Roman"/>
          <w:sz w:val="24"/>
          <w:szCs w:val="24"/>
          <w:lang w:val="en-US"/>
        </w:rPr>
      </w:pPr>
    </w:p>
    <w:p w14:paraId="4E1F3469" w14:textId="1E2A714B" w:rsidR="00C6241B" w:rsidRDefault="00C6241B" w:rsidP="00F62130">
      <w:pPr>
        <w:spacing w:line="288" w:lineRule="auto"/>
        <w:rPr>
          <w:del w:id="2483" w:author="David Gravett" w:date="2019-12-01T10:21:00Z"/>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1CEEE5C8">
            <wp:extent cx="2811848" cy="3038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6003" cy="3053771"/>
                    </a:xfrm>
                    <a:prstGeom prst="rect">
                      <a:avLst/>
                    </a:prstGeom>
                  </pic:spPr>
                </pic:pic>
              </a:graphicData>
            </a:graphic>
          </wp:inline>
        </w:drawing>
      </w:r>
      <w:r>
        <w:rPr>
          <w:noProof/>
        </w:rPr>
        <w:drawing>
          <wp:inline distT="0" distB="0" distL="0" distR="0" wp14:anchorId="03FCDD8E" wp14:editId="6662C459">
            <wp:extent cx="2811780" cy="30300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1482" cy="3051239"/>
                    </a:xfrm>
                    <a:prstGeom prst="rect">
                      <a:avLst/>
                    </a:prstGeom>
                  </pic:spPr>
                </pic:pic>
              </a:graphicData>
            </a:graphic>
          </wp:inline>
        </w:drawing>
      </w:r>
    </w:p>
    <w:p w14:paraId="3E3C9D0C" w14:textId="77777777" w:rsidR="00C6241B" w:rsidRDefault="00016618" w:rsidP="00F62130">
      <w:pPr>
        <w:spacing w:line="288" w:lineRule="auto"/>
        <w:rPr>
          <w:rFonts w:ascii="Times New Roman" w:hAnsi="Times New Roman" w:cs="Times New Roman"/>
          <w:sz w:val="24"/>
          <w:szCs w:val="24"/>
          <w:lang w:val="en-US"/>
        </w:rPr>
      </w:pPr>
      <w:ins w:id="2484" w:author="David Gravett" w:date="2019-12-01T10:21:00Z">
        <w:r>
          <w:rPr>
            <w:noProof/>
          </w:rPr>
          <mc:AlternateContent>
            <mc:Choice Requires="wps">
              <w:drawing>
                <wp:anchor distT="0" distB="0" distL="114300" distR="114300" simplePos="0" relativeHeight="251717120" behindDoc="0" locked="0" layoutInCell="1" allowOverlap="1" wp14:anchorId="4E9BDDF3" wp14:editId="33106D67">
                  <wp:simplePos x="0" y="0"/>
                  <wp:positionH relativeFrom="margin">
                    <wp:posOffset>3086100</wp:posOffset>
                  </wp:positionH>
                  <wp:positionV relativeFrom="paragraph">
                    <wp:posOffset>12065</wp:posOffset>
                  </wp:positionV>
                  <wp:extent cx="2295525" cy="1809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5BFCB5A8" w14:textId="4569C0A0" w:rsidR="00825D74" w:rsidRPr="00D103E4" w:rsidRDefault="00825D74" w:rsidP="00016618">
                              <w:pPr>
                                <w:pStyle w:val="Caption"/>
                                <w:jc w:val="center"/>
                                <w:rPr>
                                  <w:ins w:id="2485" w:author="David Gravett" w:date="2019-12-01T10:21:00Z"/>
                                  <w:rFonts w:ascii="Arial" w:eastAsia="Arial" w:hAnsi="Arial" w:cs="Arial"/>
                                  <w:noProof/>
                                  <w:lang w:val="en"/>
                                </w:rPr>
                              </w:pPr>
                              <w:ins w:id="2486" w:author="David Gravett" w:date="2019-12-01T10:21:00Z">
                                <w:r>
                                  <w:t>Figure 9: Sample Map 6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DDF3" id="Text Box 57" o:spid="_x0000_s1073" type="#_x0000_t202" style="position:absolute;margin-left:243pt;margin-top:.95pt;width:180.75pt;height:14.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" stroked="f">
                  <v:textbox inset="0,0,0,0">
                    <w:txbxContent>
                      <w:p w14:paraId="5BFCB5A8" w14:textId="4569C0A0" w:rsidR="00825D74" w:rsidRPr="00D103E4" w:rsidRDefault="00825D74" w:rsidP="00016618">
                        <w:pPr>
                          <w:pStyle w:val="Caption"/>
                          <w:jc w:val="center"/>
                          <w:rPr>
                            <w:ins w:id="2487" w:author="David Gravett" w:date="2019-12-01T10:21:00Z"/>
                            <w:rFonts w:ascii="Arial" w:eastAsia="Arial" w:hAnsi="Arial" w:cs="Arial"/>
                            <w:noProof/>
                            <w:lang w:val="en"/>
                          </w:rPr>
                        </w:pPr>
                        <w:ins w:id="2488" w:author="David Gravett" w:date="2019-12-01T10:21:00Z">
                          <w:r>
                            <w:t>Figure 9: Sample Map 6 – Weight Factor 1.0</w:t>
                          </w:r>
                        </w:ins>
                      </w:p>
                    </w:txbxContent>
                  </v:textbox>
                  <w10:wrap anchorx="margin"/>
                </v:shape>
              </w:pict>
            </mc:Fallback>
          </mc:AlternateContent>
        </w:r>
        <w:r>
          <w:rPr>
            <w:noProof/>
          </w:rPr>
          <mc:AlternateContent>
            <mc:Choice Requires="wps">
              <w:drawing>
                <wp:anchor distT="0" distB="0" distL="114300" distR="114300" simplePos="0" relativeHeight="251716096" behindDoc="0" locked="0" layoutInCell="1" allowOverlap="1" wp14:anchorId="707DFE0D" wp14:editId="7F8EA222">
                  <wp:simplePos x="0" y="0"/>
                  <wp:positionH relativeFrom="margin">
                    <wp:posOffset>276225</wp:posOffset>
                  </wp:positionH>
                  <wp:positionV relativeFrom="paragraph">
                    <wp:posOffset>12065</wp:posOffset>
                  </wp:positionV>
                  <wp:extent cx="2295525" cy="1809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28EF38A" w14:textId="6AC18A6D" w:rsidR="00825D74" w:rsidRPr="00D103E4" w:rsidRDefault="00825D74" w:rsidP="00016618">
                              <w:pPr>
                                <w:pStyle w:val="Caption"/>
                                <w:jc w:val="center"/>
                                <w:rPr>
                                  <w:ins w:id="2489" w:author="David Gravett" w:date="2019-12-01T10:21:00Z"/>
                                  <w:rFonts w:ascii="Arial" w:eastAsia="Arial" w:hAnsi="Arial" w:cs="Arial"/>
                                  <w:noProof/>
                                  <w:lang w:val="en"/>
                                </w:rPr>
                              </w:pPr>
                              <w:ins w:id="2490" w:author="David Gravett" w:date="2019-12-01T10:21:00Z">
                                <w:r>
                                  <w:t>Figure 8: Sample Map 5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DFE0D" id="Text Box 58" o:spid="_x0000_s1074" type="#_x0000_t202" style="position:absolute;margin-left:21.75pt;margin-top:.95pt;width:180.75pt;height:14.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" stroked="f">
                  <v:textbox inset="0,0,0,0">
                    <w:txbxContent>
                      <w:p w14:paraId="028EF38A" w14:textId="6AC18A6D" w:rsidR="00825D74" w:rsidRPr="00D103E4" w:rsidRDefault="00825D74" w:rsidP="00016618">
                        <w:pPr>
                          <w:pStyle w:val="Caption"/>
                          <w:jc w:val="center"/>
                          <w:rPr>
                            <w:ins w:id="2491" w:author="David Gravett" w:date="2019-12-01T10:21:00Z"/>
                            <w:rFonts w:ascii="Arial" w:eastAsia="Arial" w:hAnsi="Arial" w:cs="Arial"/>
                            <w:noProof/>
                            <w:lang w:val="en"/>
                          </w:rPr>
                        </w:pPr>
                        <w:ins w:id="2492" w:author="David Gravett" w:date="2019-12-01T10:21:00Z">
                          <w:r>
                            <w:t>Figure 8: Sample Map 5 – Weight Factor 1.0</w:t>
                          </w:r>
                        </w:ins>
                      </w:p>
                    </w:txbxContent>
                  </v:textbox>
                  <w10:wrap anchorx="margin"/>
                </v:shape>
              </w:pict>
            </mc:Fallback>
          </mc:AlternateContent>
        </w:r>
      </w:ins>
      <w:r w:rsidR="00C6241B">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77777777" w:rsidR="005F2D99" w:rsidRDefault="005F2D99" w:rsidP="005F2D99">
      <w:pPr>
        <w:spacing w:line="288" w:lineRule="auto"/>
        <w:jc w:val="both"/>
        <w:rPr>
          <w:rFonts w:ascii="Times New Roman" w:hAnsi="Times New Roman" w:cs="Times New Roman"/>
          <w:sz w:val="24"/>
          <w:szCs w:val="24"/>
          <w:lang w:val="en-US"/>
        </w:rPr>
      </w:pPr>
    </w:p>
    <w:p w14:paraId="0D897F53" w14:textId="769C3AD6" w:rsidR="00C6241B" w:rsidRDefault="00016618" w:rsidP="00F62130">
      <w:pPr>
        <w:spacing w:line="288" w:lineRule="auto"/>
        <w:rPr>
          <w:noProof/>
        </w:rPr>
      </w:pPr>
      <w:ins w:id="2493" w:author="David Gravett" w:date="2019-12-01T10:21:00Z">
        <w:r>
          <w:rPr>
            <w:noProof/>
          </w:rPr>
          <mc:AlternateContent>
            <mc:Choice Requires="wps">
              <w:drawing>
                <wp:anchor distT="0" distB="0" distL="114300" distR="114300" simplePos="0" relativeHeight="251720192" behindDoc="0" locked="0" layoutInCell="1" allowOverlap="1" wp14:anchorId="0E8E9D75" wp14:editId="08F962D4">
                  <wp:simplePos x="0" y="0"/>
                  <wp:positionH relativeFrom="margin">
                    <wp:posOffset>3124200</wp:posOffset>
                  </wp:positionH>
                  <wp:positionV relativeFrom="paragraph">
                    <wp:posOffset>3143250</wp:posOffset>
                  </wp:positionV>
                  <wp:extent cx="2295525" cy="1809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71FEFDD" w14:textId="28A31A10" w:rsidR="00825D74" w:rsidRPr="00D103E4" w:rsidRDefault="00825D74" w:rsidP="00016618">
                              <w:pPr>
                                <w:pStyle w:val="Caption"/>
                                <w:jc w:val="center"/>
                                <w:rPr>
                                  <w:ins w:id="2494" w:author="David Gravett" w:date="2019-12-01T10:21:00Z"/>
                                  <w:rFonts w:ascii="Arial" w:eastAsia="Arial" w:hAnsi="Arial" w:cs="Arial"/>
                                  <w:noProof/>
                                  <w:lang w:val="en"/>
                                </w:rPr>
                              </w:pPr>
                              <w:ins w:id="2495" w:author="David Gravett" w:date="2019-12-01T10:21:00Z">
                                <w:r>
                                  <w:t>Figure 11: Sample Map 8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9D75" id="Text Box 59" o:spid="_x0000_s1075" type="#_x0000_t202" style="position:absolute;margin-left:246pt;margin-top:247.5pt;width:180.75pt;height:14.2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" stroked="f">
                  <v:textbox inset="0,0,0,0">
                    <w:txbxContent>
                      <w:p w14:paraId="071FEFDD" w14:textId="28A31A10" w:rsidR="00825D74" w:rsidRPr="00D103E4" w:rsidRDefault="00825D74" w:rsidP="00016618">
                        <w:pPr>
                          <w:pStyle w:val="Caption"/>
                          <w:jc w:val="center"/>
                          <w:rPr>
                            <w:ins w:id="2496" w:author="David Gravett" w:date="2019-12-01T10:21:00Z"/>
                            <w:rFonts w:ascii="Arial" w:eastAsia="Arial" w:hAnsi="Arial" w:cs="Arial"/>
                            <w:noProof/>
                            <w:lang w:val="en"/>
                          </w:rPr>
                        </w:pPr>
                        <w:ins w:id="2497" w:author="David Gravett" w:date="2019-12-01T10:21:00Z">
                          <w:r>
                            <w:t>Figure 11: Sample Map 8 – Weight Factor 3.0</w:t>
                          </w:r>
                        </w:ins>
                      </w:p>
                    </w:txbxContent>
                  </v:textbox>
                  <w10:wrap anchorx="margin"/>
                </v:shape>
              </w:pict>
            </mc:Fallback>
          </mc:AlternateContent>
        </w:r>
        <w:r>
          <w:rPr>
            <w:noProof/>
          </w:rPr>
          <mc:AlternateContent>
            <mc:Choice Requires="wps">
              <w:drawing>
                <wp:anchor distT="0" distB="0" distL="114300" distR="114300" simplePos="0" relativeHeight="251719168" behindDoc="0" locked="0" layoutInCell="1" allowOverlap="1" wp14:anchorId="70A87BC1" wp14:editId="1DBD9297">
                  <wp:simplePos x="0" y="0"/>
                  <wp:positionH relativeFrom="margin">
                    <wp:posOffset>333375</wp:posOffset>
                  </wp:positionH>
                  <wp:positionV relativeFrom="paragraph">
                    <wp:posOffset>3133090</wp:posOffset>
                  </wp:positionV>
                  <wp:extent cx="2295525" cy="180975"/>
                  <wp:effectExtent l="0" t="0" r="9525" b="9525"/>
                  <wp:wrapNone/>
                  <wp:docPr id="60" name="Text Box 60"/>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660680AE" w14:textId="51EBA61E" w:rsidR="00825D74" w:rsidRPr="00D103E4" w:rsidRDefault="00825D74" w:rsidP="00016618">
                              <w:pPr>
                                <w:pStyle w:val="Caption"/>
                                <w:jc w:val="center"/>
                                <w:rPr>
                                  <w:ins w:id="2498" w:author="David Gravett" w:date="2019-12-01T10:21:00Z"/>
                                  <w:rFonts w:ascii="Arial" w:eastAsia="Arial" w:hAnsi="Arial" w:cs="Arial"/>
                                  <w:noProof/>
                                  <w:lang w:val="en"/>
                                </w:rPr>
                              </w:pPr>
                              <w:ins w:id="2499" w:author="David Gravett" w:date="2019-12-01T10:21:00Z">
                                <w:r>
                                  <w:t>Figure 10: Sample Map 7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7BC1" id="Text Box 60" o:spid="_x0000_s1076" type="#_x0000_t202" style="position:absolute;margin-left:26.25pt;margin-top:246.7pt;width:180.75pt;height:14.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" stroked="f">
                  <v:textbox inset="0,0,0,0">
                    <w:txbxContent>
                      <w:p w14:paraId="660680AE" w14:textId="51EBA61E" w:rsidR="00825D74" w:rsidRPr="00D103E4" w:rsidRDefault="00825D74" w:rsidP="00016618">
                        <w:pPr>
                          <w:pStyle w:val="Caption"/>
                          <w:jc w:val="center"/>
                          <w:rPr>
                            <w:ins w:id="2500" w:author="David Gravett" w:date="2019-12-01T10:21:00Z"/>
                            <w:rFonts w:ascii="Arial" w:eastAsia="Arial" w:hAnsi="Arial" w:cs="Arial"/>
                            <w:noProof/>
                            <w:lang w:val="en"/>
                          </w:rPr>
                        </w:pPr>
                        <w:ins w:id="2501" w:author="David Gravett" w:date="2019-12-01T10:21:00Z">
                          <w:r>
                            <w:t>Figure 10: Sample Map 7 – Weight Factor 3.0</w:t>
                          </w:r>
                        </w:ins>
                      </w:p>
                    </w:txbxContent>
                  </v:textbox>
                  <w10:wrap anchorx="margin"/>
                </v:shape>
              </w:pict>
            </mc:Fallback>
          </mc:AlternateContent>
        </w:r>
      </w:ins>
      <w:r w:rsidR="00C6241B">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1804" cy="3082597"/>
                    </a:xfrm>
                    <a:prstGeom prst="rect">
                      <a:avLst/>
                    </a:prstGeom>
                  </pic:spPr>
                </pic:pic>
              </a:graphicData>
            </a:graphic>
          </wp:inline>
        </w:drawing>
      </w:r>
      <w:r w:rsidR="00C6241B">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F76825C">
            <wp:extent cx="5943600" cy="5681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681345"/>
                    </a:xfrm>
                    <a:prstGeom prst="rect">
                      <a:avLst/>
                    </a:prstGeom>
                  </pic:spPr>
                </pic:pic>
              </a:graphicData>
            </a:graphic>
          </wp:inline>
        </w:drawing>
      </w:r>
    </w:p>
    <w:p w14:paraId="68345B76" w14:textId="77777777" w:rsidR="000E7F10" w:rsidRDefault="00016618" w:rsidP="00F62130">
      <w:pPr>
        <w:spacing w:line="288" w:lineRule="auto"/>
        <w:rPr>
          <w:rFonts w:ascii="Times New Roman" w:hAnsi="Times New Roman" w:cs="Times New Roman"/>
          <w:noProof/>
          <w:sz w:val="24"/>
          <w:szCs w:val="24"/>
        </w:rPr>
      </w:pPr>
      <w:ins w:id="2502" w:author="David Gravett" w:date="2019-12-01T10:21:00Z">
        <w:r>
          <w:rPr>
            <w:noProof/>
          </w:rPr>
          <mc:AlternateContent>
            <mc:Choice Requires="wps">
              <w:drawing>
                <wp:anchor distT="0" distB="0" distL="114300" distR="114300" simplePos="0" relativeHeight="251722240" behindDoc="0" locked="0" layoutInCell="1" allowOverlap="1" wp14:anchorId="245F69A2" wp14:editId="37637715">
                  <wp:simplePos x="0" y="0"/>
                  <wp:positionH relativeFrom="margin">
                    <wp:align>center</wp:align>
                  </wp:positionH>
                  <wp:positionV relativeFrom="paragraph">
                    <wp:posOffset>7620</wp:posOffset>
                  </wp:positionV>
                  <wp:extent cx="3248025" cy="18097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3248025" cy="180975"/>
                          </a:xfrm>
                          <a:prstGeom prst="rect">
                            <a:avLst/>
                          </a:prstGeom>
                          <a:solidFill>
                            <a:prstClr val="white"/>
                          </a:solidFill>
                          <a:ln>
                            <a:noFill/>
                          </a:ln>
                        </wps:spPr>
                        <wps:txbx>
                          <w:txbxContent>
                            <w:p w14:paraId="237A4ED1" w14:textId="0B29B584" w:rsidR="00825D74" w:rsidRPr="00D103E4" w:rsidRDefault="00825D74" w:rsidP="00016618">
                              <w:pPr>
                                <w:pStyle w:val="Caption"/>
                                <w:jc w:val="center"/>
                                <w:rPr>
                                  <w:ins w:id="2503" w:author="David Gravett" w:date="2019-12-01T10:21:00Z"/>
                                  <w:rFonts w:ascii="Arial" w:eastAsia="Arial" w:hAnsi="Arial" w:cs="Arial"/>
                                  <w:noProof/>
                                  <w:lang w:val="en"/>
                                </w:rPr>
                              </w:pPr>
                              <w:ins w:id="2504" w:author="David Gravett" w:date="2019-12-01T10:21:00Z">
                                <w:r>
                                  <w:t>Figure 12: Sample Map 9  – Weight Factor 1.0 – 35x35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69A2" id="Text Box 61" o:spid="_x0000_s1077" type="#_x0000_t202" style="position:absolute;margin-left:0;margin-top:.6pt;width:255.75pt;height:14.25pt;z-index:25172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" stroked="f">
                  <v:textbox inset="0,0,0,0">
                    <w:txbxContent>
                      <w:p w14:paraId="237A4ED1" w14:textId="0B29B584" w:rsidR="00825D74" w:rsidRPr="00D103E4" w:rsidRDefault="00825D74" w:rsidP="00016618">
                        <w:pPr>
                          <w:pStyle w:val="Caption"/>
                          <w:jc w:val="center"/>
                          <w:rPr>
                            <w:ins w:id="2505" w:author="David Gravett" w:date="2019-12-01T10:21:00Z"/>
                            <w:rFonts w:ascii="Arial" w:eastAsia="Arial" w:hAnsi="Arial" w:cs="Arial"/>
                            <w:noProof/>
                            <w:lang w:val="en"/>
                          </w:rPr>
                        </w:pPr>
                        <w:ins w:id="2506" w:author="David Gravett" w:date="2019-12-01T10:21:00Z">
                          <w:r>
                            <w:t>Figure 12: Sample Map 9  – Weight Factor 1.0 – 35x35 Game Board</w:t>
                          </w:r>
                        </w:ins>
                      </w:p>
                    </w:txbxContent>
                  </v:textbox>
                  <w10:wrap anchorx="margin"/>
                </v:shape>
              </w:pict>
            </mc:Fallback>
          </mc:AlternateContent>
        </w:r>
      </w:ins>
      <w:r w:rsidR="00C6241B">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3CD4DCEB"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14:paraId="4D2BFFE8" w14:textId="77777777" w:rsidR="005F2D99" w:rsidRDefault="005F2D99" w:rsidP="005F2D99">
      <w:pPr>
        <w:spacing w:line="288" w:lineRule="auto"/>
        <w:jc w:val="both"/>
        <w:rPr>
          <w:del w:id="2507" w:author="David Gravett" w:date="2019-12-01T10:21:00Z"/>
          <w:rFonts w:ascii="Times New Roman" w:hAnsi="Times New Roman" w:cs="Times New Roman"/>
          <w:noProof/>
          <w:sz w:val="24"/>
          <w:szCs w:val="24"/>
        </w:rPr>
      </w:pPr>
    </w:p>
    <w:tbl>
      <w:tblPr>
        <w:tblStyle w:val="TableGrid"/>
        <w:tblW w:w="0" w:type="auto"/>
        <w:tblInd w:w="1405" w:type="dxa"/>
        <w:tblLook w:val="04A0" w:firstRow="1" w:lastRow="0" w:firstColumn="1" w:lastColumn="0" w:noHBand="0" w:noVBand="1"/>
        <w:tblPrChange w:id="2508"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509">
          <w:tblGrid>
            <w:gridCol w:w="432"/>
            <w:gridCol w:w="432"/>
            <w:gridCol w:w="432"/>
            <w:gridCol w:w="432"/>
            <w:gridCol w:w="432"/>
            <w:gridCol w:w="432"/>
            <w:gridCol w:w="432"/>
          </w:tblGrid>
        </w:tblGridChange>
      </w:tblGrid>
      <w:tr w:rsidR="000E7F10" w14:paraId="624BF2ED" w14:textId="77777777" w:rsidTr="00BE50C5">
        <w:trPr>
          <w:trHeight w:val="869"/>
          <w:trPrChange w:id="2510" w:author="David Gravett" w:date="2019-12-01T10:21:00Z">
            <w:trPr>
              <w:trHeight w:val="432"/>
            </w:trPr>
          </w:trPrChange>
        </w:trPr>
        <w:tc>
          <w:tcPr>
            <w:tcW w:w="933" w:type="dxa"/>
            <w:tcPrChange w:id="2511" w:author="David Gravett" w:date="2019-12-01T10:21:00Z">
              <w:tcPr>
                <w:tcW w:w="432" w:type="dxa"/>
              </w:tcPr>
            </w:tcPrChange>
          </w:tcPr>
          <w:p w14:paraId="1923B500" w14:textId="75D7C0E7" w:rsidR="000E7F10" w:rsidRPr="00016618" w:rsidRDefault="000E7F10">
            <w:pPr>
              <w:jc w:val="center"/>
              <w:rPr>
                <w:rFonts w:ascii="Times New Roman" w:hAnsi="Times New Roman"/>
                <w:sz w:val="36"/>
                <w:rPrChange w:id="2512" w:author="David Gravett" w:date="2019-12-01T10:21:00Z">
                  <w:rPr>
                    <w:rFonts w:ascii="Times New Roman" w:hAnsi="Times New Roman" w:cs="Times New Roman"/>
                    <w:sz w:val="24"/>
                    <w:szCs w:val="24"/>
                  </w:rPr>
                </w:rPrChange>
              </w:rPr>
              <w:pPrChange w:id="2513" w:author="James Dwyer" w:date="2019-12-01T10:21:00Z">
                <w:pPr/>
              </w:pPrChange>
            </w:pPr>
            <w:r w:rsidRPr="00016618">
              <w:rPr>
                <w:rFonts w:ascii="Times New Roman" w:hAnsi="Times New Roman"/>
                <w:sz w:val="36"/>
                <w:rPrChange w:id="2514" w:author="David Gravett" w:date="2019-12-01T10:21:00Z">
                  <w:rPr>
                    <w:rFonts w:ascii="Times New Roman" w:hAnsi="Times New Roman" w:cs="Times New Roman"/>
                    <w:sz w:val="24"/>
                    <w:szCs w:val="24"/>
                  </w:rPr>
                </w:rPrChange>
              </w:rPr>
              <w:t>2</w:t>
            </w:r>
          </w:p>
        </w:tc>
        <w:tc>
          <w:tcPr>
            <w:tcW w:w="933" w:type="dxa"/>
            <w:tcPrChange w:id="2515" w:author="David Gravett" w:date="2019-12-01T10:21:00Z">
              <w:tcPr>
                <w:tcW w:w="432" w:type="dxa"/>
              </w:tcPr>
            </w:tcPrChange>
          </w:tcPr>
          <w:p w14:paraId="09E3815E" w14:textId="77777777" w:rsidR="000E7F10" w:rsidRPr="00016618" w:rsidRDefault="000E7F10">
            <w:pPr>
              <w:jc w:val="center"/>
              <w:rPr>
                <w:rFonts w:ascii="Times New Roman" w:hAnsi="Times New Roman"/>
                <w:sz w:val="36"/>
                <w:rPrChange w:id="2516" w:author="David Gravett" w:date="2019-12-01T10:21:00Z">
                  <w:rPr>
                    <w:rFonts w:ascii="Times New Roman" w:hAnsi="Times New Roman" w:cs="Times New Roman"/>
                    <w:sz w:val="24"/>
                    <w:szCs w:val="24"/>
                  </w:rPr>
                </w:rPrChange>
              </w:rPr>
              <w:pPrChange w:id="2517" w:author="James Dwyer" w:date="2019-12-01T10:21:00Z">
                <w:pPr/>
              </w:pPrChange>
            </w:pPr>
            <w:r w:rsidRPr="00016618">
              <w:rPr>
                <w:rFonts w:ascii="Times New Roman" w:hAnsi="Times New Roman"/>
                <w:sz w:val="36"/>
                <w:rPrChange w:id="2518" w:author="David Gravett" w:date="2019-12-01T10:21:00Z">
                  <w:rPr>
                    <w:rFonts w:ascii="Times New Roman" w:hAnsi="Times New Roman" w:cs="Times New Roman"/>
                    <w:sz w:val="24"/>
                    <w:szCs w:val="24"/>
                  </w:rPr>
                </w:rPrChange>
              </w:rPr>
              <w:t>-1</w:t>
            </w:r>
          </w:p>
        </w:tc>
        <w:tc>
          <w:tcPr>
            <w:tcW w:w="933" w:type="dxa"/>
            <w:tcPrChange w:id="2519" w:author="David Gravett" w:date="2019-12-01T10:21:00Z">
              <w:tcPr>
                <w:tcW w:w="432" w:type="dxa"/>
              </w:tcPr>
            </w:tcPrChange>
          </w:tcPr>
          <w:p w14:paraId="77E6A7BF" w14:textId="77777777" w:rsidR="000E7F10" w:rsidRPr="00016618" w:rsidRDefault="000E7F10">
            <w:pPr>
              <w:jc w:val="center"/>
              <w:rPr>
                <w:rFonts w:ascii="Times New Roman" w:hAnsi="Times New Roman"/>
                <w:sz w:val="36"/>
                <w:rPrChange w:id="2520" w:author="David Gravett" w:date="2019-12-01T10:21:00Z">
                  <w:rPr>
                    <w:rFonts w:ascii="Times New Roman" w:hAnsi="Times New Roman" w:cs="Times New Roman"/>
                    <w:sz w:val="24"/>
                    <w:szCs w:val="24"/>
                  </w:rPr>
                </w:rPrChange>
              </w:rPr>
              <w:pPrChange w:id="2521" w:author="James Dwyer" w:date="2019-12-01T10:21:00Z">
                <w:pPr/>
              </w:pPrChange>
            </w:pPr>
            <w:r w:rsidRPr="00016618">
              <w:rPr>
                <w:rFonts w:ascii="Times New Roman" w:hAnsi="Times New Roman"/>
                <w:sz w:val="36"/>
                <w:rPrChange w:id="2522" w:author="David Gravett" w:date="2019-12-01T10:21:00Z">
                  <w:rPr>
                    <w:rFonts w:ascii="Times New Roman" w:hAnsi="Times New Roman" w:cs="Times New Roman"/>
                    <w:sz w:val="24"/>
                    <w:szCs w:val="24"/>
                  </w:rPr>
                </w:rPrChange>
              </w:rPr>
              <w:t>1</w:t>
            </w:r>
          </w:p>
        </w:tc>
        <w:tc>
          <w:tcPr>
            <w:tcW w:w="933" w:type="dxa"/>
            <w:tcPrChange w:id="2523" w:author="David Gravett" w:date="2019-12-01T10:21:00Z">
              <w:tcPr>
                <w:tcW w:w="432" w:type="dxa"/>
              </w:tcPr>
            </w:tcPrChange>
          </w:tcPr>
          <w:p w14:paraId="66BE37DB" w14:textId="77777777" w:rsidR="000E7F10" w:rsidRPr="00016618" w:rsidRDefault="000E7F10">
            <w:pPr>
              <w:jc w:val="center"/>
              <w:rPr>
                <w:rFonts w:ascii="Times New Roman" w:hAnsi="Times New Roman"/>
                <w:sz w:val="36"/>
                <w:rPrChange w:id="2524" w:author="David Gravett" w:date="2019-12-01T10:21:00Z">
                  <w:rPr>
                    <w:rFonts w:ascii="Times New Roman" w:hAnsi="Times New Roman" w:cs="Times New Roman"/>
                    <w:sz w:val="24"/>
                    <w:szCs w:val="24"/>
                  </w:rPr>
                </w:rPrChange>
              </w:rPr>
              <w:pPrChange w:id="2525" w:author="James Dwyer" w:date="2019-12-01T10:21:00Z">
                <w:pPr/>
              </w:pPrChange>
            </w:pPr>
            <w:r w:rsidRPr="00016618">
              <w:rPr>
                <w:rFonts w:ascii="Times New Roman" w:hAnsi="Times New Roman"/>
                <w:sz w:val="36"/>
                <w:rPrChange w:id="2526" w:author="David Gravett" w:date="2019-12-01T10:21:00Z">
                  <w:rPr>
                    <w:rFonts w:ascii="Times New Roman" w:hAnsi="Times New Roman" w:cs="Times New Roman"/>
                    <w:sz w:val="24"/>
                    <w:szCs w:val="24"/>
                  </w:rPr>
                </w:rPrChange>
              </w:rPr>
              <w:t>1</w:t>
            </w:r>
          </w:p>
        </w:tc>
        <w:tc>
          <w:tcPr>
            <w:tcW w:w="933" w:type="dxa"/>
            <w:tcPrChange w:id="2527" w:author="David Gravett" w:date="2019-12-01T10:21:00Z">
              <w:tcPr>
                <w:tcW w:w="432" w:type="dxa"/>
              </w:tcPr>
            </w:tcPrChange>
          </w:tcPr>
          <w:p w14:paraId="2A71B4EF" w14:textId="77777777" w:rsidR="000E7F10" w:rsidRPr="00016618" w:rsidRDefault="000E7F10">
            <w:pPr>
              <w:jc w:val="center"/>
              <w:rPr>
                <w:rFonts w:ascii="Times New Roman" w:hAnsi="Times New Roman"/>
                <w:sz w:val="36"/>
                <w:rPrChange w:id="2528" w:author="David Gravett" w:date="2019-12-01T10:21:00Z">
                  <w:rPr>
                    <w:rFonts w:ascii="Times New Roman" w:hAnsi="Times New Roman" w:cs="Times New Roman"/>
                    <w:sz w:val="24"/>
                    <w:szCs w:val="24"/>
                  </w:rPr>
                </w:rPrChange>
              </w:rPr>
              <w:pPrChange w:id="2529" w:author="James Dwyer" w:date="2019-12-01T10:21:00Z">
                <w:pPr/>
              </w:pPrChange>
            </w:pPr>
            <w:r w:rsidRPr="00016618">
              <w:rPr>
                <w:rFonts w:ascii="Times New Roman" w:hAnsi="Times New Roman"/>
                <w:sz w:val="36"/>
                <w:rPrChange w:id="2530" w:author="David Gravett" w:date="2019-12-01T10:21:00Z">
                  <w:rPr>
                    <w:rFonts w:ascii="Times New Roman" w:hAnsi="Times New Roman" w:cs="Times New Roman"/>
                    <w:sz w:val="24"/>
                    <w:szCs w:val="24"/>
                  </w:rPr>
                </w:rPrChange>
              </w:rPr>
              <w:t>1</w:t>
            </w:r>
          </w:p>
        </w:tc>
        <w:tc>
          <w:tcPr>
            <w:tcW w:w="933" w:type="dxa"/>
            <w:tcPrChange w:id="2531" w:author="David Gravett" w:date="2019-12-01T10:21:00Z">
              <w:tcPr>
                <w:tcW w:w="432" w:type="dxa"/>
              </w:tcPr>
            </w:tcPrChange>
          </w:tcPr>
          <w:p w14:paraId="67370FA3" w14:textId="77777777" w:rsidR="000E7F10" w:rsidRPr="00016618" w:rsidRDefault="000E7F10">
            <w:pPr>
              <w:jc w:val="center"/>
              <w:rPr>
                <w:rFonts w:ascii="Times New Roman" w:hAnsi="Times New Roman"/>
                <w:sz w:val="36"/>
                <w:rPrChange w:id="2532" w:author="David Gravett" w:date="2019-12-01T10:21:00Z">
                  <w:rPr>
                    <w:rFonts w:ascii="Times New Roman" w:hAnsi="Times New Roman" w:cs="Times New Roman"/>
                    <w:sz w:val="24"/>
                    <w:szCs w:val="24"/>
                  </w:rPr>
                </w:rPrChange>
              </w:rPr>
              <w:pPrChange w:id="2533" w:author="James Dwyer" w:date="2019-12-01T10:21:00Z">
                <w:pPr/>
              </w:pPrChange>
            </w:pPr>
            <w:r w:rsidRPr="00016618">
              <w:rPr>
                <w:rFonts w:ascii="Times New Roman" w:hAnsi="Times New Roman"/>
                <w:sz w:val="36"/>
                <w:rPrChange w:id="2534" w:author="David Gravett" w:date="2019-12-01T10:21:00Z">
                  <w:rPr>
                    <w:rFonts w:ascii="Times New Roman" w:hAnsi="Times New Roman" w:cs="Times New Roman"/>
                    <w:sz w:val="24"/>
                    <w:szCs w:val="24"/>
                  </w:rPr>
                </w:rPrChange>
              </w:rPr>
              <w:t>-1</w:t>
            </w:r>
          </w:p>
        </w:tc>
        <w:tc>
          <w:tcPr>
            <w:tcW w:w="933" w:type="dxa"/>
            <w:tcPrChange w:id="2535" w:author="David Gravett" w:date="2019-12-01T10:21:00Z">
              <w:tcPr>
                <w:tcW w:w="432" w:type="dxa"/>
              </w:tcPr>
            </w:tcPrChange>
          </w:tcPr>
          <w:p w14:paraId="465FBFC0" w14:textId="173191B1" w:rsidR="000E7F10" w:rsidRPr="00016618" w:rsidRDefault="000E7F10">
            <w:pPr>
              <w:jc w:val="center"/>
              <w:rPr>
                <w:rFonts w:ascii="Times New Roman" w:hAnsi="Times New Roman"/>
                <w:sz w:val="36"/>
                <w:rPrChange w:id="2536" w:author="David Gravett" w:date="2019-12-01T10:21:00Z">
                  <w:rPr>
                    <w:rFonts w:ascii="Times New Roman" w:hAnsi="Times New Roman" w:cs="Times New Roman"/>
                    <w:sz w:val="24"/>
                    <w:szCs w:val="24"/>
                  </w:rPr>
                </w:rPrChange>
              </w:rPr>
              <w:pPrChange w:id="2537" w:author="James Dwyer" w:date="2019-12-01T10:21:00Z">
                <w:pPr/>
              </w:pPrChange>
            </w:pPr>
            <w:r w:rsidRPr="00016618">
              <w:rPr>
                <w:rFonts w:ascii="Times New Roman" w:hAnsi="Times New Roman"/>
                <w:sz w:val="36"/>
                <w:rPrChange w:id="2538" w:author="David Gravett" w:date="2019-12-01T10:21:00Z">
                  <w:rPr>
                    <w:rFonts w:ascii="Times New Roman" w:hAnsi="Times New Roman" w:cs="Times New Roman"/>
                    <w:sz w:val="24"/>
                    <w:szCs w:val="24"/>
                  </w:rPr>
                </w:rPrChange>
              </w:rPr>
              <w:t>2</w:t>
            </w:r>
          </w:p>
        </w:tc>
      </w:tr>
      <w:tr w:rsidR="000E7F10" w14:paraId="34500903" w14:textId="77777777" w:rsidTr="00BE50C5">
        <w:trPr>
          <w:trHeight w:val="869"/>
          <w:trPrChange w:id="2539" w:author="David Gravett" w:date="2019-12-01T10:21:00Z">
            <w:trPr>
              <w:trHeight w:val="432"/>
            </w:trPr>
          </w:trPrChange>
        </w:trPr>
        <w:tc>
          <w:tcPr>
            <w:tcW w:w="933" w:type="dxa"/>
            <w:tcPrChange w:id="2540" w:author="David Gravett" w:date="2019-12-01T10:21:00Z">
              <w:tcPr>
                <w:tcW w:w="432" w:type="dxa"/>
              </w:tcPr>
            </w:tcPrChange>
          </w:tcPr>
          <w:p w14:paraId="16B3678F" w14:textId="77777777" w:rsidR="000E7F10" w:rsidRPr="00016618" w:rsidRDefault="000E7F10">
            <w:pPr>
              <w:jc w:val="center"/>
              <w:rPr>
                <w:rFonts w:ascii="Times New Roman" w:hAnsi="Times New Roman"/>
                <w:sz w:val="36"/>
                <w:rPrChange w:id="2541" w:author="David Gravett" w:date="2019-12-01T10:21:00Z">
                  <w:rPr>
                    <w:rFonts w:ascii="Times New Roman" w:hAnsi="Times New Roman" w:cs="Times New Roman"/>
                    <w:sz w:val="24"/>
                    <w:szCs w:val="24"/>
                  </w:rPr>
                </w:rPrChange>
              </w:rPr>
              <w:pPrChange w:id="2542" w:author="James Dwyer" w:date="2019-12-01T10:21:00Z">
                <w:pPr/>
              </w:pPrChange>
            </w:pPr>
            <w:r w:rsidRPr="00016618">
              <w:rPr>
                <w:rFonts w:ascii="Times New Roman" w:hAnsi="Times New Roman"/>
                <w:sz w:val="36"/>
                <w:rPrChange w:id="2543" w:author="David Gravett" w:date="2019-12-01T10:21:00Z">
                  <w:rPr>
                    <w:rFonts w:ascii="Times New Roman" w:hAnsi="Times New Roman" w:cs="Times New Roman"/>
                    <w:sz w:val="24"/>
                    <w:szCs w:val="24"/>
                  </w:rPr>
                </w:rPrChange>
              </w:rPr>
              <w:t>-1</w:t>
            </w:r>
          </w:p>
        </w:tc>
        <w:tc>
          <w:tcPr>
            <w:tcW w:w="933" w:type="dxa"/>
            <w:tcPrChange w:id="2544" w:author="David Gravett" w:date="2019-12-01T10:21:00Z">
              <w:tcPr>
                <w:tcW w:w="432" w:type="dxa"/>
              </w:tcPr>
            </w:tcPrChange>
          </w:tcPr>
          <w:p w14:paraId="7B989D48" w14:textId="77777777" w:rsidR="000E7F10" w:rsidRPr="00016618" w:rsidRDefault="000E7F10">
            <w:pPr>
              <w:jc w:val="center"/>
              <w:rPr>
                <w:rFonts w:ascii="Times New Roman" w:hAnsi="Times New Roman"/>
                <w:sz w:val="36"/>
                <w:rPrChange w:id="2545" w:author="David Gravett" w:date="2019-12-01T10:21:00Z">
                  <w:rPr>
                    <w:rFonts w:ascii="Times New Roman" w:hAnsi="Times New Roman" w:cs="Times New Roman"/>
                    <w:sz w:val="24"/>
                    <w:szCs w:val="24"/>
                  </w:rPr>
                </w:rPrChange>
              </w:rPr>
              <w:pPrChange w:id="2546" w:author="James Dwyer" w:date="2019-12-01T10:21:00Z">
                <w:pPr/>
              </w:pPrChange>
            </w:pPr>
            <w:r w:rsidRPr="00016618">
              <w:rPr>
                <w:rFonts w:ascii="Times New Roman" w:hAnsi="Times New Roman"/>
                <w:sz w:val="36"/>
                <w:rPrChange w:id="2547" w:author="David Gravett" w:date="2019-12-01T10:21:00Z">
                  <w:rPr>
                    <w:rFonts w:ascii="Times New Roman" w:hAnsi="Times New Roman" w:cs="Times New Roman"/>
                    <w:sz w:val="24"/>
                    <w:szCs w:val="24"/>
                  </w:rPr>
                </w:rPrChange>
              </w:rPr>
              <w:t>1</w:t>
            </w:r>
          </w:p>
        </w:tc>
        <w:tc>
          <w:tcPr>
            <w:tcW w:w="933" w:type="dxa"/>
            <w:tcPrChange w:id="2548" w:author="David Gravett" w:date="2019-12-01T10:21:00Z">
              <w:tcPr>
                <w:tcW w:w="432" w:type="dxa"/>
              </w:tcPr>
            </w:tcPrChange>
          </w:tcPr>
          <w:p w14:paraId="28D6C62C" w14:textId="1C1CFB41" w:rsidR="000E7F10" w:rsidRPr="00016618" w:rsidRDefault="000E7F10">
            <w:pPr>
              <w:jc w:val="center"/>
              <w:rPr>
                <w:rFonts w:ascii="Times New Roman" w:hAnsi="Times New Roman"/>
                <w:sz w:val="36"/>
                <w:rPrChange w:id="2549" w:author="David Gravett" w:date="2019-12-01T10:21:00Z">
                  <w:rPr>
                    <w:rFonts w:ascii="Times New Roman" w:hAnsi="Times New Roman" w:cs="Times New Roman"/>
                    <w:sz w:val="24"/>
                    <w:szCs w:val="24"/>
                  </w:rPr>
                </w:rPrChange>
              </w:rPr>
              <w:pPrChange w:id="2550" w:author="James Dwyer" w:date="2019-12-01T10:21:00Z">
                <w:pPr/>
              </w:pPrChange>
            </w:pPr>
            <w:r w:rsidRPr="00016618">
              <w:rPr>
                <w:rFonts w:ascii="Times New Roman" w:hAnsi="Times New Roman"/>
                <w:sz w:val="36"/>
                <w:rPrChange w:id="2551" w:author="David Gravett" w:date="2019-12-01T10:21:00Z">
                  <w:rPr>
                    <w:rFonts w:ascii="Times New Roman" w:hAnsi="Times New Roman" w:cs="Times New Roman"/>
                    <w:sz w:val="24"/>
                    <w:szCs w:val="24"/>
                  </w:rPr>
                </w:rPrChange>
              </w:rPr>
              <w:t>3</w:t>
            </w:r>
          </w:p>
        </w:tc>
        <w:tc>
          <w:tcPr>
            <w:tcW w:w="933" w:type="dxa"/>
            <w:tcPrChange w:id="2552" w:author="David Gravett" w:date="2019-12-01T10:21:00Z">
              <w:tcPr>
                <w:tcW w:w="432" w:type="dxa"/>
              </w:tcPr>
            </w:tcPrChange>
          </w:tcPr>
          <w:p w14:paraId="527D58EE" w14:textId="77777777" w:rsidR="000E7F10" w:rsidRPr="00016618" w:rsidRDefault="000E7F10">
            <w:pPr>
              <w:jc w:val="center"/>
              <w:rPr>
                <w:rFonts w:ascii="Times New Roman" w:hAnsi="Times New Roman"/>
                <w:sz w:val="36"/>
                <w:rPrChange w:id="2553" w:author="David Gravett" w:date="2019-12-01T10:21:00Z">
                  <w:rPr>
                    <w:rFonts w:ascii="Times New Roman" w:hAnsi="Times New Roman" w:cs="Times New Roman"/>
                    <w:sz w:val="24"/>
                    <w:szCs w:val="24"/>
                  </w:rPr>
                </w:rPrChange>
              </w:rPr>
              <w:pPrChange w:id="2554" w:author="James Dwyer" w:date="2019-12-01T10:21:00Z">
                <w:pPr/>
              </w:pPrChange>
            </w:pPr>
            <w:r w:rsidRPr="00016618">
              <w:rPr>
                <w:rFonts w:ascii="Times New Roman" w:hAnsi="Times New Roman"/>
                <w:sz w:val="36"/>
                <w:rPrChange w:id="2555" w:author="David Gravett" w:date="2019-12-01T10:21:00Z">
                  <w:rPr>
                    <w:rFonts w:ascii="Times New Roman" w:hAnsi="Times New Roman" w:cs="Times New Roman"/>
                    <w:sz w:val="24"/>
                    <w:szCs w:val="24"/>
                  </w:rPr>
                </w:rPrChange>
              </w:rPr>
              <w:t>-1</w:t>
            </w:r>
          </w:p>
        </w:tc>
        <w:tc>
          <w:tcPr>
            <w:tcW w:w="933" w:type="dxa"/>
            <w:tcPrChange w:id="2556" w:author="David Gravett" w:date="2019-12-01T10:21:00Z">
              <w:tcPr>
                <w:tcW w:w="432" w:type="dxa"/>
              </w:tcPr>
            </w:tcPrChange>
          </w:tcPr>
          <w:p w14:paraId="2DC97F39" w14:textId="07773CB7" w:rsidR="000E7F10" w:rsidRPr="00016618" w:rsidRDefault="000E7F10">
            <w:pPr>
              <w:jc w:val="center"/>
              <w:rPr>
                <w:rFonts w:ascii="Times New Roman" w:hAnsi="Times New Roman"/>
                <w:sz w:val="36"/>
                <w:rPrChange w:id="2557" w:author="David Gravett" w:date="2019-12-01T10:21:00Z">
                  <w:rPr>
                    <w:rFonts w:ascii="Times New Roman" w:hAnsi="Times New Roman" w:cs="Times New Roman"/>
                    <w:sz w:val="24"/>
                    <w:szCs w:val="24"/>
                  </w:rPr>
                </w:rPrChange>
              </w:rPr>
              <w:pPrChange w:id="2558" w:author="James Dwyer" w:date="2019-12-01T10:21:00Z">
                <w:pPr/>
              </w:pPrChange>
            </w:pPr>
            <w:r w:rsidRPr="00016618">
              <w:rPr>
                <w:rFonts w:ascii="Times New Roman" w:hAnsi="Times New Roman"/>
                <w:sz w:val="36"/>
                <w:rPrChange w:id="2559" w:author="David Gravett" w:date="2019-12-01T10:21:00Z">
                  <w:rPr>
                    <w:rFonts w:ascii="Times New Roman" w:hAnsi="Times New Roman" w:cs="Times New Roman"/>
                    <w:sz w:val="24"/>
                    <w:szCs w:val="24"/>
                  </w:rPr>
                </w:rPrChange>
              </w:rPr>
              <w:t>3</w:t>
            </w:r>
          </w:p>
        </w:tc>
        <w:tc>
          <w:tcPr>
            <w:tcW w:w="933" w:type="dxa"/>
            <w:tcPrChange w:id="2560" w:author="David Gravett" w:date="2019-12-01T10:21:00Z">
              <w:tcPr>
                <w:tcW w:w="432" w:type="dxa"/>
              </w:tcPr>
            </w:tcPrChange>
          </w:tcPr>
          <w:p w14:paraId="2622829A" w14:textId="77777777" w:rsidR="000E7F10" w:rsidRPr="00016618" w:rsidRDefault="000E7F10">
            <w:pPr>
              <w:jc w:val="center"/>
              <w:rPr>
                <w:rFonts w:ascii="Times New Roman" w:hAnsi="Times New Roman"/>
                <w:sz w:val="36"/>
                <w:rPrChange w:id="2561" w:author="David Gravett" w:date="2019-12-01T10:21:00Z">
                  <w:rPr>
                    <w:rFonts w:ascii="Times New Roman" w:hAnsi="Times New Roman" w:cs="Times New Roman"/>
                    <w:sz w:val="24"/>
                    <w:szCs w:val="24"/>
                  </w:rPr>
                </w:rPrChange>
              </w:rPr>
              <w:pPrChange w:id="2562" w:author="James Dwyer" w:date="2019-12-01T10:21:00Z">
                <w:pPr/>
              </w:pPrChange>
            </w:pPr>
            <w:r w:rsidRPr="00016618">
              <w:rPr>
                <w:rFonts w:ascii="Times New Roman" w:hAnsi="Times New Roman"/>
                <w:sz w:val="36"/>
                <w:rPrChange w:id="2563" w:author="David Gravett" w:date="2019-12-01T10:21:00Z">
                  <w:rPr>
                    <w:rFonts w:ascii="Times New Roman" w:hAnsi="Times New Roman" w:cs="Times New Roman"/>
                    <w:sz w:val="24"/>
                    <w:szCs w:val="24"/>
                  </w:rPr>
                </w:rPrChange>
              </w:rPr>
              <w:t>1</w:t>
            </w:r>
          </w:p>
        </w:tc>
        <w:tc>
          <w:tcPr>
            <w:tcW w:w="933" w:type="dxa"/>
            <w:tcPrChange w:id="2564" w:author="David Gravett" w:date="2019-12-01T10:21:00Z">
              <w:tcPr>
                <w:tcW w:w="432" w:type="dxa"/>
              </w:tcPr>
            </w:tcPrChange>
          </w:tcPr>
          <w:p w14:paraId="14F92012" w14:textId="77777777" w:rsidR="000E7F10" w:rsidRPr="00016618" w:rsidRDefault="000E7F10">
            <w:pPr>
              <w:jc w:val="center"/>
              <w:rPr>
                <w:rFonts w:ascii="Times New Roman" w:hAnsi="Times New Roman"/>
                <w:sz w:val="36"/>
                <w:rPrChange w:id="2565" w:author="David Gravett" w:date="2019-12-01T10:21:00Z">
                  <w:rPr>
                    <w:rFonts w:ascii="Times New Roman" w:hAnsi="Times New Roman" w:cs="Times New Roman"/>
                    <w:sz w:val="24"/>
                    <w:szCs w:val="24"/>
                  </w:rPr>
                </w:rPrChange>
              </w:rPr>
              <w:pPrChange w:id="2566" w:author="James Dwyer" w:date="2019-12-01T10:21:00Z">
                <w:pPr/>
              </w:pPrChange>
            </w:pPr>
            <w:r w:rsidRPr="00016618">
              <w:rPr>
                <w:rFonts w:ascii="Times New Roman" w:hAnsi="Times New Roman"/>
                <w:sz w:val="36"/>
                <w:rPrChange w:id="2567" w:author="David Gravett" w:date="2019-12-01T10:21:00Z">
                  <w:rPr>
                    <w:rFonts w:ascii="Times New Roman" w:hAnsi="Times New Roman" w:cs="Times New Roman"/>
                    <w:sz w:val="24"/>
                    <w:szCs w:val="24"/>
                  </w:rPr>
                </w:rPrChange>
              </w:rPr>
              <w:t>-1</w:t>
            </w:r>
          </w:p>
        </w:tc>
      </w:tr>
      <w:tr w:rsidR="000E7F10" w14:paraId="03C017C3" w14:textId="77777777" w:rsidTr="00BE50C5">
        <w:trPr>
          <w:trHeight w:val="869"/>
          <w:trPrChange w:id="2568" w:author="David Gravett" w:date="2019-12-01T10:21:00Z">
            <w:trPr>
              <w:trHeight w:val="432"/>
            </w:trPr>
          </w:trPrChange>
        </w:trPr>
        <w:tc>
          <w:tcPr>
            <w:tcW w:w="933" w:type="dxa"/>
            <w:tcPrChange w:id="2569" w:author="David Gravett" w:date="2019-12-01T10:21:00Z">
              <w:tcPr>
                <w:tcW w:w="432" w:type="dxa"/>
              </w:tcPr>
            </w:tcPrChange>
          </w:tcPr>
          <w:p w14:paraId="7D7693F3" w14:textId="77777777" w:rsidR="000E7F10" w:rsidRPr="00016618" w:rsidRDefault="000E7F10">
            <w:pPr>
              <w:jc w:val="center"/>
              <w:rPr>
                <w:rFonts w:ascii="Times New Roman" w:hAnsi="Times New Roman"/>
                <w:sz w:val="36"/>
                <w:rPrChange w:id="2570" w:author="David Gravett" w:date="2019-12-01T10:21:00Z">
                  <w:rPr>
                    <w:rFonts w:ascii="Times New Roman" w:hAnsi="Times New Roman" w:cs="Times New Roman"/>
                    <w:sz w:val="24"/>
                    <w:szCs w:val="24"/>
                  </w:rPr>
                </w:rPrChange>
              </w:rPr>
              <w:pPrChange w:id="2571" w:author="James Dwyer" w:date="2019-12-01T10:21:00Z">
                <w:pPr/>
              </w:pPrChange>
            </w:pPr>
            <w:r w:rsidRPr="00016618">
              <w:rPr>
                <w:rFonts w:ascii="Times New Roman" w:hAnsi="Times New Roman"/>
                <w:sz w:val="36"/>
                <w:rPrChange w:id="2572" w:author="David Gravett" w:date="2019-12-01T10:21:00Z">
                  <w:rPr>
                    <w:rFonts w:ascii="Times New Roman" w:hAnsi="Times New Roman" w:cs="Times New Roman"/>
                    <w:sz w:val="24"/>
                    <w:szCs w:val="24"/>
                  </w:rPr>
                </w:rPrChange>
              </w:rPr>
              <w:t>1</w:t>
            </w:r>
          </w:p>
        </w:tc>
        <w:tc>
          <w:tcPr>
            <w:tcW w:w="933" w:type="dxa"/>
            <w:tcPrChange w:id="2573" w:author="David Gravett" w:date="2019-12-01T10:21:00Z">
              <w:tcPr>
                <w:tcW w:w="432" w:type="dxa"/>
              </w:tcPr>
            </w:tcPrChange>
          </w:tcPr>
          <w:p w14:paraId="4916C5A4" w14:textId="77777777" w:rsidR="000E7F10" w:rsidRPr="00016618" w:rsidRDefault="000E7F10">
            <w:pPr>
              <w:jc w:val="center"/>
              <w:rPr>
                <w:rFonts w:ascii="Times New Roman" w:hAnsi="Times New Roman"/>
                <w:sz w:val="36"/>
                <w:rPrChange w:id="2574" w:author="David Gravett" w:date="2019-12-01T10:21:00Z">
                  <w:rPr>
                    <w:rFonts w:ascii="Times New Roman" w:hAnsi="Times New Roman" w:cs="Times New Roman"/>
                    <w:sz w:val="24"/>
                    <w:szCs w:val="24"/>
                  </w:rPr>
                </w:rPrChange>
              </w:rPr>
              <w:pPrChange w:id="2575" w:author="James Dwyer" w:date="2019-12-01T10:21:00Z">
                <w:pPr/>
              </w:pPrChange>
            </w:pPr>
            <w:r w:rsidRPr="00016618">
              <w:rPr>
                <w:rFonts w:ascii="Times New Roman" w:hAnsi="Times New Roman"/>
                <w:sz w:val="36"/>
                <w:rPrChange w:id="2576" w:author="David Gravett" w:date="2019-12-01T10:21:00Z">
                  <w:rPr>
                    <w:rFonts w:ascii="Times New Roman" w:hAnsi="Times New Roman" w:cs="Times New Roman"/>
                    <w:sz w:val="24"/>
                    <w:szCs w:val="24"/>
                  </w:rPr>
                </w:rPrChange>
              </w:rPr>
              <w:t>-1</w:t>
            </w:r>
          </w:p>
        </w:tc>
        <w:tc>
          <w:tcPr>
            <w:tcW w:w="933" w:type="dxa"/>
            <w:tcPrChange w:id="2577" w:author="David Gravett" w:date="2019-12-01T10:21:00Z">
              <w:tcPr>
                <w:tcW w:w="432" w:type="dxa"/>
              </w:tcPr>
            </w:tcPrChange>
          </w:tcPr>
          <w:p w14:paraId="09A901DE" w14:textId="77777777" w:rsidR="000E7F10" w:rsidRPr="00016618" w:rsidRDefault="000E7F10">
            <w:pPr>
              <w:jc w:val="center"/>
              <w:rPr>
                <w:rFonts w:ascii="Times New Roman" w:hAnsi="Times New Roman"/>
                <w:sz w:val="36"/>
                <w:rPrChange w:id="2578" w:author="David Gravett" w:date="2019-12-01T10:21:00Z">
                  <w:rPr>
                    <w:rFonts w:ascii="Times New Roman" w:hAnsi="Times New Roman" w:cs="Times New Roman"/>
                    <w:sz w:val="24"/>
                    <w:szCs w:val="24"/>
                  </w:rPr>
                </w:rPrChange>
              </w:rPr>
              <w:pPrChange w:id="2579" w:author="James Dwyer" w:date="2019-12-01T10:21:00Z">
                <w:pPr/>
              </w:pPrChange>
            </w:pPr>
            <w:r w:rsidRPr="00016618">
              <w:rPr>
                <w:rFonts w:ascii="Times New Roman" w:hAnsi="Times New Roman"/>
                <w:sz w:val="36"/>
                <w:rPrChange w:id="2580" w:author="David Gravett" w:date="2019-12-01T10:21:00Z">
                  <w:rPr>
                    <w:rFonts w:ascii="Times New Roman" w:hAnsi="Times New Roman" w:cs="Times New Roman"/>
                    <w:sz w:val="24"/>
                    <w:szCs w:val="24"/>
                  </w:rPr>
                </w:rPrChange>
              </w:rPr>
              <w:t>-1</w:t>
            </w:r>
          </w:p>
        </w:tc>
        <w:tc>
          <w:tcPr>
            <w:tcW w:w="933" w:type="dxa"/>
            <w:tcPrChange w:id="2581" w:author="David Gravett" w:date="2019-12-01T10:21:00Z">
              <w:tcPr>
                <w:tcW w:w="432" w:type="dxa"/>
              </w:tcPr>
            </w:tcPrChange>
          </w:tcPr>
          <w:p w14:paraId="33B95A98" w14:textId="77777777" w:rsidR="000E7F10" w:rsidRPr="00016618" w:rsidRDefault="000E7F10">
            <w:pPr>
              <w:jc w:val="center"/>
              <w:rPr>
                <w:rFonts w:ascii="Times New Roman" w:hAnsi="Times New Roman"/>
                <w:sz w:val="36"/>
                <w:rPrChange w:id="2582" w:author="David Gravett" w:date="2019-12-01T10:21:00Z">
                  <w:rPr>
                    <w:rFonts w:ascii="Times New Roman" w:hAnsi="Times New Roman" w:cs="Times New Roman"/>
                    <w:sz w:val="24"/>
                    <w:szCs w:val="24"/>
                  </w:rPr>
                </w:rPrChange>
              </w:rPr>
              <w:pPrChange w:id="2583" w:author="James Dwyer" w:date="2019-12-01T10:21:00Z">
                <w:pPr/>
              </w:pPrChange>
            </w:pPr>
            <w:r w:rsidRPr="00016618">
              <w:rPr>
                <w:rFonts w:ascii="Times New Roman" w:hAnsi="Times New Roman"/>
                <w:sz w:val="36"/>
                <w:rPrChange w:id="2584" w:author="David Gravett" w:date="2019-12-01T10:21:00Z">
                  <w:rPr>
                    <w:rFonts w:ascii="Times New Roman" w:hAnsi="Times New Roman" w:cs="Times New Roman"/>
                    <w:sz w:val="24"/>
                    <w:szCs w:val="24"/>
                  </w:rPr>
                </w:rPrChange>
              </w:rPr>
              <w:t>-1</w:t>
            </w:r>
          </w:p>
        </w:tc>
        <w:tc>
          <w:tcPr>
            <w:tcW w:w="933" w:type="dxa"/>
            <w:tcPrChange w:id="2585" w:author="David Gravett" w:date="2019-12-01T10:21:00Z">
              <w:tcPr>
                <w:tcW w:w="432" w:type="dxa"/>
              </w:tcPr>
            </w:tcPrChange>
          </w:tcPr>
          <w:p w14:paraId="68D554DB" w14:textId="77777777" w:rsidR="000E7F10" w:rsidRPr="00016618" w:rsidRDefault="000E7F10">
            <w:pPr>
              <w:jc w:val="center"/>
              <w:rPr>
                <w:rFonts w:ascii="Times New Roman" w:hAnsi="Times New Roman"/>
                <w:sz w:val="36"/>
                <w:rPrChange w:id="2586" w:author="David Gravett" w:date="2019-12-01T10:21:00Z">
                  <w:rPr>
                    <w:rFonts w:ascii="Times New Roman" w:hAnsi="Times New Roman" w:cs="Times New Roman"/>
                    <w:sz w:val="24"/>
                    <w:szCs w:val="24"/>
                  </w:rPr>
                </w:rPrChange>
              </w:rPr>
              <w:pPrChange w:id="2587" w:author="James Dwyer" w:date="2019-12-01T10:21:00Z">
                <w:pPr/>
              </w:pPrChange>
            </w:pPr>
            <w:r w:rsidRPr="00016618">
              <w:rPr>
                <w:rFonts w:ascii="Times New Roman" w:hAnsi="Times New Roman"/>
                <w:sz w:val="36"/>
                <w:rPrChange w:id="2588" w:author="David Gravett" w:date="2019-12-01T10:21:00Z">
                  <w:rPr>
                    <w:rFonts w:ascii="Times New Roman" w:hAnsi="Times New Roman" w:cs="Times New Roman"/>
                    <w:sz w:val="24"/>
                    <w:szCs w:val="24"/>
                  </w:rPr>
                </w:rPrChange>
              </w:rPr>
              <w:t>-1</w:t>
            </w:r>
          </w:p>
        </w:tc>
        <w:tc>
          <w:tcPr>
            <w:tcW w:w="933" w:type="dxa"/>
            <w:tcPrChange w:id="2589" w:author="David Gravett" w:date="2019-12-01T10:21:00Z">
              <w:tcPr>
                <w:tcW w:w="432" w:type="dxa"/>
              </w:tcPr>
            </w:tcPrChange>
          </w:tcPr>
          <w:p w14:paraId="5B253504" w14:textId="77777777" w:rsidR="000E7F10" w:rsidRPr="00016618" w:rsidRDefault="000E7F10">
            <w:pPr>
              <w:jc w:val="center"/>
              <w:rPr>
                <w:rFonts w:ascii="Times New Roman" w:hAnsi="Times New Roman"/>
                <w:sz w:val="36"/>
                <w:rPrChange w:id="2590" w:author="David Gravett" w:date="2019-12-01T10:21:00Z">
                  <w:rPr>
                    <w:rFonts w:ascii="Times New Roman" w:hAnsi="Times New Roman" w:cs="Times New Roman"/>
                    <w:sz w:val="24"/>
                    <w:szCs w:val="24"/>
                  </w:rPr>
                </w:rPrChange>
              </w:rPr>
              <w:pPrChange w:id="2591" w:author="James Dwyer" w:date="2019-12-01T10:21:00Z">
                <w:pPr/>
              </w:pPrChange>
            </w:pPr>
            <w:r w:rsidRPr="00016618">
              <w:rPr>
                <w:rFonts w:ascii="Times New Roman" w:hAnsi="Times New Roman"/>
                <w:sz w:val="36"/>
                <w:rPrChange w:id="2592" w:author="David Gravett" w:date="2019-12-01T10:21:00Z">
                  <w:rPr>
                    <w:rFonts w:ascii="Times New Roman" w:hAnsi="Times New Roman" w:cs="Times New Roman"/>
                    <w:sz w:val="24"/>
                    <w:szCs w:val="24"/>
                  </w:rPr>
                </w:rPrChange>
              </w:rPr>
              <w:t>-1</w:t>
            </w:r>
          </w:p>
        </w:tc>
        <w:tc>
          <w:tcPr>
            <w:tcW w:w="933" w:type="dxa"/>
            <w:tcPrChange w:id="2593" w:author="David Gravett" w:date="2019-12-01T10:21:00Z">
              <w:tcPr>
                <w:tcW w:w="432" w:type="dxa"/>
              </w:tcPr>
            </w:tcPrChange>
          </w:tcPr>
          <w:p w14:paraId="3D6FC407" w14:textId="77777777" w:rsidR="000E7F10" w:rsidRPr="00016618" w:rsidRDefault="000E7F10">
            <w:pPr>
              <w:jc w:val="center"/>
              <w:rPr>
                <w:rFonts w:ascii="Times New Roman" w:hAnsi="Times New Roman"/>
                <w:sz w:val="36"/>
                <w:rPrChange w:id="2594" w:author="David Gravett" w:date="2019-12-01T10:21:00Z">
                  <w:rPr>
                    <w:rFonts w:ascii="Times New Roman" w:hAnsi="Times New Roman" w:cs="Times New Roman"/>
                    <w:sz w:val="24"/>
                    <w:szCs w:val="24"/>
                  </w:rPr>
                </w:rPrChange>
              </w:rPr>
              <w:pPrChange w:id="2595" w:author="James Dwyer" w:date="2019-12-01T10:21:00Z">
                <w:pPr/>
              </w:pPrChange>
            </w:pPr>
            <w:r w:rsidRPr="00016618">
              <w:rPr>
                <w:rFonts w:ascii="Times New Roman" w:hAnsi="Times New Roman"/>
                <w:sz w:val="36"/>
                <w:rPrChange w:id="2596" w:author="David Gravett" w:date="2019-12-01T10:21:00Z">
                  <w:rPr>
                    <w:rFonts w:ascii="Times New Roman" w:hAnsi="Times New Roman" w:cs="Times New Roman"/>
                    <w:sz w:val="24"/>
                    <w:szCs w:val="24"/>
                  </w:rPr>
                </w:rPrChange>
              </w:rPr>
              <w:t>1</w:t>
            </w:r>
          </w:p>
        </w:tc>
      </w:tr>
      <w:tr w:rsidR="000E7F10" w14:paraId="264926F3" w14:textId="77777777" w:rsidTr="00BE50C5">
        <w:trPr>
          <w:trHeight w:val="869"/>
          <w:trPrChange w:id="2597" w:author="David Gravett" w:date="2019-12-01T10:21:00Z">
            <w:trPr>
              <w:trHeight w:val="432"/>
            </w:trPr>
          </w:trPrChange>
        </w:trPr>
        <w:tc>
          <w:tcPr>
            <w:tcW w:w="933" w:type="dxa"/>
            <w:tcPrChange w:id="2598" w:author="David Gravett" w:date="2019-12-01T10:21:00Z">
              <w:tcPr>
                <w:tcW w:w="432" w:type="dxa"/>
              </w:tcPr>
            </w:tcPrChange>
          </w:tcPr>
          <w:p w14:paraId="7B5C57CC" w14:textId="77777777" w:rsidR="000E7F10" w:rsidRPr="00016618" w:rsidRDefault="000E7F10">
            <w:pPr>
              <w:jc w:val="center"/>
              <w:rPr>
                <w:rFonts w:ascii="Times New Roman" w:hAnsi="Times New Roman"/>
                <w:sz w:val="36"/>
                <w:rPrChange w:id="2599" w:author="David Gravett" w:date="2019-12-01T10:21:00Z">
                  <w:rPr>
                    <w:rFonts w:ascii="Times New Roman" w:hAnsi="Times New Roman" w:cs="Times New Roman"/>
                    <w:sz w:val="24"/>
                    <w:szCs w:val="24"/>
                  </w:rPr>
                </w:rPrChange>
              </w:rPr>
              <w:pPrChange w:id="2600" w:author="James Dwyer" w:date="2019-12-01T10:21:00Z">
                <w:pPr/>
              </w:pPrChange>
            </w:pPr>
            <w:r w:rsidRPr="00016618">
              <w:rPr>
                <w:rFonts w:ascii="Times New Roman" w:hAnsi="Times New Roman"/>
                <w:sz w:val="36"/>
                <w:rPrChange w:id="2601" w:author="David Gravett" w:date="2019-12-01T10:21:00Z">
                  <w:rPr>
                    <w:rFonts w:ascii="Times New Roman" w:hAnsi="Times New Roman" w:cs="Times New Roman"/>
                    <w:sz w:val="24"/>
                    <w:szCs w:val="24"/>
                  </w:rPr>
                </w:rPrChange>
              </w:rPr>
              <w:t>1</w:t>
            </w:r>
          </w:p>
        </w:tc>
        <w:tc>
          <w:tcPr>
            <w:tcW w:w="933" w:type="dxa"/>
            <w:tcPrChange w:id="2602" w:author="David Gravett" w:date="2019-12-01T10:21:00Z">
              <w:tcPr>
                <w:tcW w:w="432" w:type="dxa"/>
              </w:tcPr>
            </w:tcPrChange>
          </w:tcPr>
          <w:p w14:paraId="20A123A6" w14:textId="77777777" w:rsidR="000E7F10" w:rsidRPr="00016618" w:rsidRDefault="000E7F10">
            <w:pPr>
              <w:jc w:val="center"/>
              <w:rPr>
                <w:rFonts w:ascii="Times New Roman" w:hAnsi="Times New Roman"/>
                <w:sz w:val="36"/>
                <w:rPrChange w:id="2603" w:author="David Gravett" w:date="2019-12-01T10:21:00Z">
                  <w:rPr>
                    <w:rFonts w:ascii="Times New Roman" w:hAnsi="Times New Roman" w:cs="Times New Roman"/>
                    <w:sz w:val="24"/>
                    <w:szCs w:val="24"/>
                  </w:rPr>
                </w:rPrChange>
              </w:rPr>
              <w:pPrChange w:id="2604" w:author="James Dwyer" w:date="2019-12-01T10:21:00Z">
                <w:pPr/>
              </w:pPrChange>
            </w:pPr>
            <w:r w:rsidRPr="00016618">
              <w:rPr>
                <w:rFonts w:ascii="Times New Roman" w:hAnsi="Times New Roman"/>
                <w:sz w:val="36"/>
                <w:rPrChange w:id="2605" w:author="David Gravett" w:date="2019-12-01T10:21:00Z">
                  <w:rPr>
                    <w:rFonts w:ascii="Times New Roman" w:hAnsi="Times New Roman" w:cs="Times New Roman"/>
                    <w:sz w:val="24"/>
                    <w:szCs w:val="24"/>
                  </w:rPr>
                </w:rPrChange>
              </w:rPr>
              <w:t>-1</w:t>
            </w:r>
          </w:p>
        </w:tc>
        <w:tc>
          <w:tcPr>
            <w:tcW w:w="933" w:type="dxa"/>
            <w:tcPrChange w:id="2606" w:author="David Gravett" w:date="2019-12-01T10:21:00Z">
              <w:tcPr>
                <w:tcW w:w="432" w:type="dxa"/>
              </w:tcPr>
            </w:tcPrChange>
          </w:tcPr>
          <w:p w14:paraId="60E15891" w14:textId="77777777" w:rsidR="000E7F10" w:rsidRPr="00016618" w:rsidRDefault="000E7F10">
            <w:pPr>
              <w:jc w:val="center"/>
              <w:rPr>
                <w:rFonts w:ascii="Times New Roman" w:hAnsi="Times New Roman"/>
                <w:sz w:val="36"/>
                <w:rPrChange w:id="2607" w:author="David Gravett" w:date="2019-12-01T10:21:00Z">
                  <w:rPr>
                    <w:rFonts w:ascii="Times New Roman" w:hAnsi="Times New Roman" w:cs="Times New Roman"/>
                    <w:sz w:val="24"/>
                    <w:szCs w:val="24"/>
                  </w:rPr>
                </w:rPrChange>
              </w:rPr>
              <w:pPrChange w:id="2608" w:author="James Dwyer" w:date="2019-12-01T10:21:00Z">
                <w:pPr/>
              </w:pPrChange>
            </w:pPr>
            <w:r w:rsidRPr="00016618">
              <w:rPr>
                <w:rFonts w:ascii="Times New Roman" w:hAnsi="Times New Roman"/>
                <w:sz w:val="36"/>
                <w:rPrChange w:id="2609" w:author="David Gravett" w:date="2019-12-01T10:21:00Z">
                  <w:rPr>
                    <w:rFonts w:ascii="Times New Roman" w:hAnsi="Times New Roman" w:cs="Times New Roman"/>
                    <w:sz w:val="24"/>
                    <w:szCs w:val="24"/>
                  </w:rPr>
                </w:rPrChange>
              </w:rPr>
              <w:t>-1</w:t>
            </w:r>
          </w:p>
        </w:tc>
        <w:tc>
          <w:tcPr>
            <w:tcW w:w="933" w:type="dxa"/>
            <w:tcPrChange w:id="2610" w:author="David Gravett" w:date="2019-12-01T10:21:00Z">
              <w:tcPr>
                <w:tcW w:w="432" w:type="dxa"/>
              </w:tcPr>
            </w:tcPrChange>
          </w:tcPr>
          <w:p w14:paraId="400F9488" w14:textId="77777777" w:rsidR="000E7F10" w:rsidRPr="00016618" w:rsidRDefault="000E7F10">
            <w:pPr>
              <w:jc w:val="center"/>
              <w:rPr>
                <w:rFonts w:ascii="Times New Roman" w:hAnsi="Times New Roman"/>
                <w:sz w:val="36"/>
                <w:rPrChange w:id="2611" w:author="David Gravett" w:date="2019-12-01T10:21:00Z">
                  <w:rPr>
                    <w:rFonts w:ascii="Times New Roman" w:hAnsi="Times New Roman" w:cs="Times New Roman"/>
                    <w:sz w:val="24"/>
                    <w:szCs w:val="24"/>
                  </w:rPr>
                </w:rPrChange>
              </w:rPr>
              <w:pPrChange w:id="2612" w:author="James Dwyer" w:date="2019-12-01T10:21:00Z">
                <w:pPr/>
              </w:pPrChange>
            </w:pPr>
            <w:r w:rsidRPr="00016618">
              <w:rPr>
                <w:rFonts w:ascii="Times New Roman" w:hAnsi="Times New Roman"/>
                <w:sz w:val="36"/>
                <w:rPrChange w:id="2613" w:author="David Gravett" w:date="2019-12-01T10:21:00Z">
                  <w:rPr>
                    <w:rFonts w:ascii="Times New Roman" w:hAnsi="Times New Roman" w:cs="Times New Roman"/>
                    <w:sz w:val="24"/>
                    <w:szCs w:val="24"/>
                  </w:rPr>
                </w:rPrChange>
              </w:rPr>
              <w:t>-1</w:t>
            </w:r>
          </w:p>
        </w:tc>
        <w:tc>
          <w:tcPr>
            <w:tcW w:w="933" w:type="dxa"/>
            <w:tcPrChange w:id="2614" w:author="David Gravett" w:date="2019-12-01T10:21:00Z">
              <w:tcPr>
                <w:tcW w:w="432" w:type="dxa"/>
              </w:tcPr>
            </w:tcPrChange>
          </w:tcPr>
          <w:p w14:paraId="30C207CA" w14:textId="77777777" w:rsidR="000E7F10" w:rsidRPr="00016618" w:rsidRDefault="000E7F10">
            <w:pPr>
              <w:jc w:val="center"/>
              <w:rPr>
                <w:rFonts w:ascii="Times New Roman" w:hAnsi="Times New Roman"/>
                <w:sz w:val="36"/>
                <w:rPrChange w:id="2615" w:author="David Gravett" w:date="2019-12-01T10:21:00Z">
                  <w:rPr>
                    <w:rFonts w:ascii="Times New Roman" w:hAnsi="Times New Roman" w:cs="Times New Roman"/>
                    <w:sz w:val="24"/>
                    <w:szCs w:val="24"/>
                  </w:rPr>
                </w:rPrChange>
              </w:rPr>
              <w:pPrChange w:id="2616" w:author="James Dwyer" w:date="2019-12-01T10:21:00Z">
                <w:pPr/>
              </w:pPrChange>
            </w:pPr>
            <w:r w:rsidRPr="00016618">
              <w:rPr>
                <w:rFonts w:ascii="Times New Roman" w:hAnsi="Times New Roman"/>
                <w:sz w:val="36"/>
                <w:rPrChange w:id="2617" w:author="David Gravett" w:date="2019-12-01T10:21:00Z">
                  <w:rPr>
                    <w:rFonts w:ascii="Times New Roman" w:hAnsi="Times New Roman" w:cs="Times New Roman"/>
                    <w:sz w:val="24"/>
                    <w:szCs w:val="24"/>
                  </w:rPr>
                </w:rPrChange>
              </w:rPr>
              <w:t>-1</w:t>
            </w:r>
          </w:p>
        </w:tc>
        <w:tc>
          <w:tcPr>
            <w:tcW w:w="933" w:type="dxa"/>
            <w:tcPrChange w:id="2618" w:author="David Gravett" w:date="2019-12-01T10:21:00Z">
              <w:tcPr>
                <w:tcW w:w="432" w:type="dxa"/>
              </w:tcPr>
            </w:tcPrChange>
          </w:tcPr>
          <w:p w14:paraId="1EB196D1" w14:textId="77777777" w:rsidR="000E7F10" w:rsidRPr="00016618" w:rsidRDefault="000E7F10">
            <w:pPr>
              <w:jc w:val="center"/>
              <w:rPr>
                <w:rFonts w:ascii="Times New Roman" w:hAnsi="Times New Roman"/>
                <w:sz w:val="36"/>
                <w:rPrChange w:id="2619" w:author="David Gravett" w:date="2019-12-01T10:21:00Z">
                  <w:rPr>
                    <w:rFonts w:ascii="Times New Roman" w:hAnsi="Times New Roman" w:cs="Times New Roman"/>
                    <w:sz w:val="24"/>
                    <w:szCs w:val="24"/>
                  </w:rPr>
                </w:rPrChange>
              </w:rPr>
              <w:pPrChange w:id="2620" w:author="James Dwyer" w:date="2019-12-01T10:21:00Z">
                <w:pPr/>
              </w:pPrChange>
            </w:pPr>
            <w:r w:rsidRPr="00016618">
              <w:rPr>
                <w:rFonts w:ascii="Times New Roman" w:hAnsi="Times New Roman"/>
                <w:sz w:val="36"/>
                <w:rPrChange w:id="2621" w:author="David Gravett" w:date="2019-12-01T10:21:00Z">
                  <w:rPr>
                    <w:rFonts w:ascii="Times New Roman" w:hAnsi="Times New Roman" w:cs="Times New Roman"/>
                    <w:sz w:val="24"/>
                    <w:szCs w:val="24"/>
                  </w:rPr>
                </w:rPrChange>
              </w:rPr>
              <w:t>-1</w:t>
            </w:r>
          </w:p>
        </w:tc>
        <w:tc>
          <w:tcPr>
            <w:tcW w:w="933" w:type="dxa"/>
            <w:tcPrChange w:id="2622" w:author="David Gravett" w:date="2019-12-01T10:21:00Z">
              <w:tcPr>
                <w:tcW w:w="432" w:type="dxa"/>
              </w:tcPr>
            </w:tcPrChange>
          </w:tcPr>
          <w:p w14:paraId="1DF39FE0" w14:textId="77777777" w:rsidR="000E7F10" w:rsidRPr="00016618" w:rsidRDefault="000E7F10">
            <w:pPr>
              <w:jc w:val="center"/>
              <w:rPr>
                <w:rFonts w:ascii="Times New Roman" w:hAnsi="Times New Roman"/>
                <w:sz w:val="36"/>
                <w:rPrChange w:id="2623" w:author="David Gravett" w:date="2019-12-01T10:21:00Z">
                  <w:rPr>
                    <w:rFonts w:ascii="Times New Roman" w:hAnsi="Times New Roman" w:cs="Times New Roman"/>
                    <w:sz w:val="24"/>
                    <w:szCs w:val="24"/>
                  </w:rPr>
                </w:rPrChange>
              </w:rPr>
              <w:pPrChange w:id="2624" w:author="James Dwyer" w:date="2019-12-01T10:21:00Z">
                <w:pPr/>
              </w:pPrChange>
            </w:pPr>
            <w:r w:rsidRPr="00016618">
              <w:rPr>
                <w:rFonts w:ascii="Times New Roman" w:hAnsi="Times New Roman"/>
                <w:sz w:val="36"/>
                <w:rPrChange w:id="2625" w:author="David Gravett" w:date="2019-12-01T10:21:00Z">
                  <w:rPr>
                    <w:rFonts w:ascii="Times New Roman" w:hAnsi="Times New Roman" w:cs="Times New Roman"/>
                    <w:sz w:val="24"/>
                    <w:szCs w:val="24"/>
                  </w:rPr>
                </w:rPrChange>
              </w:rPr>
              <w:t>1</w:t>
            </w:r>
          </w:p>
        </w:tc>
      </w:tr>
      <w:tr w:rsidR="000E7F10" w14:paraId="3FFB2AA0" w14:textId="77777777" w:rsidTr="00BE50C5">
        <w:trPr>
          <w:trHeight w:val="869"/>
          <w:trPrChange w:id="2626" w:author="David Gravett" w:date="2019-12-01T10:21:00Z">
            <w:trPr>
              <w:trHeight w:val="432"/>
            </w:trPr>
          </w:trPrChange>
        </w:trPr>
        <w:tc>
          <w:tcPr>
            <w:tcW w:w="933" w:type="dxa"/>
            <w:tcPrChange w:id="2627" w:author="David Gravett" w:date="2019-12-01T10:21:00Z">
              <w:tcPr>
                <w:tcW w:w="432" w:type="dxa"/>
              </w:tcPr>
            </w:tcPrChange>
          </w:tcPr>
          <w:p w14:paraId="5F67F232" w14:textId="77777777" w:rsidR="000E7F10" w:rsidRPr="00016618" w:rsidRDefault="000E7F10">
            <w:pPr>
              <w:jc w:val="center"/>
              <w:rPr>
                <w:rFonts w:ascii="Times New Roman" w:hAnsi="Times New Roman"/>
                <w:sz w:val="36"/>
                <w:rPrChange w:id="2628" w:author="David Gravett" w:date="2019-12-01T10:21:00Z">
                  <w:rPr>
                    <w:rFonts w:ascii="Times New Roman" w:hAnsi="Times New Roman" w:cs="Times New Roman"/>
                    <w:sz w:val="24"/>
                    <w:szCs w:val="24"/>
                  </w:rPr>
                </w:rPrChange>
              </w:rPr>
              <w:pPrChange w:id="2629" w:author="James Dwyer" w:date="2019-12-01T10:21:00Z">
                <w:pPr/>
              </w:pPrChange>
            </w:pPr>
            <w:r w:rsidRPr="00016618">
              <w:rPr>
                <w:rFonts w:ascii="Times New Roman" w:hAnsi="Times New Roman"/>
                <w:sz w:val="36"/>
                <w:rPrChange w:id="2630" w:author="David Gravett" w:date="2019-12-01T10:21:00Z">
                  <w:rPr>
                    <w:rFonts w:ascii="Times New Roman" w:hAnsi="Times New Roman" w:cs="Times New Roman"/>
                    <w:sz w:val="24"/>
                    <w:szCs w:val="24"/>
                  </w:rPr>
                </w:rPrChange>
              </w:rPr>
              <w:t>-1</w:t>
            </w:r>
          </w:p>
        </w:tc>
        <w:tc>
          <w:tcPr>
            <w:tcW w:w="933" w:type="dxa"/>
            <w:tcPrChange w:id="2631" w:author="David Gravett" w:date="2019-12-01T10:21:00Z">
              <w:tcPr>
                <w:tcW w:w="432" w:type="dxa"/>
              </w:tcPr>
            </w:tcPrChange>
          </w:tcPr>
          <w:p w14:paraId="31C351AA" w14:textId="77777777" w:rsidR="000E7F10" w:rsidRPr="00016618" w:rsidRDefault="000E7F10">
            <w:pPr>
              <w:jc w:val="center"/>
              <w:rPr>
                <w:rFonts w:ascii="Times New Roman" w:hAnsi="Times New Roman"/>
                <w:sz w:val="36"/>
                <w:rPrChange w:id="2632" w:author="David Gravett" w:date="2019-12-01T10:21:00Z">
                  <w:rPr>
                    <w:rFonts w:ascii="Times New Roman" w:hAnsi="Times New Roman" w:cs="Times New Roman"/>
                    <w:sz w:val="24"/>
                    <w:szCs w:val="24"/>
                  </w:rPr>
                </w:rPrChange>
              </w:rPr>
              <w:pPrChange w:id="2633" w:author="James Dwyer" w:date="2019-12-01T10:21:00Z">
                <w:pPr/>
              </w:pPrChange>
            </w:pPr>
            <w:r w:rsidRPr="00016618">
              <w:rPr>
                <w:rFonts w:ascii="Times New Roman" w:hAnsi="Times New Roman"/>
                <w:sz w:val="36"/>
                <w:rPrChange w:id="2634" w:author="David Gravett" w:date="2019-12-01T10:21:00Z">
                  <w:rPr>
                    <w:rFonts w:ascii="Times New Roman" w:hAnsi="Times New Roman" w:cs="Times New Roman"/>
                    <w:sz w:val="24"/>
                    <w:szCs w:val="24"/>
                  </w:rPr>
                </w:rPrChange>
              </w:rPr>
              <w:t>1</w:t>
            </w:r>
          </w:p>
        </w:tc>
        <w:tc>
          <w:tcPr>
            <w:tcW w:w="933" w:type="dxa"/>
            <w:tcPrChange w:id="2635" w:author="David Gravett" w:date="2019-12-01T10:21:00Z">
              <w:tcPr>
                <w:tcW w:w="432" w:type="dxa"/>
              </w:tcPr>
            </w:tcPrChange>
          </w:tcPr>
          <w:p w14:paraId="2D20B702" w14:textId="41CCC0EB" w:rsidR="000E7F10" w:rsidRPr="00016618" w:rsidRDefault="000E7F10">
            <w:pPr>
              <w:jc w:val="center"/>
              <w:rPr>
                <w:rFonts w:ascii="Times New Roman" w:hAnsi="Times New Roman"/>
                <w:sz w:val="36"/>
                <w:rPrChange w:id="2636" w:author="David Gravett" w:date="2019-12-01T10:21:00Z">
                  <w:rPr>
                    <w:rFonts w:ascii="Times New Roman" w:hAnsi="Times New Roman" w:cs="Times New Roman"/>
                    <w:sz w:val="24"/>
                    <w:szCs w:val="24"/>
                  </w:rPr>
                </w:rPrChange>
              </w:rPr>
              <w:pPrChange w:id="2637" w:author="James Dwyer" w:date="2019-12-01T10:21:00Z">
                <w:pPr/>
              </w:pPrChange>
            </w:pPr>
            <w:r w:rsidRPr="00016618">
              <w:rPr>
                <w:rFonts w:ascii="Times New Roman" w:hAnsi="Times New Roman"/>
                <w:sz w:val="36"/>
                <w:rPrChange w:id="2638" w:author="David Gravett" w:date="2019-12-01T10:21:00Z">
                  <w:rPr>
                    <w:rFonts w:ascii="Times New Roman" w:hAnsi="Times New Roman" w:cs="Times New Roman"/>
                    <w:sz w:val="24"/>
                    <w:szCs w:val="24"/>
                  </w:rPr>
                </w:rPrChange>
              </w:rPr>
              <w:t>2</w:t>
            </w:r>
          </w:p>
        </w:tc>
        <w:tc>
          <w:tcPr>
            <w:tcW w:w="933" w:type="dxa"/>
            <w:tcPrChange w:id="2639" w:author="David Gravett" w:date="2019-12-01T10:21:00Z">
              <w:tcPr>
                <w:tcW w:w="432" w:type="dxa"/>
              </w:tcPr>
            </w:tcPrChange>
          </w:tcPr>
          <w:p w14:paraId="5B198FCE" w14:textId="77777777" w:rsidR="000E7F10" w:rsidRPr="00016618" w:rsidRDefault="000E7F10">
            <w:pPr>
              <w:jc w:val="center"/>
              <w:rPr>
                <w:rFonts w:ascii="Times New Roman" w:hAnsi="Times New Roman"/>
                <w:sz w:val="36"/>
                <w:rPrChange w:id="2640" w:author="David Gravett" w:date="2019-12-01T10:21:00Z">
                  <w:rPr>
                    <w:rFonts w:ascii="Times New Roman" w:hAnsi="Times New Roman" w:cs="Times New Roman"/>
                    <w:sz w:val="24"/>
                    <w:szCs w:val="24"/>
                  </w:rPr>
                </w:rPrChange>
              </w:rPr>
              <w:pPrChange w:id="2641" w:author="James Dwyer" w:date="2019-12-01T10:21:00Z">
                <w:pPr/>
              </w:pPrChange>
            </w:pPr>
            <w:r w:rsidRPr="00016618">
              <w:rPr>
                <w:rFonts w:ascii="Times New Roman" w:hAnsi="Times New Roman"/>
                <w:sz w:val="36"/>
                <w:rPrChange w:id="2642" w:author="David Gravett" w:date="2019-12-01T10:21:00Z">
                  <w:rPr>
                    <w:rFonts w:ascii="Times New Roman" w:hAnsi="Times New Roman" w:cs="Times New Roman"/>
                    <w:sz w:val="24"/>
                    <w:szCs w:val="24"/>
                  </w:rPr>
                </w:rPrChange>
              </w:rPr>
              <w:t>1</w:t>
            </w:r>
          </w:p>
        </w:tc>
        <w:tc>
          <w:tcPr>
            <w:tcW w:w="933" w:type="dxa"/>
            <w:tcPrChange w:id="2643" w:author="David Gravett" w:date="2019-12-01T10:21:00Z">
              <w:tcPr>
                <w:tcW w:w="432" w:type="dxa"/>
              </w:tcPr>
            </w:tcPrChange>
          </w:tcPr>
          <w:p w14:paraId="7EAEC7FF" w14:textId="4C0581DB" w:rsidR="000E7F10" w:rsidRPr="00016618" w:rsidRDefault="000E7F10">
            <w:pPr>
              <w:jc w:val="center"/>
              <w:rPr>
                <w:rFonts w:ascii="Times New Roman" w:hAnsi="Times New Roman"/>
                <w:sz w:val="36"/>
                <w:rPrChange w:id="2644" w:author="David Gravett" w:date="2019-12-01T10:21:00Z">
                  <w:rPr>
                    <w:rFonts w:ascii="Times New Roman" w:hAnsi="Times New Roman" w:cs="Times New Roman"/>
                    <w:sz w:val="24"/>
                    <w:szCs w:val="24"/>
                  </w:rPr>
                </w:rPrChange>
              </w:rPr>
              <w:pPrChange w:id="2645" w:author="James Dwyer" w:date="2019-12-01T10:21:00Z">
                <w:pPr/>
              </w:pPrChange>
            </w:pPr>
            <w:r w:rsidRPr="00016618">
              <w:rPr>
                <w:rFonts w:ascii="Times New Roman" w:hAnsi="Times New Roman"/>
                <w:sz w:val="36"/>
                <w:rPrChange w:id="2646" w:author="David Gravett" w:date="2019-12-01T10:21:00Z">
                  <w:rPr>
                    <w:rFonts w:ascii="Times New Roman" w:hAnsi="Times New Roman" w:cs="Times New Roman"/>
                    <w:sz w:val="24"/>
                    <w:szCs w:val="24"/>
                  </w:rPr>
                </w:rPrChange>
              </w:rPr>
              <w:t>2</w:t>
            </w:r>
          </w:p>
        </w:tc>
        <w:tc>
          <w:tcPr>
            <w:tcW w:w="933" w:type="dxa"/>
            <w:tcPrChange w:id="2647" w:author="David Gravett" w:date="2019-12-01T10:21:00Z">
              <w:tcPr>
                <w:tcW w:w="432" w:type="dxa"/>
              </w:tcPr>
            </w:tcPrChange>
          </w:tcPr>
          <w:p w14:paraId="123B6CA3" w14:textId="77777777" w:rsidR="000E7F10" w:rsidRPr="00016618" w:rsidRDefault="000E7F10">
            <w:pPr>
              <w:jc w:val="center"/>
              <w:rPr>
                <w:rFonts w:ascii="Times New Roman" w:hAnsi="Times New Roman"/>
                <w:sz w:val="36"/>
                <w:rPrChange w:id="2648" w:author="David Gravett" w:date="2019-12-01T10:21:00Z">
                  <w:rPr>
                    <w:rFonts w:ascii="Times New Roman" w:hAnsi="Times New Roman" w:cs="Times New Roman"/>
                    <w:sz w:val="24"/>
                    <w:szCs w:val="24"/>
                  </w:rPr>
                </w:rPrChange>
              </w:rPr>
              <w:pPrChange w:id="2649" w:author="James Dwyer" w:date="2019-12-01T10:21:00Z">
                <w:pPr/>
              </w:pPrChange>
            </w:pPr>
            <w:r w:rsidRPr="00016618">
              <w:rPr>
                <w:rFonts w:ascii="Times New Roman" w:hAnsi="Times New Roman"/>
                <w:sz w:val="36"/>
                <w:rPrChange w:id="2650" w:author="David Gravett" w:date="2019-12-01T10:21:00Z">
                  <w:rPr>
                    <w:rFonts w:ascii="Times New Roman" w:hAnsi="Times New Roman" w:cs="Times New Roman"/>
                    <w:sz w:val="24"/>
                    <w:szCs w:val="24"/>
                  </w:rPr>
                </w:rPrChange>
              </w:rPr>
              <w:t>1</w:t>
            </w:r>
          </w:p>
        </w:tc>
        <w:tc>
          <w:tcPr>
            <w:tcW w:w="933" w:type="dxa"/>
            <w:tcPrChange w:id="2651" w:author="David Gravett" w:date="2019-12-01T10:21:00Z">
              <w:tcPr>
                <w:tcW w:w="432" w:type="dxa"/>
              </w:tcPr>
            </w:tcPrChange>
          </w:tcPr>
          <w:p w14:paraId="0CC36B61" w14:textId="77777777" w:rsidR="000E7F10" w:rsidRPr="00016618" w:rsidRDefault="000E7F10">
            <w:pPr>
              <w:jc w:val="center"/>
              <w:rPr>
                <w:rFonts w:ascii="Times New Roman" w:hAnsi="Times New Roman"/>
                <w:sz w:val="36"/>
                <w:rPrChange w:id="2652" w:author="David Gravett" w:date="2019-12-01T10:21:00Z">
                  <w:rPr>
                    <w:rFonts w:ascii="Times New Roman" w:hAnsi="Times New Roman" w:cs="Times New Roman"/>
                    <w:sz w:val="24"/>
                    <w:szCs w:val="24"/>
                  </w:rPr>
                </w:rPrChange>
              </w:rPr>
              <w:pPrChange w:id="2653" w:author="James Dwyer" w:date="2019-12-01T10:21:00Z">
                <w:pPr/>
              </w:pPrChange>
            </w:pPr>
            <w:r w:rsidRPr="00016618">
              <w:rPr>
                <w:rFonts w:ascii="Times New Roman" w:hAnsi="Times New Roman"/>
                <w:sz w:val="36"/>
                <w:rPrChange w:id="2654" w:author="David Gravett" w:date="2019-12-01T10:21:00Z">
                  <w:rPr>
                    <w:rFonts w:ascii="Times New Roman" w:hAnsi="Times New Roman" w:cs="Times New Roman"/>
                    <w:sz w:val="24"/>
                    <w:szCs w:val="24"/>
                  </w:rPr>
                </w:rPrChange>
              </w:rPr>
              <w:t>-1</w:t>
            </w:r>
          </w:p>
        </w:tc>
      </w:tr>
      <w:tr w:rsidR="000E7F10" w14:paraId="4CD013A7" w14:textId="77777777" w:rsidTr="00BE50C5">
        <w:trPr>
          <w:trHeight w:val="869"/>
          <w:trPrChange w:id="2655" w:author="David Gravett" w:date="2019-12-01T10:21:00Z">
            <w:trPr>
              <w:trHeight w:val="432"/>
            </w:trPr>
          </w:trPrChange>
        </w:trPr>
        <w:tc>
          <w:tcPr>
            <w:tcW w:w="933" w:type="dxa"/>
            <w:tcPrChange w:id="2656" w:author="David Gravett" w:date="2019-12-01T10:21:00Z">
              <w:tcPr>
                <w:tcW w:w="432" w:type="dxa"/>
              </w:tcPr>
            </w:tcPrChange>
          </w:tcPr>
          <w:p w14:paraId="219F136B" w14:textId="77777777" w:rsidR="000E7F10" w:rsidRPr="00016618" w:rsidRDefault="000E7F10">
            <w:pPr>
              <w:jc w:val="center"/>
              <w:rPr>
                <w:rFonts w:ascii="Times New Roman" w:hAnsi="Times New Roman"/>
                <w:sz w:val="36"/>
                <w:rPrChange w:id="2657" w:author="David Gravett" w:date="2019-12-01T10:21:00Z">
                  <w:rPr>
                    <w:rFonts w:ascii="Times New Roman" w:hAnsi="Times New Roman" w:cs="Times New Roman"/>
                    <w:sz w:val="24"/>
                    <w:szCs w:val="24"/>
                  </w:rPr>
                </w:rPrChange>
              </w:rPr>
              <w:pPrChange w:id="2658" w:author="James Dwyer" w:date="2019-12-01T10:21:00Z">
                <w:pPr/>
              </w:pPrChange>
            </w:pPr>
            <w:r w:rsidRPr="00016618">
              <w:rPr>
                <w:rFonts w:ascii="Times New Roman" w:hAnsi="Times New Roman"/>
                <w:sz w:val="36"/>
                <w:rPrChange w:id="2659" w:author="David Gravett" w:date="2019-12-01T10:21:00Z">
                  <w:rPr>
                    <w:rFonts w:ascii="Times New Roman" w:hAnsi="Times New Roman" w:cs="Times New Roman"/>
                    <w:sz w:val="24"/>
                    <w:szCs w:val="24"/>
                  </w:rPr>
                </w:rPrChange>
              </w:rPr>
              <w:t>1</w:t>
            </w:r>
          </w:p>
        </w:tc>
        <w:tc>
          <w:tcPr>
            <w:tcW w:w="933" w:type="dxa"/>
            <w:tcPrChange w:id="2660" w:author="David Gravett" w:date="2019-12-01T10:21:00Z">
              <w:tcPr>
                <w:tcW w:w="432" w:type="dxa"/>
              </w:tcPr>
            </w:tcPrChange>
          </w:tcPr>
          <w:p w14:paraId="6EB8BACC" w14:textId="77777777" w:rsidR="000E7F10" w:rsidRPr="00016618" w:rsidRDefault="000E7F10">
            <w:pPr>
              <w:jc w:val="center"/>
              <w:rPr>
                <w:rFonts w:ascii="Times New Roman" w:hAnsi="Times New Roman"/>
                <w:sz w:val="36"/>
                <w:rPrChange w:id="2661" w:author="David Gravett" w:date="2019-12-01T10:21:00Z">
                  <w:rPr>
                    <w:rFonts w:ascii="Times New Roman" w:hAnsi="Times New Roman" w:cs="Times New Roman"/>
                    <w:sz w:val="24"/>
                    <w:szCs w:val="24"/>
                  </w:rPr>
                </w:rPrChange>
              </w:rPr>
              <w:pPrChange w:id="2662" w:author="James Dwyer" w:date="2019-12-01T10:21:00Z">
                <w:pPr/>
              </w:pPrChange>
            </w:pPr>
            <w:r w:rsidRPr="00016618">
              <w:rPr>
                <w:rFonts w:ascii="Times New Roman" w:hAnsi="Times New Roman"/>
                <w:sz w:val="36"/>
                <w:rPrChange w:id="2663" w:author="David Gravett" w:date="2019-12-01T10:21:00Z">
                  <w:rPr>
                    <w:rFonts w:ascii="Times New Roman" w:hAnsi="Times New Roman" w:cs="Times New Roman"/>
                    <w:sz w:val="24"/>
                    <w:szCs w:val="24"/>
                  </w:rPr>
                </w:rPrChange>
              </w:rPr>
              <w:t>-1</w:t>
            </w:r>
          </w:p>
        </w:tc>
        <w:tc>
          <w:tcPr>
            <w:tcW w:w="933" w:type="dxa"/>
            <w:tcPrChange w:id="2664" w:author="David Gravett" w:date="2019-12-01T10:21:00Z">
              <w:tcPr>
                <w:tcW w:w="432" w:type="dxa"/>
              </w:tcPr>
            </w:tcPrChange>
          </w:tcPr>
          <w:p w14:paraId="3FE31686" w14:textId="77777777" w:rsidR="000E7F10" w:rsidRPr="00016618" w:rsidRDefault="000E7F10">
            <w:pPr>
              <w:jc w:val="center"/>
              <w:rPr>
                <w:rFonts w:ascii="Times New Roman" w:hAnsi="Times New Roman"/>
                <w:sz w:val="36"/>
                <w:rPrChange w:id="2665" w:author="David Gravett" w:date="2019-12-01T10:21:00Z">
                  <w:rPr>
                    <w:rFonts w:ascii="Times New Roman" w:hAnsi="Times New Roman" w:cs="Times New Roman"/>
                    <w:sz w:val="24"/>
                    <w:szCs w:val="24"/>
                  </w:rPr>
                </w:rPrChange>
              </w:rPr>
              <w:pPrChange w:id="2666" w:author="James Dwyer" w:date="2019-12-01T10:21:00Z">
                <w:pPr/>
              </w:pPrChange>
            </w:pPr>
            <w:r w:rsidRPr="00016618">
              <w:rPr>
                <w:rFonts w:ascii="Times New Roman" w:hAnsi="Times New Roman"/>
                <w:sz w:val="36"/>
                <w:rPrChange w:id="2667" w:author="David Gravett" w:date="2019-12-01T10:21:00Z">
                  <w:rPr>
                    <w:rFonts w:ascii="Times New Roman" w:hAnsi="Times New Roman" w:cs="Times New Roman"/>
                    <w:sz w:val="24"/>
                    <w:szCs w:val="24"/>
                  </w:rPr>
                </w:rPrChange>
              </w:rPr>
              <w:t>1</w:t>
            </w:r>
          </w:p>
        </w:tc>
        <w:tc>
          <w:tcPr>
            <w:tcW w:w="933" w:type="dxa"/>
            <w:tcPrChange w:id="2668" w:author="David Gravett" w:date="2019-12-01T10:21:00Z">
              <w:tcPr>
                <w:tcW w:w="432" w:type="dxa"/>
              </w:tcPr>
            </w:tcPrChange>
          </w:tcPr>
          <w:p w14:paraId="05E3FA9C" w14:textId="2E9CF86F" w:rsidR="000E7F10" w:rsidRPr="00016618" w:rsidRDefault="000E7F10">
            <w:pPr>
              <w:jc w:val="center"/>
              <w:rPr>
                <w:rFonts w:ascii="Times New Roman" w:hAnsi="Times New Roman"/>
                <w:sz w:val="36"/>
                <w:rPrChange w:id="2669" w:author="David Gravett" w:date="2019-12-01T10:21:00Z">
                  <w:rPr>
                    <w:rFonts w:ascii="Times New Roman" w:hAnsi="Times New Roman" w:cs="Times New Roman"/>
                    <w:sz w:val="24"/>
                    <w:szCs w:val="24"/>
                  </w:rPr>
                </w:rPrChange>
              </w:rPr>
              <w:pPrChange w:id="2670" w:author="James Dwyer" w:date="2019-12-01T10:21:00Z">
                <w:pPr/>
              </w:pPrChange>
            </w:pPr>
            <w:r w:rsidRPr="00016618">
              <w:rPr>
                <w:rFonts w:ascii="Times New Roman" w:hAnsi="Times New Roman"/>
                <w:sz w:val="36"/>
                <w:rPrChange w:id="2671" w:author="David Gravett" w:date="2019-12-01T10:21:00Z">
                  <w:rPr>
                    <w:rFonts w:ascii="Times New Roman" w:hAnsi="Times New Roman" w:cs="Times New Roman"/>
                    <w:sz w:val="24"/>
                    <w:szCs w:val="24"/>
                  </w:rPr>
                </w:rPrChange>
              </w:rPr>
              <w:t>3</w:t>
            </w:r>
          </w:p>
        </w:tc>
        <w:tc>
          <w:tcPr>
            <w:tcW w:w="933" w:type="dxa"/>
            <w:tcPrChange w:id="2672" w:author="David Gravett" w:date="2019-12-01T10:21:00Z">
              <w:tcPr>
                <w:tcW w:w="432" w:type="dxa"/>
              </w:tcPr>
            </w:tcPrChange>
          </w:tcPr>
          <w:p w14:paraId="1611E3AE" w14:textId="77777777" w:rsidR="000E7F10" w:rsidRPr="00016618" w:rsidRDefault="000E7F10">
            <w:pPr>
              <w:jc w:val="center"/>
              <w:rPr>
                <w:rFonts w:ascii="Times New Roman" w:hAnsi="Times New Roman"/>
                <w:sz w:val="36"/>
                <w:rPrChange w:id="2673" w:author="David Gravett" w:date="2019-12-01T10:21:00Z">
                  <w:rPr>
                    <w:rFonts w:ascii="Times New Roman" w:hAnsi="Times New Roman" w:cs="Times New Roman"/>
                    <w:sz w:val="24"/>
                    <w:szCs w:val="24"/>
                  </w:rPr>
                </w:rPrChange>
              </w:rPr>
              <w:pPrChange w:id="2674" w:author="James Dwyer" w:date="2019-12-01T10:21:00Z">
                <w:pPr/>
              </w:pPrChange>
            </w:pPr>
            <w:r w:rsidRPr="00016618">
              <w:rPr>
                <w:rFonts w:ascii="Times New Roman" w:hAnsi="Times New Roman"/>
                <w:sz w:val="36"/>
                <w:rPrChange w:id="2675" w:author="David Gravett" w:date="2019-12-01T10:21:00Z">
                  <w:rPr>
                    <w:rFonts w:ascii="Times New Roman" w:hAnsi="Times New Roman" w:cs="Times New Roman"/>
                    <w:sz w:val="24"/>
                    <w:szCs w:val="24"/>
                  </w:rPr>
                </w:rPrChange>
              </w:rPr>
              <w:t>1</w:t>
            </w:r>
          </w:p>
        </w:tc>
        <w:tc>
          <w:tcPr>
            <w:tcW w:w="933" w:type="dxa"/>
            <w:tcPrChange w:id="2676" w:author="David Gravett" w:date="2019-12-01T10:21:00Z">
              <w:tcPr>
                <w:tcW w:w="432" w:type="dxa"/>
              </w:tcPr>
            </w:tcPrChange>
          </w:tcPr>
          <w:p w14:paraId="475835BF" w14:textId="77777777" w:rsidR="000E7F10" w:rsidRPr="00016618" w:rsidRDefault="000E7F10">
            <w:pPr>
              <w:jc w:val="center"/>
              <w:rPr>
                <w:rFonts w:ascii="Times New Roman" w:hAnsi="Times New Roman"/>
                <w:sz w:val="36"/>
                <w:rPrChange w:id="2677" w:author="David Gravett" w:date="2019-12-01T10:21:00Z">
                  <w:rPr>
                    <w:rFonts w:ascii="Times New Roman" w:hAnsi="Times New Roman" w:cs="Times New Roman"/>
                    <w:sz w:val="24"/>
                    <w:szCs w:val="24"/>
                  </w:rPr>
                </w:rPrChange>
              </w:rPr>
              <w:pPrChange w:id="2678" w:author="James Dwyer" w:date="2019-12-01T10:21:00Z">
                <w:pPr/>
              </w:pPrChange>
            </w:pPr>
            <w:r w:rsidRPr="00016618">
              <w:rPr>
                <w:rFonts w:ascii="Times New Roman" w:hAnsi="Times New Roman"/>
                <w:sz w:val="36"/>
                <w:rPrChange w:id="2679" w:author="David Gravett" w:date="2019-12-01T10:21:00Z">
                  <w:rPr>
                    <w:rFonts w:ascii="Times New Roman" w:hAnsi="Times New Roman" w:cs="Times New Roman"/>
                    <w:sz w:val="24"/>
                    <w:szCs w:val="24"/>
                  </w:rPr>
                </w:rPrChange>
              </w:rPr>
              <w:t>-1</w:t>
            </w:r>
          </w:p>
        </w:tc>
        <w:tc>
          <w:tcPr>
            <w:tcW w:w="933" w:type="dxa"/>
            <w:tcPrChange w:id="2680" w:author="David Gravett" w:date="2019-12-01T10:21:00Z">
              <w:tcPr>
                <w:tcW w:w="432" w:type="dxa"/>
              </w:tcPr>
            </w:tcPrChange>
          </w:tcPr>
          <w:p w14:paraId="1E12A852" w14:textId="77777777" w:rsidR="000E7F10" w:rsidRPr="00016618" w:rsidRDefault="000E7F10">
            <w:pPr>
              <w:jc w:val="center"/>
              <w:rPr>
                <w:rFonts w:ascii="Times New Roman" w:hAnsi="Times New Roman"/>
                <w:sz w:val="36"/>
                <w:rPrChange w:id="2681" w:author="David Gravett" w:date="2019-12-01T10:21:00Z">
                  <w:rPr>
                    <w:rFonts w:ascii="Times New Roman" w:hAnsi="Times New Roman" w:cs="Times New Roman"/>
                    <w:sz w:val="24"/>
                    <w:szCs w:val="24"/>
                  </w:rPr>
                </w:rPrChange>
              </w:rPr>
              <w:pPrChange w:id="2682" w:author="James Dwyer" w:date="2019-12-01T10:21:00Z">
                <w:pPr/>
              </w:pPrChange>
            </w:pPr>
            <w:r w:rsidRPr="00016618">
              <w:rPr>
                <w:rFonts w:ascii="Times New Roman" w:hAnsi="Times New Roman"/>
                <w:sz w:val="36"/>
                <w:rPrChange w:id="2683" w:author="David Gravett" w:date="2019-12-01T10:21:00Z">
                  <w:rPr>
                    <w:rFonts w:ascii="Times New Roman" w:hAnsi="Times New Roman" w:cs="Times New Roman"/>
                    <w:sz w:val="24"/>
                    <w:szCs w:val="24"/>
                  </w:rPr>
                </w:rPrChange>
              </w:rPr>
              <w:t>1</w:t>
            </w:r>
          </w:p>
        </w:tc>
      </w:tr>
      <w:tr w:rsidR="000E7F10" w14:paraId="179FCD60" w14:textId="77777777" w:rsidTr="00BE50C5">
        <w:trPr>
          <w:trHeight w:val="869"/>
          <w:trPrChange w:id="2684" w:author="David Gravett" w:date="2019-12-01T10:21:00Z">
            <w:trPr>
              <w:trHeight w:val="432"/>
            </w:trPr>
          </w:trPrChange>
        </w:trPr>
        <w:tc>
          <w:tcPr>
            <w:tcW w:w="933" w:type="dxa"/>
            <w:tcPrChange w:id="2685" w:author="David Gravett" w:date="2019-12-01T10:21:00Z">
              <w:tcPr>
                <w:tcW w:w="432" w:type="dxa"/>
              </w:tcPr>
            </w:tcPrChange>
          </w:tcPr>
          <w:p w14:paraId="658EBA8B" w14:textId="77777777" w:rsidR="000E7F10" w:rsidRPr="00016618" w:rsidRDefault="000E7F10">
            <w:pPr>
              <w:jc w:val="center"/>
              <w:rPr>
                <w:rFonts w:ascii="Times New Roman" w:hAnsi="Times New Roman"/>
                <w:sz w:val="36"/>
                <w:rPrChange w:id="2686" w:author="David Gravett" w:date="2019-12-01T10:21:00Z">
                  <w:rPr>
                    <w:rFonts w:ascii="Times New Roman" w:hAnsi="Times New Roman" w:cs="Times New Roman"/>
                    <w:sz w:val="24"/>
                    <w:szCs w:val="24"/>
                  </w:rPr>
                </w:rPrChange>
              </w:rPr>
              <w:pPrChange w:id="2687" w:author="James Dwyer" w:date="2019-12-01T10:21:00Z">
                <w:pPr/>
              </w:pPrChange>
            </w:pPr>
            <w:r w:rsidRPr="00016618">
              <w:rPr>
                <w:rFonts w:ascii="Times New Roman" w:hAnsi="Times New Roman"/>
                <w:sz w:val="36"/>
                <w:rPrChange w:id="2688" w:author="David Gravett" w:date="2019-12-01T10:21:00Z">
                  <w:rPr>
                    <w:rFonts w:ascii="Times New Roman" w:hAnsi="Times New Roman" w:cs="Times New Roman"/>
                    <w:sz w:val="24"/>
                    <w:szCs w:val="24"/>
                  </w:rPr>
                </w:rPrChange>
              </w:rPr>
              <w:t>-1</w:t>
            </w:r>
          </w:p>
        </w:tc>
        <w:tc>
          <w:tcPr>
            <w:tcW w:w="933" w:type="dxa"/>
            <w:tcPrChange w:id="2689" w:author="David Gravett" w:date="2019-12-01T10:21:00Z">
              <w:tcPr>
                <w:tcW w:w="432" w:type="dxa"/>
              </w:tcPr>
            </w:tcPrChange>
          </w:tcPr>
          <w:p w14:paraId="2F974E46" w14:textId="55C7CC20" w:rsidR="000E7F10" w:rsidRPr="00016618" w:rsidRDefault="000E7F10">
            <w:pPr>
              <w:jc w:val="center"/>
              <w:rPr>
                <w:rFonts w:ascii="Times New Roman" w:hAnsi="Times New Roman"/>
                <w:sz w:val="36"/>
                <w:rPrChange w:id="2690" w:author="David Gravett" w:date="2019-12-01T10:21:00Z">
                  <w:rPr>
                    <w:rFonts w:ascii="Times New Roman" w:hAnsi="Times New Roman" w:cs="Times New Roman"/>
                    <w:sz w:val="24"/>
                    <w:szCs w:val="24"/>
                  </w:rPr>
                </w:rPrChange>
              </w:rPr>
              <w:pPrChange w:id="2691" w:author="James Dwyer" w:date="2019-12-01T10:21:00Z">
                <w:pPr/>
              </w:pPrChange>
            </w:pPr>
            <w:r w:rsidRPr="00016618">
              <w:rPr>
                <w:rFonts w:ascii="Times New Roman" w:hAnsi="Times New Roman"/>
                <w:sz w:val="36"/>
                <w:rPrChange w:id="2692" w:author="David Gravett" w:date="2019-12-01T10:21:00Z">
                  <w:rPr>
                    <w:rFonts w:ascii="Times New Roman" w:hAnsi="Times New Roman" w:cs="Times New Roman"/>
                    <w:sz w:val="24"/>
                    <w:szCs w:val="24"/>
                  </w:rPr>
                </w:rPrChange>
              </w:rPr>
              <w:t>3</w:t>
            </w:r>
          </w:p>
        </w:tc>
        <w:tc>
          <w:tcPr>
            <w:tcW w:w="933" w:type="dxa"/>
            <w:tcPrChange w:id="2693" w:author="David Gravett" w:date="2019-12-01T10:21:00Z">
              <w:tcPr>
                <w:tcW w:w="432" w:type="dxa"/>
              </w:tcPr>
            </w:tcPrChange>
          </w:tcPr>
          <w:p w14:paraId="5AA29CDC" w14:textId="77777777" w:rsidR="000E7F10" w:rsidRPr="00016618" w:rsidRDefault="000E7F10">
            <w:pPr>
              <w:jc w:val="center"/>
              <w:rPr>
                <w:rFonts w:ascii="Times New Roman" w:hAnsi="Times New Roman"/>
                <w:sz w:val="36"/>
                <w:rPrChange w:id="2694" w:author="David Gravett" w:date="2019-12-01T10:21:00Z">
                  <w:rPr>
                    <w:rFonts w:ascii="Times New Roman" w:hAnsi="Times New Roman" w:cs="Times New Roman"/>
                    <w:sz w:val="24"/>
                    <w:szCs w:val="24"/>
                  </w:rPr>
                </w:rPrChange>
              </w:rPr>
              <w:pPrChange w:id="2695" w:author="James Dwyer" w:date="2019-12-01T10:21:00Z">
                <w:pPr/>
              </w:pPrChange>
            </w:pPr>
            <w:r w:rsidRPr="00016618">
              <w:rPr>
                <w:rFonts w:ascii="Times New Roman" w:hAnsi="Times New Roman"/>
                <w:sz w:val="36"/>
                <w:rPrChange w:id="2696" w:author="David Gravett" w:date="2019-12-01T10:21:00Z">
                  <w:rPr>
                    <w:rFonts w:ascii="Times New Roman" w:hAnsi="Times New Roman" w:cs="Times New Roman"/>
                    <w:sz w:val="24"/>
                    <w:szCs w:val="24"/>
                  </w:rPr>
                </w:rPrChange>
              </w:rPr>
              <w:t>-1</w:t>
            </w:r>
          </w:p>
        </w:tc>
        <w:tc>
          <w:tcPr>
            <w:tcW w:w="933" w:type="dxa"/>
            <w:tcPrChange w:id="2697" w:author="David Gravett" w:date="2019-12-01T10:21:00Z">
              <w:tcPr>
                <w:tcW w:w="432" w:type="dxa"/>
              </w:tcPr>
            </w:tcPrChange>
          </w:tcPr>
          <w:p w14:paraId="2B687E10" w14:textId="77777777" w:rsidR="000E7F10" w:rsidRPr="00016618" w:rsidRDefault="000E7F10">
            <w:pPr>
              <w:jc w:val="center"/>
              <w:rPr>
                <w:rFonts w:ascii="Times New Roman" w:hAnsi="Times New Roman"/>
                <w:sz w:val="36"/>
                <w:rPrChange w:id="2698" w:author="David Gravett" w:date="2019-12-01T10:21:00Z">
                  <w:rPr>
                    <w:rFonts w:ascii="Times New Roman" w:hAnsi="Times New Roman" w:cs="Times New Roman"/>
                    <w:sz w:val="24"/>
                    <w:szCs w:val="24"/>
                  </w:rPr>
                </w:rPrChange>
              </w:rPr>
              <w:pPrChange w:id="2699" w:author="James Dwyer" w:date="2019-12-01T10:21:00Z">
                <w:pPr/>
              </w:pPrChange>
            </w:pPr>
            <w:r w:rsidRPr="00016618">
              <w:rPr>
                <w:rFonts w:ascii="Times New Roman" w:hAnsi="Times New Roman"/>
                <w:sz w:val="36"/>
                <w:rPrChange w:id="2700" w:author="David Gravett" w:date="2019-12-01T10:21:00Z">
                  <w:rPr>
                    <w:rFonts w:ascii="Times New Roman" w:hAnsi="Times New Roman" w:cs="Times New Roman"/>
                    <w:sz w:val="24"/>
                    <w:szCs w:val="24"/>
                  </w:rPr>
                </w:rPrChange>
              </w:rPr>
              <w:t>-1</w:t>
            </w:r>
          </w:p>
        </w:tc>
        <w:tc>
          <w:tcPr>
            <w:tcW w:w="933" w:type="dxa"/>
            <w:tcPrChange w:id="2701" w:author="David Gravett" w:date="2019-12-01T10:21:00Z">
              <w:tcPr>
                <w:tcW w:w="432" w:type="dxa"/>
              </w:tcPr>
            </w:tcPrChange>
          </w:tcPr>
          <w:p w14:paraId="62B8F2FE" w14:textId="77777777" w:rsidR="000E7F10" w:rsidRPr="00016618" w:rsidRDefault="000E7F10">
            <w:pPr>
              <w:jc w:val="center"/>
              <w:rPr>
                <w:rFonts w:ascii="Times New Roman" w:hAnsi="Times New Roman"/>
                <w:sz w:val="36"/>
                <w:rPrChange w:id="2702" w:author="David Gravett" w:date="2019-12-01T10:21:00Z">
                  <w:rPr>
                    <w:rFonts w:ascii="Times New Roman" w:hAnsi="Times New Roman" w:cs="Times New Roman"/>
                    <w:sz w:val="24"/>
                    <w:szCs w:val="24"/>
                  </w:rPr>
                </w:rPrChange>
              </w:rPr>
              <w:pPrChange w:id="2703" w:author="James Dwyer" w:date="2019-12-01T10:21:00Z">
                <w:pPr/>
              </w:pPrChange>
            </w:pPr>
            <w:r w:rsidRPr="00016618">
              <w:rPr>
                <w:rFonts w:ascii="Times New Roman" w:hAnsi="Times New Roman"/>
                <w:sz w:val="36"/>
                <w:rPrChange w:id="2704" w:author="David Gravett" w:date="2019-12-01T10:21:00Z">
                  <w:rPr>
                    <w:rFonts w:ascii="Times New Roman" w:hAnsi="Times New Roman" w:cs="Times New Roman"/>
                    <w:sz w:val="24"/>
                    <w:szCs w:val="24"/>
                  </w:rPr>
                </w:rPrChange>
              </w:rPr>
              <w:t>-1</w:t>
            </w:r>
          </w:p>
        </w:tc>
        <w:tc>
          <w:tcPr>
            <w:tcW w:w="933" w:type="dxa"/>
            <w:tcPrChange w:id="2705" w:author="David Gravett" w:date="2019-12-01T10:21:00Z">
              <w:tcPr>
                <w:tcW w:w="432" w:type="dxa"/>
              </w:tcPr>
            </w:tcPrChange>
          </w:tcPr>
          <w:p w14:paraId="6C4EE98A" w14:textId="1DBD4CB3" w:rsidR="000E7F10" w:rsidRPr="00016618" w:rsidRDefault="000E7F10">
            <w:pPr>
              <w:jc w:val="center"/>
              <w:rPr>
                <w:rFonts w:ascii="Times New Roman" w:hAnsi="Times New Roman"/>
                <w:sz w:val="36"/>
                <w:rPrChange w:id="2706" w:author="David Gravett" w:date="2019-12-01T10:21:00Z">
                  <w:rPr>
                    <w:rFonts w:ascii="Times New Roman" w:hAnsi="Times New Roman" w:cs="Times New Roman"/>
                    <w:sz w:val="24"/>
                    <w:szCs w:val="24"/>
                  </w:rPr>
                </w:rPrChange>
              </w:rPr>
              <w:pPrChange w:id="2707" w:author="James Dwyer" w:date="2019-12-01T10:21:00Z">
                <w:pPr/>
              </w:pPrChange>
            </w:pPr>
            <w:r w:rsidRPr="00016618">
              <w:rPr>
                <w:rFonts w:ascii="Times New Roman" w:hAnsi="Times New Roman"/>
                <w:sz w:val="36"/>
                <w:rPrChange w:id="2708" w:author="David Gravett" w:date="2019-12-01T10:21:00Z">
                  <w:rPr>
                    <w:rFonts w:ascii="Times New Roman" w:hAnsi="Times New Roman" w:cs="Times New Roman"/>
                    <w:sz w:val="24"/>
                    <w:szCs w:val="24"/>
                  </w:rPr>
                </w:rPrChange>
              </w:rPr>
              <w:t>3</w:t>
            </w:r>
          </w:p>
        </w:tc>
        <w:tc>
          <w:tcPr>
            <w:tcW w:w="933" w:type="dxa"/>
            <w:tcPrChange w:id="2709" w:author="David Gravett" w:date="2019-12-01T10:21:00Z">
              <w:tcPr>
                <w:tcW w:w="432" w:type="dxa"/>
              </w:tcPr>
            </w:tcPrChange>
          </w:tcPr>
          <w:p w14:paraId="2A624939" w14:textId="77777777" w:rsidR="000E7F10" w:rsidRPr="00016618" w:rsidRDefault="000E7F10">
            <w:pPr>
              <w:jc w:val="center"/>
              <w:rPr>
                <w:rFonts w:ascii="Times New Roman" w:hAnsi="Times New Roman"/>
                <w:sz w:val="36"/>
                <w:rPrChange w:id="2710" w:author="David Gravett" w:date="2019-12-01T10:21:00Z">
                  <w:rPr>
                    <w:rFonts w:ascii="Times New Roman" w:hAnsi="Times New Roman" w:cs="Times New Roman"/>
                    <w:sz w:val="24"/>
                    <w:szCs w:val="24"/>
                  </w:rPr>
                </w:rPrChange>
              </w:rPr>
              <w:pPrChange w:id="2711" w:author="James Dwyer" w:date="2019-12-01T10:21:00Z">
                <w:pPr/>
              </w:pPrChange>
            </w:pPr>
            <w:r w:rsidRPr="00016618">
              <w:rPr>
                <w:rFonts w:ascii="Times New Roman" w:hAnsi="Times New Roman"/>
                <w:sz w:val="36"/>
                <w:rPrChange w:id="2712" w:author="David Gravett" w:date="2019-12-01T10:21:00Z">
                  <w:rPr>
                    <w:rFonts w:ascii="Times New Roman" w:hAnsi="Times New Roman" w:cs="Times New Roman"/>
                    <w:sz w:val="24"/>
                    <w:szCs w:val="24"/>
                  </w:rPr>
                </w:rPrChange>
              </w:rPr>
              <w:t>-1</w:t>
            </w:r>
          </w:p>
        </w:tc>
      </w:tr>
    </w:tbl>
    <w:p w14:paraId="1642BB9A" w14:textId="636E1A45" w:rsidR="00EC2775" w:rsidRDefault="00016618">
      <w:pPr>
        <w:spacing w:line="288" w:lineRule="auto"/>
        <w:rPr>
          <w:rFonts w:ascii="Times New Roman" w:hAnsi="Times New Roman" w:cs="Times New Roman"/>
          <w:noProof/>
          <w:sz w:val="24"/>
          <w:szCs w:val="24"/>
        </w:rPr>
        <w:pPrChange w:id="2713" w:author="David Gravett" w:date="2019-12-01T10:21:00Z">
          <w:pPr>
            <w:spacing w:line="288" w:lineRule="auto"/>
            <w:ind w:firstLine="720"/>
          </w:pPr>
        </w:pPrChange>
      </w:pPr>
      <w:ins w:id="2714" w:author="David Gravett" w:date="2019-12-01T10:21:00Z">
        <w:r>
          <w:rPr>
            <w:noProof/>
          </w:rPr>
          <mc:AlternateContent>
            <mc:Choice Requires="wps">
              <w:drawing>
                <wp:anchor distT="0" distB="0" distL="114300" distR="114300" simplePos="0" relativeHeight="251724288" behindDoc="0" locked="0" layoutInCell="1" allowOverlap="1" wp14:anchorId="262940C7" wp14:editId="47799C5E">
                  <wp:simplePos x="0" y="0"/>
                  <wp:positionH relativeFrom="margin">
                    <wp:align>center</wp:align>
                  </wp:positionH>
                  <wp:positionV relativeFrom="paragraph">
                    <wp:posOffset>56515</wp:posOffset>
                  </wp:positionV>
                  <wp:extent cx="3381375" cy="1524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0F2C5EBE" w14:textId="5B97BF11" w:rsidR="00825D74" w:rsidRPr="00D103E4" w:rsidRDefault="00825D74" w:rsidP="00016618">
                              <w:pPr>
                                <w:pStyle w:val="Caption"/>
                                <w:jc w:val="center"/>
                                <w:rPr>
                                  <w:ins w:id="2715" w:author="David Gravett" w:date="2019-12-01T10:21:00Z"/>
                                  <w:rFonts w:ascii="Arial" w:eastAsia="Arial" w:hAnsi="Arial" w:cs="Arial"/>
                                  <w:noProof/>
                                  <w:lang w:val="en"/>
                                </w:rPr>
                              </w:pPr>
                              <w:ins w:id="2716" w:author="David Gravett" w:date="2019-12-01T10:21:00Z">
                                <w:r>
                                  <w:t>Table 11: Generated Board with Fortresses and Watchtowers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940C7" id="Text Box 62" o:spid="_x0000_s1078" type="#_x0000_t202" style="position:absolute;margin-left:0;margin-top:4.45pt;width:266.25pt;height:12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aKNQIAAGo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" stroked="f">
                  <v:textbox inset="0,0,0,0">
                    <w:txbxContent>
                      <w:p w14:paraId="0F2C5EBE" w14:textId="5B97BF11" w:rsidR="00825D74" w:rsidRPr="00D103E4" w:rsidRDefault="00825D74" w:rsidP="00016618">
                        <w:pPr>
                          <w:pStyle w:val="Caption"/>
                          <w:jc w:val="center"/>
                          <w:rPr>
                            <w:ins w:id="2717" w:author="David Gravett" w:date="2019-12-01T10:21:00Z"/>
                            <w:rFonts w:ascii="Arial" w:eastAsia="Arial" w:hAnsi="Arial" w:cs="Arial"/>
                            <w:noProof/>
                            <w:lang w:val="en"/>
                          </w:rPr>
                        </w:pPr>
                        <w:ins w:id="2718" w:author="David Gravett" w:date="2019-12-01T10:21:00Z">
                          <w:r>
                            <w:t>Table 11: Generated Board with Fortresses and Watchtowers</w:t>
                          </w:r>
                        </w:ins>
                      </w:p>
                    </w:txbxContent>
                  </v:textbox>
                  <w10:wrap anchorx="margin"/>
                </v:shape>
              </w:pict>
            </mc:Fallback>
          </mc:AlternateContent>
        </w:r>
      </w:ins>
    </w:p>
    <w:p w14:paraId="0F852E82" w14:textId="77777777" w:rsidR="00BE50C5" w:rsidRDefault="00BE50C5" w:rsidP="005F2D99">
      <w:pPr>
        <w:spacing w:line="288" w:lineRule="auto"/>
        <w:jc w:val="both"/>
        <w:rPr>
          <w:ins w:id="2719" w:author="David Gravett" w:date="2019-12-01T10:21:00Z"/>
          <w:rFonts w:ascii="Times New Roman" w:hAnsi="Times New Roman" w:cs="Times New Roman"/>
          <w:noProof/>
          <w:sz w:val="24"/>
          <w:szCs w:val="24"/>
        </w:rPr>
      </w:pPr>
    </w:p>
    <w:p w14:paraId="4987730D" w14:textId="721285E1" w:rsidR="00E43A0C" w:rsidRDefault="001D7370" w:rsidP="005F2D99">
      <w:pPr>
        <w:spacing w:line="288" w:lineRule="auto"/>
        <w:jc w:val="both"/>
        <w:rPr>
          <w:del w:id="2720" w:author="David Gravett" w:date="2019-12-01T10:21:00Z"/>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4BA6F502" w14:textId="5F1239B2" w:rsidR="005F2D99" w:rsidRDefault="005F2D99" w:rsidP="005F2D99">
      <w:pPr>
        <w:spacing w:line="288" w:lineRule="auto"/>
        <w:jc w:val="both"/>
        <w:rPr>
          <w:rFonts w:ascii="Times New Roman" w:hAnsi="Times New Roman" w:cs="Times New Roman"/>
          <w:noProof/>
          <w:sz w:val="24"/>
          <w:szCs w:val="24"/>
        </w:rPr>
      </w:pP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67181A80" w14:textId="22BD8A87" w:rsidR="005F2D99" w:rsidRDefault="005F2D99" w:rsidP="005F2D99">
      <w:pPr>
        <w:spacing w:line="288" w:lineRule="auto"/>
        <w:jc w:val="both"/>
        <w:rPr>
          <w:del w:id="2721" w:author="David Gravett" w:date="2019-12-01T10:21:00Z"/>
          <w:rFonts w:ascii="Times New Roman" w:hAnsi="Times New Roman" w:cs="Times New Roman"/>
          <w:noProof/>
          <w:sz w:val="24"/>
          <w:szCs w:val="24"/>
        </w:rPr>
      </w:pPr>
    </w:p>
    <w:p w14:paraId="5C781157" w14:textId="053E2E92" w:rsidR="005F2D99" w:rsidRDefault="005F2D99" w:rsidP="005F2D99">
      <w:pPr>
        <w:spacing w:line="288" w:lineRule="auto"/>
        <w:jc w:val="both"/>
        <w:rPr>
          <w:del w:id="2722" w:author="David Gravett" w:date="2019-12-01T10:21:00Z"/>
          <w:rFonts w:ascii="Times New Roman" w:hAnsi="Times New Roman" w:cs="Times New Roman"/>
          <w:noProof/>
          <w:sz w:val="24"/>
          <w:szCs w:val="24"/>
        </w:rPr>
      </w:pPr>
    </w:p>
    <w:p w14:paraId="3D8D4319" w14:textId="6F53E86D" w:rsidR="005F2D99" w:rsidRDefault="005F2D99" w:rsidP="005F2D99">
      <w:pPr>
        <w:spacing w:line="288" w:lineRule="auto"/>
        <w:jc w:val="both"/>
        <w:rPr>
          <w:del w:id="2723" w:author="David Gravett" w:date="2019-12-01T10:21:00Z"/>
          <w:rFonts w:ascii="Times New Roman" w:hAnsi="Times New Roman" w:cs="Times New Roman"/>
          <w:noProof/>
          <w:sz w:val="24"/>
          <w:szCs w:val="24"/>
        </w:rPr>
      </w:pPr>
    </w:p>
    <w:p w14:paraId="01088F58" w14:textId="406FCC41" w:rsidR="005F2D99" w:rsidRDefault="005F2D99" w:rsidP="005F2D99">
      <w:pPr>
        <w:spacing w:line="288" w:lineRule="auto"/>
        <w:jc w:val="both"/>
        <w:rPr>
          <w:del w:id="2724" w:author="David Gravett" w:date="2019-12-01T10:21:00Z"/>
          <w:rFonts w:ascii="Times New Roman" w:hAnsi="Times New Roman" w:cs="Times New Roman"/>
          <w:noProof/>
          <w:sz w:val="24"/>
          <w:szCs w:val="24"/>
        </w:rPr>
      </w:pPr>
    </w:p>
    <w:p w14:paraId="1BFBB6AE" w14:textId="229BE0B8" w:rsidR="005F2D99" w:rsidRDefault="005F2D99" w:rsidP="005F2D99">
      <w:pPr>
        <w:spacing w:line="288" w:lineRule="auto"/>
        <w:jc w:val="both"/>
        <w:rPr>
          <w:del w:id="2725" w:author="David Gravett" w:date="2019-12-01T10:21:00Z"/>
          <w:rFonts w:ascii="Times New Roman" w:hAnsi="Times New Roman" w:cs="Times New Roman"/>
          <w:noProof/>
          <w:sz w:val="24"/>
          <w:szCs w:val="24"/>
        </w:rPr>
      </w:pPr>
    </w:p>
    <w:p w14:paraId="5108AC77" w14:textId="54CD1EDB" w:rsidR="005F2D99" w:rsidRDefault="005F2D99" w:rsidP="005F2D99">
      <w:pPr>
        <w:spacing w:line="288" w:lineRule="auto"/>
        <w:jc w:val="both"/>
        <w:rPr>
          <w:del w:id="2726" w:author="David Gravett" w:date="2019-12-01T10:21:00Z"/>
          <w:rFonts w:ascii="Times New Roman" w:hAnsi="Times New Roman" w:cs="Times New Roman"/>
          <w:noProof/>
          <w:sz w:val="24"/>
          <w:szCs w:val="24"/>
        </w:rPr>
      </w:pPr>
    </w:p>
    <w:p w14:paraId="5C25984A" w14:textId="29503BD5" w:rsidR="005F2D99" w:rsidRDefault="005F2D99" w:rsidP="005F2D99">
      <w:pPr>
        <w:spacing w:line="288" w:lineRule="auto"/>
        <w:jc w:val="both"/>
        <w:rPr>
          <w:del w:id="2727" w:author="David Gravett" w:date="2019-12-01T10:21:00Z"/>
          <w:rFonts w:ascii="Times New Roman" w:hAnsi="Times New Roman" w:cs="Times New Roman"/>
          <w:noProof/>
          <w:sz w:val="24"/>
          <w:szCs w:val="24"/>
        </w:rPr>
      </w:pPr>
    </w:p>
    <w:p w14:paraId="061411E8" w14:textId="4AFF953F" w:rsidR="005F2D99" w:rsidRDefault="005F2D99" w:rsidP="005F2D99">
      <w:pPr>
        <w:spacing w:line="288" w:lineRule="auto"/>
        <w:jc w:val="both"/>
        <w:rPr>
          <w:del w:id="2728" w:author="David Gravett" w:date="2019-12-01T10:21:00Z"/>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782A9E42">
            <wp:extent cx="4457700" cy="487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7700" cy="4876800"/>
                    </a:xfrm>
                    <a:prstGeom prst="rect">
                      <a:avLst/>
                    </a:prstGeom>
                    <a:noFill/>
                    <a:ln>
                      <a:noFill/>
                    </a:ln>
                  </pic:spPr>
                </pic:pic>
              </a:graphicData>
            </a:graphic>
          </wp:inline>
        </w:drawing>
      </w:r>
    </w:p>
    <w:p w14:paraId="0DF7BD71" w14:textId="77777777" w:rsidR="005F2D99" w:rsidRDefault="00016618" w:rsidP="001D7370">
      <w:pPr>
        <w:spacing w:line="288" w:lineRule="auto"/>
        <w:rPr>
          <w:rFonts w:ascii="Times New Roman" w:hAnsi="Times New Roman" w:cs="Times New Roman"/>
          <w:noProof/>
          <w:sz w:val="24"/>
          <w:szCs w:val="24"/>
        </w:rPr>
      </w:pPr>
      <w:ins w:id="2729" w:author="David Gravett" w:date="2019-12-01T10:21:00Z">
        <w:r>
          <w:rPr>
            <w:noProof/>
          </w:rPr>
          <mc:AlternateContent>
            <mc:Choice Requires="wps">
              <w:drawing>
                <wp:anchor distT="0" distB="0" distL="114300" distR="114300" simplePos="0" relativeHeight="251726336" behindDoc="0" locked="0" layoutInCell="1" allowOverlap="1" wp14:anchorId="3445A003" wp14:editId="030C0D27">
                  <wp:simplePos x="0" y="0"/>
                  <wp:positionH relativeFrom="margin">
                    <wp:align>center</wp:align>
                  </wp:positionH>
                  <wp:positionV relativeFrom="paragraph">
                    <wp:posOffset>18415</wp:posOffset>
                  </wp:positionV>
                  <wp:extent cx="3381375" cy="152400"/>
                  <wp:effectExtent l="0" t="0" r="9525" b="0"/>
                  <wp:wrapNone/>
                  <wp:docPr id="63" name="Text Box 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047E367" w14:textId="6E924D54" w:rsidR="00825D74" w:rsidRPr="00D103E4" w:rsidRDefault="00825D74" w:rsidP="00016618">
                              <w:pPr>
                                <w:pStyle w:val="Caption"/>
                                <w:jc w:val="center"/>
                                <w:rPr>
                                  <w:ins w:id="2730" w:author="David Gravett" w:date="2019-12-01T10:21:00Z"/>
                                  <w:rFonts w:ascii="Arial" w:eastAsia="Arial" w:hAnsi="Arial" w:cs="Arial"/>
                                  <w:noProof/>
                                  <w:lang w:val="en"/>
                                </w:rPr>
                              </w:pPr>
                              <w:ins w:id="2731" w:author="David Gravett" w:date="2019-12-01T10:21:00Z">
                                <w:r>
                                  <w:t>Figure 13: Basic Node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A003" id="Text Box 63" o:spid="_x0000_s1079" type="#_x0000_t202" style="position:absolute;margin-left:0;margin-top:1.45pt;width:266.25pt;height:12pt;z-index:25172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pkNQIAAGo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" stroked="f">
                  <v:textbox inset="0,0,0,0">
                    <w:txbxContent>
                      <w:p w14:paraId="2047E367" w14:textId="6E924D54" w:rsidR="00825D74" w:rsidRPr="00D103E4" w:rsidRDefault="00825D74" w:rsidP="00016618">
                        <w:pPr>
                          <w:pStyle w:val="Caption"/>
                          <w:jc w:val="center"/>
                          <w:rPr>
                            <w:ins w:id="2732" w:author="David Gravett" w:date="2019-12-01T10:21:00Z"/>
                            <w:rFonts w:ascii="Arial" w:eastAsia="Arial" w:hAnsi="Arial" w:cs="Arial"/>
                            <w:noProof/>
                            <w:lang w:val="en"/>
                          </w:rPr>
                        </w:pPr>
                        <w:ins w:id="2733" w:author="David Gravett" w:date="2019-12-01T10:21:00Z">
                          <w:r>
                            <w:t>Figure 13: Basic Node Example</w:t>
                          </w:r>
                        </w:ins>
                      </w:p>
                    </w:txbxContent>
                  </v:textbox>
                  <w10:wrap anchorx="margin"/>
                </v:shape>
              </w:pict>
            </mc:Fallback>
          </mc:AlternateContent>
        </w:r>
      </w:ins>
    </w:p>
    <w:p w14:paraId="1FF583C6" w14:textId="77777777"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77777777"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0F5FCF"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0F5FCF"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41D8854C">
            <wp:extent cx="1504218" cy="2828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3900" cy="2884746"/>
                    </a:xfrm>
                    <a:prstGeom prst="rect">
                      <a:avLst/>
                    </a:prstGeom>
                    <a:noFill/>
                    <a:ln>
                      <a:noFill/>
                    </a:ln>
                  </pic:spPr>
                </pic:pic>
              </a:graphicData>
            </a:graphic>
          </wp:inline>
        </w:drawing>
      </w:r>
    </w:p>
    <w:p w14:paraId="5FD309D2" w14:textId="695F38B9" w:rsidR="001045BC" w:rsidRPr="001045BC" w:rsidRDefault="003B27BF" w:rsidP="003B27BF">
      <w:pPr>
        <w:pStyle w:val="Caption"/>
        <w:jc w:val="center"/>
        <w:rPr>
          <w:rFonts w:ascii="Times New Roman" w:hAnsi="Times New Roman"/>
          <w:noProof/>
          <w:sz w:val="24"/>
          <w:szCs w:val="24"/>
        </w:rPr>
      </w:pPr>
      <w:r>
        <w:t xml:space="preserve">Figure </w:t>
      </w:r>
      <w:ins w:id="2734" w:author="David Gravett" w:date="2019-12-01T10:21:00Z">
        <w:r w:rsidR="00016618">
          <w:t>14</w:t>
        </w:r>
        <w:r>
          <w:rPr>
            <w:noProof/>
          </w:rPr>
          <w:t>:</w:t>
        </w:r>
      </w:ins>
      <w:del w:id="2735" w:author="David Gravett" w:date="2019-12-01T10:21:00Z">
        <w:r>
          <w:fldChar w:fldCharType="begin"/>
        </w:r>
        <w:r>
          <w:delInstrText xml:space="preserve"> SEQ Figure \* ARABIC </w:delInstrText>
        </w:r>
        <w:r>
          <w:fldChar w:fldCharType="separate"/>
        </w:r>
        <w:r>
          <w:rPr>
            <w:noProof/>
          </w:rPr>
          <w:delText>2</w:delText>
        </w:r>
        <w:r>
          <w:fldChar w:fldCharType="end"/>
        </w:r>
        <w:r>
          <w:rPr>
            <w:noProof/>
          </w:rPr>
          <w:delText>:</w:delText>
        </w:r>
      </w:del>
      <w:r>
        <w:rPr>
          <w:noProof/>
        </w:rPr>
        <w:t xml:space="preserve"> Fortess Node Example</w:t>
      </w:r>
    </w:p>
    <w:p w14:paraId="56D37DE4" w14:textId="77777777" w:rsidR="001045BC" w:rsidRPr="000E7F10" w:rsidRDefault="001045BC" w:rsidP="001045BC">
      <w:pPr>
        <w:pStyle w:val="TOCHeading"/>
        <w:rPr>
          <w:rFonts w:ascii="Times New Roman" w:hAnsi="Times New Roman" w:cs="Times New Roman"/>
          <w:sz w:val="40"/>
          <w:szCs w:val="40"/>
        </w:rPr>
      </w:pPr>
      <w:r w:rsidRPr="00C6241B">
        <w:rPr>
          <w:sz w:val="40"/>
          <w:szCs w:val="40"/>
        </w:rPr>
        <w:lastRenderedPageBreak/>
        <w:t>Procedurally Generated Game Board</w:t>
      </w:r>
    </w:p>
    <w:p w14:paraId="0A917A09" w14:textId="2A7E7A12"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Post-Processing rendering of the game board is currently done by using hardcoded node locations for the current default map. This process will need to be changed so that the nodes are generated dynamically based on the randomly generated list of nodes stored in the .json file for the board. Post-Processing rendering is done by using a resulting Telemetry log file of a completed game, and replaying the game step by step to display that moves that took place and what the result was. The random game board data will now need to be appended to these resulting Telemetry data files for each game so that the Post-Processing, or other analytical methods, can see the random game board that was used for that game instance.</w:t>
      </w:r>
    </w:p>
    <w:p w14:paraId="55A3A4B1" w14:textId="77777777" w:rsidR="005D0038" w:rsidRDefault="005D0038" w:rsidP="005D0038">
      <w:pPr>
        <w:jc w:val="both"/>
        <w:rPr>
          <w:rFonts w:ascii="Times New Roman" w:hAnsi="Times New Roman" w:cs="Times New Roman"/>
          <w:noProof/>
          <w:sz w:val="24"/>
          <w:szCs w:val="24"/>
        </w:rPr>
      </w:pPr>
    </w:p>
    <w:p w14:paraId="0A035575" w14:textId="01F20B39"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There are two main parts of the Post-Processing visuals that will need to be changed to render dynamically. The first is the in-game map that shows an aerial view of all the nodes and where each player’s swarms are currently located.</w:t>
      </w:r>
    </w:p>
    <w:p w14:paraId="3DA532EB" w14:textId="77777777" w:rsidR="005D0038" w:rsidRPr="001B2D18" w:rsidRDefault="005D0038" w:rsidP="005D0038">
      <w:pPr>
        <w:jc w:val="both"/>
        <w:rPr>
          <w:rFonts w:ascii="Times New Roman" w:hAnsi="Times New Roman" w:cs="Times New Roman"/>
          <w:noProof/>
          <w:sz w:val="24"/>
          <w:szCs w:val="24"/>
        </w:rPr>
      </w:pPr>
    </w:p>
    <w:p w14:paraId="3CF22718" w14:textId="77777777" w:rsidR="001045BC" w:rsidRDefault="001045BC" w:rsidP="001045BC">
      <w:pPr>
        <w:rPr>
          <w:rFonts w:ascii="Times New Roman" w:hAnsi="Times New Roman" w:cs="Times New Roman"/>
          <w:noProof/>
          <w:sz w:val="24"/>
          <w:szCs w:val="24"/>
        </w:rPr>
      </w:pPr>
      <w:r>
        <w:rPr>
          <w:noProof/>
        </w:rPr>
        <w:drawing>
          <wp:inline distT="0" distB="0" distL="0" distR="0" wp14:anchorId="1CB97431" wp14:editId="11AB2FE1">
            <wp:extent cx="5819775" cy="3434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9904"/>
                    <a:stretch/>
                  </pic:blipFill>
                  <pic:spPr bwMode="auto">
                    <a:xfrm>
                      <a:off x="0" y="0"/>
                      <a:ext cx="5833637" cy="3443143"/>
                    </a:xfrm>
                    <a:prstGeom prst="rect">
                      <a:avLst/>
                    </a:prstGeom>
                    <a:ln>
                      <a:noFill/>
                    </a:ln>
                    <a:extLst>
                      <a:ext uri="{53640926-AAD7-44D8-BBD7-CCE9431645EC}">
                        <a14:shadowObscured xmlns:a14="http://schemas.microsoft.com/office/drawing/2010/main"/>
                      </a:ext>
                    </a:extLst>
                  </pic:spPr>
                </pic:pic>
              </a:graphicData>
            </a:graphic>
          </wp:inline>
        </w:drawing>
      </w:r>
    </w:p>
    <w:p w14:paraId="038CB20A" w14:textId="77777777" w:rsidR="005D0038" w:rsidRDefault="00016618" w:rsidP="001045BC">
      <w:pPr>
        <w:rPr>
          <w:rFonts w:ascii="Times New Roman" w:hAnsi="Times New Roman" w:cs="Times New Roman"/>
          <w:noProof/>
          <w:sz w:val="24"/>
          <w:szCs w:val="24"/>
        </w:rPr>
      </w:pPr>
      <w:ins w:id="2736" w:author="David Gravett" w:date="2019-12-01T10:21:00Z">
        <w:r>
          <w:rPr>
            <w:noProof/>
          </w:rPr>
          <mc:AlternateContent>
            <mc:Choice Requires="wps">
              <w:drawing>
                <wp:anchor distT="0" distB="0" distL="114300" distR="114300" simplePos="0" relativeHeight="251728384" behindDoc="0" locked="0" layoutInCell="1" allowOverlap="1" wp14:anchorId="7D807D47" wp14:editId="05C0FA15">
                  <wp:simplePos x="0" y="0"/>
                  <wp:positionH relativeFrom="margin">
                    <wp:align>center</wp:align>
                  </wp:positionH>
                  <wp:positionV relativeFrom="paragraph">
                    <wp:posOffset>27940</wp:posOffset>
                  </wp:positionV>
                  <wp:extent cx="3381375" cy="152400"/>
                  <wp:effectExtent l="0" t="0" r="9525" b="0"/>
                  <wp:wrapNone/>
                  <wp:docPr id="2032687808" name="Text Box 203268780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7DAD9329" w14:textId="123051EA" w:rsidR="00825D74" w:rsidRPr="00D103E4" w:rsidRDefault="00825D74" w:rsidP="00016618">
                              <w:pPr>
                                <w:pStyle w:val="Caption"/>
                                <w:jc w:val="center"/>
                                <w:rPr>
                                  <w:ins w:id="2737" w:author="David Gravett" w:date="2019-12-01T10:21:00Z"/>
                                  <w:rFonts w:ascii="Arial" w:eastAsia="Arial" w:hAnsi="Arial" w:cs="Arial"/>
                                  <w:noProof/>
                                  <w:lang w:val="en"/>
                                </w:rPr>
                              </w:pPr>
                              <w:ins w:id="2738" w:author="David Gravett" w:date="2019-12-01T10:21:00Z">
                                <w:r>
                                  <w:t>Figure 15: Default Map Visual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07D47" id="Text Box 2032687808" o:spid="_x0000_s1080" type="#_x0000_t202" style="position:absolute;margin-left:0;margin-top:2.2pt;width:266.25pt;height:12pt;z-index:251728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" stroked="f">
                  <v:textbox inset="0,0,0,0">
                    <w:txbxContent>
                      <w:p w14:paraId="7DAD9329" w14:textId="123051EA" w:rsidR="00825D74" w:rsidRPr="00D103E4" w:rsidRDefault="00825D74" w:rsidP="00016618">
                        <w:pPr>
                          <w:pStyle w:val="Caption"/>
                          <w:jc w:val="center"/>
                          <w:rPr>
                            <w:ins w:id="2739" w:author="David Gravett" w:date="2019-12-01T10:21:00Z"/>
                            <w:rFonts w:ascii="Arial" w:eastAsia="Arial" w:hAnsi="Arial" w:cs="Arial"/>
                            <w:noProof/>
                            <w:lang w:val="en"/>
                          </w:rPr>
                        </w:pPr>
                        <w:ins w:id="2740" w:author="David Gravett" w:date="2019-12-01T10:21:00Z">
                          <w:r>
                            <w:t>Figure 15: Default Map Visual</w:t>
                          </w:r>
                        </w:ins>
                      </w:p>
                    </w:txbxContent>
                  </v:textbox>
                  <w10:wrap anchorx="margin"/>
                </v:shape>
              </w:pict>
            </mc:Fallback>
          </mc:AlternateContent>
        </w:r>
      </w:ins>
    </w:p>
    <w:p w14:paraId="3A0B1939" w14:textId="481FB5C2" w:rsidR="001045BC" w:rsidRP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These node circles are dynamic objects drawn using hardcoded locations. This will be changed so that the circles are drawn by using the x and y coordinates of the list of random map nodes that will be included in the Telemetry data file. A symbol is also added to this view if the node is either a watchtower or a fortess. This info will also be stored in the node list and will be used to draw the appropriate icons.</w:t>
      </w:r>
    </w:p>
    <w:p w14:paraId="2B80D07E" w14:textId="11886EB0"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16F5B367" w14:textId="77777777" w:rsidR="00DA229F" w:rsidRDefault="001B2D18">
      <w:pPr>
        <w:rPr>
          <w:rFonts w:ascii="Times New Roman" w:hAnsi="Times New Roman" w:cs="Times New Roman"/>
          <w:noProof/>
          <w:sz w:val="24"/>
          <w:szCs w:val="24"/>
        </w:rPr>
      </w:pPr>
      <w:r>
        <w:rPr>
          <w:noProof/>
        </w:rPr>
        <w:drawing>
          <wp:inline distT="0" distB="0" distL="0" distR="0" wp14:anchorId="39552B47" wp14:editId="0AF19646">
            <wp:extent cx="5915025" cy="35098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40224"/>
                    <a:stretch/>
                  </pic:blipFill>
                  <pic:spPr bwMode="auto">
                    <a:xfrm>
                      <a:off x="0" y="0"/>
                      <a:ext cx="5932303" cy="3520152"/>
                    </a:xfrm>
                    <a:prstGeom prst="rect">
                      <a:avLst/>
                    </a:prstGeom>
                    <a:ln>
                      <a:noFill/>
                    </a:ln>
                    <a:extLst>
                      <a:ext uri="{53640926-AAD7-44D8-BBD7-CCE9431645EC}">
                        <a14:shadowObscured xmlns:a14="http://schemas.microsoft.com/office/drawing/2010/main"/>
                      </a:ext>
                    </a:extLst>
                  </pic:spPr>
                </pic:pic>
              </a:graphicData>
            </a:graphic>
          </wp:inline>
        </w:drawing>
      </w:r>
    </w:p>
    <w:p w14:paraId="44DEA2F5" w14:textId="77777777" w:rsidR="005D0038" w:rsidRDefault="00016618">
      <w:pPr>
        <w:rPr>
          <w:rFonts w:ascii="Times New Roman" w:hAnsi="Times New Roman" w:cs="Times New Roman"/>
          <w:noProof/>
          <w:sz w:val="24"/>
          <w:szCs w:val="24"/>
        </w:rPr>
      </w:pPr>
      <w:ins w:id="2741" w:author="David Gravett" w:date="2019-12-01T10:21:00Z">
        <w:r>
          <w:rPr>
            <w:noProof/>
          </w:rPr>
          <mc:AlternateContent>
            <mc:Choice Requires="wps">
              <w:drawing>
                <wp:anchor distT="0" distB="0" distL="114300" distR="114300" simplePos="0" relativeHeight="251730432" behindDoc="0" locked="0" layoutInCell="1" allowOverlap="1" wp14:anchorId="23680791" wp14:editId="294C4C60">
                  <wp:simplePos x="0" y="0"/>
                  <wp:positionH relativeFrom="margin">
                    <wp:align>center</wp:align>
                  </wp:positionH>
                  <wp:positionV relativeFrom="paragraph">
                    <wp:posOffset>8890</wp:posOffset>
                  </wp:positionV>
                  <wp:extent cx="3381375" cy="152400"/>
                  <wp:effectExtent l="0" t="0" r="9525" b="0"/>
                  <wp:wrapNone/>
                  <wp:docPr id="2032687809" name="Text Box 203268780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E9F6B04" w14:textId="1CE69393" w:rsidR="00825D74" w:rsidRPr="00D103E4" w:rsidRDefault="00825D74" w:rsidP="00016618">
                              <w:pPr>
                                <w:pStyle w:val="Caption"/>
                                <w:jc w:val="center"/>
                                <w:rPr>
                                  <w:ins w:id="2742" w:author="David Gravett" w:date="2019-12-01T10:21:00Z"/>
                                  <w:rFonts w:ascii="Arial" w:eastAsia="Arial" w:hAnsi="Arial" w:cs="Arial"/>
                                  <w:noProof/>
                                  <w:lang w:val="en"/>
                                </w:rPr>
                              </w:pPr>
                              <w:ins w:id="2743" w:author="David Gravett" w:date="2019-12-01T10:21:00Z">
                                <w:r>
                                  <w:t>Figure 16: Default Map Generated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80791" id="Text Box 2032687809" o:spid="_x0000_s1081" type="#_x0000_t202" style="position:absolute;margin-left:0;margin-top:.7pt;width:266.25pt;height:12pt;z-index:251730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" stroked="f">
                  <v:textbox inset="0,0,0,0">
                    <w:txbxContent>
                      <w:p w14:paraId="4E9F6B04" w14:textId="1CE69393" w:rsidR="00825D74" w:rsidRPr="00D103E4" w:rsidRDefault="00825D74" w:rsidP="00016618">
                        <w:pPr>
                          <w:pStyle w:val="Caption"/>
                          <w:jc w:val="center"/>
                          <w:rPr>
                            <w:ins w:id="2744" w:author="David Gravett" w:date="2019-12-01T10:21:00Z"/>
                            <w:rFonts w:ascii="Arial" w:eastAsia="Arial" w:hAnsi="Arial" w:cs="Arial"/>
                            <w:noProof/>
                            <w:lang w:val="en"/>
                          </w:rPr>
                        </w:pPr>
                        <w:ins w:id="2745" w:author="David Gravett" w:date="2019-12-01T10:21:00Z">
                          <w:r>
                            <w:t>Figure 16: Default Map Generated</w:t>
                          </w:r>
                        </w:ins>
                      </w:p>
                    </w:txbxContent>
                  </v:textbox>
                  <w10:wrap anchorx="margin"/>
                </v:shape>
              </w:pict>
            </mc:Fallback>
          </mc:AlternateContent>
        </w:r>
      </w:ins>
    </w:p>
    <w:p w14:paraId="74AB0D11" w14:textId="03007D96"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The second part of the Post-Processing that will need to changed to load dynamically is loading of the in-game 3d node assets. These node domes are currently placed manually by using the x and y coordinates of the default map layout. The location for each node assets can be calculated by taking the given x and y coordinates from the Telemetry data file and scaling it up to the size of the 3d environment. The game server does not take elevation into consideration so the z coordinate of each node asset is just manually set depending on the default location for the nodes. As a result, some nodes shown with a much higher elevation than others visually despite this having no impact on the outcome of the game.</w:t>
      </w:r>
    </w:p>
    <w:p w14:paraId="3F806A92" w14:textId="3C8533E3" w:rsidR="00DA229F" w:rsidRDefault="00DA229F">
      <w:pPr>
        <w:rPr>
          <w:rFonts w:ascii="Times New Roman" w:hAnsi="Times New Roman" w:cs="Times New Roman"/>
          <w:noProof/>
          <w:sz w:val="24"/>
          <w:szCs w:val="24"/>
        </w:rPr>
      </w:pPr>
    </w:p>
    <w:p w14:paraId="5D2464EE" w14:textId="5840D3A7" w:rsidR="00DA229F" w:rsidRDefault="00DA229F">
      <w:pPr>
        <w:rPr>
          <w:rFonts w:ascii="Times New Roman" w:hAnsi="Times New Roman" w:cs="Times New Roman"/>
          <w:noProof/>
          <w:sz w:val="24"/>
          <w:szCs w:val="24"/>
        </w:rPr>
      </w:pPr>
    </w:p>
    <w:p w14:paraId="4A049BAA" w14:textId="2DD4951C" w:rsidR="00DA229F" w:rsidRDefault="00DA229F">
      <w:pPr>
        <w:rPr>
          <w:rFonts w:ascii="Times New Roman" w:hAnsi="Times New Roman" w:cs="Times New Roman"/>
          <w:noProof/>
          <w:sz w:val="24"/>
          <w:szCs w:val="24"/>
        </w:rPr>
      </w:pPr>
    </w:p>
    <w:p w14:paraId="4F693088" w14:textId="1177B7B0" w:rsidR="00DA229F" w:rsidRDefault="00DA229F">
      <w:pPr>
        <w:rPr>
          <w:rFonts w:ascii="Times New Roman" w:hAnsi="Times New Roman" w:cs="Times New Roman"/>
          <w:noProof/>
          <w:sz w:val="24"/>
          <w:szCs w:val="24"/>
        </w:rPr>
      </w:pPr>
    </w:p>
    <w:p w14:paraId="38CE8C17" w14:textId="66E12E30" w:rsidR="00DA229F" w:rsidRDefault="00DA229F">
      <w:pPr>
        <w:rPr>
          <w:rFonts w:ascii="Times New Roman" w:hAnsi="Times New Roman" w:cs="Times New Roman"/>
          <w:noProof/>
          <w:sz w:val="24"/>
          <w:szCs w:val="24"/>
        </w:rPr>
      </w:pPr>
    </w:p>
    <w:p w14:paraId="67B5CD7D" w14:textId="44991D62" w:rsidR="00DA229F" w:rsidRDefault="00DA229F">
      <w:pPr>
        <w:rPr>
          <w:rFonts w:ascii="Times New Roman" w:hAnsi="Times New Roman" w:cs="Times New Roman"/>
          <w:noProof/>
          <w:sz w:val="24"/>
          <w:szCs w:val="24"/>
        </w:rPr>
      </w:pPr>
    </w:p>
    <w:p w14:paraId="410924CC" w14:textId="16D58B0A" w:rsidR="00DA229F" w:rsidRDefault="00DA229F">
      <w:pPr>
        <w:rPr>
          <w:rFonts w:ascii="Times New Roman" w:hAnsi="Times New Roman" w:cs="Times New Roman"/>
          <w:noProof/>
          <w:sz w:val="24"/>
          <w:szCs w:val="24"/>
        </w:rPr>
      </w:pPr>
    </w:p>
    <w:p w14:paraId="1943CBD0" w14:textId="58EEA17C" w:rsidR="00DA229F" w:rsidRDefault="00DA229F">
      <w:pPr>
        <w:rPr>
          <w:rFonts w:ascii="Times New Roman" w:hAnsi="Times New Roman" w:cs="Times New Roman"/>
          <w:noProof/>
          <w:sz w:val="24"/>
          <w:szCs w:val="24"/>
        </w:rPr>
      </w:pPr>
    </w:p>
    <w:p w14:paraId="55B5F15B" w14:textId="3FF90BB2" w:rsidR="00DA229F" w:rsidRDefault="00DA229F">
      <w:pPr>
        <w:rPr>
          <w:rFonts w:ascii="Times New Roman" w:hAnsi="Times New Roman" w:cs="Times New Roman"/>
          <w:noProof/>
          <w:sz w:val="24"/>
          <w:szCs w:val="24"/>
        </w:rPr>
      </w:pPr>
    </w:p>
    <w:p w14:paraId="50428B1F" w14:textId="23E00DD6" w:rsidR="00DA229F" w:rsidRDefault="00DA229F">
      <w:pPr>
        <w:rPr>
          <w:rFonts w:ascii="Times New Roman" w:hAnsi="Times New Roman" w:cs="Times New Roman"/>
          <w:noProof/>
          <w:sz w:val="24"/>
          <w:szCs w:val="24"/>
        </w:rPr>
      </w:pPr>
    </w:p>
    <w:p w14:paraId="657FA1F5" w14:textId="6C751E53" w:rsidR="00DA229F" w:rsidRDefault="00DA229F">
      <w:pPr>
        <w:rPr>
          <w:rFonts w:ascii="Times New Roman" w:hAnsi="Times New Roman" w:cs="Times New Roman"/>
          <w:noProof/>
          <w:sz w:val="24"/>
          <w:szCs w:val="24"/>
        </w:rPr>
      </w:pPr>
    </w:p>
    <w:p w14:paraId="64194CB0" w14:textId="399FE390" w:rsidR="00DA229F" w:rsidRDefault="00DA229F">
      <w:pPr>
        <w:rPr>
          <w:del w:id="2746" w:author="David Gravett" w:date="2019-12-01T10:21:00Z"/>
          <w:rFonts w:ascii="Times New Roman" w:hAnsi="Times New Roman" w:cs="Times New Roman"/>
          <w:noProof/>
          <w:sz w:val="24"/>
          <w:szCs w:val="24"/>
        </w:rPr>
      </w:pPr>
    </w:p>
    <w:p w14:paraId="45E9ED2B" w14:textId="3A3C6D01" w:rsidR="00DA229F" w:rsidRDefault="00DA229F">
      <w:pPr>
        <w:rPr>
          <w:rFonts w:ascii="Times New Roman" w:hAnsi="Times New Roman" w:cs="Times New Roman"/>
          <w:noProof/>
          <w:sz w:val="24"/>
          <w:szCs w:val="24"/>
        </w:rPr>
      </w:pPr>
    </w:p>
    <w:p w14:paraId="75151904" w14:textId="1CC98096"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2ED09C2D" w14:textId="1856CBFF" w:rsidR="00DA229F" w:rsidRDefault="00DA229F">
      <w:pPr>
        <w:rPr>
          <w:rFonts w:ascii="Times New Roman" w:hAnsi="Times New Roman" w:cs="Times New Roman"/>
          <w:noProof/>
          <w:sz w:val="24"/>
          <w:szCs w:val="24"/>
        </w:rPr>
      </w:pPr>
      <w:r>
        <w:rPr>
          <w:noProof/>
        </w:rPr>
        <w:drawing>
          <wp:inline distT="0" distB="0" distL="0" distR="0" wp14:anchorId="1BB031C2" wp14:editId="3CB21EDD">
            <wp:extent cx="5891057" cy="3495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0224"/>
                    <a:stretch/>
                  </pic:blipFill>
                  <pic:spPr bwMode="auto">
                    <a:xfrm>
                      <a:off x="0" y="0"/>
                      <a:ext cx="5918141" cy="3511746"/>
                    </a:xfrm>
                    <a:prstGeom prst="rect">
                      <a:avLst/>
                    </a:prstGeom>
                    <a:ln>
                      <a:noFill/>
                    </a:ln>
                    <a:extLst>
                      <a:ext uri="{53640926-AAD7-44D8-BBD7-CCE9431645EC}">
                        <a14:shadowObscured xmlns:a14="http://schemas.microsoft.com/office/drawing/2010/main"/>
                      </a:ext>
                    </a:extLst>
                  </pic:spPr>
                </pic:pic>
              </a:graphicData>
            </a:graphic>
          </wp:inline>
        </w:drawing>
      </w:r>
    </w:p>
    <w:p w14:paraId="3604872F" w14:textId="77777777" w:rsidR="005D0038" w:rsidRDefault="00016618">
      <w:pPr>
        <w:rPr>
          <w:rFonts w:ascii="Times New Roman" w:hAnsi="Times New Roman" w:cs="Times New Roman"/>
          <w:noProof/>
          <w:sz w:val="24"/>
          <w:szCs w:val="24"/>
        </w:rPr>
      </w:pPr>
      <w:ins w:id="2747" w:author="David Gravett" w:date="2019-12-01T10:21:00Z">
        <w:r>
          <w:rPr>
            <w:noProof/>
          </w:rPr>
          <mc:AlternateContent>
            <mc:Choice Requires="wps">
              <w:drawing>
                <wp:anchor distT="0" distB="0" distL="114300" distR="114300" simplePos="0" relativeHeight="251732480" behindDoc="0" locked="0" layoutInCell="1" allowOverlap="1" wp14:anchorId="145C601D" wp14:editId="54B49660">
                  <wp:simplePos x="0" y="0"/>
                  <wp:positionH relativeFrom="margin">
                    <wp:align>center</wp:align>
                  </wp:positionH>
                  <wp:positionV relativeFrom="paragraph">
                    <wp:posOffset>31750</wp:posOffset>
                  </wp:positionV>
                  <wp:extent cx="3381375" cy="152400"/>
                  <wp:effectExtent l="0" t="0" r="9525" b="0"/>
                  <wp:wrapNone/>
                  <wp:docPr id="2032687810" name="Text Box 203268781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4B83AAE" w14:textId="6F3DF00B" w:rsidR="00825D74" w:rsidRPr="00D103E4" w:rsidRDefault="00825D74" w:rsidP="00016618">
                              <w:pPr>
                                <w:pStyle w:val="Caption"/>
                                <w:jc w:val="center"/>
                                <w:rPr>
                                  <w:ins w:id="2748" w:author="David Gravett" w:date="2019-12-01T10:21:00Z"/>
                                  <w:rFonts w:ascii="Arial" w:eastAsia="Arial" w:hAnsi="Arial" w:cs="Arial"/>
                                  <w:noProof/>
                                  <w:lang w:val="en"/>
                                </w:rPr>
                              </w:pPr>
                              <w:ins w:id="2749" w:author="David Gravett" w:date="2019-12-01T10:21:00Z">
                                <w:r>
                                  <w:t>Figure 17: Differing Node Elevations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C601D" id="Text Box 2032687810" o:spid="_x0000_s1082" type="#_x0000_t202" style="position:absolute;margin-left:0;margin-top:2.5pt;width:266.25pt;height:12pt;z-index:251732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" stroked="f">
                  <v:textbox inset="0,0,0,0">
                    <w:txbxContent>
                      <w:p w14:paraId="54B83AAE" w14:textId="6F3DF00B" w:rsidR="00825D74" w:rsidRPr="00D103E4" w:rsidRDefault="00825D74" w:rsidP="00016618">
                        <w:pPr>
                          <w:pStyle w:val="Caption"/>
                          <w:jc w:val="center"/>
                          <w:rPr>
                            <w:ins w:id="2750" w:author="David Gravett" w:date="2019-12-01T10:21:00Z"/>
                            <w:rFonts w:ascii="Arial" w:eastAsia="Arial" w:hAnsi="Arial" w:cs="Arial"/>
                            <w:noProof/>
                            <w:lang w:val="en"/>
                          </w:rPr>
                        </w:pPr>
                        <w:ins w:id="2751" w:author="David Gravett" w:date="2019-12-01T10:21:00Z">
                          <w:r>
                            <w:t>Figure 17: Differing Node Elevations Example</w:t>
                          </w:r>
                        </w:ins>
                      </w:p>
                    </w:txbxContent>
                  </v:textbox>
                  <w10:wrap anchorx="margin"/>
                </v:shape>
              </w:pict>
            </mc:Fallback>
          </mc:AlternateContent>
        </w:r>
      </w:ins>
    </w:p>
    <w:p w14:paraId="54DCA298" w14:textId="2518731B"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 xml:space="preserve">The z coordinate for each of these dynamically rendering node assets will need to be set based on the elevation of that location on the game terrain. </w:t>
      </w:r>
      <w:r w:rsidR="009C505E">
        <w:rPr>
          <w:rFonts w:ascii="Times New Roman" w:hAnsi="Times New Roman" w:cs="Times New Roman"/>
          <w:noProof/>
          <w:sz w:val="24"/>
          <w:szCs w:val="24"/>
        </w:rPr>
        <w:t>The maximum elevation will need to be retrieved for that x and y location of the game terrain so that the center of the node asset can be set to be at that elevation. Some nodes are currently overlapping with parts of the map terrain such as rocks and mountain sides and this may want to be limitted during the dynamic rendering. After the elevation of the random node location is found, a check can be done to look at the elevation around the center of the node asset to see if there is a drastic increase in elevation that happens within the radius of the asset. If there is, the node asset could be shifted slightly to minimize the amount of overlap with the terrain. This would technically show the node at the incorrect location of where it actually was during the game processing, but since the entire game is run before the post-processing visuals, this has no impact on the outcome of the game so it will be fine to include for a more clear visual.</w:t>
      </w:r>
    </w:p>
    <w:p w14:paraId="64919941" w14:textId="40B14135" w:rsidR="009C505E" w:rsidRDefault="009C505E">
      <w:pPr>
        <w:rPr>
          <w:rFonts w:ascii="Times New Roman" w:hAnsi="Times New Roman" w:cs="Times New Roman"/>
          <w:noProof/>
          <w:sz w:val="24"/>
          <w:szCs w:val="24"/>
        </w:rPr>
      </w:pPr>
    </w:p>
    <w:p w14:paraId="6B1F6BFD" w14:textId="2F7EABAB" w:rsidR="009C505E" w:rsidRDefault="009C505E">
      <w:pPr>
        <w:rPr>
          <w:rFonts w:ascii="Times New Roman" w:hAnsi="Times New Roman" w:cs="Times New Roman"/>
          <w:noProof/>
          <w:sz w:val="24"/>
          <w:szCs w:val="24"/>
        </w:rPr>
      </w:pPr>
    </w:p>
    <w:p w14:paraId="298C822F" w14:textId="0E6B0E5C" w:rsidR="009C505E" w:rsidRDefault="009C505E">
      <w:pPr>
        <w:rPr>
          <w:rFonts w:ascii="Times New Roman" w:hAnsi="Times New Roman" w:cs="Times New Roman"/>
          <w:noProof/>
          <w:sz w:val="24"/>
          <w:szCs w:val="24"/>
        </w:rPr>
      </w:pPr>
    </w:p>
    <w:p w14:paraId="3C128543" w14:textId="2D8F2AC4" w:rsidR="009C505E" w:rsidRDefault="009C505E">
      <w:pPr>
        <w:rPr>
          <w:rFonts w:ascii="Times New Roman" w:hAnsi="Times New Roman" w:cs="Times New Roman"/>
          <w:noProof/>
          <w:sz w:val="24"/>
          <w:szCs w:val="24"/>
        </w:rPr>
      </w:pPr>
    </w:p>
    <w:p w14:paraId="6868695B" w14:textId="089EC531" w:rsidR="009C505E" w:rsidRDefault="009C505E">
      <w:pPr>
        <w:rPr>
          <w:rFonts w:ascii="Times New Roman" w:hAnsi="Times New Roman" w:cs="Times New Roman"/>
          <w:noProof/>
          <w:sz w:val="24"/>
          <w:szCs w:val="24"/>
        </w:rPr>
      </w:pPr>
    </w:p>
    <w:p w14:paraId="4DFFA950" w14:textId="77777777" w:rsidR="009C505E" w:rsidRDefault="009C505E">
      <w:pPr>
        <w:rPr>
          <w:rFonts w:ascii="Times New Roman" w:hAnsi="Times New Roman" w:cs="Times New Roman"/>
          <w:noProof/>
          <w:sz w:val="24"/>
          <w:szCs w:val="24"/>
        </w:rPr>
      </w:pPr>
    </w:p>
    <w:p w14:paraId="3B1C67D3" w14:textId="77777777" w:rsidR="00DA229F" w:rsidRDefault="00DA229F">
      <w:pPr>
        <w:rPr>
          <w:rFonts w:ascii="Times New Roman" w:hAnsi="Times New Roman" w:cs="Times New Roman"/>
          <w:noProof/>
          <w:sz w:val="24"/>
          <w:szCs w:val="24"/>
        </w:rPr>
      </w:pPr>
    </w:p>
    <w:p w14:paraId="67A12489" w14:textId="330772BB" w:rsidR="7C8C8381" w:rsidRDefault="7C8C8381" w:rsidP="7C8C8381">
      <w:pPr>
        <w:pStyle w:val="TOCHeading"/>
      </w:pPr>
      <w:r w:rsidRPr="7C8C8381">
        <w:rPr>
          <w:sz w:val="40"/>
          <w:szCs w:val="40"/>
        </w:rPr>
        <w:lastRenderedPageBreak/>
        <w:t>Wind Effects with Seeded Stochasticity</w:t>
      </w:r>
    </w:p>
    <w:p w14:paraId="7675FC54" w14:textId="718F4C36"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p>
    <w:p w14:paraId="6769D986" w14:textId="07105FA3"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Wind Physics</w:t>
      </w:r>
      <w:r>
        <w:br/>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&lt;x,y&gt;</w:t>
      </w:r>
    </w:p>
    <w:p w14:paraId="65930576" w14:textId="77777777" w:rsidR="005D0038" w:rsidRDefault="005D0038">
      <w:pPr>
        <w:rPr>
          <w:rFonts w:ascii="Times New Roman" w:eastAsia="Times New Roman" w:hAnsi="Times New Roman" w:cs="Times New Roman"/>
          <w:sz w:val="24"/>
          <w:szCs w:val="24"/>
        </w:rPr>
      </w:pPr>
    </w:p>
    <w:p w14:paraId="127E090B" w14:textId="213767BA"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 a Force vector although this one is the unit vector,</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1DC737F5" w:rsidR="7C8C8381" w:rsidRDefault="7C8C8381" w:rsidP="7C8C8381">
      <w:pPr>
        <w:jc w:val="center"/>
      </w:pPr>
      <w:r>
        <w:rPr>
          <w:noProof/>
        </w:rPr>
        <w:drawing>
          <wp:inline distT="0" distB="0" distL="0" distR="0" wp14:anchorId="6F92A0D2" wp14:editId="539B81C3">
            <wp:extent cx="5943600" cy="3876675"/>
            <wp:effectExtent l="0" t="0" r="0" b="0"/>
            <wp:docPr id="1116127123" name="Picture 111612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17F32EB8" w14:textId="2D04ECF8" w:rsidR="7C8C8381" w:rsidRDefault="7C8C8381">
      <w:r>
        <w:br/>
      </w:r>
      <w:r>
        <w:br/>
      </w:r>
    </w:p>
    <w:p w14:paraId="5AC03EDA" w14:textId="46A33E88" w:rsidR="7C8C8381" w:rsidRDefault="7C8C8381" w:rsidP="005D0038">
      <w:pPr>
        <w:jc w:val="both"/>
      </w:pPr>
      <w:r w:rsidRPr="7C8C8381">
        <w:rPr>
          <w:rFonts w:ascii="Times New Roman" w:eastAsia="Times New Roman" w:hAnsi="Times New Roman" w:cs="Times New Roman"/>
          <w:sz w:val="24"/>
          <w:szCs w:val="24"/>
        </w:rPr>
        <w:lastRenderedPageBreak/>
        <w:t xml:space="preserve">In a 2-D representation, the only value of worth is the Fx or Force in the x-direction. For any orientation of U and V, the x component can be found by first finding the dot product between the two vectors to determine the angle between them, </w:t>
      </w:r>
    </w:p>
    <w:p w14:paraId="3158678A" w14:textId="58B472B5" w:rsidR="7C8C8381" w:rsidRDefault="7C8C8381">
      <w:r>
        <w:br/>
      </w:r>
    </w:p>
    <w:p w14:paraId="5ADAD54D" w14:textId="3041211B" w:rsidR="7C8C8381" w:rsidRDefault="7C8C8381" w:rsidP="7C8C8381">
      <w:pPr>
        <w:jc w:val="center"/>
        <w:rPr>
          <w:rFonts w:ascii="Times New Roman" w:eastAsia="Times New Roman" w:hAnsi="Times New Roman" w:cs="Times New Roman"/>
          <w:sz w:val="48"/>
          <w:szCs w:val="48"/>
        </w:rPr>
      </w:pPr>
      <w:r w:rsidRPr="7C8C8381">
        <w:rPr>
          <w:rFonts w:ascii="Times New Roman" w:eastAsia="Times New Roman" w:hAnsi="Times New Roman" w:cs="Times New Roman"/>
          <w:sz w:val="40"/>
          <w:szCs w:val="40"/>
        </w:rPr>
        <w:t>cos(theta) = U•V / (|U||V|)</w:t>
      </w:r>
      <w:r w:rsidRPr="7C8C8381">
        <w:rPr>
          <w:rFonts w:ascii="Times New Roman" w:eastAsia="Times New Roman" w:hAnsi="Times New Roman" w:cs="Times New Roman"/>
          <w:sz w:val="48"/>
          <w:szCs w:val="48"/>
        </w:rPr>
        <w:t xml:space="preserve"> </w:t>
      </w:r>
    </w:p>
    <w:p w14:paraId="537D26E2" w14:textId="56DA096D" w:rsidR="7C8C8381" w:rsidRDefault="7C8C8381">
      <w:r>
        <w:br/>
      </w:r>
    </w:p>
    <w:p w14:paraId="03B8635D" w14:textId="3D87FB69" w:rsidR="7C8C8381" w:rsidRDefault="7C8C8381" w:rsidP="005D0038">
      <w:pPr>
        <w:jc w:val="both"/>
      </w:pPr>
      <w:r w:rsidRPr="7C8C8381">
        <w:rPr>
          <w:rFonts w:ascii="Times New Roman" w:eastAsia="Times New Roman" w:hAnsi="Times New Roman" w:cs="Times New Roman"/>
          <w:sz w:val="24"/>
          <w:szCs w:val="24"/>
        </w:rPr>
        <w:t xml:space="preserve">After that it’s just a matter of inputting the result of the dot product into Fx=F cos . In the  simplest interpretation of this, the direction of a vertex can be ignored. If this is the case, then the previous calculations do not need to be done. Indeed, the only value that needs to be known is the x-component of the V vector. While this kind of representation is simpler, it can offer more variety when training an AI Agent. </w:t>
      </w:r>
    </w:p>
    <w:p w14:paraId="6C360DD6" w14:textId="07EF87F6" w:rsidR="7C8C8381" w:rsidRDefault="7C8C8381" w:rsidP="005D0038">
      <w:pPr>
        <w:jc w:val="both"/>
      </w:pPr>
      <w:r>
        <w:br/>
      </w:r>
      <w:r w:rsidRPr="7C8C8381">
        <w:rPr>
          <w:rFonts w:ascii="Times New Roman" w:eastAsia="Times New Roman" w:hAnsi="Times New Roman" w:cs="Times New Roman"/>
          <w:sz w:val="24"/>
          <w:szCs w:val="24"/>
        </w:rPr>
        <w:t>Wind in game board will be a modifier 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unit  traveling in the opposite direction; they will receive a movement decrease. The hope is to also have the wind’s force influence the accuracy of drones when attacking. These modifiers will be represented by a percentage that is derived from dividing the force by the maximum force that can be achieved by a wind vector. This percentage will then be applied to any units moving over that vector. For example, if a unit can move say 8 units in one turn and there is a -50% movement speed modifier when moving over a given vertex, then that unit will only be able to travel 4 units when going over that vertex. When sent as telemetry data, the data can be stored in some JSON package that specifies the wind modifier percentage between each connection of nodes.</w:t>
      </w:r>
    </w:p>
    <w:p w14:paraId="1C26A29D" w14:textId="2B913A21" w:rsidR="7C8C8381" w:rsidRDefault="7C8C8381">
      <w:r>
        <w:br/>
      </w:r>
    </w:p>
    <w:p w14:paraId="1F0D45CF" w14:textId="253001D0"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Stochastic Seeding</w:t>
      </w:r>
    </w:p>
    <w:p w14:paraId="0E611ACB" w14:textId="0B3F939B" w:rsidR="7C8C8381" w:rsidRDefault="7C8C8381"/>
    <w:p w14:paraId="61ED0BA2" w14:textId="0A980D68" w:rsidR="7C8C8381" w:rsidRDefault="7C8C8381" w:rsidP="005D0038">
      <w:pPr>
        <w:jc w:val="both"/>
      </w:pPr>
      <w:r w:rsidRPr="7C8C8381">
        <w:rPr>
          <w:rFonts w:ascii="Times New Roman" w:eastAsia="Times New Roman" w:hAnsi="Times New Roman" w:cs="Times New Roman"/>
          <w:sz w:val="24"/>
          <w:szCs w:val="24"/>
        </w:rPr>
        <w:t xml:space="preserve">Stochastically seeding in C++ can be done through the use of a built-in function called </w:t>
      </w:r>
      <w:r w:rsidRPr="7C8C8381">
        <w:rPr>
          <w:rFonts w:ascii="Times New Roman" w:eastAsia="Times New Roman" w:hAnsi="Times New Roman" w:cs="Times New Roman"/>
          <w:i/>
          <w:iCs/>
          <w:sz w:val="24"/>
          <w:szCs w:val="24"/>
        </w:rPr>
        <w:t xml:space="preserve">srand(). </w:t>
      </w:r>
      <w:r w:rsidRPr="7C8C8381">
        <w:rPr>
          <w:rFonts w:ascii="Times New Roman" w:eastAsia="Times New Roman" w:hAnsi="Times New Roman" w:cs="Times New Roman"/>
          <w:sz w:val="24"/>
          <w:szCs w:val="24"/>
        </w:rPr>
        <w:t xml:space="preserve">The function is a pseudo-random number generator that is initialized using some integer seed value. For every different seed value inputted into </w:t>
      </w:r>
      <w:r w:rsidRPr="7C8C8381">
        <w:rPr>
          <w:rFonts w:ascii="Times New Roman" w:eastAsia="Times New Roman" w:hAnsi="Times New Roman" w:cs="Times New Roman"/>
          <w:i/>
          <w:iCs/>
          <w:sz w:val="24"/>
          <w:szCs w:val="24"/>
        </w:rPr>
        <w:t>srand()</w:t>
      </w:r>
      <w:r w:rsidRPr="7C8C8381">
        <w:rPr>
          <w:rFonts w:ascii="Times New Roman" w:eastAsia="Times New Roman" w:hAnsi="Times New Roman" w:cs="Times New Roman"/>
          <w:sz w:val="24"/>
          <w:szCs w:val="24"/>
        </w:rPr>
        <w:t xml:space="preserve">, the function is expected to generate a different sequence of numbers using the </w:t>
      </w:r>
      <w:r w:rsidRPr="7C8C8381">
        <w:rPr>
          <w:rFonts w:ascii="Times New Roman" w:eastAsia="Times New Roman" w:hAnsi="Times New Roman" w:cs="Times New Roman"/>
          <w:i/>
          <w:iCs/>
          <w:sz w:val="24"/>
          <w:szCs w:val="24"/>
        </w:rPr>
        <w:t xml:space="preserve">rand() </w:t>
      </w:r>
      <w:r w:rsidRPr="7C8C8381">
        <w:rPr>
          <w:rFonts w:ascii="Times New Roman" w:eastAsia="Times New Roman" w:hAnsi="Times New Roman" w:cs="Times New Roman"/>
          <w:sz w:val="24"/>
          <w:szCs w:val="24"/>
        </w:rPr>
        <w:t xml:space="preserve">function. It holds that if </w:t>
      </w:r>
      <w:r w:rsidRPr="7C8C8381">
        <w:rPr>
          <w:rFonts w:ascii="Times New Roman" w:eastAsia="Times New Roman" w:hAnsi="Times New Roman" w:cs="Times New Roman"/>
          <w:i/>
          <w:iCs/>
          <w:sz w:val="24"/>
          <w:szCs w:val="24"/>
        </w:rPr>
        <w:t xml:space="preserve">srand() </w:t>
      </w:r>
      <w:r w:rsidRPr="7C8C8381">
        <w:rPr>
          <w:rFonts w:ascii="Times New Roman" w:eastAsia="Times New Roman" w:hAnsi="Times New Roman" w:cs="Times New Roman"/>
          <w:sz w:val="24"/>
          <w:szCs w:val="24"/>
        </w:rPr>
        <w:t xml:space="preserve">is run using the same seed, it will return the same sequence of numbers. Also, if the seed value is set to 1, the generator is reinitialized to its initial value and produces the same values as before any call to either </w:t>
      </w:r>
      <w:r w:rsidRPr="7C8C8381">
        <w:rPr>
          <w:rFonts w:ascii="Times New Roman" w:eastAsia="Times New Roman" w:hAnsi="Times New Roman" w:cs="Times New Roman"/>
          <w:i/>
          <w:iCs/>
          <w:sz w:val="24"/>
          <w:szCs w:val="24"/>
        </w:rPr>
        <w:t xml:space="preserve">srand() </w:t>
      </w:r>
      <w:r w:rsidRPr="7C8C8381">
        <w:rPr>
          <w:rFonts w:ascii="Times New Roman" w:eastAsia="Times New Roman" w:hAnsi="Times New Roman" w:cs="Times New Roman"/>
          <w:sz w:val="24"/>
          <w:szCs w:val="24"/>
        </w:rPr>
        <w:t xml:space="preserve">or </w:t>
      </w:r>
      <w:r w:rsidRPr="7C8C8381">
        <w:rPr>
          <w:rFonts w:ascii="Times New Roman" w:eastAsia="Times New Roman" w:hAnsi="Times New Roman" w:cs="Times New Roman"/>
          <w:i/>
          <w:iCs/>
          <w:sz w:val="24"/>
          <w:szCs w:val="24"/>
        </w:rPr>
        <w:t>rand()</w:t>
      </w:r>
      <w:r w:rsidRPr="7C8C8381">
        <w:rPr>
          <w:rFonts w:ascii="Times New Roman" w:eastAsia="Times New Roman" w:hAnsi="Times New Roman" w:cs="Times New Roman"/>
          <w:sz w:val="24"/>
          <w:szCs w:val="24"/>
        </w:rPr>
        <w:t xml:space="preserve">. In order to generate random-like numbers, </w:t>
      </w:r>
      <w:r w:rsidRPr="7C8C8381">
        <w:rPr>
          <w:rFonts w:ascii="Times New Roman" w:eastAsia="Times New Roman" w:hAnsi="Times New Roman" w:cs="Times New Roman"/>
          <w:i/>
          <w:iCs/>
          <w:sz w:val="24"/>
          <w:szCs w:val="24"/>
        </w:rPr>
        <w:t xml:space="preserve">srand() </w:t>
      </w:r>
      <w:r w:rsidRPr="7C8C8381">
        <w:rPr>
          <w:rFonts w:ascii="Times New Roman" w:eastAsia="Times New Roman" w:hAnsi="Times New Roman" w:cs="Times New Roman"/>
          <w:sz w:val="24"/>
          <w:szCs w:val="24"/>
        </w:rPr>
        <w:t xml:space="preserve">is usually initialized to some distinctive runtime value, like the value returned by the </w:t>
      </w:r>
      <w:r w:rsidRPr="7C8C8381">
        <w:rPr>
          <w:rFonts w:ascii="Times New Roman" w:eastAsia="Times New Roman" w:hAnsi="Times New Roman" w:cs="Times New Roman"/>
          <w:i/>
          <w:iCs/>
          <w:sz w:val="24"/>
          <w:szCs w:val="24"/>
        </w:rPr>
        <w:t xml:space="preserve">time() </w:t>
      </w:r>
      <w:r w:rsidRPr="7C8C8381">
        <w:rPr>
          <w:rFonts w:ascii="Times New Roman" w:eastAsia="Times New Roman" w:hAnsi="Times New Roman" w:cs="Times New Roman"/>
          <w:sz w:val="24"/>
          <w:szCs w:val="24"/>
        </w:rPr>
        <w:t xml:space="preserve">function. This is distinctive enough for most trivial randomization needs. Below is an example of how </w:t>
      </w:r>
      <w:r w:rsidRPr="7C8C8381">
        <w:rPr>
          <w:rFonts w:ascii="Times New Roman" w:eastAsia="Times New Roman" w:hAnsi="Times New Roman" w:cs="Times New Roman"/>
          <w:i/>
          <w:iCs/>
          <w:sz w:val="24"/>
          <w:szCs w:val="24"/>
        </w:rPr>
        <w:t xml:space="preserve">srand() </w:t>
      </w:r>
      <w:r w:rsidRPr="7C8C8381">
        <w:rPr>
          <w:rFonts w:ascii="Times New Roman" w:eastAsia="Times New Roman" w:hAnsi="Times New Roman" w:cs="Times New Roman"/>
          <w:sz w:val="24"/>
          <w:szCs w:val="24"/>
        </w:rPr>
        <w:t>works:</w:t>
      </w:r>
    </w:p>
    <w:p w14:paraId="1EDA7B39" w14:textId="5CA4E2B5" w:rsidR="7C8C8381" w:rsidRDefault="7C8C8381">
      <w:r>
        <w:lastRenderedPageBreak/>
        <w:br/>
      </w:r>
    </w:p>
    <w:p w14:paraId="40B06BC2" w14:textId="20480A39" w:rsidR="7C8C8381" w:rsidRDefault="7C8C8381" w:rsidP="7C8C8381">
      <w:pPr>
        <w:jc w:val="center"/>
      </w:pPr>
      <w:r>
        <w:rPr>
          <w:noProof/>
        </w:rPr>
        <w:drawing>
          <wp:inline distT="0" distB="0" distL="0" distR="0" wp14:anchorId="74F42AF1" wp14:editId="669B38DF">
            <wp:extent cx="5857875" cy="3067050"/>
            <wp:effectExtent l="0" t="0" r="0" b="0"/>
            <wp:docPr id="1597343089" name="Picture 15973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857875" cy="3067050"/>
                    </a:xfrm>
                    <a:prstGeom prst="rect">
                      <a:avLst/>
                    </a:prstGeom>
                  </pic:spPr>
                </pic:pic>
              </a:graphicData>
            </a:graphic>
          </wp:inline>
        </w:drawing>
      </w:r>
    </w:p>
    <w:p w14:paraId="7EEEF9EA" w14:textId="3F5E5F24" w:rsidR="7C8C8381" w:rsidRDefault="7C8C8381" w:rsidP="7C8C8381">
      <w:pPr>
        <w:jc w:val="center"/>
      </w:pPr>
      <w:r>
        <w:rPr>
          <w:noProof/>
        </w:rPr>
        <w:drawing>
          <wp:inline distT="0" distB="0" distL="0" distR="0" wp14:anchorId="3AD08DFD" wp14:editId="0F5A121F">
            <wp:extent cx="3933825" cy="1295400"/>
            <wp:effectExtent l="0" t="0" r="0" b="0"/>
            <wp:docPr id="1741492836" name="Picture 174149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933825" cy="1295400"/>
                    </a:xfrm>
                    <a:prstGeom prst="rect">
                      <a:avLst/>
                    </a:prstGeom>
                  </pic:spPr>
                </pic:pic>
              </a:graphicData>
            </a:graphic>
          </wp:inline>
        </w:drawing>
      </w:r>
    </w:p>
    <w:p w14:paraId="10053F08" w14:textId="5F317FD4" w:rsidR="7C8C8381" w:rsidRDefault="7C8C8381">
      <w:r>
        <w:br/>
      </w:r>
    </w:p>
    <w:p w14:paraId="55AAB822" w14:textId="62A9B0CC" w:rsidR="7C8C8381" w:rsidRDefault="7C8C8381" w:rsidP="005D0038">
      <w:pPr>
        <w:jc w:val="both"/>
      </w:pPr>
      <w:r w:rsidRPr="7C8C8381">
        <w:rPr>
          <w:rFonts w:ascii="Times New Roman" w:eastAsia="Times New Roman" w:hAnsi="Times New Roman" w:cs="Times New Roman"/>
          <w:sz w:val="24"/>
          <w:szCs w:val="24"/>
        </w:rPr>
        <w:t xml:space="preserve">As shown from the output, when </w:t>
      </w:r>
      <w:r w:rsidRPr="7C8C8381">
        <w:rPr>
          <w:rFonts w:ascii="Times New Roman" w:eastAsia="Times New Roman" w:hAnsi="Times New Roman" w:cs="Times New Roman"/>
          <w:i/>
          <w:iCs/>
          <w:sz w:val="24"/>
          <w:szCs w:val="24"/>
        </w:rPr>
        <w:t xml:space="preserve">srand() </w:t>
      </w:r>
      <w:r w:rsidRPr="7C8C8381">
        <w:rPr>
          <w:rFonts w:ascii="Times New Roman" w:eastAsia="Times New Roman" w:hAnsi="Times New Roman" w:cs="Times New Roman"/>
          <w:sz w:val="24"/>
          <w:szCs w:val="24"/>
        </w:rPr>
        <w:t xml:space="preserve">is run using 1 as its input, it returns the first number again. The application of this kind of randomness is very beneficial in the application of wind generation. For a 2-D board, </w:t>
      </w:r>
      <w:r w:rsidRPr="7C8C8381">
        <w:rPr>
          <w:rFonts w:ascii="Times New Roman" w:eastAsia="Times New Roman" w:hAnsi="Times New Roman" w:cs="Times New Roman"/>
          <w:i/>
          <w:iCs/>
          <w:sz w:val="24"/>
          <w:szCs w:val="24"/>
        </w:rPr>
        <w:t>srand()</w:t>
      </w:r>
      <w:r w:rsidRPr="7C8C8381">
        <w:rPr>
          <w:rFonts w:ascii="Times New Roman" w:eastAsia="Times New Roman" w:hAnsi="Times New Roman" w:cs="Times New Roman"/>
          <w:sz w:val="24"/>
          <w:szCs w:val="24"/>
        </w:rPr>
        <w:t xml:space="preserve"> would be used by generating a seed and then generating a random number that dictates the wind for each vertice in the game board. The seed would be sent in the telemetry data so that it can be stored. </w:t>
      </w:r>
    </w:p>
    <w:p w14:paraId="39EE218A" w14:textId="77777777" w:rsidR="00016618" w:rsidRDefault="00016618" w:rsidP="7C8C8381">
      <w:pPr>
        <w:spacing w:before="240" w:line="256" w:lineRule="auto"/>
        <w:outlineLvl w:val="0"/>
        <w:rPr>
          <w:ins w:id="2752" w:author="David Gravett" w:date="2019-12-01T10:21:00Z"/>
          <w:rFonts w:ascii="Calibri Light" w:eastAsia="Times New Roman" w:hAnsi="Calibri Light" w:cs="Times New Roman"/>
          <w:color w:val="2F5496" w:themeColor="accent1" w:themeShade="BF"/>
          <w:sz w:val="40"/>
          <w:szCs w:val="40"/>
          <w:lang w:val="en-US"/>
        </w:rPr>
      </w:pPr>
    </w:p>
    <w:p w14:paraId="58690584" w14:textId="77777777" w:rsidR="00016618" w:rsidRDefault="00016618" w:rsidP="7C8C8381">
      <w:pPr>
        <w:spacing w:before="240" w:line="256" w:lineRule="auto"/>
        <w:outlineLvl w:val="0"/>
        <w:rPr>
          <w:ins w:id="2753" w:author="David Gravett" w:date="2019-12-01T10:21:00Z"/>
          <w:rFonts w:ascii="Calibri Light" w:eastAsia="Times New Roman" w:hAnsi="Calibri Light" w:cs="Times New Roman"/>
          <w:color w:val="2F5496" w:themeColor="accent1" w:themeShade="BF"/>
          <w:sz w:val="40"/>
          <w:szCs w:val="40"/>
          <w:lang w:val="en-US"/>
        </w:rPr>
      </w:pPr>
    </w:p>
    <w:p w14:paraId="0083F436" w14:textId="4629DEA4" w:rsidR="00016618" w:rsidRDefault="00016618" w:rsidP="7C8C8381">
      <w:pPr>
        <w:spacing w:before="240" w:line="256" w:lineRule="auto"/>
        <w:outlineLvl w:val="0"/>
        <w:rPr>
          <w:rFonts w:ascii="Calibri Light" w:eastAsia="Times New Roman" w:hAnsi="Calibri Light" w:cs="Times New Roman"/>
          <w:color w:val="2F5496" w:themeColor="accent1" w:themeShade="BF"/>
          <w:sz w:val="40"/>
          <w:szCs w:val="40"/>
          <w:lang w:val="en-US"/>
        </w:rPr>
      </w:pPr>
    </w:p>
    <w:p w14:paraId="4F4F234D" w14:textId="69498FDB" w:rsidR="00121219" w:rsidRDefault="00121219" w:rsidP="7C8C8381">
      <w:pPr>
        <w:spacing w:before="240" w:line="256" w:lineRule="auto"/>
        <w:outlineLvl w:val="0"/>
        <w:rPr>
          <w:rFonts w:ascii="Calibri Light" w:eastAsia="Times New Roman" w:hAnsi="Calibri Light" w:cs="Times New Roman"/>
          <w:color w:val="2F5496" w:themeColor="accent1" w:themeShade="BF"/>
          <w:sz w:val="40"/>
          <w:szCs w:val="40"/>
          <w:lang w:val="en-US"/>
        </w:rPr>
      </w:pPr>
    </w:p>
    <w:p w14:paraId="43E5FDE2" w14:textId="3D99014E" w:rsidR="00121219" w:rsidRDefault="00121219" w:rsidP="00121219">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lastRenderedPageBreak/>
        <w:t>Reinforcement Learning Support</w:t>
      </w:r>
    </w:p>
    <w:p w14:paraId="60678D8B" w14:textId="50D4BDAF" w:rsidR="00121219" w:rsidRDefault="00121219" w:rsidP="00121219">
      <w:pPr>
        <w:pStyle w:val="Heading1"/>
        <w:rPr>
          <w:rFonts w:asciiTheme="majorHAnsi" w:hAnsiTheme="majorHAnsi" w:cstheme="majorHAnsi"/>
          <w:sz w:val="32"/>
          <w:szCs w:val="32"/>
        </w:rPr>
      </w:pPr>
      <w:r>
        <w:rPr>
          <w:rFonts w:asciiTheme="majorHAnsi" w:hAnsiTheme="majorHAnsi" w:cstheme="majorHAnsi"/>
          <w:sz w:val="32"/>
          <w:szCs w:val="32"/>
        </w:rPr>
        <w:t>Description</w:t>
      </w:r>
    </w:p>
    <w:p w14:paraId="67DCE1E6" w14:textId="0317DE17" w:rsidR="00F865D8" w:rsidRDefault="00121219" w:rsidP="00121219">
      <w:pPr>
        <w:rPr>
          <w:rFonts w:ascii="Times New Roman" w:hAnsi="Times New Roman" w:cs="Times New Roman"/>
          <w:sz w:val="24"/>
          <w:szCs w:val="24"/>
        </w:rPr>
      </w:pPr>
      <w:r>
        <w:rPr>
          <w:rFonts w:ascii="Times New Roman" w:hAnsi="Times New Roman" w:cs="Times New Roman"/>
          <w:sz w:val="24"/>
          <w:szCs w:val="24"/>
        </w:rPr>
        <w:t xml:space="preserve">Another Nice-to-Have feature for our project is including some extra support for Reinforcement Learning training. AI Agents that learn through Reinforcement Learning </w:t>
      </w:r>
      <w:r w:rsidR="00F865D8">
        <w:rPr>
          <w:rFonts w:ascii="Times New Roman" w:hAnsi="Times New Roman" w:cs="Times New Roman"/>
          <w:sz w:val="24"/>
          <w:szCs w:val="24"/>
        </w:rPr>
        <w:t xml:space="preserve">have two main processes for how they can train. They can train while playing the game, and they can train by looking at the results from a completed game. </w:t>
      </w:r>
    </w:p>
    <w:p w14:paraId="45AFD379" w14:textId="0550AEDE" w:rsidR="00BD3CF6" w:rsidRDefault="00BD3CF6" w:rsidP="00121219">
      <w:pPr>
        <w:rPr>
          <w:rFonts w:ascii="Times New Roman" w:hAnsi="Times New Roman" w:cs="Times New Roman"/>
          <w:sz w:val="24"/>
          <w:szCs w:val="24"/>
        </w:rPr>
      </w:pPr>
    </w:p>
    <w:p w14:paraId="03511FF7" w14:textId="2EC1BD3A" w:rsidR="00BD3CF6" w:rsidRPr="00BD3CF6" w:rsidRDefault="00BD3CF6" w:rsidP="00121219">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Below is a simple diagram showing the basic overview of how Reinforcement Learning functions. The Environment feeds information about the State of the game and a Reward to the Agent which uses this info to choose an Action to be sent back to the Environment. The Reward sent from the Environment would be something like Points earned after the previous action. When an Agent is training while playing, it will receive the State and Reward information from the Environment, then use that information to decide what action should be taken. This action will be sent back to the Environment and the result of the action can be observed the next time the Environment feeds the Agent the State and Reward information. When an Agent is training off a completed game, instead of the Agent deciding on an Action and sending it to the Environment, it will just observe the Action that was taken that turn and the result of that action. This information will then be used to train the Agent.</w:t>
      </w:r>
    </w:p>
    <w:p w14:paraId="226ECB23" w14:textId="77777777" w:rsidR="00BD3CF6" w:rsidRPr="00121219" w:rsidRDefault="00BD3CF6" w:rsidP="00BD3CF6">
      <w:pPr>
        <w:rPr>
          <w:rFonts w:ascii="Times New Roman" w:hAnsi="Times New Roman" w:cs="Times New Roman"/>
          <w:sz w:val="24"/>
          <w:szCs w:val="24"/>
        </w:rPr>
      </w:pPr>
      <w:r>
        <w:rPr>
          <w:noProof/>
        </w:rPr>
        <w:drawing>
          <wp:inline distT="0" distB="0" distL="0" distR="0" wp14:anchorId="64A3937F" wp14:editId="725E5CD4">
            <wp:extent cx="5943600" cy="2292350"/>
            <wp:effectExtent l="0" t="0" r="0" b="0"/>
            <wp:docPr id="2032687826" name="Picture 203268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292350"/>
                    </a:xfrm>
                    <a:prstGeom prst="rect">
                      <a:avLst/>
                    </a:prstGeom>
                    <a:noFill/>
                    <a:ln>
                      <a:noFill/>
                    </a:ln>
                  </pic:spPr>
                </pic:pic>
              </a:graphicData>
            </a:graphic>
          </wp:inline>
        </w:drawing>
      </w:r>
    </w:p>
    <w:p w14:paraId="7F54C4EE" w14:textId="77777777" w:rsidR="00F865D8" w:rsidRDefault="00F865D8" w:rsidP="00121219">
      <w:pPr>
        <w:rPr>
          <w:rFonts w:ascii="Times New Roman" w:hAnsi="Times New Roman" w:cs="Times New Roman"/>
          <w:sz w:val="24"/>
          <w:szCs w:val="24"/>
        </w:rPr>
      </w:pPr>
    </w:p>
    <w:p w14:paraId="13F3E79A" w14:textId="5315D3C3" w:rsidR="00F865D8" w:rsidRDefault="00F865D8" w:rsidP="00121219">
      <w:pPr>
        <w:rPr>
          <w:rFonts w:ascii="Times New Roman" w:hAnsi="Times New Roman" w:cs="Times New Roman"/>
          <w:sz w:val="24"/>
          <w:szCs w:val="24"/>
        </w:rPr>
      </w:pPr>
      <w:r>
        <w:rPr>
          <w:rFonts w:ascii="Times New Roman" w:hAnsi="Times New Roman" w:cs="Times New Roman"/>
          <w:sz w:val="24"/>
          <w:szCs w:val="24"/>
        </w:rPr>
        <w:t xml:space="preserve">Training while playing the game will not require any new additions to be able to function properly, </w:t>
      </w:r>
      <w:r w:rsidR="00C0694D">
        <w:rPr>
          <w:rFonts w:ascii="Times New Roman" w:hAnsi="Times New Roman" w:cs="Times New Roman"/>
          <w:sz w:val="24"/>
          <w:szCs w:val="24"/>
        </w:rPr>
        <w:t xml:space="preserve">and </w:t>
      </w:r>
      <w:r>
        <w:rPr>
          <w:rFonts w:ascii="Times New Roman" w:hAnsi="Times New Roman" w:cs="Times New Roman"/>
          <w:sz w:val="24"/>
          <w:szCs w:val="24"/>
        </w:rPr>
        <w:t xml:space="preserve">a feature </w:t>
      </w:r>
      <w:r w:rsidR="00C0694D">
        <w:rPr>
          <w:rFonts w:ascii="Times New Roman" w:hAnsi="Times New Roman" w:cs="Times New Roman"/>
          <w:sz w:val="24"/>
          <w:szCs w:val="24"/>
        </w:rPr>
        <w:t>already exists in the</w:t>
      </w:r>
      <w:r>
        <w:rPr>
          <w:rFonts w:ascii="Times New Roman" w:hAnsi="Times New Roman" w:cs="Times New Roman"/>
          <w:sz w:val="24"/>
          <w:szCs w:val="24"/>
        </w:rPr>
        <w:t xml:space="preserve"> Unreal Engine UI that give</w:t>
      </w:r>
      <w:r w:rsidR="00C0694D">
        <w:rPr>
          <w:rFonts w:ascii="Times New Roman" w:hAnsi="Times New Roman" w:cs="Times New Roman"/>
          <w:sz w:val="24"/>
          <w:szCs w:val="24"/>
        </w:rPr>
        <w:t>s</w:t>
      </w:r>
      <w:r>
        <w:rPr>
          <w:rFonts w:ascii="Times New Roman" w:hAnsi="Times New Roman" w:cs="Times New Roman"/>
          <w:sz w:val="24"/>
          <w:szCs w:val="24"/>
        </w:rPr>
        <w:t xml:space="preserve"> the ability to run n-amount of game simulations with the selected AI Agents. This give</w:t>
      </w:r>
      <w:r w:rsidR="00C0694D">
        <w:rPr>
          <w:rFonts w:ascii="Times New Roman" w:hAnsi="Times New Roman" w:cs="Times New Roman"/>
          <w:sz w:val="24"/>
          <w:szCs w:val="24"/>
        </w:rPr>
        <w:t>s</w:t>
      </w:r>
      <w:r>
        <w:rPr>
          <w:rFonts w:ascii="Times New Roman" w:hAnsi="Times New Roman" w:cs="Times New Roman"/>
          <w:sz w:val="24"/>
          <w:szCs w:val="24"/>
        </w:rPr>
        <w:t xml:space="preserve"> the user training the AI Agent an easy way to simulate many game sessions without the need for interference after every game.</w:t>
      </w:r>
    </w:p>
    <w:p w14:paraId="0769BC4E" w14:textId="77777777" w:rsidR="00C0694D" w:rsidRDefault="00C0694D" w:rsidP="00121219">
      <w:pPr>
        <w:rPr>
          <w:rFonts w:ascii="Times New Roman" w:hAnsi="Times New Roman" w:cs="Times New Roman"/>
          <w:sz w:val="24"/>
          <w:szCs w:val="24"/>
        </w:rPr>
      </w:pPr>
    </w:p>
    <w:p w14:paraId="03D20268" w14:textId="77777777" w:rsidR="00BD3CF6" w:rsidRDefault="00BD3CF6" w:rsidP="00121219">
      <w:pPr>
        <w:rPr>
          <w:rFonts w:ascii="Times New Roman" w:hAnsi="Times New Roman" w:cs="Times New Roman"/>
          <w:sz w:val="24"/>
          <w:szCs w:val="24"/>
        </w:rPr>
      </w:pPr>
    </w:p>
    <w:p w14:paraId="6D41B19D" w14:textId="77777777" w:rsidR="00BD3CF6" w:rsidRDefault="00BD3CF6" w:rsidP="00BD3CF6">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lastRenderedPageBreak/>
        <w:t>Reinforcement Learning Support</w:t>
      </w:r>
    </w:p>
    <w:p w14:paraId="30C76A31" w14:textId="77777777" w:rsidR="00BD3CF6" w:rsidRDefault="00BD3CF6" w:rsidP="00121219">
      <w:pPr>
        <w:rPr>
          <w:rFonts w:ascii="Times New Roman" w:hAnsi="Times New Roman" w:cs="Times New Roman"/>
          <w:sz w:val="24"/>
          <w:szCs w:val="24"/>
        </w:rPr>
      </w:pPr>
    </w:p>
    <w:p w14:paraId="4AD8FD5B" w14:textId="2AB304AF" w:rsidR="00C0694D" w:rsidRDefault="00C0694D" w:rsidP="00121219">
      <w:pPr>
        <w:rPr>
          <w:rFonts w:ascii="Times New Roman" w:hAnsi="Times New Roman" w:cs="Times New Roman"/>
          <w:sz w:val="24"/>
          <w:szCs w:val="24"/>
        </w:rPr>
      </w:pPr>
      <w:r>
        <w:rPr>
          <w:noProof/>
        </w:rPr>
        <w:drawing>
          <wp:inline distT="0" distB="0" distL="0" distR="0" wp14:anchorId="07FA00D2" wp14:editId="545B7149">
            <wp:extent cx="5943600" cy="3343910"/>
            <wp:effectExtent l="0" t="0" r="0" b="8890"/>
            <wp:docPr id="2032687828" name="Picture 203268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C97A08F" w14:textId="3FF776ED" w:rsidR="00F865D8" w:rsidRDefault="00F865D8" w:rsidP="00121219">
      <w:pPr>
        <w:rPr>
          <w:rFonts w:ascii="Times New Roman" w:hAnsi="Times New Roman" w:cs="Times New Roman"/>
          <w:sz w:val="24"/>
          <w:szCs w:val="24"/>
        </w:rPr>
      </w:pPr>
    </w:p>
    <w:p w14:paraId="139A27EF" w14:textId="2763A98E" w:rsidR="00F865D8" w:rsidRDefault="00F865D8" w:rsidP="00121219">
      <w:pPr>
        <w:rPr>
          <w:rFonts w:ascii="Times New Roman" w:hAnsi="Times New Roman" w:cs="Times New Roman"/>
          <w:sz w:val="24"/>
          <w:szCs w:val="24"/>
        </w:rPr>
      </w:pPr>
      <w:r>
        <w:rPr>
          <w:rFonts w:ascii="Times New Roman" w:hAnsi="Times New Roman" w:cs="Times New Roman"/>
          <w:sz w:val="24"/>
          <w:szCs w:val="24"/>
        </w:rPr>
        <w:t xml:space="preserve">Training </w:t>
      </w:r>
      <w:r w:rsidR="005E1B21">
        <w:rPr>
          <w:rFonts w:ascii="Times New Roman" w:hAnsi="Times New Roman" w:cs="Times New Roman"/>
          <w:sz w:val="24"/>
          <w:szCs w:val="24"/>
        </w:rPr>
        <w:t xml:space="preserve">an AI Agent using the data of a completed game could be done in multiple ways depending on how the AI Agent is currently programmed to train. The training could be fully processed by the AI Agent where it would take in all the telemetry data of the game at once and parse this information into individual moves that can then be process to the what action was taken and what the result of the action was. If this is the method chosen, the only feature that could be added on the Game end is adding the ability to initialize this training from the Unreal Engine UI. Another section could be added that would allow the user to choose an AI Agent to train and the telemetry data to train off. Another method that would require more of the processing to be done on the Game end would be to have the Game split the telemetry data up into the individual turns and results and feed this data into the Agent turn by turn. This method could use the same new section in the Unreal Engine UI as mentioned above but more processing of the data would be handled by the Game end. </w:t>
      </w:r>
    </w:p>
    <w:p w14:paraId="356C7677" w14:textId="1D0990D2" w:rsidR="005E1B21" w:rsidRDefault="005E1B21" w:rsidP="00121219">
      <w:pPr>
        <w:rPr>
          <w:rFonts w:ascii="Times New Roman" w:hAnsi="Times New Roman" w:cs="Times New Roman"/>
          <w:sz w:val="24"/>
          <w:szCs w:val="24"/>
        </w:rPr>
      </w:pPr>
    </w:p>
    <w:p w14:paraId="130576BF" w14:textId="7E69B55A" w:rsidR="005E1B21" w:rsidRDefault="00C0694D" w:rsidP="00121219">
      <w:pPr>
        <w:rPr>
          <w:rFonts w:ascii="Times New Roman" w:hAnsi="Times New Roman" w:cs="Times New Roman"/>
          <w:sz w:val="24"/>
          <w:szCs w:val="24"/>
        </w:rPr>
      </w:pPr>
      <w:r>
        <w:rPr>
          <w:rFonts w:ascii="Times New Roman" w:hAnsi="Times New Roman" w:cs="Times New Roman"/>
          <w:sz w:val="24"/>
          <w:szCs w:val="24"/>
        </w:rPr>
        <w:t>The image below shows a mock-up of how the new Agent Training section could be added to the home page of the Unreal Engine UI. Clicking on this section would go to a new page that would give the user the option to choose an AI Agent and the Telemetry data to train with.</w:t>
      </w:r>
    </w:p>
    <w:p w14:paraId="385F46AA" w14:textId="77777777" w:rsidR="00C0694D" w:rsidRDefault="00C0694D" w:rsidP="00121219">
      <w:pPr>
        <w:rPr>
          <w:rFonts w:ascii="Times New Roman" w:hAnsi="Times New Roman" w:cs="Times New Roman"/>
          <w:sz w:val="24"/>
          <w:szCs w:val="24"/>
        </w:rPr>
      </w:pPr>
    </w:p>
    <w:p w14:paraId="39F981AB" w14:textId="77777777" w:rsidR="00BD3CF6" w:rsidRDefault="00BD3CF6" w:rsidP="00121219">
      <w:pPr>
        <w:rPr>
          <w:rFonts w:ascii="Times New Roman" w:hAnsi="Times New Roman" w:cs="Times New Roman"/>
          <w:sz w:val="24"/>
          <w:szCs w:val="24"/>
        </w:rPr>
      </w:pPr>
    </w:p>
    <w:p w14:paraId="240EA685" w14:textId="77777777" w:rsidR="00BD3CF6" w:rsidRDefault="00BD3CF6" w:rsidP="00121219">
      <w:pPr>
        <w:rPr>
          <w:rFonts w:ascii="Times New Roman" w:hAnsi="Times New Roman" w:cs="Times New Roman"/>
          <w:sz w:val="24"/>
          <w:szCs w:val="24"/>
        </w:rPr>
      </w:pPr>
    </w:p>
    <w:p w14:paraId="48D76676" w14:textId="77777777" w:rsidR="00BD3CF6" w:rsidRDefault="00BD3CF6" w:rsidP="00121219">
      <w:pPr>
        <w:rPr>
          <w:rFonts w:ascii="Times New Roman" w:hAnsi="Times New Roman" w:cs="Times New Roman"/>
          <w:sz w:val="24"/>
          <w:szCs w:val="24"/>
        </w:rPr>
      </w:pPr>
    </w:p>
    <w:p w14:paraId="03C987D8" w14:textId="77777777" w:rsidR="00BD3CF6" w:rsidRDefault="00BD3CF6" w:rsidP="00BD3CF6">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lastRenderedPageBreak/>
        <w:t>Reinforcement Learning Support</w:t>
      </w:r>
    </w:p>
    <w:p w14:paraId="4D3BA22D" w14:textId="77777777" w:rsidR="00BD3CF6" w:rsidRDefault="00BD3CF6" w:rsidP="00121219">
      <w:pPr>
        <w:rPr>
          <w:rFonts w:ascii="Times New Roman" w:hAnsi="Times New Roman" w:cs="Times New Roman"/>
          <w:sz w:val="24"/>
          <w:szCs w:val="24"/>
        </w:rPr>
      </w:pPr>
    </w:p>
    <w:p w14:paraId="56D670DF" w14:textId="67F8D5F6" w:rsidR="005E1B21" w:rsidRDefault="00856774" w:rsidP="00121219">
      <w:pPr>
        <w:rPr>
          <w:rFonts w:ascii="Times New Roman" w:hAnsi="Times New Roman" w:cs="Times New Roman"/>
          <w:sz w:val="24"/>
          <w:szCs w:val="24"/>
        </w:rPr>
      </w:pPr>
      <w:r>
        <w:rPr>
          <w:noProof/>
        </w:rPr>
        <w:drawing>
          <wp:inline distT="0" distB="0" distL="0" distR="0" wp14:anchorId="152EC8F0" wp14:editId="4748BE7E">
            <wp:extent cx="5943600" cy="3352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bookmarkStart w:id="2754" w:name="_GoBack"/>
      <w:bookmarkEnd w:id="2754"/>
    </w:p>
    <w:p w14:paraId="703903B1" w14:textId="564F8CB8" w:rsidR="00C0694D" w:rsidRDefault="00C0694D" w:rsidP="00121219">
      <w:pPr>
        <w:rPr>
          <w:rFonts w:ascii="Times New Roman" w:hAnsi="Times New Roman" w:cs="Times New Roman"/>
          <w:sz w:val="24"/>
          <w:szCs w:val="24"/>
        </w:rPr>
      </w:pPr>
    </w:p>
    <w:p w14:paraId="44D64C94" w14:textId="3B385A17" w:rsidR="00C0694D" w:rsidRDefault="00C0694D" w:rsidP="00121219">
      <w:pPr>
        <w:rPr>
          <w:rFonts w:ascii="Times New Roman" w:hAnsi="Times New Roman" w:cs="Times New Roman"/>
          <w:sz w:val="24"/>
          <w:szCs w:val="24"/>
        </w:rPr>
      </w:pPr>
      <w:r>
        <w:rPr>
          <w:rFonts w:ascii="Times New Roman" w:hAnsi="Times New Roman" w:cs="Times New Roman"/>
          <w:sz w:val="24"/>
          <w:szCs w:val="24"/>
        </w:rPr>
        <w:t>Including this new feature could help speed up the training process for AI Agents and give the ability to train off completed games which could help some Agents train in ways that they previously could not.</w:t>
      </w:r>
    </w:p>
    <w:p w14:paraId="6CF95CBF" w14:textId="35680273" w:rsidR="00C0694D" w:rsidRDefault="00C0694D" w:rsidP="00121219">
      <w:pPr>
        <w:rPr>
          <w:rFonts w:ascii="Times New Roman" w:hAnsi="Times New Roman" w:cs="Times New Roman"/>
          <w:sz w:val="24"/>
          <w:szCs w:val="24"/>
        </w:rPr>
      </w:pPr>
    </w:p>
    <w:p w14:paraId="7232C161" w14:textId="1CFB7C20" w:rsidR="00C0694D" w:rsidRDefault="00C0694D" w:rsidP="00121219">
      <w:pPr>
        <w:rPr>
          <w:rFonts w:ascii="Times New Roman" w:hAnsi="Times New Roman" w:cs="Times New Roman"/>
          <w:sz w:val="24"/>
          <w:szCs w:val="24"/>
        </w:rPr>
      </w:pPr>
      <w:r>
        <w:rPr>
          <w:rFonts w:ascii="Times New Roman" w:hAnsi="Times New Roman" w:cs="Times New Roman"/>
          <w:sz w:val="24"/>
          <w:szCs w:val="24"/>
        </w:rPr>
        <w:t>This feature could also be used by other current and future senior design groups when creating their own AI Agents</w:t>
      </w:r>
      <w:r w:rsidR="00BD3CF6">
        <w:rPr>
          <w:rFonts w:ascii="Times New Roman" w:hAnsi="Times New Roman" w:cs="Times New Roman"/>
          <w:sz w:val="24"/>
          <w:szCs w:val="24"/>
        </w:rPr>
        <w:t>. The Everglades game is intended to be used as a learning tool for people to learn and practice using Reinforcement Learning. The game will be used for senior design projects in future semesters and possible at different schools than just UCF. Having this new support fore Reinforcement Learning could help provide a starting point for programming the training portion of other student’s Agents or just give them another way to train their agents.</w:t>
      </w:r>
    </w:p>
    <w:p w14:paraId="5B780778" w14:textId="26C37B2F" w:rsidR="00121219" w:rsidRPr="00F865D8" w:rsidRDefault="00121219" w:rsidP="00121219">
      <w:pPr>
        <w:rPr>
          <w:rFonts w:ascii="Times New Roman" w:eastAsia="Times New Roman" w:hAnsi="Times New Roman" w:cs="Times New Roman"/>
          <w:color w:val="2F5496" w:themeColor="accent1" w:themeShade="BF"/>
          <w:sz w:val="24"/>
          <w:szCs w:val="24"/>
          <w:lang w:val="en-US"/>
        </w:rPr>
      </w:pPr>
    </w:p>
    <w:p w14:paraId="345985D4" w14:textId="696FE1FE" w:rsidR="00121219" w:rsidRDefault="00121219" w:rsidP="00121219">
      <w:pPr>
        <w:rPr>
          <w:rFonts w:ascii="Calibri Light" w:eastAsia="Times New Roman" w:hAnsi="Calibri Light" w:cs="Times New Roman"/>
          <w:color w:val="2F5496" w:themeColor="accent1" w:themeShade="BF"/>
          <w:sz w:val="40"/>
          <w:szCs w:val="40"/>
          <w:lang w:val="en-US"/>
        </w:rPr>
      </w:pPr>
    </w:p>
    <w:p w14:paraId="043DAE29" w14:textId="4D4F090D" w:rsidR="00121219" w:rsidRDefault="00121219" w:rsidP="00121219">
      <w:pPr>
        <w:rPr>
          <w:rFonts w:ascii="Calibri Light" w:eastAsia="Times New Roman" w:hAnsi="Calibri Light" w:cs="Times New Roman"/>
          <w:color w:val="2F5496" w:themeColor="accent1" w:themeShade="BF"/>
          <w:sz w:val="40"/>
          <w:szCs w:val="40"/>
          <w:lang w:val="en-US"/>
        </w:rPr>
      </w:pPr>
    </w:p>
    <w:p w14:paraId="6C1B0D5D" w14:textId="64DC9A3A" w:rsidR="00121219" w:rsidRDefault="00121219" w:rsidP="00121219">
      <w:pPr>
        <w:rPr>
          <w:rFonts w:ascii="Calibri Light" w:eastAsia="Times New Roman" w:hAnsi="Calibri Light" w:cs="Times New Roman"/>
          <w:color w:val="2F5496" w:themeColor="accent1" w:themeShade="BF"/>
          <w:sz w:val="40"/>
          <w:szCs w:val="40"/>
          <w:lang w:val="en-US"/>
        </w:rPr>
      </w:pPr>
    </w:p>
    <w:p w14:paraId="7E157D35" w14:textId="197147CD" w:rsidR="00121219" w:rsidRDefault="00121219" w:rsidP="00121219">
      <w:pPr>
        <w:rPr>
          <w:rFonts w:ascii="Calibri Light" w:eastAsia="Times New Roman" w:hAnsi="Calibri Light" w:cs="Times New Roman"/>
          <w:color w:val="2F5496" w:themeColor="accent1" w:themeShade="BF"/>
          <w:sz w:val="40"/>
          <w:szCs w:val="40"/>
          <w:lang w:val="en-US"/>
        </w:rPr>
      </w:pPr>
    </w:p>
    <w:p w14:paraId="29DC4C88" w14:textId="0370B4B5" w:rsidR="00121219" w:rsidRDefault="00121219" w:rsidP="00121219">
      <w:pPr>
        <w:rPr>
          <w:rFonts w:ascii="Calibri Light" w:eastAsia="Times New Roman" w:hAnsi="Calibri Light" w:cs="Times New Roman"/>
          <w:color w:val="2F5496" w:themeColor="accent1" w:themeShade="BF"/>
          <w:sz w:val="40"/>
          <w:szCs w:val="40"/>
          <w:lang w:val="en-US"/>
        </w:rPr>
      </w:pPr>
    </w:p>
    <w:p w14:paraId="50B1BCD8" w14:textId="279A2EF7" w:rsidR="7C8C8381" w:rsidRDefault="00BD3CF6" w:rsidP="7C8C8381">
      <w:pPr>
        <w:spacing w:before="240" w:line="256" w:lineRule="auto"/>
        <w:outlineLvl w:val="0"/>
      </w:pPr>
      <w:r>
        <w:rPr>
          <w:rFonts w:ascii="Calibri Light" w:eastAsia="Times New Roman" w:hAnsi="Calibri Light" w:cs="Times New Roman"/>
          <w:color w:val="2F5496" w:themeColor="accent1" w:themeShade="BF"/>
          <w:sz w:val="40"/>
          <w:szCs w:val="40"/>
          <w:lang w:val="en-US"/>
        </w:rPr>
        <w:lastRenderedPageBreak/>
        <w:t>D</w:t>
      </w:r>
      <w:r w:rsidR="7C8C8381" w:rsidRPr="7C8C8381">
        <w:rPr>
          <w:rFonts w:ascii="Calibri Light" w:eastAsia="Times New Roman" w:hAnsi="Calibri Light" w:cs="Times New Roman"/>
          <w:color w:val="2F5496" w:themeColor="accent1" w:themeShade="BF"/>
          <w:sz w:val="40"/>
          <w:szCs w:val="40"/>
          <w:lang w:val="en-US"/>
        </w:rPr>
        <w:t>rone Death Animation</w:t>
      </w:r>
      <w:r w:rsidR="7C8C8381">
        <w:br/>
      </w:r>
    </w:p>
    <w:p w14:paraId="0DC5417B" w14:textId="71384F01"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Anatomy of an Explosion</w:t>
      </w:r>
    </w:p>
    <w:p w14:paraId="79B59D8D" w14:textId="11D1ECD0" w:rsidR="7C8C8381" w:rsidRDefault="7C8C8381" w:rsidP="7C8C8381">
      <w:pPr>
        <w:rPr>
          <w:rFonts w:ascii="Times New Roman" w:eastAsia="Times New Roman" w:hAnsi="Times New Roman" w:cs="Times New Roman"/>
          <w:b/>
          <w:bCs/>
          <w:sz w:val="24"/>
          <w:szCs w:val="24"/>
          <w:lang w:val="en-US"/>
        </w:rPr>
      </w:pPr>
    </w:p>
    <w:p w14:paraId="46BD00FE" w14:textId="6AE835B4" w:rsidR="7C8C8381" w:rsidRDefault="7C8C8381" w:rsidP="005D0038">
      <w:pPr>
        <w:jc w:val="both"/>
      </w:pPr>
      <w:r w:rsidRPr="7C8C8381">
        <w:rPr>
          <w:rFonts w:ascii="Times New Roman" w:eastAsia="Times New Roman" w:hAnsi="Times New Roman" w:cs="Times New Roman"/>
          <w:sz w:val="24"/>
          <w:szCs w:val="24"/>
          <w:lang w:val="en-US"/>
        </w:rPr>
        <w:t xml:space="preserve">Creating a custom explosion animation is Unreal requires an understanding of how to work with particles and textures. It also demands knowing how to animate and manipulate said particles and textures. An explosion is composed of two primary parts, the smoke and the blast. The smoke is the part usually surrounding the explosion after it has blasted, and the blast the fire-y center. An explosion also contains three essential steps, the initial blast, the outward expansion, and the final dissipation. The following picture, while 2-Dimensional, still shows the three stages: </w:t>
      </w:r>
    </w:p>
    <w:p w14:paraId="50C0B830" w14:textId="2EB3F976" w:rsidR="7C8C8381" w:rsidRDefault="7C8C8381">
      <w:r>
        <w:br/>
      </w:r>
    </w:p>
    <w:p w14:paraId="5374EA8A" w14:textId="14542878" w:rsidR="7C8C8381" w:rsidRDefault="7C8C8381" w:rsidP="7C8C8381">
      <w:pPr>
        <w:ind w:firstLine="720"/>
        <w:jc w:val="center"/>
      </w:pPr>
      <w:r>
        <w:rPr>
          <w:noProof/>
        </w:rPr>
        <w:drawing>
          <wp:inline distT="0" distB="0" distL="0" distR="0" wp14:anchorId="60483B06" wp14:editId="6A89938F">
            <wp:extent cx="5210174" cy="3771900"/>
            <wp:effectExtent l="0" t="0" r="0" b="0"/>
            <wp:docPr id="500648882" name="Picture 5006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210174" cy="3771900"/>
                    </a:xfrm>
                    <a:prstGeom prst="rect">
                      <a:avLst/>
                    </a:prstGeom>
                  </pic:spPr>
                </pic:pic>
              </a:graphicData>
            </a:graphic>
          </wp:inline>
        </w:drawing>
      </w:r>
    </w:p>
    <w:p w14:paraId="76854FDD" w14:textId="62448EFD" w:rsidR="7C8C8381" w:rsidRDefault="7C8C8381">
      <w:r>
        <w:br/>
      </w:r>
      <w:r>
        <w:br/>
      </w:r>
    </w:p>
    <w:p w14:paraId="79668181" w14:textId="0F894256" w:rsidR="7C8C8381" w:rsidRDefault="7C8C8381" w:rsidP="005D0038">
      <w:pPr>
        <w:jc w:val="both"/>
      </w:pPr>
      <w:r w:rsidRPr="7C8C8381">
        <w:rPr>
          <w:rFonts w:ascii="Times New Roman" w:eastAsia="Times New Roman" w:hAnsi="Times New Roman" w:cs="Times New Roman"/>
          <w:sz w:val="24"/>
          <w:szCs w:val="24"/>
          <w:lang w:val="en-US"/>
        </w:rPr>
        <w:t xml:space="preserve">The first two pictures show the initial explosion, indicated by spikes in this representation. This step should attempt to highlight the direction and power that explosion has. It should therefore be fast, as it contains the most power. The next step is the expansion step which occurs in the subsequent 3 frames. Frame 3 serves as a transition step between the initial explosion and the outward expansion, as they are directly connected. The next two frames really highlight what the outward expansion step really is about. This step is to show the sheer magnitude of the explosion, </w:t>
      </w:r>
      <w:r w:rsidRPr="7C8C8381">
        <w:rPr>
          <w:rFonts w:ascii="Times New Roman" w:eastAsia="Times New Roman" w:hAnsi="Times New Roman" w:cs="Times New Roman"/>
          <w:sz w:val="24"/>
          <w:szCs w:val="24"/>
          <w:lang w:val="en-US"/>
        </w:rPr>
        <w:lastRenderedPageBreak/>
        <w:t xml:space="preserve">due to the fact that it is at its biggest in this step. This also shows the clear distinction between the smoke and the blast. The smoke is the outer rim of grey and the blast is the red plume within it. After that, the outward expansion transitions into the final dissipation. These, like the last two steps, are directly connected. This is the very end of the explosion, and it should end with the blast and the explosion dissipating into nothing. </w:t>
      </w:r>
    </w:p>
    <w:p w14:paraId="26911C44" w14:textId="77777777" w:rsidR="005D0038" w:rsidRDefault="7C8C8381" w:rsidP="005D0038">
      <w:pPr>
        <w:spacing w:before="40" w:line="256" w:lineRule="auto"/>
        <w:rPr>
          <w:rFonts w:ascii="Calibri Light" w:eastAsia="Times New Roman" w:hAnsi="Calibri Light" w:cs="Times New Roman"/>
          <w:color w:val="2F5496" w:themeColor="accent1" w:themeShade="BF"/>
          <w:sz w:val="26"/>
          <w:szCs w:val="26"/>
          <w:lang w:val="en-US"/>
        </w:rPr>
      </w:pPr>
      <w:r>
        <w:br/>
      </w:r>
      <w:r w:rsidRPr="7C8C8381">
        <w:rPr>
          <w:rFonts w:ascii="Calibri Light" w:eastAsia="Times New Roman" w:hAnsi="Calibri Light" w:cs="Times New Roman"/>
          <w:color w:val="2F5496" w:themeColor="accent1" w:themeShade="BF"/>
          <w:sz w:val="26"/>
          <w:szCs w:val="26"/>
          <w:lang w:val="en-US"/>
        </w:rPr>
        <w:t>Unreal Implementation</w:t>
      </w:r>
    </w:p>
    <w:p w14:paraId="7A4A15B0" w14:textId="27F62F5A" w:rsidR="7C8C8381" w:rsidRDefault="7C8C8381" w:rsidP="005D0038">
      <w:pPr>
        <w:spacing w:before="40" w:line="256" w:lineRule="auto"/>
        <w:jc w:val="both"/>
      </w:pPr>
      <w:r w:rsidRPr="7C8C8381">
        <w:rPr>
          <w:rFonts w:ascii="Times New Roman" w:eastAsia="Times New Roman" w:hAnsi="Times New Roman" w:cs="Times New Roman"/>
          <w:sz w:val="24"/>
          <w:szCs w:val="24"/>
          <w:lang w:val="en-US"/>
        </w:rPr>
        <w:t>Implementing a convincing and satisfying explosion into Unreal requires several steps. In order to create the smoke effect, a cloud texture, like the one shown below, is used to represent the cloud effect. This texture will serve as the base texture that affects will be applied to.</w:t>
      </w:r>
      <w:r>
        <w:br/>
      </w:r>
    </w:p>
    <w:p w14:paraId="369FAF2C" w14:textId="38D15A6B" w:rsidR="7C8C8381" w:rsidRDefault="7C8C8381" w:rsidP="7C8C8381">
      <w:pPr>
        <w:jc w:val="center"/>
      </w:pPr>
      <w:r>
        <w:rPr>
          <w:noProof/>
        </w:rPr>
        <w:drawing>
          <wp:inline distT="0" distB="0" distL="0" distR="0" wp14:anchorId="1761B6BA" wp14:editId="317CF9D0">
            <wp:extent cx="2657475" cy="2724150"/>
            <wp:effectExtent l="0" t="0" r="0" b="0"/>
            <wp:docPr id="1591185628" name="Picture 159118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657475" cy="2724150"/>
                    </a:xfrm>
                    <a:prstGeom prst="rect">
                      <a:avLst/>
                    </a:prstGeom>
                  </pic:spPr>
                </pic:pic>
              </a:graphicData>
            </a:graphic>
          </wp:inline>
        </w:drawing>
      </w:r>
    </w:p>
    <w:p w14:paraId="0AB74983" w14:textId="77777777" w:rsidR="005D0038" w:rsidRDefault="005D0038">
      <w:pPr>
        <w:rPr>
          <w:rFonts w:ascii="Times New Roman" w:eastAsia="Times New Roman" w:hAnsi="Times New Roman" w:cs="Times New Roman"/>
          <w:sz w:val="24"/>
          <w:szCs w:val="24"/>
          <w:lang w:val="en-US"/>
        </w:rPr>
      </w:pPr>
    </w:p>
    <w:p w14:paraId="5EE26B69" w14:textId="2A835096" w:rsidR="7C8C8381" w:rsidRDefault="7C8C8381" w:rsidP="005D0038">
      <w:pPr>
        <w:jc w:val="both"/>
      </w:pPr>
      <w:r w:rsidRPr="7C8C8381">
        <w:rPr>
          <w:rFonts w:ascii="Times New Roman" w:eastAsia="Times New Roman" w:hAnsi="Times New Roman" w:cs="Times New Roman"/>
          <w:sz w:val="24"/>
          <w:szCs w:val="24"/>
          <w:lang w:val="en-US"/>
        </w:rPr>
        <w:t xml:space="preserve">Now the texture has been chosen, the next step is to manipulate it using particles. Particles are an integral part of visual effects in Unreal. More specifically, Particle Systems are essential for creating things like explosions, smoke, and even rain. A particle in Unreal is a point in space. With a Particle System, these individual Particles can be manipulated. Particle Systems consist of a component called an Emitter. An Emitter is responsible for emitting particles. These Emitters possess components called Modules. Modules control specific properties of spawned that are being spawned by the emitters. This can be anything from their color to their direction to even their opacity. Below is an Emitter given two modules, one to make each particle look like a red circle, and another giving it a random velocity. </w:t>
      </w:r>
    </w:p>
    <w:p w14:paraId="02039FD0" w14:textId="1E3D92D1" w:rsidR="7C8C8381" w:rsidRDefault="7C8C8381">
      <w:r>
        <w:br/>
      </w:r>
    </w:p>
    <w:p w14:paraId="79507551" w14:textId="009D22FD" w:rsidR="7C8C8381" w:rsidRDefault="7C8C8381" w:rsidP="7C8C8381">
      <w:pPr>
        <w:jc w:val="center"/>
      </w:pPr>
      <w:r>
        <w:rPr>
          <w:noProof/>
        </w:rPr>
        <w:lastRenderedPageBreak/>
        <w:drawing>
          <wp:inline distT="0" distB="0" distL="0" distR="0" wp14:anchorId="6B9A9216" wp14:editId="50F14F3F">
            <wp:extent cx="3086100" cy="2152650"/>
            <wp:effectExtent l="0" t="0" r="0" b="0"/>
            <wp:docPr id="724342313" name="Picture 724342313"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086100" cy="2152650"/>
                    </a:xfrm>
                    <a:prstGeom prst="rect">
                      <a:avLst/>
                    </a:prstGeom>
                  </pic:spPr>
                </pic:pic>
              </a:graphicData>
            </a:graphic>
          </wp:inline>
        </w:drawing>
      </w:r>
    </w:p>
    <w:p w14:paraId="51822A28" w14:textId="6BFB32D4" w:rsidR="7C8C8381" w:rsidRDefault="7C8C8381">
      <w:r>
        <w:br/>
      </w:r>
    </w:p>
    <w:p w14:paraId="36E0C105" w14:textId="775FAF0C" w:rsidR="7C8C8381" w:rsidRDefault="7C8C8381" w:rsidP="005D0038">
      <w:pPr>
        <w:jc w:val="both"/>
      </w:pPr>
      <w:r w:rsidRPr="7C8C8381">
        <w:rPr>
          <w:rFonts w:ascii="Times New Roman" w:eastAsia="Times New Roman" w:hAnsi="Times New Roman" w:cs="Times New Roman"/>
          <w:sz w:val="24"/>
          <w:szCs w:val="24"/>
          <w:lang w:val="en-US"/>
        </w:rPr>
        <w:t>For an explosion effect, several adjustments need to be made to the standard Particle Emitter. First of all, a velocity must be applied to a Particle System. This will emit particles outward like it does in an explosion.</w:t>
      </w:r>
    </w:p>
    <w:p w14:paraId="2EC25CCA" w14:textId="363C2D7B" w:rsidR="7C8C8381" w:rsidRDefault="7C8C8381" w:rsidP="7C8C8381">
      <w:pPr>
        <w:jc w:val="center"/>
      </w:pPr>
      <w:r w:rsidRPr="7C8C8381">
        <w:rPr>
          <w:rFonts w:ascii="Times New Roman" w:eastAsia="Times New Roman" w:hAnsi="Times New Roman" w:cs="Times New Roman"/>
          <w:sz w:val="24"/>
          <w:szCs w:val="24"/>
          <w:lang w:val="en-US"/>
        </w:rPr>
        <w:t xml:space="preserve"> </w:t>
      </w:r>
    </w:p>
    <w:p w14:paraId="636D6C1B" w14:textId="114AC2D8" w:rsidR="7C8C8381" w:rsidRDefault="7C8C8381">
      <w:r>
        <w:br/>
      </w:r>
      <w:r>
        <w:rPr>
          <w:noProof/>
        </w:rPr>
        <w:drawing>
          <wp:inline distT="0" distB="0" distL="0" distR="0" wp14:anchorId="61C89D1B" wp14:editId="1065EF1E">
            <wp:extent cx="5943600" cy="1343025"/>
            <wp:effectExtent l="0" t="0" r="0" b="0"/>
            <wp:docPr id="1145139108" name="Picture 1145139108"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72D7FFC0" w14:textId="77777777" w:rsidR="005D0038" w:rsidRDefault="005D0038">
      <w:pPr>
        <w:rPr>
          <w:rFonts w:ascii="Times New Roman" w:eastAsia="Times New Roman" w:hAnsi="Times New Roman" w:cs="Times New Roman"/>
          <w:sz w:val="24"/>
          <w:szCs w:val="24"/>
          <w:lang w:val="en-US"/>
        </w:rPr>
      </w:pPr>
    </w:p>
    <w:p w14:paraId="72501BCC" w14:textId="637B70AB" w:rsidR="7C8C8381" w:rsidRDefault="7C8C8381" w:rsidP="005D0038">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After applying a velocity to the particles, the next step is to change the amount of loops that an Emitter performs. By default, an Emitter will loop indefinitely. Changing the value to 1, it only performs the operation once. This is good for things like explosions which only occur once and dissipate.</w:t>
      </w:r>
    </w:p>
    <w:p w14:paraId="119E3D25" w14:textId="77777777" w:rsidR="005D0038" w:rsidRDefault="005D0038" w:rsidP="005D0038">
      <w:pPr>
        <w:jc w:val="both"/>
      </w:pPr>
    </w:p>
    <w:p w14:paraId="507C8E6F" w14:textId="44F9E099" w:rsidR="7C8C8381" w:rsidRDefault="7C8C8381" w:rsidP="7C8C8381">
      <w:pPr>
        <w:jc w:val="center"/>
      </w:pPr>
      <w:r>
        <w:rPr>
          <w:noProof/>
        </w:rPr>
        <w:drawing>
          <wp:inline distT="0" distB="0" distL="0" distR="0" wp14:anchorId="6A04A8DA" wp14:editId="19AE0A2A">
            <wp:extent cx="3981450" cy="1943100"/>
            <wp:effectExtent l="0" t="0" r="0" b="0"/>
            <wp:docPr id="2034749552" name="Picture 2034749552"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981450" cy="1943100"/>
                    </a:xfrm>
                    <a:prstGeom prst="rect">
                      <a:avLst/>
                    </a:prstGeom>
                  </pic:spPr>
                </pic:pic>
              </a:graphicData>
            </a:graphic>
          </wp:inline>
        </w:drawing>
      </w:r>
    </w:p>
    <w:p w14:paraId="2B96417E" w14:textId="5EB589A2" w:rsidR="7C8C8381" w:rsidRDefault="7C8C8381">
      <w:r>
        <w:lastRenderedPageBreak/>
        <w:br/>
      </w:r>
    </w:p>
    <w:p w14:paraId="26F38963" w14:textId="7650EC2F" w:rsidR="7C8C8381" w:rsidRDefault="7C8C8381" w:rsidP="7C8C8381">
      <w:pPr>
        <w:spacing w:before="40" w:line="256" w:lineRule="auto"/>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 xml:space="preserve">Applying Explosion to an Entity </w:t>
      </w:r>
    </w:p>
    <w:p w14:paraId="3887267F" w14:textId="7E9C72EE" w:rsidR="7C8C8381" w:rsidRDefault="7C8C8381" w:rsidP="005D0038">
      <w:pPr>
        <w:jc w:val="both"/>
      </w:pPr>
      <w:r>
        <w:br/>
      </w:r>
      <w:r w:rsidRPr="7C8C8381">
        <w:rPr>
          <w:rFonts w:ascii="Times New Roman" w:eastAsia="Times New Roman" w:hAnsi="Times New Roman" w:cs="Times New Roman"/>
          <w:sz w:val="24"/>
          <w:szCs w:val="24"/>
          <w:lang w:val="en-US"/>
        </w:rPr>
        <w:t xml:space="preserve">Making an entity in any game engine die requires several steps. The first step is to confirm that an entity has died. In the case of the Everglades project, it entails checking when the unit is at zero health. If a unit meets this death condition, the next step is to despawn the unit. The final step is to replace the despawned unit with the explosion. In this case, that would involve replacing the despawned unit with the Particle Emitter that produces the explosion. Unreal makes this very easy with the OnDeath event in Unreal. Below is an example of creating a simple particle effect and connecting it to an entity's OnDeath event: </w:t>
      </w:r>
    </w:p>
    <w:p w14:paraId="3DCEEA6C" w14:textId="12D2B98A" w:rsidR="7C8C8381" w:rsidRDefault="7C8C8381">
      <w:r>
        <w:br/>
      </w:r>
      <w:r>
        <w:br/>
      </w:r>
    </w:p>
    <w:p w14:paraId="4002756C" w14:textId="081C11D2" w:rsidR="7C8C8381" w:rsidRDefault="7C8C8381" w:rsidP="7C8C8381">
      <w:pPr>
        <w:jc w:val="center"/>
      </w:pPr>
      <w:r>
        <w:rPr>
          <w:noProof/>
        </w:rPr>
        <w:drawing>
          <wp:inline distT="0" distB="0" distL="0" distR="0" wp14:anchorId="3BF4370B" wp14:editId="259238B2">
            <wp:extent cx="5686425" cy="1743075"/>
            <wp:effectExtent l="0" t="0" r="0" b="0"/>
            <wp:docPr id="623628262" name="Picture 62362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686425" cy="1743075"/>
                    </a:xfrm>
                    <a:prstGeom prst="rect">
                      <a:avLst/>
                    </a:prstGeom>
                  </pic:spPr>
                </pic:pic>
              </a:graphicData>
            </a:graphic>
          </wp:inline>
        </w:drawing>
      </w:r>
    </w:p>
    <w:p w14:paraId="37E46D25" w14:textId="513C05B3" w:rsidR="00632E08" w:rsidRDefault="00632E08" w:rsidP="7C8C8381">
      <w:pPr>
        <w:jc w:val="center"/>
      </w:pPr>
    </w:p>
    <w:p w14:paraId="06B37507" w14:textId="77777777" w:rsidR="00632E08" w:rsidRDefault="00632E08" w:rsidP="7C8C8381">
      <w:pPr>
        <w:jc w:val="center"/>
      </w:pPr>
    </w:p>
    <w:p w14:paraId="0230A09F" w14:textId="2FE7B742" w:rsidR="7C8C8381" w:rsidRDefault="7C8C8381" w:rsidP="7C8C8381">
      <w:pPr>
        <w:jc w:val="center"/>
      </w:pPr>
      <w:r>
        <w:rPr>
          <w:noProof/>
        </w:rPr>
        <w:lastRenderedPageBreak/>
        <w:drawing>
          <wp:inline distT="0" distB="0" distL="0" distR="0" wp14:anchorId="5FEF4E3F" wp14:editId="04260422">
            <wp:extent cx="4086225" cy="3829050"/>
            <wp:effectExtent l="0" t="0" r="0" b="0"/>
            <wp:docPr id="2032687820" name="Picture 203268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086225" cy="3829050"/>
                    </a:xfrm>
                    <a:prstGeom prst="rect">
                      <a:avLst/>
                    </a:prstGeom>
                  </pic:spPr>
                </pic:pic>
              </a:graphicData>
            </a:graphic>
          </wp:inline>
        </w:drawing>
      </w:r>
    </w:p>
    <w:p w14:paraId="7E9804BB" w14:textId="6CD9DD6F" w:rsidR="7C8C8381" w:rsidRDefault="7C8C8381" w:rsidP="7C8C8381">
      <w:pPr>
        <w:jc w:val="center"/>
      </w:pPr>
      <w:r>
        <w:rPr>
          <w:noProof/>
        </w:rPr>
        <w:drawing>
          <wp:inline distT="0" distB="0" distL="0" distR="0" wp14:anchorId="29D61A03" wp14:editId="4D0E5D4E">
            <wp:extent cx="5943600" cy="2828925"/>
            <wp:effectExtent l="0" t="0" r="0" b="0"/>
            <wp:docPr id="1600919472" name="Picture 16009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78412390" w14:textId="1516294B" w:rsidR="7C8C8381" w:rsidRDefault="7C8C8381">
      <w:r>
        <w:br/>
      </w:r>
    </w:p>
    <w:p w14:paraId="3340E9AF" w14:textId="7681EBC0" w:rsidR="7C8C8381" w:rsidRDefault="7C8C8381" w:rsidP="005D0038">
      <w:pPr>
        <w:jc w:val="both"/>
      </w:pPr>
      <w:r w:rsidRPr="7C8C8381">
        <w:rPr>
          <w:rFonts w:ascii="Times New Roman" w:eastAsia="Times New Roman" w:hAnsi="Times New Roman" w:cs="Times New Roman"/>
          <w:sz w:val="24"/>
          <w:szCs w:val="24"/>
          <w:lang w:val="en-US"/>
        </w:rPr>
        <w:t xml:space="preserve">To put it simply, this event handles all of the events at once. The Event only occurs if a unit has died, which handles the first step. The next step is handled by DestroyActor, which destroys the entity when it has died. Finally, “Spawn Emitter at Location” will execute the explosion wherever the unit has died. </w:t>
      </w:r>
    </w:p>
    <w:p w14:paraId="42434800" w14:textId="52F20108" w:rsidR="7C8C8381" w:rsidRDefault="7C8C8381"/>
    <w:p w14:paraId="6FC480D7" w14:textId="0DA46CA2" w:rsidR="7C8C8381" w:rsidRDefault="7C8C8381" w:rsidP="005D0038">
      <w:pPr>
        <w:jc w:val="both"/>
      </w:pPr>
      <w:r w:rsidRPr="7C8C8381">
        <w:rPr>
          <w:rFonts w:ascii="Times New Roman" w:eastAsia="Times New Roman" w:hAnsi="Times New Roman" w:cs="Times New Roman"/>
          <w:sz w:val="24"/>
          <w:szCs w:val="24"/>
          <w:lang w:val="en-US"/>
        </w:rPr>
        <w:lastRenderedPageBreak/>
        <w:t xml:space="preserve">One final point should be made about implementing explosions in Unreal for units in this project. Since the drones are grouped into swarms, the graphical cost for exploding each swarm individual could prove to be too much. Therefore, it might prove to be better to despawn all the units of a swarm and then only produce one large explosion for the entire swarm. This will prove to be more resource efficient which will allow it to run on lower-spec systems. </w:t>
      </w:r>
    </w:p>
    <w:p w14:paraId="012CF08F" w14:textId="77777777" w:rsidR="00496A60" w:rsidRDefault="00496A60" w:rsidP="00063D94">
      <w:pPr>
        <w:keepNext/>
        <w:keepLines/>
        <w:spacing w:line="254" w:lineRule="auto"/>
        <w:outlineLvl w:val="0"/>
        <w:rPr>
          <w:rFonts w:ascii="Calibri Light" w:eastAsia="Times New Roman" w:hAnsi="Calibri Light" w:cs="Times New Roman"/>
          <w:color w:val="2F5496" w:themeColor="accent1" w:themeShade="BF"/>
          <w:sz w:val="40"/>
          <w:szCs w:val="40"/>
        </w:rPr>
      </w:pPr>
    </w:p>
    <w:p w14:paraId="2AA0024E" w14:textId="77777777" w:rsidR="00825D74" w:rsidRDefault="00825D74" w:rsidP="00825D74">
      <w:pPr>
        <w:keepNext/>
        <w:keepLines/>
        <w:spacing w:line="254" w:lineRule="auto"/>
        <w:outlineLvl w:val="0"/>
        <w:rPr>
          <w:rFonts w:ascii="Calibri Light" w:eastAsia="Times New Roman" w:hAnsi="Calibri Light" w:cs="Times New Roman"/>
          <w:color w:val="2F5496" w:themeColor="accent1" w:themeShade="BF"/>
          <w:sz w:val="40"/>
          <w:szCs w:val="40"/>
        </w:rPr>
      </w:pPr>
      <w:bookmarkStart w:id="2755" w:name="_Hlk25845810"/>
      <w:r>
        <w:rPr>
          <w:rFonts w:ascii="Calibri Light" w:eastAsia="Times New Roman" w:hAnsi="Calibri Light" w:cs="Times New Roman"/>
          <w:color w:val="2F5496" w:themeColor="accent1" w:themeShade="BF"/>
          <w:sz w:val="40"/>
          <w:szCs w:val="40"/>
        </w:rPr>
        <w:t>Unit with Sensor</w:t>
      </w:r>
    </w:p>
    <w:p w14:paraId="578539D5" w14:textId="77777777" w:rsidR="00825D74" w:rsidRPr="00AF0554" w:rsidRDefault="00825D74" w:rsidP="00825D7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Purpose</w:t>
      </w:r>
    </w:p>
    <w:p w14:paraId="2D0895DE"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3D6A384B" w14:textId="77777777" w:rsidR="00825D74" w:rsidRDefault="00825D74" w:rsidP="00825D74">
      <w:pPr>
        <w:spacing w:line="254" w:lineRule="auto"/>
        <w:jc w:val="both"/>
        <w:rPr>
          <w:rFonts w:ascii="Times New Roman" w:eastAsia="Calibri" w:hAnsi="Times New Roman" w:cs="Times New Roman"/>
          <w:sz w:val="24"/>
          <w:szCs w:val="24"/>
        </w:rPr>
      </w:pPr>
    </w:p>
    <w:p w14:paraId="2EFE7C80"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sensor will be designed so that it will be capable of gathering data from the environment. The current project will not be able to gather this data during gameplay because visual elements are post-processed and therefore do not exist while the game is executing. Thus, the unit will be given a unique bonus like existing units in the game.</w:t>
      </w:r>
    </w:p>
    <w:p w14:paraId="73FAF983" w14:textId="77777777" w:rsidR="00825D74" w:rsidRDefault="00825D74" w:rsidP="00825D74">
      <w:pPr>
        <w:spacing w:line="254" w:lineRule="auto"/>
        <w:jc w:val="both"/>
        <w:rPr>
          <w:rFonts w:ascii="Times New Roman" w:eastAsia="Calibri" w:hAnsi="Times New Roman" w:cs="Times New Roman"/>
          <w:sz w:val="24"/>
          <w:szCs w:val="24"/>
        </w:rPr>
      </w:pPr>
    </w:p>
    <w:p w14:paraId="7E430D93" w14:textId="77777777" w:rsidR="00825D74" w:rsidRPr="00AF0554" w:rsidRDefault="00825D74" w:rsidP="00825D7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Background Research</w:t>
      </w:r>
    </w:p>
    <w:p w14:paraId="6D6CAB53"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sponsor gave the team three options for sensors to implement: infrared (IR), electro-optical (EO), and synthetic aperture radar (SAR). Only one of these will be selected, implemented, and used within the game. Each sensor has unique advantages and disadvantages. No matter which is chosen, it must be configurable via input file.</w:t>
      </w:r>
    </w:p>
    <w:p w14:paraId="7CF570C8"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6EF49C91" w14:textId="77777777" w:rsidR="00825D74" w:rsidRDefault="00825D74" w:rsidP="00825D74">
      <w:pPr>
        <w:pStyle w:val="Heading2"/>
        <w:rPr>
          <w:rFonts w:eastAsia="Calibri"/>
        </w:rPr>
      </w:pPr>
      <w:r>
        <w:rPr>
          <w:rFonts w:eastAsia="Calibri"/>
        </w:rPr>
        <w:t>Infrared</w:t>
      </w:r>
    </w:p>
    <w:p w14:paraId="392766E1"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w:t>
      </w:r>
    </w:p>
    <w:p w14:paraId="37A2977C" w14:textId="77777777" w:rsidR="00825D74" w:rsidRDefault="00825D74" w:rsidP="00825D74">
      <w:pPr>
        <w:spacing w:line="254" w:lineRule="auto"/>
        <w:jc w:val="both"/>
        <w:rPr>
          <w:rFonts w:ascii="Times New Roman" w:eastAsia="Calibri" w:hAnsi="Times New Roman" w:cs="Times New Roman"/>
          <w:sz w:val="24"/>
          <w:szCs w:val="24"/>
        </w:rPr>
      </w:pPr>
    </w:p>
    <w:p w14:paraId="739A5067"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energy passes through a medium, which in most cases would be air but could also be a vacuum or a liquid. The sensor collects and focuses this energy with lenses and mirrors composed of different materials depending on the specific needs of the sensor. 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3.</w:t>
      </w:r>
    </w:p>
    <w:p w14:paraId="020B6FE4"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0BD023AC" w14:textId="77777777" w:rsidR="00825D74" w:rsidRDefault="00825D74" w:rsidP="00825D74">
      <w:pPr>
        <w:keepNext/>
        <w:spacing w:line="254" w:lineRule="auto"/>
        <w:jc w:val="center"/>
        <w:rPr>
          <w:rFonts w:ascii="Calibri" w:eastAsia="Calibri" w:hAnsi="Calibri" w:cs="Times New Roman"/>
        </w:rPr>
      </w:pPr>
      <w:r>
        <w:rPr>
          <w:rFonts w:eastAsia="Calibri"/>
          <w:noProof/>
        </w:rPr>
        <w:lastRenderedPageBreak/>
        <w:drawing>
          <wp:inline distT="0" distB="0" distL="0" distR="0" wp14:anchorId="4653046F" wp14:editId="79DDFEB2">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4AF5268C" w14:textId="77777777" w:rsidR="00825D74" w:rsidRPr="00616748" w:rsidRDefault="00825D74" w:rsidP="00825D74">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7</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An infrared image</w:t>
      </w:r>
    </w:p>
    <w:p w14:paraId="15358BEF" w14:textId="77777777" w:rsidR="00825D74" w:rsidRDefault="00825D74" w:rsidP="00825D74">
      <w:pPr>
        <w:spacing w:line="254" w:lineRule="auto"/>
        <w:rPr>
          <w:rFonts w:ascii="Times New Roman" w:eastAsia="Calibri" w:hAnsi="Times New Roman" w:cs="Times New Roman"/>
          <w:sz w:val="24"/>
          <w:szCs w:val="24"/>
        </w:rPr>
      </w:pPr>
    </w:p>
    <w:p w14:paraId="39D4A802" w14:textId="340093DE" w:rsidR="00825D74" w:rsidRDefault="00825D74" w:rsidP="00825D74">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w:t>
      </w:r>
    </w:p>
    <w:p w14:paraId="2E3E3982" w14:textId="77777777" w:rsidR="00825D74" w:rsidRDefault="00825D74" w:rsidP="00825D74">
      <w:pPr>
        <w:spacing w:line="254" w:lineRule="auto"/>
        <w:jc w:val="both"/>
        <w:rPr>
          <w:rFonts w:ascii="Times New Roman" w:eastAsia="Calibri" w:hAnsi="Times New Roman" w:cs="Times New Roman"/>
          <w:sz w:val="24"/>
          <w:szCs w:val="24"/>
        </w:rPr>
      </w:pPr>
    </w:p>
    <w:p w14:paraId="2430EF78"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Passive sensors do not produce their own infrared signal but detect IR from objects in the field of view (see figure 2).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045F8DC3" w14:textId="77777777" w:rsidR="00825D74" w:rsidRDefault="00825D74" w:rsidP="00825D74">
      <w:pPr>
        <w:spacing w:line="254" w:lineRule="auto"/>
        <w:jc w:val="both"/>
        <w:rPr>
          <w:rFonts w:ascii="Times New Roman" w:eastAsia="Calibri" w:hAnsi="Times New Roman" w:cs="Times New Roman"/>
          <w:sz w:val="24"/>
          <w:szCs w:val="24"/>
        </w:rPr>
      </w:pPr>
    </w:p>
    <w:p w14:paraId="60CE2A09"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602F7DF3" w14:textId="77777777" w:rsidR="00825D74" w:rsidRDefault="00825D74" w:rsidP="00825D74">
      <w:pPr>
        <w:spacing w:line="254" w:lineRule="auto"/>
        <w:jc w:val="both"/>
        <w:rPr>
          <w:rFonts w:ascii="Times New Roman" w:eastAsia="Calibri" w:hAnsi="Times New Roman" w:cs="Times New Roman"/>
          <w:sz w:val="24"/>
          <w:szCs w:val="24"/>
        </w:rPr>
      </w:pPr>
    </w:p>
    <w:p w14:paraId="18FFB596"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More appropriate for this project’s “drones” would be a reflective sensor. Here, the emitting source and sensor are near each other and facing the same direction. The emitted signal is projected towards a target which reflects the energy back toward the sensor’s detector (see figure 2). The signal is processed to produce the desired data.</w:t>
      </w:r>
    </w:p>
    <w:p w14:paraId="24E5FAF5" w14:textId="77777777" w:rsidR="00825D74" w:rsidRDefault="00825D74" w:rsidP="00825D74">
      <w:pPr>
        <w:spacing w:line="254" w:lineRule="auto"/>
        <w:jc w:val="both"/>
        <w:rPr>
          <w:rFonts w:ascii="Times New Roman" w:eastAsia="Calibri" w:hAnsi="Times New Roman" w:cs="Times New Roman"/>
          <w:sz w:val="24"/>
          <w:szCs w:val="24"/>
        </w:rPr>
      </w:pPr>
    </w:p>
    <w:p w14:paraId="25D95D13"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Active sensors can be used to detect objects, find distance to an object, detect movement, and detect surface features. Interpreting how different wavelengths of a signal are reflected by a target can even be used to infer a target’s material. Despite these useful features, an active sensor can easily be located due to its emitted IR signal.</w:t>
      </w:r>
    </w:p>
    <w:p w14:paraId="1ED4741A" w14:textId="77777777" w:rsidR="00825D74" w:rsidRDefault="00825D74" w:rsidP="00825D74">
      <w:pPr>
        <w:spacing w:line="254" w:lineRule="auto"/>
        <w:jc w:val="both"/>
        <w:rPr>
          <w:rFonts w:eastAsia="Calibri"/>
        </w:rPr>
      </w:pPr>
      <w:r>
        <w:rPr>
          <w:noProof/>
        </w:rPr>
        <w:lastRenderedPageBreak/>
        <mc:AlternateContent>
          <mc:Choice Requires="wps">
            <w:drawing>
              <wp:anchor distT="0" distB="0" distL="114300" distR="114300" simplePos="0" relativeHeight="251744768" behindDoc="0" locked="0" layoutInCell="1" allowOverlap="1" wp14:anchorId="5480F3D7" wp14:editId="72175EA3">
                <wp:simplePos x="0" y="0"/>
                <wp:positionH relativeFrom="margin">
                  <wp:align>center</wp:align>
                </wp:positionH>
                <wp:positionV relativeFrom="paragraph">
                  <wp:posOffset>3597275</wp:posOffset>
                </wp:positionV>
                <wp:extent cx="3438525" cy="171450"/>
                <wp:effectExtent l="0" t="0" r="9525" b="0"/>
                <wp:wrapTopAndBottom/>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77AFF1D2" w14:textId="77777777" w:rsidR="00825D74" w:rsidRDefault="00825D74" w:rsidP="00825D7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8</w:t>
                            </w:r>
                            <w:r>
                              <w:rPr>
                                <w:noProof/>
                              </w:rPr>
                              <w:fldChar w:fldCharType="end"/>
                            </w:r>
                            <w:r>
                              <w:t>: Active and Passive sensors</w:t>
                            </w:r>
                          </w:p>
                          <w:p w14:paraId="33DD07E4" w14:textId="77777777" w:rsidR="00825D74" w:rsidRDefault="00825D74" w:rsidP="00825D7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480F3D7" id="Text Box 193" o:spid="_x0000_s1083" type="#_x0000_t202" style="position:absolute;left:0;text-align:left;margin-left:0;margin-top:283.25pt;width:270.75pt;height:13.5pt;z-index:25174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" stroked="f">
                <v:textbox inset="0,0,0,0">
                  <w:txbxContent>
                    <w:p w14:paraId="77AFF1D2" w14:textId="77777777" w:rsidR="00825D74" w:rsidRDefault="00825D74" w:rsidP="00825D7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8</w:t>
                      </w:r>
                      <w:r>
                        <w:rPr>
                          <w:noProof/>
                        </w:rPr>
                        <w:fldChar w:fldCharType="end"/>
                      </w:r>
                      <w:r>
                        <w:t>: Active and Passive sensors</w:t>
                      </w:r>
                    </w:p>
                    <w:p w14:paraId="33DD07E4" w14:textId="77777777" w:rsidR="00825D74" w:rsidRDefault="00825D74" w:rsidP="00825D74">
                      <w:pPr>
                        <w:rPr>
                          <w:noProof/>
                        </w:rPr>
                      </w:pPr>
                    </w:p>
                  </w:txbxContent>
                </v:textbox>
                <w10:wrap type="topAndBottom" anchorx="margin"/>
              </v:shape>
            </w:pict>
          </mc:Fallback>
        </mc:AlternateContent>
      </w:r>
      <w:r>
        <w:rPr>
          <w:noProof/>
        </w:rPr>
        <w:drawing>
          <wp:anchor distT="0" distB="0" distL="114300" distR="114300" simplePos="0" relativeHeight="251743744" behindDoc="0" locked="0" layoutInCell="1" allowOverlap="1" wp14:anchorId="059683C3" wp14:editId="7A497CB8">
            <wp:simplePos x="0" y="0"/>
            <wp:positionH relativeFrom="margin">
              <wp:posOffset>1019175</wp:posOffset>
            </wp:positionH>
            <wp:positionV relativeFrom="paragraph">
              <wp:posOffset>254000</wp:posOffset>
            </wp:positionV>
            <wp:extent cx="3600450" cy="3230880"/>
            <wp:effectExtent l="0" t="0" r="0" b="7620"/>
            <wp:wrapTopAndBottom/>
            <wp:docPr id="2032687822" name="Picture 203268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5776C6E3" w14:textId="77777777" w:rsidR="00825D74" w:rsidRPr="00791257" w:rsidRDefault="00825D74" w:rsidP="00825D74">
      <w:pPr>
        <w:keepNext/>
        <w:keepLines/>
        <w:spacing w:line="254" w:lineRule="auto"/>
        <w:outlineLvl w:val="2"/>
        <w:rPr>
          <w:rFonts w:ascii="Calibri Light" w:eastAsia="Times New Roman" w:hAnsi="Calibri Light" w:cs="Times New Roman"/>
          <w:color w:val="1F3763" w:themeColor="accent1" w:themeShade="7F"/>
          <w:sz w:val="24"/>
          <w:szCs w:val="24"/>
        </w:rPr>
      </w:pPr>
    </w:p>
    <w:p w14:paraId="02B8CA36" w14:textId="77777777" w:rsidR="00825D74" w:rsidRDefault="00825D74" w:rsidP="00825D74">
      <w:pPr>
        <w:spacing w:line="254" w:lineRule="auto"/>
        <w:jc w:val="both"/>
        <w:rPr>
          <w:rFonts w:ascii="Times New Roman" w:eastAsia="Calibri" w:hAnsi="Times New Roman" w:cs="Times New Roman"/>
          <w:sz w:val="24"/>
          <w:szCs w:val="24"/>
        </w:rPr>
      </w:pPr>
    </w:p>
    <w:p w14:paraId="063221A2" w14:textId="77777777" w:rsidR="00825D74" w:rsidRPr="001F43D7" w:rsidRDefault="00825D74" w:rsidP="00825D74">
      <w:pPr>
        <w:pStyle w:val="Heading2"/>
        <w:rPr>
          <w:rFonts w:ascii="Times New Roman" w:eastAsia="Calibri" w:hAnsi="Times New Roman" w:cs="Times New Roman"/>
          <w:sz w:val="24"/>
          <w:szCs w:val="24"/>
        </w:rPr>
      </w:pPr>
    </w:p>
    <w:p w14:paraId="4C40F72E" w14:textId="77777777" w:rsidR="00825D74" w:rsidRDefault="00825D74" w:rsidP="00825D74">
      <w:pPr>
        <w:pStyle w:val="Heading2"/>
        <w:rPr>
          <w:rFonts w:eastAsia="Calibri"/>
        </w:rPr>
      </w:pPr>
      <w:r>
        <w:rPr>
          <w:rFonts w:eastAsia="Calibri"/>
        </w:rPr>
        <w:t>Electro-Optical</w:t>
      </w:r>
    </w:p>
    <w:p w14:paraId="73577A70"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7E010A54"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08F62B3C" w14:textId="77777777" w:rsidR="00825D74" w:rsidRDefault="00825D74" w:rsidP="00825D74">
      <w:pPr>
        <w:pStyle w:val="Heading2"/>
        <w:rPr>
          <w:rFonts w:eastAsia="Calibri"/>
        </w:rPr>
      </w:pPr>
      <w:r>
        <w:rPr>
          <w:rFonts w:eastAsia="Calibri"/>
        </w:rPr>
        <w:t>Synthetic Aperture Radar</w:t>
      </w:r>
    </w:p>
    <w:p w14:paraId="66E553DE"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Synthetic aperture radar is used to create detailed images of objects and terrain. It can accomplish this independent of weather conditions and time of day (see figure 4). It also has a much larger range than the other sensors.</w:t>
      </w:r>
    </w:p>
    <w:p w14:paraId="06CF58E6"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5B921C96" w14:textId="77777777" w:rsidR="00825D74" w:rsidRDefault="00825D74" w:rsidP="00825D74">
      <w:pPr>
        <w:keepNext/>
        <w:spacing w:line="254" w:lineRule="auto"/>
        <w:jc w:val="center"/>
        <w:rPr>
          <w:rFonts w:ascii="Calibri" w:eastAsia="Calibri" w:hAnsi="Calibri" w:cs="Times New Roman"/>
        </w:rPr>
      </w:pPr>
      <w:r>
        <w:rPr>
          <w:rFonts w:eastAsia="Calibri"/>
          <w:noProof/>
        </w:rPr>
        <w:lastRenderedPageBreak/>
        <w:drawing>
          <wp:inline distT="0" distB="0" distL="0" distR="0" wp14:anchorId="7042977A" wp14:editId="45BA0E3E">
            <wp:extent cx="5486400" cy="3657600"/>
            <wp:effectExtent l="0" t="0" r="0" b="0"/>
            <wp:docPr id="2032687823" name="Picture 20326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F5F86B4" w14:textId="77777777" w:rsidR="00825D74" w:rsidRDefault="00825D74" w:rsidP="00825D7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9</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1976 Synthetic Aperture Radar image of Willow Run Airport and vicinity</w:t>
      </w:r>
    </w:p>
    <w:p w14:paraId="5EBF638E" w14:textId="77777777" w:rsidR="00825D74" w:rsidRDefault="00825D74" w:rsidP="00825D74">
      <w:pPr>
        <w:spacing w:line="254" w:lineRule="auto"/>
        <w:jc w:val="center"/>
        <w:rPr>
          <w:rFonts w:eastAsia="Calibri"/>
        </w:rPr>
      </w:pPr>
    </w:p>
    <w:p w14:paraId="6F5B3951"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It is an active sensor that operates by emitting a microwave pulse toward a target which is reflected to the SAR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used. “The distance the aircraft flies in synthesizing the antenna is known as the synthetic aperture.” [3] (see figure 5)</w:t>
      </w:r>
    </w:p>
    <w:p w14:paraId="19B2C680" w14:textId="77777777" w:rsidR="00825D74" w:rsidRDefault="00825D74" w:rsidP="00825D74">
      <w:pPr>
        <w:spacing w:line="254" w:lineRule="auto"/>
        <w:jc w:val="both"/>
        <w:rPr>
          <w:rFonts w:eastAsia="Calibri"/>
        </w:rPr>
      </w:pPr>
      <w:r>
        <w:rPr>
          <w:noProof/>
        </w:rPr>
        <w:lastRenderedPageBreak/>
        <w:drawing>
          <wp:anchor distT="0" distB="0" distL="114300" distR="114300" simplePos="0" relativeHeight="251741696" behindDoc="0" locked="0" layoutInCell="1" allowOverlap="1" wp14:anchorId="0DC14229" wp14:editId="4A13C602">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2720" behindDoc="0" locked="0" layoutInCell="1" allowOverlap="1" wp14:anchorId="73A00D85" wp14:editId="5E339C81">
                <wp:simplePos x="0" y="0"/>
                <wp:positionH relativeFrom="column">
                  <wp:posOffset>942975</wp:posOffset>
                </wp:positionH>
                <wp:positionV relativeFrom="paragraph">
                  <wp:posOffset>3451225</wp:posOffset>
                </wp:positionV>
                <wp:extent cx="2397125" cy="276225"/>
                <wp:effectExtent l="0" t="0" r="3175" b="0"/>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7125" cy="276225"/>
                        </a:xfrm>
                        <a:prstGeom prst="rect">
                          <a:avLst/>
                        </a:prstGeom>
                        <a:solidFill>
                          <a:prstClr val="white"/>
                        </a:solidFill>
                        <a:ln>
                          <a:noFill/>
                        </a:ln>
                      </wps:spPr>
                      <wps:txbx>
                        <w:txbxContent>
                          <w:p w14:paraId="41848062" w14:textId="77777777" w:rsidR="00825D74" w:rsidRDefault="00825D74" w:rsidP="00825D7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10</w:t>
                            </w:r>
                            <w:r>
                              <w:rPr>
                                <w:noProof/>
                              </w:rPr>
                              <w:fldChar w:fldCharType="end"/>
                            </w:r>
                            <w:r>
                              <w:t>: Synthetic Aperture Radar</w:t>
                            </w:r>
                          </w:p>
                          <w:p w14:paraId="133DFF2E" w14:textId="77777777" w:rsidR="00825D74" w:rsidRDefault="00825D74" w:rsidP="00825D7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3A00D85" id="Text Box 31" o:spid="_x0000_s1084" type="#_x0000_t202" style="position:absolute;left:0;text-align:left;margin-left:74.25pt;margin-top:271.75pt;width:188.75pt;height:21.7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" stroked="f">
                <v:textbox style="mso-fit-shape-to-text:t" inset="0,0,0,0">
                  <w:txbxContent>
                    <w:p w14:paraId="41848062" w14:textId="77777777" w:rsidR="00825D74" w:rsidRDefault="00825D74" w:rsidP="00825D7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10</w:t>
                      </w:r>
                      <w:r>
                        <w:rPr>
                          <w:noProof/>
                        </w:rPr>
                        <w:fldChar w:fldCharType="end"/>
                      </w:r>
                      <w:r>
                        <w:t>: Synthetic Aperture Radar</w:t>
                      </w:r>
                    </w:p>
                    <w:p w14:paraId="133DFF2E" w14:textId="77777777" w:rsidR="00825D74" w:rsidRDefault="00825D74" w:rsidP="00825D74">
                      <w:pPr>
                        <w:rPr>
                          <w:noProof/>
                        </w:rPr>
                      </w:pPr>
                    </w:p>
                  </w:txbxContent>
                </v:textbox>
                <w10:wrap type="topAndBottom"/>
              </v:shape>
            </w:pict>
          </mc:Fallback>
        </mc:AlternateContent>
      </w:r>
    </w:p>
    <w:p w14:paraId="7A75C987" w14:textId="77777777" w:rsidR="00825D74" w:rsidRDefault="00825D74" w:rsidP="00825D74">
      <w:pPr>
        <w:spacing w:line="254" w:lineRule="auto"/>
        <w:jc w:val="both"/>
        <w:rPr>
          <w:rFonts w:eastAsia="Calibri"/>
        </w:rPr>
      </w:pPr>
    </w:p>
    <w:p w14:paraId="13C1469E"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Moving objects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[4]</w:t>
      </w:r>
    </w:p>
    <w:p w14:paraId="78BED790"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4C60AA0B" w14:textId="77777777" w:rsidR="00825D74" w:rsidRPr="00AF0554" w:rsidRDefault="00825D74" w:rsidP="00825D7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Choice</w:t>
      </w:r>
    </w:p>
    <w:p w14:paraId="33685637"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that may not be visible due to low lighting. SAR is useful for terrain mapping but is not as useful as the tracking capability of the IR sensor. It is also more complex, especially if it is designed to detect moving targets.</w:t>
      </w:r>
    </w:p>
    <w:p w14:paraId="44C05D3D"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22C5BE29"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171CEBEF"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4B93FCC6"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075526AD" w14:textId="77777777" w:rsidR="00825D74" w:rsidRDefault="00825D74" w:rsidP="00825D74">
      <w:pPr>
        <w:spacing w:line="254" w:lineRule="auto"/>
        <w:jc w:val="both"/>
        <w:rPr>
          <w:rFonts w:ascii="Times New Roman" w:eastAsia="Calibri" w:hAnsi="Times New Roman" w:cs="Times New Roman"/>
          <w:sz w:val="24"/>
          <w:szCs w:val="24"/>
        </w:rPr>
      </w:pPr>
    </w:p>
    <w:p w14:paraId="68B98027" w14:textId="77777777" w:rsidR="00825D74" w:rsidRPr="0020116B" w:rsidRDefault="00825D74" w:rsidP="00825D74">
      <w:pPr>
        <w:keepNext/>
        <w:keepLines/>
        <w:spacing w:line="254" w:lineRule="auto"/>
        <w:outlineLvl w:val="1"/>
        <w:rPr>
          <w:rFonts w:ascii="Calibri Light" w:eastAsia="Times New Roman" w:hAnsi="Calibri Light" w:cs="Times New Roman"/>
          <w:color w:val="2F5496" w:themeColor="accent1" w:themeShade="BF"/>
          <w:sz w:val="32"/>
          <w:szCs w:val="32"/>
        </w:rPr>
      </w:pPr>
      <w:r w:rsidRPr="0020116B">
        <w:rPr>
          <w:rFonts w:ascii="Calibri Light" w:eastAsia="Times New Roman" w:hAnsi="Calibri Light" w:cs="Times New Roman"/>
          <w:color w:val="2F5496" w:themeColor="accent1" w:themeShade="BF"/>
          <w:sz w:val="32"/>
          <w:szCs w:val="32"/>
        </w:rPr>
        <w:lastRenderedPageBreak/>
        <w:t>New Unit Class</w:t>
      </w:r>
      <w:r>
        <w:rPr>
          <w:rFonts w:ascii="Calibri Light" w:eastAsia="Times New Roman" w:hAnsi="Calibri Light" w:cs="Times New Roman"/>
          <w:color w:val="2F5496" w:themeColor="accent1" w:themeShade="BF"/>
          <w:sz w:val="32"/>
          <w:szCs w:val="32"/>
        </w:rPr>
        <w:t xml:space="preserve"> Implementation</w:t>
      </w:r>
    </w:p>
    <w:p w14:paraId="2F76590C" w14:textId="77777777" w:rsidR="00825D74" w:rsidRDefault="00825D74" w:rsidP="00825D74">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two major areas of focus: back-end and front-end functionalities. The back-end is the python code that runs the game and generates the telemetry files. The front-end consists of the Unreal Engine C++ code.</w:t>
      </w:r>
    </w:p>
    <w:p w14:paraId="6A42E504" w14:textId="77777777" w:rsidR="00825D74" w:rsidRDefault="00825D74" w:rsidP="00825D74">
      <w:pPr>
        <w:spacing w:line="254" w:lineRule="auto"/>
        <w:jc w:val="both"/>
        <w:rPr>
          <w:rFonts w:ascii="Times New Roman" w:eastAsia="Calibri" w:hAnsi="Times New Roman" w:cs="Times New Roman"/>
          <w:sz w:val="24"/>
          <w:szCs w:val="24"/>
        </w:rPr>
      </w:pPr>
    </w:p>
    <w:p w14:paraId="2358CB7B"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Due to the post-processed graphics, methods must be used in the back-end of the project to ensure the recon unit can participate in the game. This means it will operate similarly to the other units, but with its own unique attributes.</w:t>
      </w:r>
    </w:p>
    <w:p w14:paraId="2082FF48" w14:textId="77777777" w:rsidR="00825D74" w:rsidRDefault="00825D74" w:rsidP="00825D74">
      <w:pPr>
        <w:spacing w:line="254" w:lineRule="auto"/>
        <w:jc w:val="both"/>
        <w:rPr>
          <w:rFonts w:ascii="Times New Roman" w:eastAsia="Calibri" w:hAnsi="Times New Roman" w:cs="Times New Roman"/>
          <w:sz w:val="24"/>
          <w:szCs w:val="24"/>
        </w:rPr>
      </w:pPr>
    </w:p>
    <w:p w14:paraId="5C883F93"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However, the sponsor has noted that future functionality must also be considered. As gameplay extends beyond the scope of the current project, the Everglades game and graphics will be integrated and operate in real-time, meaning the recon unit will have access to game objects and graphical information in Unreal Engine. Thus, the recon unit should have methods for gathering data within the front-end code. Example programs will have to be developed to demonstrate this front-end functionality because they will not work with the current Everglades iteration due to the post-processed nature of the graphics.</w:t>
      </w:r>
    </w:p>
    <w:p w14:paraId="71FBE31C" w14:textId="77777777" w:rsidR="00825D74" w:rsidRDefault="00825D74" w:rsidP="00825D74">
      <w:pPr>
        <w:spacing w:line="254" w:lineRule="auto"/>
        <w:jc w:val="both"/>
        <w:rPr>
          <w:rFonts w:ascii="Times New Roman" w:eastAsia="Calibri" w:hAnsi="Times New Roman" w:cs="Times New Roman"/>
          <w:sz w:val="24"/>
          <w:szCs w:val="24"/>
        </w:rPr>
      </w:pPr>
    </w:p>
    <w:p w14:paraId="67449AE9" w14:textId="77777777" w:rsidR="00825D74" w:rsidRDefault="00825D74" w:rsidP="00825D74">
      <w:pPr>
        <w:pStyle w:val="Heading1"/>
      </w:pPr>
      <w:r>
        <w:t>Back-end Functionality</w:t>
      </w:r>
    </w:p>
    <w:p w14:paraId="4DF7D2A8"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37595418" w14:textId="77777777" w:rsidR="00825D74" w:rsidRDefault="00825D74" w:rsidP="00825D74">
      <w:pPr>
        <w:spacing w:line="254" w:lineRule="auto"/>
        <w:jc w:val="both"/>
        <w:rPr>
          <w:rFonts w:ascii="Times New Roman" w:eastAsia="Calibri" w:hAnsi="Times New Roman" w:cs="Times New Roman"/>
          <w:sz w:val="24"/>
          <w:szCs w:val="24"/>
        </w:rPr>
      </w:pPr>
    </w:p>
    <w:p w14:paraId="78FBE71F"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72DE7842" w14:textId="77777777" w:rsidR="00825D74" w:rsidRDefault="00825D74" w:rsidP="00825D74">
      <w:pPr>
        <w:spacing w:line="254" w:lineRule="auto"/>
        <w:jc w:val="both"/>
        <w:rPr>
          <w:rFonts w:ascii="Times New Roman" w:eastAsia="Calibri" w:hAnsi="Times New Roman" w:cs="Times New Roman"/>
          <w:sz w:val="24"/>
          <w:szCs w:val="24"/>
        </w:rPr>
      </w:pPr>
    </w:p>
    <w:p w14:paraId="5BB880AC"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along the same path between nodes.</w:t>
      </w:r>
    </w:p>
    <w:p w14:paraId="502D3AB3" w14:textId="77777777" w:rsidR="00825D74" w:rsidRDefault="00825D74" w:rsidP="00825D74">
      <w:pPr>
        <w:spacing w:line="254" w:lineRule="auto"/>
        <w:jc w:val="both"/>
        <w:rPr>
          <w:rFonts w:ascii="Times New Roman" w:eastAsia="Calibri" w:hAnsi="Times New Roman" w:cs="Times New Roman"/>
          <w:sz w:val="24"/>
          <w:szCs w:val="24"/>
        </w:rPr>
      </w:pPr>
    </w:p>
    <w:p w14:paraId="7231B44C"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unit’s basic properties will be defined in “UnitDefinitions.json” just as the other units (see figure 6). Since the recon unit should primarily serve as a scout unit, it should be at least as fast as a striker, but not have health, control, or damage bonuses. The sum of each unit’s statistics is seven, so it would make sense to give recon units a speed of three. The unit’s possible stats can be seen in figure 7.</w:t>
      </w:r>
    </w:p>
    <w:p w14:paraId="77DECE8D" w14:textId="77777777" w:rsidR="00825D74" w:rsidRDefault="00825D74" w:rsidP="00825D74">
      <w:pPr>
        <w:spacing w:line="254" w:lineRule="auto"/>
        <w:jc w:val="both"/>
        <w:rPr>
          <w:rFonts w:eastAsia="Calibri"/>
        </w:rPr>
      </w:pPr>
    </w:p>
    <w:bookmarkStart w:id="2756" w:name="_MON_1636442456"/>
    <w:bookmarkEnd w:id="2756"/>
    <w:p w14:paraId="39A6FCAC" w14:textId="77777777" w:rsidR="00825D74" w:rsidRPr="00643319" w:rsidRDefault="00825D74" w:rsidP="00825D74">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1FC582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pt;height:330.65pt" o:ole="">
            <v:imagedata r:id="rId55" o:title="" cropbottom="148f" cropright="35865f"/>
          </v:shape>
          <o:OLEObject Type="Embed" ProgID="Word.OpenDocumentText.12" ShapeID="_x0000_i1025" DrawAspect="Content" ObjectID="_1636880254" r:id="rId56"/>
        </w:object>
      </w:r>
    </w:p>
    <w:p w14:paraId="5638194A" w14:textId="77777777" w:rsidR="00825D74" w:rsidRDefault="00825D74" w:rsidP="00825D74">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11</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UnitDefinitions.json showing unit class  properties</w:t>
      </w:r>
    </w:p>
    <w:p w14:paraId="412F1EAC" w14:textId="77777777" w:rsidR="00825D74" w:rsidRDefault="00825D74" w:rsidP="00825D74">
      <w:pPr>
        <w:spacing w:line="254" w:lineRule="auto"/>
        <w:rPr>
          <w:rFonts w:ascii="Times New Roman" w:eastAsia="Calibri" w:hAnsi="Times New Roman" w:cs="Times New Roman"/>
          <w:sz w:val="24"/>
          <w:szCs w:val="24"/>
        </w:rPr>
      </w:pPr>
    </w:p>
    <w:p w14:paraId="47B890D0" w14:textId="77777777" w:rsidR="00825D74" w:rsidRDefault="00825D74" w:rsidP="00825D74">
      <w:pPr>
        <w:spacing w:line="254" w:lineRule="auto"/>
        <w:rPr>
          <w:rFonts w:ascii="Times New Roman" w:eastAsia="Calibri" w:hAnsi="Times New Roman" w:cs="Times New Roman"/>
          <w:sz w:val="24"/>
          <w:szCs w:val="24"/>
        </w:rPr>
      </w:pPr>
    </w:p>
    <w:bookmarkStart w:id="2757" w:name="_MON_1636872363"/>
    <w:bookmarkEnd w:id="2757"/>
    <w:p w14:paraId="0E985DB9" w14:textId="77777777" w:rsidR="00825D74" w:rsidRDefault="00825D74" w:rsidP="00825D74">
      <w:pPr>
        <w:keepNext/>
        <w:spacing w:line="254" w:lineRule="auto"/>
        <w:jc w:val="center"/>
      </w:pPr>
      <w:r>
        <w:rPr>
          <w:rFonts w:ascii="Consolas" w:eastAsia="Calibri" w:hAnsi="Consolas" w:cs="Consolas"/>
          <w:color w:val="000000"/>
          <w:sz w:val="19"/>
          <w:szCs w:val="19"/>
        </w:rPr>
        <w:object w:dxaOrig="9360" w:dyaOrig="1773" w14:anchorId="773642DC">
          <v:shape id="_x0000_i1026" type="#_x0000_t75" style="width:205pt;height:88.45pt" o:ole="">
            <v:imagedata r:id="rId57" o:title="" cropbottom="148f" cropright="35865f"/>
          </v:shape>
          <o:OLEObject Type="Embed" ProgID="Word.OpenDocumentText.12" ShapeID="_x0000_i1026" DrawAspect="Content" ObjectID="_1636880255" r:id="rId58"/>
        </w:object>
      </w:r>
    </w:p>
    <w:p w14:paraId="065033BD" w14:textId="77777777" w:rsidR="00825D74" w:rsidRDefault="00825D74" w:rsidP="00825D74">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12</w:t>
      </w:r>
      <w:r>
        <w:fldChar w:fldCharType="end"/>
      </w:r>
      <w:r>
        <w:t>: Recon unit possible stats</w:t>
      </w:r>
    </w:p>
    <w:p w14:paraId="4DDD8F9C" w14:textId="77777777" w:rsidR="00825D74" w:rsidRDefault="00825D74" w:rsidP="00825D74">
      <w:pPr>
        <w:spacing w:line="254" w:lineRule="auto"/>
        <w:rPr>
          <w:rFonts w:ascii="Times New Roman" w:eastAsia="Calibri" w:hAnsi="Times New Roman" w:cs="Times New Roman"/>
          <w:sz w:val="24"/>
          <w:szCs w:val="24"/>
        </w:rPr>
      </w:pPr>
    </w:p>
    <w:p w14:paraId="47DB251E" w14:textId="77777777" w:rsidR="00825D74" w:rsidRDefault="00825D74" w:rsidP="00825D74">
      <w:pPr>
        <w:pStyle w:val="Heading1"/>
        <w:spacing w:before="0"/>
        <w:rPr>
          <w:rFonts w:eastAsia="Calibri"/>
        </w:rPr>
      </w:pPr>
      <w:r>
        <w:t>Front-End Functionality</w:t>
      </w:r>
    </w:p>
    <w:p w14:paraId="3D2BDABF" w14:textId="77777777" w:rsidR="00825D74" w:rsidRDefault="00825D74" w:rsidP="00825D74">
      <w:pPr>
        <w:pStyle w:val="Heading2"/>
        <w:spacing w:before="0"/>
      </w:pPr>
      <w:r>
        <w:t>Line and Shape Trace</w:t>
      </w:r>
    </w:p>
    <w:p w14:paraId="5673ABF9"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is important for the recon unit to sense the thermal properties of an object as well as sense the reflectance of the material.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2E996073" w14:textId="77777777" w:rsidR="00825D74" w:rsidRDefault="00825D74" w:rsidP="00825D74">
      <w:pPr>
        <w:spacing w:line="254" w:lineRule="auto"/>
        <w:jc w:val="both"/>
        <w:rPr>
          <w:rFonts w:ascii="Times New Roman" w:eastAsia="Calibri" w:hAnsi="Times New Roman" w:cs="Times New Roman"/>
          <w:sz w:val="24"/>
          <w:szCs w:val="24"/>
        </w:rPr>
      </w:pPr>
    </w:p>
    <w:p w14:paraId="4D15F252"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r>
        <w:rPr>
          <w:rFonts w:ascii="Times New Roman" w:eastAsia="Calibri" w:hAnsi="Times New Roman" w:cs="Times New Roman"/>
          <w:i/>
          <w:sz w:val="24"/>
          <w:szCs w:val="24"/>
        </w:rPr>
        <w:t>FHitResult</w:t>
      </w:r>
      <w:r>
        <w:rPr>
          <w:rFonts w:ascii="Times New Roman" w:eastAsia="Calibri" w:hAnsi="Times New Roman" w:cs="Times New Roman"/>
          <w:sz w:val="24"/>
          <w:szCs w:val="24"/>
        </w:rPr>
        <w:t xml:space="preserve"> object with information about </w:t>
      </w:r>
      <w:r>
        <w:rPr>
          <w:rFonts w:ascii="Times New Roman" w:eastAsia="Calibri" w:hAnsi="Times New Roman" w:cs="Times New Roman"/>
          <w:sz w:val="24"/>
          <w:szCs w:val="24"/>
        </w:rPr>
        <w:lastRenderedPageBreak/>
        <w:t>the first object hit. This can be useful for finding the name of the object (see figure 11) but can also be used to find that object’s thermal property or reflectance.</w:t>
      </w:r>
    </w:p>
    <w:p w14:paraId="5DFE05C2"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752FD8BD"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7D07DDFF" wp14:editId="31DC7760">
            <wp:extent cx="5486400" cy="2769870"/>
            <wp:effectExtent l="0" t="0" r="0" b="0"/>
            <wp:docPr id="2032687829" name="Picture 203268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479AAEC4" w14:textId="77777777" w:rsidR="00825D74" w:rsidRDefault="00825D74" w:rsidP="00825D74">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745792" behindDoc="0" locked="0" layoutInCell="1" allowOverlap="1" wp14:anchorId="71DC5B8A" wp14:editId="2DB0A9C8">
                <wp:simplePos x="0" y="0"/>
                <wp:positionH relativeFrom="margin">
                  <wp:align>left</wp:align>
                </wp:positionH>
                <wp:positionV relativeFrom="paragraph">
                  <wp:posOffset>277495</wp:posOffset>
                </wp:positionV>
                <wp:extent cx="5934075" cy="161925"/>
                <wp:effectExtent l="0" t="0" r="9525" b="9525"/>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4C733771" w14:textId="77777777" w:rsidR="00825D74" w:rsidRDefault="00825D74" w:rsidP="00825D7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33</w:t>
                            </w:r>
                            <w:r>
                              <w:rPr>
                                <w:noProof/>
                              </w:rPr>
                              <w:fldChar w:fldCharType="end"/>
                            </w:r>
                            <w:r>
                              <w:t>: Line trace showing the name and distance of first hit object.</w:t>
                            </w:r>
                          </w:p>
                          <w:p w14:paraId="7B22B893" w14:textId="77777777" w:rsidR="00825D74" w:rsidRDefault="00825D74" w:rsidP="00825D74">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1DC5B8A" id="Text Box 24" o:spid="_x0000_s1085" type="#_x0000_t202" style="position:absolute;left:0;text-align:left;margin-left:0;margin-top:21.85pt;width:467.25pt;height:12.75pt;z-index:25174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" stroked="f">
                <v:textbox inset="0,0,0,0">
                  <w:txbxContent>
                    <w:p w14:paraId="4C733771" w14:textId="77777777" w:rsidR="00825D74" w:rsidRDefault="00825D74" w:rsidP="00825D7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33</w:t>
                      </w:r>
                      <w:r>
                        <w:rPr>
                          <w:noProof/>
                        </w:rPr>
                        <w:fldChar w:fldCharType="end"/>
                      </w:r>
                      <w:r>
                        <w:t>: Line trace showing the name and distance of first hit object.</w:t>
                      </w:r>
                    </w:p>
                    <w:p w14:paraId="7B22B893" w14:textId="77777777" w:rsidR="00825D74" w:rsidRDefault="00825D74" w:rsidP="00825D74">
                      <w:pPr>
                        <w:rPr>
                          <w:rFonts w:ascii="Times New Roman" w:hAnsi="Times New Roman"/>
                          <w:noProof/>
                          <w:sz w:val="24"/>
                          <w:szCs w:val="24"/>
                        </w:rPr>
                      </w:pPr>
                    </w:p>
                  </w:txbxContent>
                </v:textbox>
                <w10:wrap type="topAndBottom" anchorx="margin"/>
              </v:shape>
            </w:pict>
          </mc:Fallback>
        </mc:AlternateContent>
      </w:r>
    </w:p>
    <w:p w14:paraId="142F6275" w14:textId="77777777" w:rsidR="00825D74" w:rsidRDefault="00825D74" w:rsidP="00825D74">
      <w:pPr>
        <w:spacing w:line="254" w:lineRule="auto"/>
        <w:jc w:val="both"/>
        <w:rPr>
          <w:rFonts w:ascii="Times New Roman" w:eastAsia="Calibri" w:hAnsi="Times New Roman" w:cs="Times New Roman"/>
          <w:sz w:val="24"/>
          <w:szCs w:val="24"/>
        </w:rPr>
      </w:pPr>
    </w:p>
    <w:p w14:paraId="78E0E064" w14:textId="77777777" w:rsidR="00825D74" w:rsidRDefault="00825D74" w:rsidP="00825D74">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r>
        <w:rPr>
          <w:rFonts w:ascii="Times New Roman" w:eastAsia="Calibri" w:hAnsi="Times New Roman" w:cs="Times New Roman"/>
          <w:i/>
          <w:sz w:val="24"/>
          <w:szCs w:val="24"/>
        </w:rPr>
        <w:t>FHitResult</w:t>
      </w:r>
      <w:r>
        <w:rPr>
          <w:rFonts w:ascii="Times New Roman" w:eastAsia="Calibri" w:hAnsi="Times New Roman" w:cs="Times New Roman"/>
          <w:sz w:val="24"/>
          <w:szCs w:val="24"/>
        </w:rPr>
        <w:t xml:space="preserve"> object. This will be useful for determining distances to bases or enemies.</w:t>
      </w:r>
    </w:p>
    <w:p w14:paraId="660D5DE1" w14:textId="77777777" w:rsidR="00825D74" w:rsidRDefault="00825D74" w:rsidP="00825D74">
      <w:pPr>
        <w:spacing w:line="254" w:lineRule="auto"/>
        <w:jc w:val="both"/>
        <w:rPr>
          <w:rFonts w:ascii="Times New Roman" w:eastAsia="Calibri" w:hAnsi="Times New Roman" w:cs="Times New Roman"/>
          <w:sz w:val="24"/>
          <w:szCs w:val="24"/>
        </w:rPr>
      </w:pPr>
    </w:p>
    <w:p w14:paraId="29D75CD4"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Shape trace is like line trace but operates in a field that matches a certain shape, such as spheres, capsules, and boxes (see figure 12).</w:t>
      </w:r>
    </w:p>
    <w:p w14:paraId="4610ED8F"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127657CD" w14:textId="77777777" w:rsidR="00825D74" w:rsidRDefault="00825D74" w:rsidP="00825D74">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6D6E1FD1" wp14:editId="34C77DAD">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61130692" w14:textId="77777777" w:rsidR="00825D74" w:rsidRDefault="00825D74" w:rsidP="00825D7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34</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Shape trace showing names of the three cubes it hit.</w:t>
      </w:r>
    </w:p>
    <w:p w14:paraId="31F00A99" w14:textId="77777777" w:rsidR="00825D74" w:rsidRDefault="00825D74" w:rsidP="00825D74">
      <w:pPr>
        <w:spacing w:line="254" w:lineRule="auto"/>
        <w:jc w:val="both"/>
        <w:rPr>
          <w:rFonts w:ascii="Times New Roman" w:eastAsia="Calibri" w:hAnsi="Times New Roman" w:cs="Times New Roman"/>
          <w:sz w:val="24"/>
          <w:szCs w:val="24"/>
        </w:rPr>
      </w:pPr>
    </w:p>
    <w:p w14:paraId="60D35736"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This can be used to check a larger field for collisions, such as the field-of-view. The shape’s size can be adjusted, so it can be set to be in proportion to the FOV. The start and end values can be set like a line trace, elongating the shape and providing a range to the sensor.</w:t>
      </w:r>
    </w:p>
    <w:p w14:paraId="26C5A556" w14:textId="77777777" w:rsidR="00825D74" w:rsidRDefault="00825D74" w:rsidP="00825D74">
      <w:pPr>
        <w:spacing w:line="254" w:lineRule="auto"/>
        <w:jc w:val="both"/>
        <w:rPr>
          <w:rFonts w:ascii="Times New Roman" w:eastAsia="Calibri" w:hAnsi="Times New Roman" w:cs="Times New Roman"/>
          <w:sz w:val="24"/>
          <w:szCs w:val="24"/>
        </w:rPr>
      </w:pPr>
    </w:p>
    <w:p w14:paraId="07648B3E"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single object detected by shape trace would not be very useful. Instead, a shape trace can be used to detect multiple objects in its field. For example, Unreal offers MultiSphereTraceByChannel to use a sphere and find all the objects it hits. Line tracing also has this functionality, but it would not be as realistic considering the infrared should be unable to detect objects behind each other.</w:t>
      </w:r>
    </w:p>
    <w:p w14:paraId="373E8970" w14:textId="77777777" w:rsidR="00825D74" w:rsidRDefault="00825D74" w:rsidP="00825D74">
      <w:pPr>
        <w:spacing w:line="254" w:lineRule="auto"/>
        <w:jc w:val="both"/>
        <w:rPr>
          <w:rFonts w:ascii="Times New Roman" w:eastAsia="Calibri" w:hAnsi="Times New Roman" w:cs="Times New Roman"/>
          <w:sz w:val="24"/>
          <w:szCs w:val="24"/>
        </w:rPr>
      </w:pPr>
    </w:p>
    <w:p w14:paraId="752B6533"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drone units in the game will have their own heat value but they are constantly moving. It would make sense that they would leave a small trail of heat behind them as they fly around. There are a few ways this may be implemented, such as using a ribbon (see figure 13) or creating an invisible polygon attached to each drone. These methods will be explored as further work on the project is completed.</w:t>
      </w:r>
    </w:p>
    <w:p w14:paraId="1CD65BBA" w14:textId="77777777" w:rsidR="00825D74" w:rsidRDefault="00825D74" w:rsidP="00825D74">
      <w:pPr>
        <w:spacing w:line="254" w:lineRule="auto"/>
        <w:jc w:val="both"/>
        <w:rPr>
          <w:rFonts w:ascii="Times New Roman" w:eastAsia="Calibri" w:hAnsi="Times New Roman" w:cs="Times New Roman"/>
          <w:sz w:val="24"/>
          <w:szCs w:val="24"/>
        </w:rPr>
      </w:pPr>
    </w:p>
    <w:p w14:paraId="6689AE55" w14:textId="77777777" w:rsidR="00825D74" w:rsidRDefault="00825D74" w:rsidP="00825D74">
      <w:pPr>
        <w:keepNext/>
        <w:spacing w:line="254" w:lineRule="auto"/>
        <w:jc w:val="center"/>
        <w:rPr>
          <w:rFonts w:ascii="Calibri" w:eastAsia="Calibri" w:hAnsi="Calibri" w:cs="Times New Roman"/>
        </w:rPr>
      </w:pPr>
      <w:r>
        <w:rPr>
          <w:rFonts w:ascii="Times New Roman" w:eastAsia="Calibri" w:hAnsi="Times New Roman" w:cs="Times New Roman"/>
          <w:noProof/>
          <w:sz w:val="24"/>
          <w:szCs w:val="24"/>
        </w:rPr>
        <w:drawing>
          <wp:inline distT="0" distB="0" distL="0" distR="0" wp14:anchorId="642D2D49" wp14:editId="342F48C0">
            <wp:extent cx="5486400" cy="3538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538855"/>
                    </a:xfrm>
                    <a:prstGeom prst="rect">
                      <a:avLst/>
                    </a:prstGeom>
                    <a:noFill/>
                    <a:ln>
                      <a:noFill/>
                    </a:ln>
                  </pic:spPr>
                </pic:pic>
              </a:graphicData>
            </a:graphic>
          </wp:inline>
        </w:drawing>
      </w:r>
    </w:p>
    <w:p w14:paraId="4AF1E2D2" w14:textId="77777777" w:rsidR="00825D74" w:rsidRDefault="00825D74" w:rsidP="00825D74">
      <w:pPr>
        <w:spacing w:line="240" w:lineRule="auto"/>
        <w:jc w:val="center"/>
        <w:rPr>
          <w:rFonts w:ascii="Times New Roman" w:eastAsia="Calibri" w:hAnsi="Times New Roman" w:cs="Times New Roman"/>
          <w:i/>
          <w:iCs/>
          <w:color w:val="44546A" w:themeColor="text2"/>
          <w:sz w:val="24"/>
          <w:szCs w:val="24"/>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35</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Creating trails using ribbons in Unreal</w:t>
      </w:r>
    </w:p>
    <w:p w14:paraId="3C977A5D" w14:textId="77777777" w:rsidR="00825D74" w:rsidRPr="002373AB" w:rsidRDefault="00825D74" w:rsidP="00825D74"/>
    <w:p w14:paraId="1A3E2717" w14:textId="77777777" w:rsidR="00825D74" w:rsidRDefault="00825D74" w:rsidP="00825D74">
      <w:pPr>
        <w:pStyle w:val="Heading2"/>
      </w:pPr>
      <w:r>
        <w:t>Simulating Thermal Data</w:t>
      </w:r>
    </w:p>
    <w:p w14:paraId="5D6E6702"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simulate the thermal properties of objects that exist in the real world, each object in the game will be assigned an electromagnetic wavelength. These values will mimic wavelengths found in the real-world for corresponding objects, be it a tree, grass, a building, or a machine.</w:t>
      </w:r>
    </w:p>
    <w:p w14:paraId="6F72A6C5" w14:textId="77777777" w:rsidR="00825D74" w:rsidRDefault="00825D74" w:rsidP="00825D74">
      <w:pPr>
        <w:spacing w:line="254" w:lineRule="auto"/>
        <w:jc w:val="both"/>
        <w:rPr>
          <w:rFonts w:ascii="Times New Roman" w:eastAsia="Calibri" w:hAnsi="Times New Roman" w:cs="Times New Roman"/>
          <w:sz w:val="24"/>
          <w:szCs w:val="24"/>
        </w:rPr>
      </w:pPr>
    </w:p>
    <w:p w14:paraId="1C74B4C0"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Searching for infrared wavelengths of objects yielded few results but this was remedied using </w:t>
      </w:r>
      <w:r>
        <w:rPr>
          <w:rFonts w:ascii="Times New Roman" w:eastAsia="Calibri" w:hAnsi="Times New Roman" w:cs="Times New Roman"/>
          <w:i/>
          <w:sz w:val="24"/>
          <w:szCs w:val="24"/>
        </w:rPr>
        <w:t xml:space="preserve">Wien’s Displacement Law </w:t>
      </w:r>
      <w:r>
        <w:rPr>
          <w:rFonts w:ascii="Times New Roman" w:eastAsia="Calibri" w:hAnsi="Times New Roman" w:cs="Times New Roman"/>
          <w:sz w:val="24"/>
          <w:szCs w:val="24"/>
        </w:rPr>
        <w:t>(see figure 7).</w:t>
      </w:r>
    </w:p>
    <w:p w14:paraId="4446F3DB"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0BC2B37D" w14:textId="564223C9" w:rsidR="00825D74" w:rsidRDefault="00825D74" w:rsidP="00825D74">
      <w:pPr>
        <w:spacing w:line="254" w:lineRule="auto"/>
        <w:rPr>
          <w:rFonts w:eastAsia="Calibri"/>
        </w:rPr>
      </w:pPr>
      <w:r>
        <w:rPr>
          <w:noProof/>
        </w:rPr>
        <mc:AlternateContent>
          <mc:Choice Requires="wps">
            <w:drawing>
              <wp:anchor distT="45720" distB="45720" distL="114300" distR="114300" simplePos="0" relativeHeight="251739648" behindDoc="0" locked="0" layoutInCell="1" allowOverlap="1" wp14:anchorId="1506B190" wp14:editId="3CD6A38D">
                <wp:simplePos x="0" y="0"/>
                <wp:positionH relativeFrom="page">
                  <wp:posOffset>3190875</wp:posOffset>
                </wp:positionH>
                <wp:positionV relativeFrom="paragraph">
                  <wp:posOffset>0</wp:posOffset>
                </wp:positionV>
                <wp:extent cx="1647825" cy="533400"/>
                <wp:effectExtent l="0" t="0" r="952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33400"/>
                        </a:xfrm>
                        <a:prstGeom prst="rect">
                          <a:avLst/>
                        </a:prstGeom>
                        <a:solidFill>
                          <a:srgbClr val="FFFFFF"/>
                        </a:solidFill>
                        <a:ln w="9525">
                          <a:noFill/>
                          <a:miter lim="800000"/>
                          <a:headEnd/>
                          <a:tailEnd/>
                        </a:ln>
                      </wps:spPr>
                      <wps:txbx>
                        <w:txbxContent>
                          <w:p w14:paraId="7E0FC706" w14:textId="77777777" w:rsidR="00825D74" w:rsidRDefault="00825D74" w:rsidP="00825D74">
                            <w:pPr>
                              <w:rPr>
                                <w:sz w:val="32"/>
                                <w:szCs w:val="32"/>
                              </w:rPr>
                            </w:pPr>
                            <w:r>
                              <w:rPr>
                                <w:sz w:val="32"/>
                                <w:szCs w:val="32"/>
                              </w:rPr>
                              <w:t>λ</w:t>
                            </w:r>
                            <w:r>
                              <w:rPr>
                                <w:sz w:val="32"/>
                                <w:szCs w:val="32"/>
                                <w:vertAlign w:val="subscript"/>
                              </w:rPr>
                              <w:t>max</w:t>
                            </w:r>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E53397A" w14:textId="77777777" w:rsidR="00825D74" w:rsidRDefault="00825D74" w:rsidP="00825D74">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6B190" id="Text Box 30" o:spid="_x0000_s1086" type="#_x0000_t202" style="position:absolute;margin-left:251.25pt;margin-top:0;width:129.75pt;height:42pt;z-index:2517396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" stroked="f">
                <v:textbox>
                  <w:txbxContent>
                    <w:p w14:paraId="7E0FC706" w14:textId="77777777" w:rsidR="00825D74" w:rsidRDefault="00825D74" w:rsidP="00825D74">
                      <w:pPr>
                        <w:rPr>
                          <w:sz w:val="32"/>
                          <w:szCs w:val="32"/>
                        </w:rPr>
                      </w:pPr>
                      <w:r>
                        <w:rPr>
                          <w:sz w:val="32"/>
                          <w:szCs w:val="32"/>
                        </w:rPr>
                        <w:t>λ</w:t>
                      </w:r>
                      <w:r>
                        <w:rPr>
                          <w:sz w:val="32"/>
                          <w:szCs w:val="32"/>
                          <w:vertAlign w:val="subscript"/>
                        </w:rPr>
                        <w:t>max</w:t>
                      </w:r>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E53397A" w14:textId="77777777" w:rsidR="00825D74" w:rsidRDefault="00825D74" w:rsidP="00825D74">
                      <w:pPr>
                        <w:rPr>
                          <w:sz w:val="32"/>
                          <w:szCs w:val="32"/>
                        </w:rPr>
                      </w:pPr>
                    </w:p>
                  </w:txbxContent>
                </v:textbox>
                <w10:wrap type="square" anchorx="page"/>
              </v:shape>
            </w:pict>
          </mc:Fallback>
        </mc:AlternateContent>
      </w:r>
    </w:p>
    <w:p w14:paraId="4263A6CB" w14:textId="77777777" w:rsidR="00825D74" w:rsidRDefault="00825D74" w:rsidP="00825D74">
      <w:pPr>
        <w:spacing w:line="254" w:lineRule="auto"/>
        <w:rPr>
          <w:rFonts w:eastAsia="Calibri"/>
        </w:rPr>
      </w:pPr>
    </w:p>
    <w:p w14:paraId="476C8180" w14:textId="77777777" w:rsidR="00825D74" w:rsidRDefault="00825D74" w:rsidP="00825D74">
      <w:pPr>
        <w:spacing w:line="254" w:lineRule="auto"/>
        <w:rPr>
          <w:rFonts w:eastAsia="Calibri"/>
        </w:rPr>
      </w:pPr>
      <w:r>
        <w:rPr>
          <w:noProof/>
        </w:rPr>
        <mc:AlternateContent>
          <mc:Choice Requires="wps">
            <w:drawing>
              <wp:anchor distT="0" distB="0" distL="114300" distR="114300" simplePos="0" relativeHeight="251740672" behindDoc="0" locked="0" layoutInCell="1" allowOverlap="1" wp14:anchorId="114D2195" wp14:editId="570DFDEF">
                <wp:simplePos x="0" y="0"/>
                <wp:positionH relativeFrom="column">
                  <wp:posOffset>1809750</wp:posOffset>
                </wp:positionH>
                <wp:positionV relativeFrom="paragraph">
                  <wp:posOffset>144780</wp:posOffset>
                </wp:positionV>
                <wp:extent cx="2194560" cy="19050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4560" cy="190500"/>
                        </a:xfrm>
                        <a:prstGeom prst="rect">
                          <a:avLst/>
                        </a:prstGeom>
                        <a:solidFill>
                          <a:prstClr val="white"/>
                        </a:solidFill>
                        <a:ln>
                          <a:noFill/>
                        </a:ln>
                      </wps:spPr>
                      <wps:txbx>
                        <w:txbxContent>
                          <w:p w14:paraId="19D0C062" w14:textId="77777777" w:rsidR="00825D74" w:rsidRDefault="00825D74" w:rsidP="00825D7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13</w:t>
                            </w:r>
                            <w:r>
                              <w:rPr>
                                <w:rFonts w:ascii="Arial" w:hAnsi="Arial" w:cs="Arial"/>
                              </w:rPr>
                              <w:fldChar w:fldCharType="end"/>
                            </w:r>
                            <w:r>
                              <w:rPr>
                                <w:rFonts w:ascii="Arial" w:hAnsi="Arial" w:cs="Arial"/>
                              </w:rPr>
                              <w:t>: Wien's Displacement Law</w:t>
                            </w:r>
                          </w:p>
                          <w:p w14:paraId="787138E1" w14:textId="77777777" w:rsidR="00825D74" w:rsidRDefault="00825D74" w:rsidP="00825D7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14D2195" id="Text Box 29" o:spid="_x0000_s1087" type="#_x0000_t202" style="position:absolute;margin-left:142.5pt;margin-top:11.4pt;width:172.8pt;height:1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" stroked="f">
                <v:textbox inset="0,0,0,0">
                  <w:txbxContent>
                    <w:p w14:paraId="19D0C062" w14:textId="77777777" w:rsidR="00825D74" w:rsidRDefault="00825D74" w:rsidP="00825D7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13</w:t>
                      </w:r>
                      <w:r>
                        <w:rPr>
                          <w:rFonts w:ascii="Arial" w:hAnsi="Arial" w:cs="Arial"/>
                        </w:rPr>
                        <w:fldChar w:fldCharType="end"/>
                      </w:r>
                      <w:r>
                        <w:rPr>
                          <w:rFonts w:ascii="Arial" w:hAnsi="Arial" w:cs="Arial"/>
                        </w:rPr>
                        <w:t>: Wien's Displacement Law</w:t>
                      </w:r>
                    </w:p>
                    <w:p w14:paraId="787138E1" w14:textId="77777777" w:rsidR="00825D74" w:rsidRDefault="00825D74" w:rsidP="00825D74">
                      <w:pPr>
                        <w:rPr>
                          <w:noProof/>
                        </w:rPr>
                      </w:pPr>
                    </w:p>
                  </w:txbxContent>
                </v:textbox>
                <w10:wrap type="square"/>
              </v:shape>
            </w:pict>
          </mc:Fallback>
        </mc:AlternateContent>
      </w:r>
    </w:p>
    <w:p w14:paraId="28B0E318" w14:textId="77777777" w:rsidR="00825D74" w:rsidRDefault="00825D74" w:rsidP="00825D74">
      <w:pPr>
        <w:spacing w:line="254" w:lineRule="auto"/>
        <w:jc w:val="both"/>
        <w:rPr>
          <w:rFonts w:eastAsia="Times New Roman"/>
          <w:color w:val="1F3763" w:themeColor="accent1" w:themeShade="7F"/>
          <w:sz w:val="24"/>
          <w:szCs w:val="24"/>
        </w:rPr>
      </w:pPr>
    </w:p>
    <w:p w14:paraId="2504D029" w14:textId="77777777" w:rsidR="00825D74" w:rsidRDefault="00825D74" w:rsidP="00825D74">
      <w:pPr>
        <w:spacing w:line="254" w:lineRule="auto"/>
        <w:jc w:val="both"/>
        <w:rPr>
          <w:rFonts w:ascii="Times New Roman" w:eastAsia="Calibri" w:hAnsi="Times New Roman" w:cs="Times New Roman"/>
          <w:sz w:val="24"/>
          <w:szCs w:val="24"/>
        </w:rPr>
      </w:pPr>
    </w:p>
    <w:p w14:paraId="44B27076"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 this equation, λ</w:t>
      </w:r>
      <w:r>
        <w:rPr>
          <w:rFonts w:ascii="Times New Roman" w:eastAsia="Calibri" w:hAnsi="Times New Roman" w:cs="Times New Roman"/>
          <w:sz w:val="24"/>
          <w:szCs w:val="24"/>
          <w:vertAlign w:val="subscript"/>
        </w:rPr>
        <w:t>max</w:t>
      </w:r>
      <w:r>
        <w:rPr>
          <w:rFonts w:ascii="Times New Roman" w:eastAsia="Calibri" w:hAnsi="Times New Roman" w:cs="Times New Roman"/>
          <w:sz w:val="24"/>
          <w:szCs w:val="24"/>
        </w:rPr>
        <w:t xml:space="preserve"> “represents the wavelength at which maximum radiation is emitted…” [7], </w:t>
      </w:r>
      <w:r>
        <w:rPr>
          <w:rFonts w:ascii="Times New Roman" w:eastAsia="Calibri" w:hAnsi="Times New Roman" w:cs="Times New Roman"/>
          <w:i/>
          <w:sz w:val="24"/>
          <w:szCs w:val="24"/>
        </w:rPr>
        <w:t>T</w:t>
      </w:r>
      <w:r>
        <w:rPr>
          <w:rFonts w:ascii="Times New Roman" w:eastAsia="Calibri" w:hAnsi="Times New Roman" w:cs="Times New Roman"/>
          <w:sz w:val="24"/>
          <w:szCs w:val="24"/>
        </w:rPr>
        <w:t xml:space="preserve"> is the temperature of the object in degrees Kelvin, and </w:t>
      </w:r>
      <w:r>
        <w:rPr>
          <w:rFonts w:ascii="Times New Roman" w:eastAsia="Calibri" w:hAnsi="Times New Roman" w:cs="Times New Roman"/>
          <w:i/>
          <w:sz w:val="24"/>
          <w:szCs w:val="24"/>
        </w:rPr>
        <w:t>constant</w:t>
      </w:r>
      <w:r>
        <w:rPr>
          <w:rFonts w:ascii="Times New Roman" w:eastAsia="Calibri" w:hAnsi="Times New Roman" w:cs="Times New Roman"/>
          <w:sz w:val="24"/>
          <w:szCs w:val="24"/>
        </w:rPr>
        <w:t xml:space="preserve"> is the value 2897 microns. Thus, only object temperatures need to be researched to determine their infrared wavelength.</w:t>
      </w:r>
    </w:p>
    <w:p w14:paraId="0C914838" w14:textId="77777777" w:rsidR="00825D74" w:rsidRDefault="00825D74" w:rsidP="00825D74">
      <w:pPr>
        <w:spacing w:line="254" w:lineRule="auto"/>
        <w:jc w:val="both"/>
        <w:rPr>
          <w:rFonts w:ascii="Times New Roman" w:eastAsia="Calibri" w:hAnsi="Times New Roman" w:cs="Times New Roman"/>
          <w:sz w:val="24"/>
          <w:szCs w:val="24"/>
        </w:rPr>
      </w:pPr>
    </w:p>
    <w:p w14:paraId="3C8C4EA8" w14:textId="77777777" w:rsidR="00825D74" w:rsidRPr="00CE290F" w:rsidRDefault="00825D74" w:rsidP="00825D74">
      <w:pPr>
        <w:pStyle w:val="Heading2"/>
      </w:pPr>
      <w:bookmarkStart w:id="2758" w:name="_Hlk26184573"/>
      <w:r>
        <w:t>Simulating Reflectance</w:t>
      </w:r>
    </w:p>
    <w:p w14:paraId="6DB2535A"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An IR wavelength property for heat emissions will be useful for passive sensors, but not for active. In the interest of realism, it would be exciting to assign reflectance properties to each object. The wavelength of the IR emission would reflect on the material and a certain value would be detected by the sensor. The reflectance data would be stored in a </w:t>
      </w:r>
      <w:r w:rsidRPr="00B42772">
        <w:rPr>
          <w:rFonts w:ascii="Times New Roman" w:eastAsia="Calibri" w:hAnsi="Times New Roman" w:cs="Times New Roman"/>
          <w:i/>
          <w:sz w:val="24"/>
          <w:szCs w:val="24"/>
        </w:rPr>
        <w:t>dict</w:t>
      </w:r>
      <w:r>
        <w:rPr>
          <w:rFonts w:ascii="Times New Roman" w:eastAsia="Calibri" w:hAnsi="Times New Roman" w:cs="Times New Roman"/>
          <w:i/>
          <w:sz w:val="24"/>
          <w:szCs w:val="24"/>
        </w:rPr>
        <w:t xml:space="preserve"> </w:t>
      </w:r>
      <w:r>
        <w:rPr>
          <w:rFonts w:ascii="Times New Roman" w:eastAsia="Calibri" w:hAnsi="Times New Roman" w:cs="Times New Roman"/>
          <w:sz w:val="24"/>
          <w:szCs w:val="24"/>
        </w:rPr>
        <w:t xml:space="preserve">as an object property, with the wavelength as the key and the reflectance as the value. A line trace would then return a float value showing a ratio of reflectance specific to that wavelength. </w:t>
      </w:r>
    </w:p>
    <w:p w14:paraId="6D34991B" w14:textId="77777777" w:rsidR="00825D74" w:rsidRDefault="00825D74" w:rsidP="00825D74">
      <w:pPr>
        <w:spacing w:line="254" w:lineRule="auto"/>
        <w:jc w:val="both"/>
        <w:rPr>
          <w:rFonts w:ascii="Times New Roman" w:eastAsia="Calibri" w:hAnsi="Times New Roman" w:cs="Times New Roman"/>
          <w:sz w:val="24"/>
          <w:szCs w:val="24"/>
        </w:rPr>
      </w:pPr>
    </w:p>
    <w:p w14:paraId="15E292ED"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consideration to cost, a collection of free reflectance data needed to be acquired. Spectral Library 7 from the United States Geological Survey contained much data covering vegetation, soil, artificial materials, minerals, liquids, coatings, and organic compounds. Despite the trove of data that it contained, some objects in Everglades need to have approximations, as the exact data could not be found.</w:t>
      </w:r>
    </w:p>
    <w:p w14:paraId="302B5A27" w14:textId="77777777" w:rsidR="00825D74" w:rsidRDefault="00825D74" w:rsidP="00825D74">
      <w:pPr>
        <w:spacing w:line="254" w:lineRule="auto"/>
        <w:jc w:val="both"/>
        <w:rPr>
          <w:rFonts w:ascii="Times New Roman" w:eastAsia="Calibri" w:hAnsi="Times New Roman" w:cs="Times New Roman"/>
          <w:sz w:val="24"/>
          <w:szCs w:val="24"/>
        </w:rPr>
      </w:pPr>
    </w:p>
    <w:p w14:paraId="0A2E4BA9"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At this time, the project team does not have access to the Unreal project files, so a visual inspection was made of the game environment to determine the object types and which spectral data they could correspond. Included in the spectral library were gif plots showing the reflectance curve for each object.</w:t>
      </w:r>
    </w:p>
    <w:p w14:paraId="2D193C6E" w14:textId="77777777" w:rsidR="00825D74" w:rsidRDefault="00825D74" w:rsidP="00825D74">
      <w:pPr>
        <w:spacing w:line="254" w:lineRule="auto"/>
        <w:jc w:val="both"/>
        <w:rPr>
          <w:rFonts w:ascii="Times New Roman" w:eastAsia="Calibri" w:hAnsi="Times New Roman" w:cs="Times New Roman"/>
          <w:sz w:val="24"/>
          <w:szCs w:val="24"/>
        </w:rPr>
      </w:pPr>
    </w:p>
    <w:p w14:paraId="3C301DFB" w14:textId="77777777" w:rsidR="00825D74" w:rsidRPr="00643319"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Different types of cacti appear in the landscape, or perhaps cacti at different stages of their lifecycle. The spectral library only contained information on one cactus, the </w:t>
      </w:r>
      <w:r>
        <w:rPr>
          <w:rFonts w:ascii="Times New Roman" w:eastAsia="Calibri" w:hAnsi="Times New Roman" w:cs="Times New Roman"/>
          <w:i/>
          <w:sz w:val="24"/>
          <w:szCs w:val="24"/>
        </w:rPr>
        <w:t>Sata Rita purple prickly pear cactus</w:t>
      </w:r>
      <w:r>
        <w:rPr>
          <w:rFonts w:ascii="Times New Roman" w:eastAsia="Calibri" w:hAnsi="Times New Roman" w:cs="Times New Roman"/>
          <w:sz w:val="24"/>
          <w:szCs w:val="24"/>
        </w:rPr>
        <w:t>, which these do not resemble, but should be a close enough approximation.</w:t>
      </w:r>
    </w:p>
    <w:p w14:paraId="1CFAEDBE" w14:textId="77777777" w:rsidR="00825D74" w:rsidRDefault="00825D74" w:rsidP="00825D74">
      <w:pPr>
        <w:spacing w:line="254" w:lineRule="auto"/>
        <w:jc w:val="both"/>
        <w:rPr>
          <w:rFonts w:ascii="Times New Roman" w:eastAsia="Calibri" w:hAnsi="Times New Roman" w:cs="Times New Roman"/>
          <w:sz w:val="24"/>
          <w:szCs w:val="24"/>
        </w:rPr>
      </w:pPr>
    </w:p>
    <w:p w14:paraId="617F5768" w14:textId="77777777" w:rsidR="00825D74" w:rsidRDefault="00825D74" w:rsidP="00825D74">
      <w:pPr>
        <w:keepNext/>
        <w:spacing w:line="254" w:lineRule="auto"/>
        <w:jc w:val="both"/>
      </w:pPr>
      <w:r>
        <w:rPr>
          <w:rFonts w:ascii="Times New Roman" w:eastAsia="Calibri" w:hAnsi="Times New Roman" w:cs="Times New Roman"/>
          <w:noProof/>
          <w:sz w:val="24"/>
          <w:szCs w:val="24"/>
        </w:rPr>
        <w:lastRenderedPageBreak/>
        <w:drawing>
          <wp:inline distT="0" distB="0" distL="0" distR="0" wp14:anchorId="4ED3AB7D" wp14:editId="2966C94E">
            <wp:extent cx="3015835" cy="1695360"/>
            <wp:effectExtent l="0" t="0" r="0" b="635"/>
            <wp:docPr id="2032687830" name="Picture 203268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cti.png"/>
                    <pic:cNvPicPr/>
                  </pic:nvPicPr>
                  <pic:blipFill>
                    <a:blip r:embed="rId62">
                      <a:extLst>
                        <a:ext uri="{28A0092B-C50C-407E-A947-70E740481C1C}">
                          <a14:useLocalDpi xmlns:a14="http://schemas.microsoft.com/office/drawing/2010/main" val="0"/>
                        </a:ext>
                      </a:extLst>
                    </a:blip>
                    <a:stretch>
                      <a:fillRect/>
                    </a:stretch>
                  </pic:blipFill>
                  <pic:spPr>
                    <a:xfrm>
                      <a:off x="0" y="0"/>
                      <a:ext cx="3056123" cy="1718008"/>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67458894" wp14:editId="71958E66">
            <wp:extent cx="2171700" cy="1699657"/>
            <wp:effectExtent l="0" t="0" r="0" b="0"/>
            <wp:docPr id="2032687831" name="Picture 203268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lib07a_Cactus_Opuntia-1_purple_pad_ASDFRa_AREF.gi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85734" cy="1710641"/>
                    </a:xfrm>
                    <a:prstGeom prst="rect">
                      <a:avLst/>
                    </a:prstGeom>
                  </pic:spPr>
                </pic:pic>
              </a:graphicData>
            </a:graphic>
          </wp:inline>
        </w:drawing>
      </w:r>
    </w:p>
    <w:p w14:paraId="6D491243"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14</w:t>
      </w:r>
      <w:r>
        <w:rPr>
          <w:noProof/>
        </w:rPr>
        <w:fldChar w:fldCharType="end"/>
      </w:r>
      <w:r>
        <w:t>: In-game cacti and associated reflectance plot from spectral library</w:t>
      </w:r>
    </w:p>
    <w:p w14:paraId="274E7A3F"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Shorter grass in Everglades most closely matches </w:t>
      </w:r>
      <w:r>
        <w:rPr>
          <w:rFonts w:ascii="Times New Roman" w:eastAsia="Calibri" w:hAnsi="Times New Roman" w:cs="Times New Roman"/>
          <w:i/>
          <w:sz w:val="24"/>
          <w:szCs w:val="24"/>
        </w:rPr>
        <w:t xml:space="preserve">Idaho fescue </w:t>
      </w:r>
      <w:r>
        <w:rPr>
          <w:rFonts w:ascii="Times New Roman" w:eastAsia="Calibri" w:hAnsi="Times New Roman" w:cs="Times New Roman"/>
          <w:sz w:val="24"/>
          <w:szCs w:val="24"/>
        </w:rPr>
        <w:t>in the data.</w:t>
      </w:r>
    </w:p>
    <w:p w14:paraId="08B47791" w14:textId="77777777" w:rsidR="00825D74" w:rsidRPr="00447CC2" w:rsidRDefault="00825D74" w:rsidP="00825D74">
      <w:pPr>
        <w:spacing w:line="254" w:lineRule="auto"/>
        <w:jc w:val="both"/>
        <w:rPr>
          <w:rFonts w:ascii="Times New Roman" w:eastAsia="Calibri" w:hAnsi="Times New Roman" w:cs="Times New Roman"/>
          <w:sz w:val="24"/>
          <w:szCs w:val="24"/>
        </w:rPr>
      </w:pPr>
    </w:p>
    <w:p w14:paraId="0E5B9D64" w14:textId="77777777" w:rsidR="00825D74" w:rsidRDefault="00825D74" w:rsidP="00825D74">
      <w:pPr>
        <w:keepNext/>
        <w:spacing w:line="254" w:lineRule="auto"/>
        <w:jc w:val="both"/>
      </w:pPr>
      <w:r>
        <w:rPr>
          <w:rFonts w:ascii="Times New Roman" w:eastAsia="Calibri" w:hAnsi="Times New Roman" w:cs="Times New Roman"/>
          <w:noProof/>
          <w:sz w:val="24"/>
          <w:szCs w:val="24"/>
        </w:rPr>
        <w:drawing>
          <wp:inline distT="0" distB="0" distL="0" distR="0" wp14:anchorId="1184C9D5" wp14:editId="2E3F9DB6">
            <wp:extent cx="3048000" cy="1708502"/>
            <wp:effectExtent l="0" t="0" r="0" b="6350"/>
            <wp:docPr id="2032687832" name="Picture 203268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ssShort.png"/>
                    <pic:cNvPicPr/>
                  </pic:nvPicPr>
                  <pic:blipFill>
                    <a:blip r:embed="rId64">
                      <a:extLst>
                        <a:ext uri="{28A0092B-C50C-407E-A947-70E740481C1C}">
                          <a14:useLocalDpi xmlns:a14="http://schemas.microsoft.com/office/drawing/2010/main" val="0"/>
                        </a:ext>
                      </a:extLst>
                    </a:blip>
                    <a:stretch>
                      <a:fillRect/>
                    </a:stretch>
                  </pic:blipFill>
                  <pic:spPr>
                    <a:xfrm>
                      <a:off x="0" y="0"/>
                      <a:ext cx="3060766" cy="1715657"/>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599224D5" wp14:editId="569BF7CA">
            <wp:extent cx="2181740" cy="1707515"/>
            <wp:effectExtent l="0" t="0" r="9525" b="6985"/>
            <wp:docPr id="2032687833" name="Picture 203268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lib07a_Grass-FescueNeedlg_YNP-FN-1_AVIRISb_RTGC.gi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01461" cy="1722949"/>
                    </a:xfrm>
                    <a:prstGeom prst="rect">
                      <a:avLst/>
                    </a:prstGeom>
                  </pic:spPr>
                </pic:pic>
              </a:graphicData>
            </a:graphic>
          </wp:inline>
        </w:drawing>
      </w:r>
    </w:p>
    <w:p w14:paraId="6BB1C324"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15</w:t>
      </w:r>
      <w:r>
        <w:rPr>
          <w:noProof/>
        </w:rPr>
        <w:fldChar w:fldCharType="end"/>
      </w:r>
      <w:r>
        <w:t>: In-game short grass and associated reflectance plot from spectral library</w:t>
      </w:r>
    </w:p>
    <w:p w14:paraId="1D9836AA"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tall grass or small bush has feathery leaves or flowers on the ends and closely resembles a small </w:t>
      </w:r>
      <w:r>
        <w:rPr>
          <w:rFonts w:ascii="Times New Roman" w:eastAsia="Calibri" w:hAnsi="Times New Roman" w:cs="Times New Roman"/>
          <w:i/>
          <w:sz w:val="24"/>
          <w:szCs w:val="24"/>
        </w:rPr>
        <w:t>chamise</w:t>
      </w:r>
      <w:r>
        <w:rPr>
          <w:rFonts w:ascii="Times New Roman" w:eastAsia="Calibri" w:hAnsi="Times New Roman" w:cs="Times New Roman"/>
          <w:sz w:val="24"/>
          <w:szCs w:val="24"/>
        </w:rPr>
        <w:t xml:space="preserve"> shrub from the library.</w:t>
      </w:r>
    </w:p>
    <w:p w14:paraId="7375D186" w14:textId="77777777" w:rsidR="00825D74" w:rsidRPr="00447CC2" w:rsidRDefault="00825D74" w:rsidP="00825D74">
      <w:pPr>
        <w:spacing w:line="254" w:lineRule="auto"/>
        <w:jc w:val="both"/>
        <w:rPr>
          <w:rFonts w:ascii="Times New Roman" w:eastAsia="Calibri" w:hAnsi="Times New Roman" w:cs="Times New Roman"/>
          <w:sz w:val="24"/>
          <w:szCs w:val="24"/>
        </w:rPr>
      </w:pPr>
    </w:p>
    <w:p w14:paraId="09F4039C" w14:textId="77777777" w:rsidR="00825D74" w:rsidRDefault="00825D74" w:rsidP="00825D74">
      <w:pPr>
        <w:keepNext/>
        <w:spacing w:line="254" w:lineRule="auto"/>
        <w:jc w:val="both"/>
      </w:pPr>
      <w:r>
        <w:rPr>
          <w:rFonts w:ascii="Times New Roman" w:eastAsia="Calibri" w:hAnsi="Times New Roman" w:cs="Times New Roman"/>
          <w:noProof/>
          <w:sz w:val="24"/>
          <w:szCs w:val="24"/>
        </w:rPr>
        <w:drawing>
          <wp:inline distT="0" distB="0" distL="0" distR="0" wp14:anchorId="387DD640" wp14:editId="4E91353C">
            <wp:extent cx="3044850" cy="1704975"/>
            <wp:effectExtent l="0" t="0" r="3175" b="0"/>
            <wp:docPr id="2032687834" name="Picture 203268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ssTall.png"/>
                    <pic:cNvPicPr/>
                  </pic:nvPicPr>
                  <pic:blipFill>
                    <a:blip r:embed="rId66">
                      <a:extLst>
                        <a:ext uri="{28A0092B-C50C-407E-A947-70E740481C1C}">
                          <a14:useLocalDpi xmlns:a14="http://schemas.microsoft.com/office/drawing/2010/main" val="0"/>
                        </a:ext>
                      </a:extLst>
                    </a:blip>
                    <a:stretch>
                      <a:fillRect/>
                    </a:stretch>
                  </pic:blipFill>
                  <pic:spPr>
                    <a:xfrm>
                      <a:off x="0" y="0"/>
                      <a:ext cx="3057295" cy="1711944"/>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33B40C6C" wp14:editId="1D4D6BF8">
            <wp:extent cx="2171700" cy="16996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lib07a_Chamise_CA01-ADFA-1_bush_1_ASDFRa_AREF.gi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96946" cy="1719418"/>
                    </a:xfrm>
                    <a:prstGeom prst="rect">
                      <a:avLst/>
                    </a:prstGeom>
                  </pic:spPr>
                </pic:pic>
              </a:graphicData>
            </a:graphic>
          </wp:inline>
        </w:drawing>
      </w:r>
    </w:p>
    <w:p w14:paraId="713B29F2"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16</w:t>
      </w:r>
      <w:r>
        <w:rPr>
          <w:noProof/>
        </w:rPr>
        <w:fldChar w:fldCharType="end"/>
      </w:r>
      <w:r>
        <w:t>: In-game tall grass/bush and associated reflectance plot from spectral library</w:t>
      </w:r>
    </w:p>
    <w:p w14:paraId="05C5248D"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shrub appears to have short, pointy leaves with many bare branches towards the base. It looks much like a </w:t>
      </w:r>
      <w:r>
        <w:rPr>
          <w:rFonts w:ascii="Times New Roman" w:eastAsia="Calibri" w:hAnsi="Times New Roman" w:cs="Times New Roman"/>
          <w:i/>
          <w:sz w:val="24"/>
          <w:szCs w:val="24"/>
        </w:rPr>
        <w:t>sagebrush</w:t>
      </w:r>
      <w:r>
        <w:rPr>
          <w:rFonts w:ascii="Times New Roman" w:eastAsia="Calibri" w:hAnsi="Times New Roman" w:cs="Times New Roman"/>
          <w:sz w:val="24"/>
          <w:szCs w:val="24"/>
        </w:rPr>
        <w:t>.</w:t>
      </w:r>
    </w:p>
    <w:p w14:paraId="7717DD9B" w14:textId="77777777" w:rsidR="00825D74" w:rsidRDefault="00825D74" w:rsidP="00825D74">
      <w:pPr>
        <w:spacing w:line="254" w:lineRule="auto"/>
        <w:jc w:val="both"/>
        <w:rPr>
          <w:rFonts w:ascii="Times New Roman" w:eastAsia="Calibri" w:hAnsi="Times New Roman" w:cs="Times New Roman"/>
          <w:sz w:val="24"/>
          <w:szCs w:val="24"/>
        </w:rPr>
      </w:pPr>
    </w:p>
    <w:p w14:paraId="699D7FD6" w14:textId="77777777" w:rsidR="00825D74" w:rsidRDefault="00825D74" w:rsidP="00825D74">
      <w:pPr>
        <w:keepNext/>
        <w:spacing w:line="254" w:lineRule="auto"/>
        <w:jc w:val="both"/>
      </w:pPr>
      <w:r>
        <w:rPr>
          <w:rFonts w:ascii="Times New Roman" w:eastAsia="Calibri" w:hAnsi="Times New Roman" w:cs="Times New Roman"/>
          <w:noProof/>
          <w:sz w:val="24"/>
          <w:szCs w:val="24"/>
        </w:rPr>
        <w:lastRenderedPageBreak/>
        <w:drawing>
          <wp:inline distT="0" distB="0" distL="0" distR="0" wp14:anchorId="3E33CFAD" wp14:editId="64B2FDBB">
            <wp:extent cx="3057525" cy="1705348"/>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hrub1.png"/>
                    <pic:cNvPicPr/>
                  </pic:nvPicPr>
                  <pic:blipFill>
                    <a:blip r:embed="rId68">
                      <a:extLst>
                        <a:ext uri="{28A0092B-C50C-407E-A947-70E740481C1C}">
                          <a14:useLocalDpi xmlns:a14="http://schemas.microsoft.com/office/drawing/2010/main" val="0"/>
                        </a:ext>
                      </a:extLst>
                    </a:blip>
                    <a:stretch>
                      <a:fillRect/>
                    </a:stretch>
                  </pic:blipFill>
                  <pic:spPr>
                    <a:xfrm>
                      <a:off x="0" y="0"/>
                      <a:ext cx="3070143" cy="1712386"/>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41BCDFA0" wp14:editId="05DBDE29">
            <wp:extent cx="2163078" cy="1692910"/>
            <wp:effectExtent l="0" t="0" r="889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plib07a_Sagebrush_YNP-SS-1_AVIRISb_RTGC.gif"/>
                    <pic:cNvPicPr/>
                  </pic:nvPicPr>
                  <pic:blipFill>
                    <a:blip r:embed="rId69" cstate="print">
                      <a:extLst>
                        <a:ext uri="{28A0092B-C50C-407E-A947-70E740481C1C}">
                          <a14:useLocalDpi xmlns:a14="http://schemas.microsoft.com/office/drawing/2010/main" val="0"/>
                        </a:ext>
                      </a:extLst>
                    </a:blip>
                    <a:stretch>
                      <a:fillRect/>
                    </a:stretch>
                  </pic:blipFill>
                  <pic:spPr>
                    <a:xfrm flipH="1">
                      <a:off x="0" y="0"/>
                      <a:ext cx="2187225" cy="1711809"/>
                    </a:xfrm>
                    <a:prstGeom prst="rect">
                      <a:avLst/>
                    </a:prstGeom>
                  </pic:spPr>
                </pic:pic>
              </a:graphicData>
            </a:graphic>
          </wp:inline>
        </w:drawing>
      </w:r>
    </w:p>
    <w:p w14:paraId="5A3E30BF"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17</w:t>
      </w:r>
      <w:r>
        <w:rPr>
          <w:noProof/>
        </w:rPr>
        <w:fldChar w:fldCharType="end"/>
      </w:r>
      <w:r>
        <w:t>: First in-game bush and associated reflectance plot from spectral library</w:t>
      </w:r>
    </w:p>
    <w:p w14:paraId="1EE100D5"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bush is like the first but has small deciduous leaves that are more widely spaced on its branches. It closely matches an unflowering </w:t>
      </w:r>
      <w:r>
        <w:rPr>
          <w:rFonts w:ascii="Times New Roman" w:eastAsia="Calibri" w:hAnsi="Times New Roman" w:cs="Times New Roman"/>
          <w:i/>
          <w:sz w:val="24"/>
          <w:szCs w:val="24"/>
        </w:rPr>
        <w:t>buckbrush</w:t>
      </w:r>
      <w:r>
        <w:rPr>
          <w:rFonts w:ascii="Times New Roman" w:eastAsia="Calibri" w:hAnsi="Times New Roman" w:cs="Times New Roman"/>
          <w:sz w:val="24"/>
          <w:szCs w:val="24"/>
        </w:rPr>
        <w:t>.</w:t>
      </w:r>
    </w:p>
    <w:p w14:paraId="38E99F01" w14:textId="77777777" w:rsidR="00825D74" w:rsidRDefault="00825D74" w:rsidP="00825D74">
      <w:pPr>
        <w:spacing w:line="254" w:lineRule="auto"/>
        <w:jc w:val="both"/>
        <w:rPr>
          <w:rFonts w:ascii="Times New Roman" w:eastAsia="Calibri" w:hAnsi="Times New Roman" w:cs="Times New Roman"/>
          <w:sz w:val="24"/>
          <w:szCs w:val="24"/>
        </w:rPr>
      </w:pPr>
    </w:p>
    <w:p w14:paraId="7585C8F8" w14:textId="77777777" w:rsidR="00825D74" w:rsidRDefault="00825D74" w:rsidP="00825D74">
      <w:pPr>
        <w:keepNext/>
        <w:spacing w:line="254" w:lineRule="auto"/>
        <w:jc w:val="both"/>
      </w:pPr>
      <w:r>
        <w:rPr>
          <w:rFonts w:ascii="Times New Roman" w:eastAsia="Calibri" w:hAnsi="Times New Roman" w:cs="Times New Roman"/>
          <w:noProof/>
          <w:sz w:val="24"/>
          <w:szCs w:val="24"/>
        </w:rPr>
        <w:drawing>
          <wp:inline distT="0" distB="0" distL="0" distR="0" wp14:anchorId="5EE686FC" wp14:editId="4CD56550">
            <wp:extent cx="3105150" cy="1747726"/>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hrub2.png"/>
                    <pic:cNvPicPr/>
                  </pic:nvPicPr>
                  <pic:blipFill>
                    <a:blip r:embed="rId70">
                      <a:extLst>
                        <a:ext uri="{28A0092B-C50C-407E-A947-70E740481C1C}">
                          <a14:useLocalDpi xmlns:a14="http://schemas.microsoft.com/office/drawing/2010/main" val="0"/>
                        </a:ext>
                      </a:extLst>
                    </a:blip>
                    <a:stretch>
                      <a:fillRect/>
                    </a:stretch>
                  </pic:blipFill>
                  <pic:spPr>
                    <a:xfrm>
                      <a:off x="0" y="0"/>
                      <a:ext cx="3122219" cy="1757333"/>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319C79E4" wp14:editId="5AFCF2C6">
            <wp:extent cx="2228850" cy="174438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plib07a_Buckbrush_CA01-CECU-1_bush_1_ASDFRa_AREF.gif"/>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41422" cy="1754224"/>
                    </a:xfrm>
                    <a:prstGeom prst="rect">
                      <a:avLst/>
                    </a:prstGeom>
                  </pic:spPr>
                </pic:pic>
              </a:graphicData>
            </a:graphic>
          </wp:inline>
        </w:drawing>
      </w:r>
    </w:p>
    <w:p w14:paraId="287BC99B"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18</w:t>
      </w:r>
      <w:r>
        <w:rPr>
          <w:noProof/>
        </w:rPr>
        <w:fldChar w:fldCharType="end"/>
      </w:r>
      <w:r>
        <w:t>: Second in-game bush and associated reflectance plot from spectral library</w:t>
      </w:r>
    </w:p>
    <w:p w14:paraId="2FF20E5C"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game includes groups of yellow wildflowers, matching closely with the features of a rabbitbrush from the data set.</w:t>
      </w:r>
    </w:p>
    <w:p w14:paraId="741DAB19" w14:textId="77777777" w:rsidR="00825D74" w:rsidRDefault="00825D74" w:rsidP="00825D74">
      <w:pPr>
        <w:spacing w:line="254" w:lineRule="auto"/>
        <w:jc w:val="both"/>
        <w:rPr>
          <w:rFonts w:ascii="Times New Roman" w:eastAsia="Calibri" w:hAnsi="Times New Roman" w:cs="Times New Roman"/>
          <w:sz w:val="24"/>
          <w:szCs w:val="24"/>
        </w:rPr>
      </w:pPr>
    </w:p>
    <w:p w14:paraId="3139C975" w14:textId="77777777" w:rsidR="00825D74" w:rsidRDefault="00825D74" w:rsidP="00825D74">
      <w:pPr>
        <w:keepNext/>
        <w:spacing w:line="254" w:lineRule="auto"/>
        <w:jc w:val="both"/>
      </w:pPr>
      <w:r>
        <w:rPr>
          <w:rFonts w:ascii="Times New Roman" w:eastAsia="Calibri" w:hAnsi="Times New Roman" w:cs="Times New Roman"/>
          <w:noProof/>
          <w:sz w:val="24"/>
          <w:szCs w:val="24"/>
        </w:rPr>
        <w:drawing>
          <wp:inline distT="0" distB="0" distL="0" distR="0" wp14:anchorId="34FA72B1" wp14:editId="070EC533">
            <wp:extent cx="3105150" cy="17534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ildflowers.png"/>
                    <pic:cNvPicPr/>
                  </pic:nvPicPr>
                  <pic:blipFill>
                    <a:blip r:embed="rId72">
                      <a:extLst>
                        <a:ext uri="{28A0092B-C50C-407E-A947-70E740481C1C}">
                          <a14:useLocalDpi xmlns:a14="http://schemas.microsoft.com/office/drawing/2010/main" val="0"/>
                        </a:ext>
                      </a:extLst>
                    </a:blip>
                    <a:stretch>
                      <a:fillRect/>
                    </a:stretch>
                  </pic:blipFill>
                  <pic:spPr>
                    <a:xfrm>
                      <a:off x="0" y="0"/>
                      <a:ext cx="3141107" cy="1773780"/>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5CAFE149" wp14:editId="62628A5B">
            <wp:extent cx="2228850" cy="174438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plib07a_Rabbitbrush_ANP92-27_BECKa_AREF.gi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37408" cy="1751083"/>
                    </a:xfrm>
                    <a:prstGeom prst="rect">
                      <a:avLst/>
                    </a:prstGeom>
                  </pic:spPr>
                </pic:pic>
              </a:graphicData>
            </a:graphic>
          </wp:inline>
        </w:drawing>
      </w:r>
    </w:p>
    <w:p w14:paraId="10F24C39"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19</w:t>
      </w:r>
      <w:r>
        <w:rPr>
          <w:noProof/>
        </w:rPr>
        <w:fldChar w:fldCharType="end"/>
      </w:r>
      <w:r>
        <w:t>: In-game flowers and associated reflectance plot from spectral library</w:t>
      </w:r>
    </w:p>
    <w:p w14:paraId="3A62DB75" w14:textId="77777777" w:rsidR="00825D74" w:rsidRDefault="00825D74" w:rsidP="00825D74">
      <w:pPr>
        <w:spacing w:line="254" w:lineRule="auto"/>
        <w:jc w:val="both"/>
        <w:rPr>
          <w:rFonts w:ascii="Times New Roman" w:eastAsia="Calibri" w:hAnsi="Times New Roman" w:cs="Times New Roman"/>
          <w:sz w:val="24"/>
          <w:szCs w:val="24"/>
        </w:rPr>
      </w:pPr>
    </w:p>
    <w:p w14:paraId="7D89EC8B" w14:textId="77777777" w:rsidR="00825D74" w:rsidRDefault="00825D74" w:rsidP="00825D74">
      <w:pPr>
        <w:spacing w:line="254" w:lineRule="auto"/>
        <w:jc w:val="both"/>
        <w:rPr>
          <w:rFonts w:ascii="Times New Roman" w:eastAsia="Calibri" w:hAnsi="Times New Roman" w:cs="Times New Roman"/>
          <w:sz w:val="24"/>
          <w:szCs w:val="24"/>
        </w:rPr>
      </w:pPr>
    </w:p>
    <w:p w14:paraId="2F4496EB"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Two types of trees appear in the game. The first looks like a small desert tree without many leaves, resembling a </w:t>
      </w:r>
      <w:r>
        <w:rPr>
          <w:rFonts w:ascii="Times New Roman" w:eastAsia="Calibri" w:hAnsi="Times New Roman" w:cs="Times New Roman"/>
          <w:i/>
          <w:sz w:val="24"/>
          <w:szCs w:val="24"/>
        </w:rPr>
        <w:t>manzanita</w:t>
      </w:r>
      <w:r>
        <w:rPr>
          <w:rFonts w:ascii="Times New Roman" w:eastAsia="Calibri" w:hAnsi="Times New Roman" w:cs="Times New Roman"/>
          <w:sz w:val="24"/>
          <w:szCs w:val="24"/>
        </w:rPr>
        <w:t xml:space="preserve"> from the library. The second is almost assuredly a </w:t>
      </w:r>
      <w:r>
        <w:rPr>
          <w:rFonts w:ascii="Times New Roman" w:eastAsia="Calibri" w:hAnsi="Times New Roman" w:cs="Times New Roman"/>
          <w:i/>
          <w:sz w:val="24"/>
          <w:szCs w:val="24"/>
        </w:rPr>
        <w:t>Joshua tree</w:t>
      </w:r>
      <w:r>
        <w:rPr>
          <w:rFonts w:ascii="Times New Roman" w:eastAsia="Calibri" w:hAnsi="Times New Roman" w:cs="Times New Roman"/>
          <w:sz w:val="24"/>
          <w:szCs w:val="24"/>
        </w:rPr>
        <w:t xml:space="preserve">, which is not included in the library, unfortunately. In fact, there is no tree in the library that comes close to </w:t>
      </w:r>
      <w:r>
        <w:rPr>
          <w:rFonts w:ascii="Times New Roman" w:eastAsia="Calibri" w:hAnsi="Times New Roman" w:cs="Times New Roman"/>
          <w:sz w:val="24"/>
          <w:szCs w:val="24"/>
        </w:rPr>
        <w:lastRenderedPageBreak/>
        <w:t>that. Therefore, both trees will use the same reflectance data, since it will not interfere with the game. They have approximately the same size, should they be used as an obstacle in future Everglades iterations.</w:t>
      </w:r>
    </w:p>
    <w:p w14:paraId="755E8A1D" w14:textId="77777777" w:rsidR="00825D74" w:rsidRDefault="00825D74" w:rsidP="00825D74">
      <w:pPr>
        <w:spacing w:line="254" w:lineRule="auto"/>
        <w:jc w:val="both"/>
        <w:rPr>
          <w:rFonts w:ascii="Times New Roman" w:eastAsia="Calibri" w:hAnsi="Times New Roman" w:cs="Times New Roman"/>
          <w:sz w:val="24"/>
          <w:szCs w:val="24"/>
        </w:rPr>
      </w:pPr>
    </w:p>
    <w:p w14:paraId="46E56515"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7962A0EB" wp14:editId="57C44BBC">
            <wp:extent cx="2727952" cy="15335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reeScrub.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9026" cy="1545372"/>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09A4896" wp14:editId="59DF5B70">
            <wp:extent cx="2698787" cy="152400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reePal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26189" cy="1539474"/>
                    </a:xfrm>
                    <a:prstGeom prst="rect">
                      <a:avLst/>
                    </a:prstGeom>
                  </pic:spPr>
                </pic:pic>
              </a:graphicData>
            </a:graphic>
          </wp:inline>
        </w:drawing>
      </w:r>
    </w:p>
    <w:p w14:paraId="6963BBDB" w14:textId="77777777" w:rsidR="00825D74" w:rsidRDefault="00825D74" w:rsidP="00825D74">
      <w:pPr>
        <w:keepNext/>
        <w:spacing w:line="254" w:lineRule="auto"/>
        <w:jc w:val="center"/>
      </w:pPr>
      <w:r>
        <w:rPr>
          <w:rFonts w:ascii="Times New Roman" w:eastAsia="Calibri" w:hAnsi="Times New Roman" w:cs="Times New Roman"/>
          <w:noProof/>
          <w:sz w:val="24"/>
          <w:szCs w:val="24"/>
        </w:rPr>
        <w:drawing>
          <wp:inline distT="0" distB="0" distL="0" distR="0" wp14:anchorId="68C3B353" wp14:editId="36C3569D">
            <wp:extent cx="3009900" cy="2355665"/>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plib07a_Manzanita_CA01-ARVI-1_bush_1_ASDFRa_AREF.gi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15749" cy="2360243"/>
                    </a:xfrm>
                    <a:prstGeom prst="rect">
                      <a:avLst/>
                    </a:prstGeom>
                  </pic:spPr>
                </pic:pic>
              </a:graphicData>
            </a:graphic>
          </wp:inline>
        </w:drawing>
      </w:r>
    </w:p>
    <w:p w14:paraId="322AA99C" w14:textId="77777777" w:rsidR="00825D74" w:rsidRPr="00477E77" w:rsidRDefault="00825D74" w:rsidP="00825D74">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20</w:t>
      </w:r>
      <w:r>
        <w:rPr>
          <w:noProof/>
        </w:rPr>
        <w:fldChar w:fldCharType="end"/>
      </w:r>
      <w:r>
        <w:t>: In-game trees and associated reflectance plot from the spectral library</w:t>
      </w:r>
    </w:p>
    <w:p w14:paraId="29B9927A" w14:textId="77777777" w:rsidR="00825D74" w:rsidRPr="00421EEB" w:rsidRDefault="00825D74" w:rsidP="00825D74">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The ground surface appears sandy with rocks strewn about. With the mindset that the terrain would contain a variety of minerals, data from Stonewall Playa was chosen. This data is an average of several different data sets recorded over the same area.</w:t>
      </w:r>
    </w:p>
    <w:p w14:paraId="4F350CC4" w14:textId="77777777" w:rsidR="00825D74" w:rsidRDefault="00825D74" w:rsidP="00825D74">
      <w:pPr>
        <w:spacing w:line="254" w:lineRule="auto"/>
        <w:jc w:val="both"/>
        <w:rPr>
          <w:rFonts w:eastAsia="Calibri"/>
        </w:rPr>
      </w:pPr>
    </w:p>
    <w:p w14:paraId="413788C1" w14:textId="77777777" w:rsidR="00825D74" w:rsidRDefault="00825D74" w:rsidP="00825D74">
      <w:pPr>
        <w:keepNext/>
        <w:spacing w:line="254" w:lineRule="auto"/>
        <w:jc w:val="both"/>
      </w:pPr>
      <w:r>
        <w:rPr>
          <w:rFonts w:eastAsia="Calibri"/>
          <w:noProof/>
        </w:rPr>
        <w:drawing>
          <wp:inline distT="0" distB="0" distL="0" distR="0" wp14:anchorId="7EDE883E" wp14:editId="3A1DB01B">
            <wp:extent cx="3084891" cy="1722755"/>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and.png"/>
                    <pic:cNvPicPr/>
                  </pic:nvPicPr>
                  <pic:blipFill>
                    <a:blip r:embed="rId77">
                      <a:extLst>
                        <a:ext uri="{28A0092B-C50C-407E-A947-70E740481C1C}">
                          <a14:useLocalDpi xmlns:a14="http://schemas.microsoft.com/office/drawing/2010/main" val="0"/>
                        </a:ext>
                      </a:extLst>
                    </a:blip>
                    <a:stretch>
                      <a:fillRect/>
                    </a:stretch>
                  </pic:blipFill>
                  <pic:spPr>
                    <a:xfrm>
                      <a:off x="0" y="0"/>
                      <a:ext cx="3092601" cy="1727061"/>
                    </a:xfrm>
                    <a:prstGeom prst="rect">
                      <a:avLst/>
                    </a:prstGeom>
                  </pic:spPr>
                </pic:pic>
              </a:graphicData>
            </a:graphic>
          </wp:inline>
        </w:drawing>
      </w:r>
      <w:r>
        <w:rPr>
          <w:rFonts w:eastAsia="Calibri"/>
          <w:noProof/>
        </w:rPr>
        <w:drawing>
          <wp:inline distT="0" distB="0" distL="0" distR="0" wp14:anchorId="1FF9BFC5" wp14:editId="4B3EB8BD">
            <wp:extent cx="2209800" cy="1729476"/>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plib07a_Stonewall_Playa_Dry_Mud_2001_ASDFRa_AREF.gi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22704" cy="1739575"/>
                    </a:xfrm>
                    <a:prstGeom prst="rect">
                      <a:avLst/>
                    </a:prstGeom>
                  </pic:spPr>
                </pic:pic>
              </a:graphicData>
            </a:graphic>
          </wp:inline>
        </w:drawing>
      </w:r>
    </w:p>
    <w:p w14:paraId="0A862DE2"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21</w:t>
      </w:r>
      <w:r>
        <w:rPr>
          <w:noProof/>
        </w:rPr>
        <w:fldChar w:fldCharType="end"/>
      </w:r>
      <w:r>
        <w:t>: In-game ground and associated reflectance plot from the spectral library</w:t>
      </w:r>
    </w:p>
    <w:p w14:paraId="589ADB71" w14:textId="77777777" w:rsidR="00825D74" w:rsidRDefault="00825D74" w:rsidP="00825D74">
      <w:pPr>
        <w:spacing w:line="254" w:lineRule="auto"/>
        <w:jc w:val="both"/>
        <w:rPr>
          <w:rFonts w:eastAsia="Calibri"/>
        </w:rPr>
      </w:pPr>
    </w:p>
    <w:p w14:paraId="47E15B90" w14:textId="77777777" w:rsidR="00825D74" w:rsidRDefault="00825D74" w:rsidP="00825D74">
      <w:pPr>
        <w:spacing w:line="254" w:lineRule="auto"/>
        <w:jc w:val="both"/>
        <w:rPr>
          <w:rFonts w:eastAsia="Calibri"/>
        </w:rPr>
      </w:pPr>
    </w:p>
    <w:p w14:paraId="2B82712A" w14:textId="77777777" w:rsidR="00825D74" w:rsidRPr="00421EEB" w:rsidRDefault="00825D74" w:rsidP="00825D74">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lastRenderedPageBreak/>
        <w:t>Throughout the Everglades landscape, there are large, rocky pillars. It is assumed that these are made of sandstone, but sandstone is not included in the mineral data from the spectral library. Since sandstone is primarily composed of quartz, this mineral was selected for the pillars.</w:t>
      </w:r>
    </w:p>
    <w:p w14:paraId="463C2788" w14:textId="77777777" w:rsidR="00825D74" w:rsidRDefault="00825D74" w:rsidP="00825D74">
      <w:pPr>
        <w:spacing w:line="254" w:lineRule="auto"/>
        <w:jc w:val="both"/>
        <w:rPr>
          <w:rFonts w:eastAsia="Calibri"/>
        </w:rPr>
      </w:pPr>
    </w:p>
    <w:p w14:paraId="0CC56CFE" w14:textId="77777777" w:rsidR="00825D74" w:rsidRDefault="00825D74" w:rsidP="00825D74">
      <w:pPr>
        <w:keepNext/>
        <w:spacing w:line="254" w:lineRule="auto"/>
        <w:jc w:val="both"/>
      </w:pPr>
      <w:r>
        <w:rPr>
          <w:rFonts w:eastAsia="Calibri"/>
          <w:noProof/>
        </w:rPr>
        <w:drawing>
          <wp:inline distT="0" distB="0" distL="0" distR="0" wp14:anchorId="40421223" wp14:editId="41BE9CA2">
            <wp:extent cx="3109602" cy="1748790"/>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andstone.png"/>
                    <pic:cNvPicPr/>
                  </pic:nvPicPr>
                  <pic:blipFill>
                    <a:blip r:embed="rId79">
                      <a:extLst>
                        <a:ext uri="{28A0092B-C50C-407E-A947-70E740481C1C}">
                          <a14:useLocalDpi xmlns:a14="http://schemas.microsoft.com/office/drawing/2010/main" val="0"/>
                        </a:ext>
                      </a:extLst>
                    </a:blip>
                    <a:stretch>
                      <a:fillRect/>
                    </a:stretch>
                  </pic:blipFill>
                  <pic:spPr>
                    <a:xfrm>
                      <a:off x="0" y="0"/>
                      <a:ext cx="3156779" cy="1775322"/>
                    </a:xfrm>
                    <a:prstGeom prst="rect">
                      <a:avLst/>
                    </a:prstGeom>
                  </pic:spPr>
                </pic:pic>
              </a:graphicData>
            </a:graphic>
          </wp:inline>
        </w:drawing>
      </w:r>
      <w:r>
        <w:rPr>
          <w:rFonts w:eastAsia="Calibri"/>
          <w:noProof/>
        </w:rPr>
        <w:drawing>
          <wp:inline distT="0" distB="0" distL="0" distR="0" wp14:anchorId="488BDD79" wp14:editId="38BC5701">
            <wp:extent cx="2243405" cy="1755775"/>
            <wp:effectExtent l="0" t="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plib07a_Quartz_HS32.1B_ASDFRc_AREF.gi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61654" cy="1770057"/>
                    </a:xfrm>
                    <a:prstGeom prst="rect">
                      <a:avLst/>
                    </a:prstGeom>
                  </pic:spPr>
                </pic:pic>
              </a:graphicData>
            </a:graphic>
          </wp:inline>
        </w:drawing>
      </w:r>
    </w:p>
    <w:p w14:paraId="0CF304EC"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22</w:t>
      </w:r>
      <w:r>
        <w:rPr>
          <w:noProof/>
        </w:rPr>
        <w:fldChar w:fldCharType="end"/>
      </w:r>
      <w:r>
        <w:t>: In-game pillar and associated reflectance plot from spectral libarary</w:t>
      </w:r>
    </w:p>
    <w:p w14:paraId="6210917F" w14:textId="77777777" w:rsidR="00825D74" w:rsidRDefault="00825D74" w:rsidP="00825D74">
      <w:pPr>
        <w:spacing w:line="254" w:lineRule="auto"/>
        <w:jc w:val="both"/>
        <w:rPr>
          <w:rFonts w:eastAsia="Calibri"/>
        </w:rPr>
      </w:pPr>
    </w:p>
    <w:p w14:paraId="30AAA515" w14:textId="77777777" w:rsidR="00825D74" w:rsidRPr="00421EEB" w:rsidRDefault="00825D74" w:rsidP="00825D74">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Flowing through the landscape is water that is assumed to be fresh. The spectral library does not contain data for pure water, but it does have data for water with dissolved montmorillonite, which is a clay. This would mimic dissolved sediments in the water.</w:t>
      </w:r>
    </w:p>
    <w:p w14:paraId="1D8BD858" w14:textId="77777777" w:rsidR="00825D74" w:rsidRDefault="00825D74" w:rsidP="00825D74">
      <w:pPr>
        <w:spacing w:line="254" w:lineRule="auto"/>
        <w:jc w:val="both"/>
        <w:rPr>
          <w:rFonts w:eastAsia="Calibri"/>
        </w:rPr>
      </w:pPr>
    </w:p>
    <w:p w14:paraId="18F766E9" w14:textId="77777777" w:rsidR="00825D74" w:rsidRDefault="00825D74" w:rsidP="00825D74">
      <w:pPr>
        <w:keepNext/>
        <w:spacing w:line="254" w:lineRule="auto"/>
        <w:jc w:val="both"/>
      </w:pPr>
      <w:r>
        <w:rPr>
          <w:rFonts w:eastAsia="Calibri"/>
          <w:noProof/>
        </w:rPr>
        <w:drawing>
          <wp:inline distT="0" distB="0" distL="0" distR="0" wp14:anchorId="2C62985B" wp14:editId="5D7BB07A">
            <wp:extent cx="3190875" cy="17959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water.png"/>
                    <pic:cNvPicPr/>
                  </pic:nvPicPr>
                  <pic:blipFill>
                    <a:blip r:embed="rId81">
                      <a:extLst>
                        <a:ext uri="{28A0092B-C50C-407E-A947-70E740481C1C}">
                          <a14:useLocalDpi xmlns:a14="http://schemas.microsoft.com/office/drawing/2010/main" val="0"/>
                        </a:ext>
                      </a:extLst>
                    </a:blip>
                    <a:stretch>
                      <a:fillRect/>
                    </a:stretch>
                  </pic:blipFill>
                  <pic:spPr>
                    <a:xfrm>
                      <a:off x="0" y="0"/>
                      <a:ext cx="3206318" cy="1804667"/>
                    </a:xfrm>
                    <a:prstGeom prst="rect">
                      <a:avLst/>
                    </a:prstGeom>
                  </pic:spPr>
                </pic:pic>
              </a:graphicData>
            </a:graphic>
          </wp:inline>
        </w:drawing>
      </w:r>
      <w:r>
        <w:rPr>
          <w:rFonts w:eastAsia="Calibri"/>
          <w:noProof/>
        </w:rPr>
        <w:drawing>
          <wp:inline distT="0" distB="0" distL="0" distR="0" wp14:anchorId="6D2E14DB" wp14:editId="1BE2FBEA">
            <wp:extent cx="2295525" cy="179656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plib07a_Water+Montmor_SWy-2+0.50g-l_ASDFRa_AREF.gi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06448" cy="1805117"/>
                    </a:xfrm>
                    <a:prstGeom prst="rect">
                      <a:avLst/>
                    </a:prstGeom>
                  </pic:spPr>
                </pic:pic>
              </a:graphicData>
            </a:graphic>
          </wp:inline>
        </w:drawing>
      </w:r>
    </w:p>
    <w:p w14:paraId="6633C24C"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23</w:t>
      </w:r>
      <w:r>
        <w:rPr>
          <w:noProof/>
        </w:rPr>
        <w:fldChar w:fldCharType="end"/>
      </w:r>
      <w:r>
        <w:t>: In-game water and associated reflectance plot from spectral library</w:t>
      </w:r>
    </w:p>
    <w:p w14:paraId="6AB1CCA7" w14:textId="77777777" w:rsidR="00825D74" w:rsidRPr="00421EEB" w:rsidRDefault="00825D74" w:rsidP="00825D74">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Game nodes, including home bases, appear to be composed of concrete.</w:t>
      </w:r>
    </w:p>
    <w:p w14:paraId="420503DA" w14:textId="77777777" w:rsidR="00825D74" w:rsidRDefault="00825D74" w:rsidP="00825D74">
      <w:pPr>
        <w:spacing w:line="254" w:lineRule="auto"/>
        <w:jc w:val="both"/>
        <w:rPr>
          <w:rFonts w:eastAsia="Calibri"/>
        </w:rPr>
      </w:pPr>
    </w:p>
    <w:p w14:paraId="55718C39" w14:textId="77777777" w:rsidR="00825D74" w:rsidRDefault="00825D74" w:rsidP="00825D74">
      <w:pPr>
        <w:keepNext/>
        <w:spacing w:line="254" w:lineRule="auto"/>
        <w:jc w:val="both"/>
      </w:pPr>
      <w:r>
        <w:rPr>
          <w:rFonts w:eastAsia="Calibri"/>
          <w:noProof/>
        </w:rPr>
        <w:drawing>
          <wp:inline distT="0" distB="0" distL="0" distR="0" wp14:anchorId="6DE6F847" wp14:editId="50CFA571">
            <wp:extent cx="3109595" cy="175274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ase.png"/>
                    <pic:cNvPicPr/>
                  </pic:nvPicPr>
                  <pic:blipFill>
                    <a:blip r:embed="rId83">
                      <a:extLst>
                        <a:ext uri="{28A0092B-C50C-407E-A947-70E740481C1C}">
                          <a14:useLocalDpi xmlns:a14="http://schemas.microsoft.com/office/drawing/2010/main" val="0"/>
                        </a:ext>
                      </a:extLst>
                    </a:blip>
                    <a:stretch>
                      <a:fillRect/>
                    </a:stretch>
                  </pic:blipFill>
                  <pic:spPr>
                    <a:xfrm>
                      <a:off x="0" y="0"/>
                      <a:ext cx="3128335" cy="1763309"/>
                    </a:xfrm>
                    <a:prstGeom prst="rect">
                      <a:avLst/>
                    </a:prstGeom>
                  </pic:spPr>
                </pic:pic>
              </a:graphicData>
            </a:graphic>
          </wp:inline>
        </w:drawing>
      </w:r>
      <w:r>
        <w:rPr>
          <w:rFonts w:eastAsia="Calibri"/>
          <w:noProof/>
        </w:rPr>
        <w:drawing>
          <wp:inline distT="0" distB="0" distL="0" distR="0" wp14:anchorId="490ABE63" wp14:editId="3C36A9BE">
            <wp:extent cx="2333625" cy="1826387"/>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plib07a_Concrete_WTC01-37A_ASDFRa_AREF.gi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71948" cy="1856380"/>
                    </a:xfrm>
                    <a:prstGeom prst="rect">
                      <a:avLst/>
                    </a:prstGeom>
                  </pic:spPr>
                </pic:pic>
              </a:graphicData>
            </a:graphic>
          </wp:inline>
        </w:drawing>
      </w:r>
    </w:p>
    <w:p w14:paraId="001D523C"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24</w:t>
      </w:r>
      <w:r>
        <w:rPr>
          <w:noProof/>
        </w:rPr>
        <w:fldChar w:fldCharType="end"/>
      </w:r>
      <w:r>
        <w:t>: In-game node and associated reflectance plot from spectral library</w:t>
      </w:r>
    </w:p>
    <w:p w14:paraId="7FE86E02" w14:textId="77777777" w:rsidR="00825D74" w:rsidRDefault="00825D74" w:rsidP="00825D74">
      <w:pPr>
        <w:spacing w:line="254" w:lineRule="auto"/>
        <w:jc w:val="both"/>
        <w:rPr>
          <w:rFonts w:eastAsia="Calibri"/>
        </w:rPr>
      </w:pPr>
    </w:p>
    <w:p w14:paraId="12D134FF" w14:textId="77777777" w:rsidR="00825D74" w:rsidRPr="001408D5" w:rsidRDefault="00825D74" w:rsidP="00825D74">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three types of units need some way to be differentiated when detected. This would provide the AI agents more information about the compositions of enemy groups that they come across. So, assumptions are made regarding the material of each type.</w:t>
      </w:r>
    </w:p>
    <w:p w14:paraId="7EEADCA5" w14:textId="77777777" w:rsidR="00825D74" w:rsidRPr="001408D5" w:rsidRDefault="00825D74" w:rsidP="00825D74">
      <w:pPr>
        <w:spacing w:line="254" w:lineRule="auto"/>
        <w:jc w:val="both"/>
        <w:rPr>
          <w:rFonts w:ascii="Times New Roman" w:eastAsia="Calibri" w:hAnsi="Times New Roman" w:cs="Times New Roman"/>
          <w:sz w:val="24"/>
          <w:szCs w:val="24"/>
        </w:rPr>
      </w:pPr>
    </w:p>
    <w:p w14:paraId="131FA71F" w14:textId="77777777" w:rsidR="00825D74" w:rsidRPr="001408D5" w:rsidRDefault="00825D74" w:rsidP="00825D74">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Strikers are the fastest but also have the least health. It is assumed that they are composed of a light material, such as plastic. HDPE plastic from the spectral library is a strong, but flexible plastic used in construction.</w:t>
      </w:r>
    </w:p>
    <w:p w14:paraId="405B096F" w14:textId="77777777" w:rsidR="00825D74" w:rsidRDefault="00825D74" w:rsidP="00825D74">
      <w:pPr>
        <w:spacing w:line="254" w:lineRule="auto"/>
        <w:jc w:val="both"/>
        <w:rPr>
          <w:rFonts w:eastAsia="Calibri"/>
        </w:rPr>
      </w:pPr>
    </w:p>
    <w:p w14:paraId="7F85B180" w14:textId="77777777" w:rsidR="00825D74" w:rsidRDefault="00825D74" w:rsidP="00825D74">
      <w:pPr>
        <w:keepNext/>
        <w:spacing w:line="254" w:lineRule="auto"/>
        <w:jc w:val="both"/>
      </w:pPr>
      <w:r>
        <w:rPr>
          <w:rFonts w:eastAsia="Calibri"/>
          <w:noProof/>
        </w:rPr>
        <w:drawing>
          <wp:inline distT="0" distB="0" distL="0" distR="0" wp14:anchorId="181AA655" wp14:editId="516BC938">
            <wp:extent cx="3162300" cy="175462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iker.png"/>
                    <pic:cNvPicPr/>
                  </pic:nvPicPr>
                  <pic:blipFill>
                    <a:blip r:embed="rId85">
                      <a:extLst>
                        <a:ext uri="{28A0092B-C50C-407E-A947-70E740481C1C}">
                          <a14:useLocalDpi xmlns:a14="http://schemas.microsoft.com/office/drawing/2010/main" val="0"/>
                        </a:ext>
                      </a:extLst>
                    </a:blip>
                    <a:stretch>
                      <a:fillRect/>
                    </a:stretch>
                  </pic:blipFill>
                  <pic:spPr>
                    <a:xfrm>
                      <a:off x="0" y="0"/>
                      <a:ext cx="3235434" cy="1795208"/>
                    </a:xfrm>
                    <a:prstGeom prst="rect">
                      <a:avLst/>
                    </a:prstGeom>
                  </pic:spPr>
                </pic:pic>
              </a:graphicData>
            </a:graphic>
          </wp:inline>
        </w:drawing>
      </w:r>
      <w:r>
        <w:rPr>
          <w:rFonts w:eastAsia="Calibri"/>
          <w:noProof/>
        </w:rPr>
        <w:drawing>
          <wp:inline distT="0" distB="0" distL="0" distR="0" wp14:anchorId="2F1347FB" wp14:editId="11BD2B79">
            <wp:extent cx="2293707" cy="179514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plib07a_Plastic_HDPE_GDS351_BlkSheet_ASDFRa_AREF.gi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28785" cy="1822599"/>
                    </a:xfrm>
                    <a:prstGeom prst="rect">
                      <a:avLst/>
                    </a:prstGeom>
                  </pic:spPr>
                </pic:pic>
              </a:graphicData>
            </a:graphic>
          </wp:inline>
        </w:drawing>
      </w:r>
    </w:p>
    <w:p w14:paraId="46F774F5"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25</w:t>
      </w:r>
      <w:r>
        <w:rPr>
          <w:noProof/>
        </w:rPr>
        <w:fldChar w:fldCharType="end"/>
      </w:r>
      <w:r>
        <w:t>: Striker unit and associated reflectance plot from spectral library</w:t>
      </w:r>
    </w:p>
    <w:p w14:paraId="1E4EC5C7" w14:textId="77777777" w:rsidR="00825D74" w:rsidRDefault="00825D74" w:rsidP="00825D74">
      <w:pPr>
        <w:spacing w:line="254" w:lineRule="auto"/>
        <w:jc w:val="both"/>
        <w:rPr>
          <w:rFonts w:eastAsia="Calibri"/>
        </w:rPr>
      </w:pPr>
    </w:p>
    <w:p w14:paraId="4F0636EA" w14:textId="77777777" w:rsidR="00825D74" w:rsidRPr="001408D5" w:rsidRDefault="00825D74" w:rsidP="00825D74">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Controllers have average health and are not as quick as strikers. A heavier, but robust material for them would be aluminum. The library only has data on brushed aluminum which is not ideal but can still be used.</w:t>
      </w:r>
    </w:p>
    <w:p w14:paraId="3C757DC2" w14:textId="77777777" w:rsidR="00825D74" w:rsidRDefault="00825D74" w:rsidP="00825D74">
      <w:pPr>
        <w:spacing w:line="254" w:lineRule="auto"/>
        <w:jc w:val="both"/>
        <w:rPr>
          <w:rFonts w:eastAsia="Calibri"/>
        </w:rPr>
      </w:pPr>
    </w:p>
    <w:p w14:paraId="026651A6" w14:textId="77777777" w:rsidR="00825D74" w:rsidRDefault="00825D74" w:rsidP="00825D74">
      <w:pPr>
        <w:keepNext/>
        <w:spacing w:line="254" w:lineRule="auto"/>
        <w:jc w:val="both"/>
      </w:pPr>
      <w:r>
        <w:rPr>
          <w:rFonts w:eastAsia="Calibri"/>
          <w:noProof/>
        </w:rPr>
        <w:drawing>
          <wp:inline distT="0" distB="0" distL="0" distR="0" wp14:anchorId="213978C8" wp14:editId="34DB507F">
            <wp:extent cx="3019425" cy="1820537"/>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ontroller.png"/>
                    <pic:cNvPicPr/>
                  </pic:nvPicPr>
                  <pic:blipFill>
                    <a:blip r:embed="rId87">
                      <a:extLst>
                        <a:ext uri="{28A0092B-C50C-407E-A947-70E740481C1C}">
                          <a14:useLocalDpi xmlns:a14="http://schemas.microsoft.com/office/drawing/2010/main" val="0"/>
                        </a:ext>
                      </a:extLst>
                    </a:blip>
                    <a:stretch>
                      <a:fillRect/>
                    </a:stretch>
                  </pic:blipFill>
                  <pic:spPr>
                    <a:xfrm>
                      <a:off x="0" y="0"/>
                      <a:ext cx="3036693" cy="1830949"/>
                    </a:xfrm>
                    <a:prstGeom prst="rect">
                      <a:avLst/>
                    </a:prstGeom>
                  </pic:spPr>
                </pic:pic>
              </a:graphicData>
            </a:graphic>
          </wp:inline>
        </w:drawing>
      </w:r>
      <w:r>
        <w:rPr>
          <w:rFonts w:eastAsia="Calibri"/>
          <w:noProof/>
        </w:rPr>
        <w:drawing>
          <wp:inline distT="0" distB="0" distL="0" distR="0" wp14:anchorId="5CABE8AF" wp14:editId="4A0A6587">
            <wp:extent cx="2343150" cy="183383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ib07a_Aluminum_brushed_293K_ASDFRa_AREF.gi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638" cy="1851439"/>
                    </a:xfrm>
                    <a:prstGeom prst="rect">
                      <a:avLst/>
                    </a:prstGeom>
                  </pic:spPr>
                </pic:pic>
              </a:graphicData>
            </a:graphic>
          </wp:inline>
        </w:drawing>
      </w:r>
    </w:p>
    <w:p w14:paraId="2A56FC70"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26</w:t>
      </w:r>
      <w:r>
        <w:rPr>
          <w:noProof/>
        </w:rPr>
        <w:fldChar w:fldCharType="end"/>
      </w:r>
      <w:r>
        <w:t>: Controller unit and associated reflectance plot from spectral library</w:t>
      </w:r>
    </w:p>
    <w:p w14:paraId="661F11D4" w14:textId="77777777" w:rsidR="00825D74" w:rsidRDefault="00825D74" w:rsidP="00825D74">
      <w:pPr>
        <w:spacing w:line="254" w:lineRule="auto"/>
        <w:jc w:val="both"/>
        <w:rPr>
          <w:rFonts w:eastAsia="Calibri"/>
        </w:rPr>
      </w:pPr>
    </w:p>
    <w:p w14:paraId="50FBEB40" w14:textId="77777777" w:rsidR="00825D74" w:rsidRPr="001408D5" w:rsidRDefault="00825D74" w:rsidP="00825D74">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tank has the most health of any unit. Despite moving at the same speed as the controller, it can be assumed that it is made of a stronger material. The spectral library contains galvanized sheet metal from a rain gutter. This is not the ideal material, but it will be assumed that the metal used for the drone would be thicker to provide “armor” to the unit.</w:t>
      </w:r>
    </w:p>
    <w:p w14:paraId="6B7CCC0A" w14:textId="77777777" w:rsidR="00825D74" w:rsidRDefault="00825D74" w:rsidP="00825D74">
      <w:pPr>
        <w:spacing w:line="254" w:lineRule="auto"/>
        <w:jc w:val="both"/>
        <w:rPr>
          <w:rFonts w:eastAsia="Calibri"/>
        </w:rPr>
      </w:pPr>
    </w:p>
    <w:p w14:paraId="2DAC9B03" w14:textId="77777777" w:rsidR="00825D74" w:rsidRDefault="00825D74" w:rsidP="00825D74">
      <w:pPr>
        <w:keepNext/>
        <w:spacing w:line="254" w:lineRule="auto"/>
        <w:jc w:val="both"/>
      </w:pPr>
      <w:r>
        <w:rPr>
          <w:rFonts w:eastAsia="Calibri"/>
          <w:noProof/>
        </w:rPr>
        <w:lastRenderedPageBreak/>
        <w:drawing>
          <wp:inline distT="0" distB="0" distL="0" distR="0" wp14:anchorId="0BE5D1B9" wp14:editId="0AAB6C58">
            <wp:extent cx="2886075" cy="18297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ank.png"/>
                    <pic:cNvPicPr/>
                  </pic:nvPicPr>
                  <pic:blipFill>
                    <a:blip r:embed="rId89">
                      <a:extLst>
                        <a:ext uri="{28A0092B-C50C-407E-A947-70E740481C1C}">
                          <a14:useLocalDpi xmlns:a14="http://schemas.microsoft.com/office/drawing/2010/main" val="0"/>
                        </a:ext>
                      </a:extLst>
                    </a:blip>
                    <a:stretch>
                      <a:fillRect/>
                    </a:stretch>
                  </pic:blipFill>
                  <pic:spPr>
                    <a:xfrm>
                      <a:off x="0" y="0"/>
                      <a:ext cx="2928838" cy="1856846"/>
                    </a:xfrm>
                    <a:prstGeom prst="rect">
                      <a:avLst/>
                    </a:prstGeom>
                  </pic:spPr>
                </pic:pic>
              </a:graphicData>
            </a:graphic>
          </wp:inline>
        </w:drawing>
      </w:r>
      <w:r>
        <w:rPr>
          <w:rFonts w:eastAsia="Calibri"/>
          <w:noProof/>
        </w:rPr>
        <w:drawing>
          <wp:inline distT="0" distB="0" distL="0" distR="0" wp14:anchorId="6D68200B" wp14:editId="4EA2290D">
            <wp:extent cx="2305050" cy="1804023"/>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plib07a_Sheet_Metal_GDS352_crg_Galvn_ASDFRa_AREF.g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35819" cy="1828104"/>
                    </a:xfrm>
                    <a:prstGeom prst="rect">
                      <a:avLst/>
                    </a:prstGeom>
                  </pic:spPr>
                </pic:pic>
              </a:graphicData>
            </a:graphic>
          </wp:inline>
        </w:drawing>
      </w:r>
    </w:p>
    <w:p w14:paraId="51C393D6"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27</w:t>
      </w:r>
      <w:r>
        <w:rPr>
          <w:noProof/>
        </w:rPr>
        <w:fldChar w:fldCharType="end"/>
      </w:r>
      <w:r>
        <w:t>: Tank unit and associated reflectance plot from spectral library</w:t>
      </w:r>
    </w:p>
    <w:p w14:paraId="570B5919"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Finally, the new recon unit is as fast as a striker and has the same amount of health. Thus, it will also be composed of plastic but PVC instead of HDPE to distinguish it.</w:t>
      </w:r>
    </w:p>
    <w:p w14:paraId="6966048C" w14:textId="77777777" w:rsidR="00825D74" w:rsidRDefault="00825D74" w:rsidP="00825D74">
      <w:pPr>
        <w:spacing w:line="254" w:lineRule="auto"/>
        <w:jc w:val="both"/>
        <w:rPr>
          <w:rFonts w:ascii="Times New Roman" w:eastAsia="Calibri" w:hAnsi="Times New Roman" w:cs="Times New Roman"/>
          <w:sz w:val="24"/>
          <w:szCs w:val="24"/>
        </w:rPr>
      </w:pPr>
    </w:p>
    <w:p w14:paraId="09C9615A" w14:textId="77777777" w:rsidR="00825D74" w:rsidRDefault="00825D74" w:rsidP="00825D74">
      <w:pPr>
        <w:keepNext/>
        <w:spacing w:line="254" w:lineRule="auto"/>
        <w:jc w:val="center"/>
      </w:pPr>
      <w:r>
        <w:rPr>
          <w:rFonts w:ascii="Times New Roman" w:eastAsia="Calibri" w:hAnsi="Times New Roman" w:cs="Times New Roman"/>
          <w:noProof/>
          <w:sz w:val="24"/>
          <w:szCs w:val="24"/>
        </w:rPr>
        <w:drawing>
          <wp:inline distT="0" distB="0" distL="0" distR="0" wp14:anchorId="3E0DB6A8" wp14:editId="2F252A31">
            <wp:extent cx="2531436" cy="198120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plib07a_Plastic_PVC_GDS338_White_ASDFRa_AREF.gi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94204" cy="2030325"/>
                    </a:xfrm>
                    <a:prstGeom prst="rect">
                      <a:avLst/>
                    </a:prstGeom>
                  </pic:spPr>
                </pic:pic>
              </a:graphicData>
            </a:graphic>
          </wp:inline>
        </w:drawing>
      </w:r>
    </w:p>
    <w:p w14:paraId="0DA88228" w14:textId="77777777" w:rsidR="00825D74" w:rsidRPr="00EB55A3" w:rsidRDefault="00825D74" w:rsidP="00825D74">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28</w:t>
      </w:r>
      <w:r>
        <w:rPr>
          <w:noProof/>
        </w:rPr>
        <w:fldChar w:fldCharType="end"/>
      </w:r>
      <w:r>
        <w:t>: Recon unit's associated reflectance plot from spectral library</w:t>
      </w:r>
    </w:p>
    <w:bookmarkEnd w:id="2758"/>
    <w:p w14:paraId="1495DE73" w14:textId="77777777" w:rsidR="00825D74" w:rsidRDefault="00825D74" w:rsidP="00825D74">
      <w:pPr>
        <w:spacing w:line="254" w:lineRule="auto"/>
        <w:jc w:val="both"/>
        <w:rPr>
          <w:rFonts w:eastAsia="Calibri"/>
        </w:rPr>
      </w:pPr>
    </w:p>
    <w:p w14:paraId="548391CE" w14:textId="77777777" w:rsidR="00825D74" w:rsidRDefault="00825D74" w:rsidP="00825D74">
      <w:pPr>
        <w:spacing w:line="254" w:lineRule="auto"/>
        <w:jc w:val="both"/>
        <w:rPr>
          <w:rFonts w:eastAsia="Calibri"/>
        </w:rPr>
      </w:pPr>
    </w:p>
    <w:p w14:paraId="567D763C" w14:textId="77777777" w:rsidR="00825D74" w:rsidRDefault="00825D74" w:rsidP="00825D74">
      <w:pPr>
        <w:pStyle w:val="Heading2"/>
      </w:pPr>
      <w:r>
        <w:t>Thermal Image</w:t>
      </w:r>
    </w:p>
    <w:p w14:paraId="262DB2F1"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Currently, the user can view a graphical representation of a match, created from post-processed telemetry files in Unreal Engine. These are displayed in the visible spectrum. Displaying the match in a thermal view would be a nice addition to the game, though it would not affect gameplay.</w:t>
      </w:r>
    </w:p>
    <w:p w14:paraId="4236848B" w14:textId="77777777" w:rsidR="00825D74" w:rsidRDefault="00825D74" w:rsidP="00825D74">
      <w:pPr>
        <w:spacing w:line="254" w:lineRule="auto"/>
        <w:jc w:val="both"/>
        <w:rPr>
          <w:rFonts w:ascii="Times New Roman" w:eastAsia="Calibri" w:hAnsi="Times New Roman" w:cs="Times New Roman"/>
          <w:sz w:val="24"/>
          <w:szCs w:val="24"/>
        </w:rPr>
      </w:pPr>
    </w:p>
    <w:p w14:paraId="40879CCA"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create a thermal effect for a scene, a texture needs to be created. Then, it can be applied to a material in Unreal to create a thermal material. The material can be used by the meshes of objects in the scene.</w:t>
      </w:r>
    </w:p>
    <w:p w14:paraId="2D96D87C" w14:textId="77777777" w:rsidR="00825D74" w:rsidRDefault="00825D74" w:rsidP="00825D74">
      <w:pPr>
        <w:spacing w:line="254" w:lineRule="auto"/>
        <w:jc w:val="both"/>
        <w:rPr>
          <w:rFonts w:ascii="Times New Roman" w:eastAsia="Calibri" w:hAnsi="Times New Roman" w:cs="Times New Roman"/>
          <w:sz w:val="24"/>
          <w:szCs w:val="24"/>
        </w:rPr>
      </w:pPr>
    </w:p>
    <w:p w14:paraId="0EFBE47E"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First, a thermal color gradient needs to be created (see figure 8). This gradient can be created in photo editing software, such as Photoshop. In the interest of cost, it will be created with GNU Image Manipulation Program, which is free. Inside Unreal, it can be applied to individual objects and even the whole scene.</w:t>
      </w:r>
    </w:p>
    <w:p w14:paraId="70796846"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7CA22F9A"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75090F9E" w14:textId="77777777" w:rsidR="00825D74" w:rsidRDefault="00825D74" w:rsidP="00825D74">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3FD06780" wp14:editId="391F8134">
            <wp:extent cx="3119120" cy="342900"/>
            <wp:effectExtent l="0" t="0" r="5080" b="0"/>
            <wp:docPr id="2032687835" name="Picture 203268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rmalGradient.png"/>
                    <pic:cNvPicPr/>
                  </pic:nvPicPr>
                  <pic:blipFill>
                    <a:blip r:embed="rId92">
                      <a:extLst>
                        <a:ext uri="{28A0092B-C50C-407E-A947-70E740481C1C}">
                          <a14:useLocalDpi xmlns:a14="http://schemas.microsoft.com/office/drawing/2010/main" val="0"/>
                        </a:ext>
                      </a:extLst>
                    </a:blip>
                    <a:stretch>
                      <a:fillRect/>
                    </a:stretch>
                  </pic:blipFill>
                  <pic:spPr>
                    <a:xfrm>
                      <a:off x="0" y="0"/>
                      <a:ext cx="3121339" cy="343144"/>
                    </a:xfrm>
                    <a:prstGeom prst="rect">
                      <a:avLst/>
                    </a:prstGeom>
                  </pic:spPr>
                </pic:pic>
              </a:graphicData>
            </a:graphic>
          </wp:inline>
        </w:drawing>
      </w:r>
    </w:p>
    <w:p w14:paraId="77A91728" w14:textId="77777777" w:rsidR="00825D74" w:rsidRDefault="00825D74" w:rsidP="00825D7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29</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gradient</w:t>
      </w:r>
    </w:p>
    <w:p w14:paraId="2CEA55FD" w14:textId="77777777" w:rsidR="00825D74" w:rsidRDefault="00825D74" w:rsidP="00825D74">
      <w:pPr>
        <w:spacing w:line="254" w:lineRule="auto"/>
        <w:jc w:val="both"/>
        <w:rPr>
          <w:rFonts w:ascii="Times New Roman" w:eastAsia="Calibri" w:hAnsi="Times New Roman" w:cs="Times New Roman"/>
          <w:sz w:val="24"/>
          <w:szCs w:val="24"/>
        </w:rPr>
      </w:pPr>
    </w:p>
    <w:p w14:paraId="34F19983"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Specific objects and the scene are differentiated by using a mask. A scene depth and custom depth with slightly different values are used to differentiate specific objects from the rest of the scene. Differentiating objects as “hot” or “cold” can be done by assigning hot objects to the custom depth and cold objects to the scene depth. Figure 10 shows an example of the mask with the hot object in white and the scene in black.</w:t>
      </w:r>
    </w:p>
    <w:p w14:paraId="339AFED2" w14:textId="77777777" w:rsidR="00825D74" w:rsidRDefault="00825D74" w:rsidP="00825D74">
      <w:pPr>
        <w:spacing w:line="254" w:lineRule="auto"/>
        <w:jc w:val="both"/>
        <w:rPr>
          <w:rFonts w:ascii="Times New Roman" w:eastAsia="Calibri" w:hAnsi="Times New Roman" w:cs="Times New Roman"/>
          <w:sz w:val="24"/>
          <w:szCs w:val="24"/>
        </w:rPr>
      </w:pPr>
    </w:p>
    <w:p w14:paraId="5C2E9C06" w14:textId="77777777" w:rsidR="00825D74" w:rsidRDefault="00825D74" w:rsidP="00825D74">
      <w:pPr>
        <w:keepNext/>
        <w:spacing w:line="254" w:lineRule="auto"/>
        <w:jc w:val="both"/>
      </w:pPr>
      <w:r>
        <w:rPr>
          <w:rFonts w:ascii="Times New Roman" w:eastAsia="Calibri" w:hAnsi="Times New Roman" w:cs="Times New Roman"/>
          <w:noProof/>
          <w:sz w:val="24"/>
          <w:szCs w:val="24"/>
        </w:rPr>
        <w:drawing>
          <wp:inline distT="0" distB="0" distL="0" distR="0" wp14:anchorId="08AC6A5B" wp14:editId="5978DCF4">
            <wp:extent cx="5486400" cy="2618105"/>
            <wp:effectExtent l="0" t="0" r="0" b="0"/>
            <wp:docPr id="2032687836" name="Picture 203268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stomDepthMask.png"/>
                    <pic:cNvPicPr/>
                  </pic:nvPicPr>
                  <pic:blipFill>
                    <a:blip r:embed="rId93">
                      <a:extLst>
                        <a:ext uri="{28A0092B-C50C-407E-A947-70E740481C1C}">
                          <a14:useLocalDpi xmlns:a14="http://schemas.microsoft.com/office/drawing/2010/main" val="0"/>
                        </a:ext>
                      </a:extLst>
                    </a:blip>
                    <a:stretch>
                      <a:fillRect/>
                    </a:stretch>
                  </pic:blipFill>
                  <pic:spPr>
                    <a:xfrm>
                      <a:off x="0" y="0"/>
                      <a:ext cx="5486400" cy="2618105"/>
                    </a:xfrm>
                    <a:prstGeom prst="rect">
                      <a:avLst/>
                    </a:prstGeom>
                  </pic:spPr>
                </pic:pic>
              </a:graphicData>
            </a:graphic>
          </wp:inline>
        </w:drawing>
      </w:r>
    </w:p>
    <w:p w14:paraId="032474F0"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30</w:t>
      </w:r>
      <w:r>
        <w:rPr>
          <w:noProof/>
        </w:rPr>
        <w:fldChar w:fldCharType="end"/>
      </w:r>
      <w:r>
        <w:t>: "Hot" cube differentiated  from the rest of the scene.</w:t>
      </w:r>
    </w:p>
    <w:p w14:paraId="28A6DE1A" w14:textId="77777777" w:rsidR="00825D74" w:rsidRDefault="00825D74" w:rsidP="00825D74">
      <w:pPr>
        <w:spacing w:line="254" w:lineRule="auto"/>
        <w:jc w:val="both"/>
        <w:rPr>
          <w:rFonts w:ascii="Times New Roman" w:eastAsia="Calibri" w:hAnsi="Times New Roman" w:cs="Times New Roman"/>
          <w:sz w:val="24"/>
          <w:szCs w:val="24"/>
        </w:rPr>
      </w:pPr>
    </w:p>
    <w:p w14:paraId="24A346CB"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For these hot objects, a Fresnel material is applied to them. Fresnel materials utilize dot product to calculate surface normals. Those facing directly toward the camera have a value of 0, while those perpendicular have a value of 1. This creates a falloff effect (see figure 9).</w:t>
      </w:r>
    </w:p>
    <w:p w14:paraId="26DF9ED5"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6BDD16FC" w14:textId="77777777" w:rsidR="00825D74" w:rsidRDefault="00825D74" w:rsidP="00825D74">
      <w:pPr>
        <w:keepNext/>
        <w:spacing w:line="254" w:lineRule="auto"/>
        <w:jc w:val="center"/>
        <w:rPr>
          <w:rFonts w:ascii="Calibri" w:eastAsia="Calibri" w:hAnsi="Calibri" w:cs="Times New Roman"/>
        </w:rPr>
      </w:pPr>
      <w:r>
        <w:rPr>
          <w:rFonts w:ascii="Calibri" w:eastAsia="Calibri" w:hAnsi="Calibri" w:cs="Times New Roman"/>
          <w:noProof/>
        </w:rPr>
        <w:lastRenderedPageBreak/>
        <w:drawing>
          <wp:inline distT="0" distB="0" distL="0" distR="0" wp14:anchorId="0CC169D1" wp14:editId="73051CFD">
            <wp:extent cx="2780572" cy="2419950"/>
            <wp:effectExtent l="0" t="0" r="1270" b="0"/>
            <wp:docPr id="2032687837" name="Picture 203268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snel.png"/>
                    <pic:cNvPicPr/>
                  </pic:nvPicPr>
                  <pic:blipFill>
                    <a:blip r:embed="rId94">
                      <a:extLst>
                        <a:ext uri="{28A0092B-C50C-407E-A947-70E740481C1C}">
                          <a14:useLocalDpi xmlns:a14="http://schemas.microsoft.com/office/drawing/2010/main" val="0"/>
                        </a:ext>
                      </a:extLst>
                    </a:blip>
                    <a:stretch>
                      <a:fillRect/>
                    </a:stretch>
                  </pic:blipFill>
                  <pic:spPr>
                    <a:xfrm>
                      <a:off x="0" y="0"/>
                      <a:ext cx="2839233" cy="2471003"/>
                    </a:xfrm>
                    <a:prstGeom prst="rect">
                      <a:avLst/>
                    </a:prstGeom>
                  </pic:spPr>
                </pic:pic>
              </a:graphicData>
            </a:graphic>
          </wp:inline>
        </w:drawing>
      </w:r>
      <w:r>
        <w:rPr>
          <w:rFonts w:ascii="Calibri" w:eastAsia="Calibri" w:hAnsi="Calibri" w:cs="Times New Roman"/>
          <w:noProof/>
        </w:rPr>
        <w:drawing>
          <wp:inline distT="0" distB="0" distL="0" distR="0" wp14:anchorId="2635FA3E" wp14:editId="7FCDD863">
            <wp:extent cx="2564117" cy="2423795"/>
            <wp:effectExtent l="0" t="0" r="8255" b="0"/>
            <wp:docPr id="2032687838" name="Picture 2032687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esnel2.png"/>
                    <pic:cNvPicPr/>
                  </pic:nvPicPr>
                  <pic:blipFill>
                    <a:blip r:embed="rId95">
                      <a:extLst>
                        <a:ext uri="{28A0092B-C50C-407E-A947-70E740481C1C}">
                          <a14:useLocalDpi xmlns:a14="http://schemas.microsoft.com/office/drawing/2010/main" val="0"/>
                        </a:ext>
                      </a:extLst>
                    </a:blip>
                    <a:stretch>
                      <a:fillRect/>
                    </a:stretch>
                  </pic:blipFill>
                  <pic:spPr>
                    <a:xfrm>
                      <a:off x="0" y="0"/>
                      <a:ext cx="2590284" cy="2448530"/>
                    </a:xfrm>
                    <a:prstGeom prst="rect">
                      <a:avLst/>
                    </a:prstGeom>
                  </pic:spPr>
                </pic:pic>
              </a:graphicData>
            </a:graphic>
          </wp:inline>
        </w:drawing>
      </w:r>
    </w:p>
    <w:p w14:paraId="1BC7B7F0" w14:textId="77777777" w:rsidR="00825D74" w:rsidRDefault="00825D74" w:rsidP="00825D74">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31</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Fresnel material in Unreal Engine</w:t>
      </w:r>
    </w:p>
    <w:p w14:paraId="57E8255D" w14:textId="77777777" w:rsidR="00825D74" w:rsidRDefault="00825D74" w:rsidP="00825D74">
      <w:pPr>
        <w:spacing w:line="254" w:lineRule="auto"/>
        <w:rPr>
          <w:rFonts w:ascii="Calibri" w:eastAsia="Calibri" w:hAnsi="Calibri" w:cs="Times New Roman"/>
        </w:rPr>
      </w:pPr>
    </w:p>
    <w:p w14:paraId="7FEE3CF2" w14:textId="77777777" w:rsidR="00825D74" w:rsidRDefault="00825D74" w:rsidP="00825D74">
      <w:pPr>
        <w:spacing w:line="254" w:lineRule="auto"/>
        <w:rPr>
          <w:rFonts w:ascii="Calibri" w:eastAsia="Calibri" w:hAnsi="Calibri" w:cs="Times New Roman"/>
        </w:rPr>
      </w:pPr>
      <w:r>
        <w:rPr>
          <w:rFonts w:ascii="Calibri" w:eastAsia="Calibri" w:hAnsi="Calibri" w:cs="Times New Roman"/>
        </w:rPr>
        <w:t>Once this is finished, hot colors from the color gradient can be applied to objects that are using the custom depth and Fresnel material. Cool colors can be applied the remaining scene. A rough example can be seen in Figure 12, but fine tuning will be needed to improve the effect.</w:t>
      </w:r>
    </w:p>
    <w:p w14:paraId="71A4F9C9" w14:textId="77777777" w:rsidR="00825D74" w:rsidRDefault="00825D74" w:rsidP="00825D74">
      <w:pPr>
        <w:keepNext/>
        <w:keepLines/>
        <w:spacing w:line="254" w:lineRule="auto"/>
        <w:outlineLvl w:val="1"/>
        <w:rPr>
          <w:rFonts w:eastAsia="Times New Roman"/>
          <w:noProof/>
          <w:color w:val="2F5496" w:themeColor="accent1" w:themeShade="BF"/>
          <w:sz w:val="26"/>
          <w:szCs w:val="26"/>
        </w:rPr>
      </w:pPr>
    </w:p>
    <w:p w14:paraId="610F872F" w14:textId="77777777" w:rsidR="00825D74" w:rsidRDefault="00825D74" w:rsidP="00825D74">
      <w:pPr>
        <w:keepNext/>
        <w:keepLines/>
        <w:spacing w:line="254" w:lineRule="auto"/>
        <w:jc w:val="center"/>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noProof/>
          <w:color w:val="2F5496" w:themeColor="accent1" w:themeShade="BF"/>
          <w:sz w:val="26"/>
          <w:szCs w:val="26"/>
        </w:rPr>
        <w:drawing>
          <wp:inline distT="0" distB="0" distL="0" distR="0" wp14:anchorId="16F35331" wp14:editId="0FCB30C8">
            <wp:extent cx="3228975" cy="2656615"/>
            <wp:effectExtent l="0" t="0" r="0" b="0"/>
            <wp:docPr id="2032687839" name="Picture 2032687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realThermalExample.png"/>
                    <pic:cNvPicPr/>
                  </pic:nvPicPr>
                  <pic:blipFill>
                    <a:blip r:embed="rId96">
                      <a:extLst>
                        <a:ext uri="{28A0092B-C50C-407E-A947-70E740481C1C}">
                          <a14:useLocalDpi xmlns:a14="http://schemas.microsoft.com/office/drawing/2010/main" val="0"/>
                        </a:ext>
                      </a:extLst>
                    </a:blip>
                    <a:stretch>
                      <a:fillRect/>
                    </a:stretch>
                  </pic:blipFill>
                  <pic:spPr>
                    <a:xfrm>
                      <a:off x="0" y="0"/>
                      <a:ext cx="3236528" cy="2662829"/>
                    </a:xfrm>
                    <a:prstGeom prst="rect">
                      <a:avLst/>
                    </a:prstGeom>
                  </pic:spPr>
                </pic:pic>
              </a:graphicData>
            </a:graphic>
          </wp:inline>
        </w:drawing>
      </w:r>
    </w:p>
    <w:p w14:paraId="2BC1F6F5" w14:textId="77777777" w:rsidR="00825D74" w:rsidRDefault="00825D74" w:rsidP="00825D7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32</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effect</w:t>
      </w:r>
    </w:p>
    <w:p w14:paraId="4B2BE986" w14:textId="77777777" w:rsidR="00825D74" w:rsidRDefault="00825D74" w:rsidP="00825D74">
      <w:pPr>
        <w:keepNext/>
        <w:keepLines/>
        <w:spacing w:line="254" w:lineRule="auto"/>
        <w:outlineLvl w:val="1"/>
        <w:rPr>
          <w:rFonts w:eastAsia="Times New Roman"/>
          <w:color w:val="2F5496" w:themeColor="accent1" w:themeShade="BF"/>
          <w:sz w:val="26"/>
          <w:szCs w:val="26"/>
        </w:rPr>
      </w:pPr>
    </w:p>
    <w:p w14:paraId="6EAA8F52" w14:textId="77777777" w:rsidR="00825D74" w:rsidRDefault="00825D74" w:rsidP="00825D74">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This rough example differentiates between hot and cold. However, as development of this thermal vision progresses, it would be more realistic to use the thermal data described in the section above to choose specific color bands from the color gradient texture. This would create more unique thermal appearances for the different objects in Everglades.</w:t>
      </w:r>
    </w:p>
    <w:p w14:paraId="20492E3C" w14:textId="77777777" w:rsidR="00825D74" w:rsidRDefault="00825D74" w:rsidP="00825D74">
      <w:pPr>
        <w:pStyle w:val="Heading1"/>
      </w:pPr>
      <w:r>
        <w:t xml:space="preserve">Cost/Benefit of Reacting to </w:t>
      </w:r>
      <w:r>
        <w:rPr>
          <w:rFonts w:eastAsia="Times New Roman"/>
        </w:rPr>
        <w:t xml:space="preserve">Sensor </w:t>
      </w:r>
      <w:r>
        <w:t>Data</w:t>
      </w:r>
    </w:p>
    <w:p w14:paraId="327F6793" w14:textId="77777777" w:rsidR="00825D74" w:rsidRDefault="00825D74" w:rsidP="00825D74">
      <w:pPr>
        <w:spacing w:line="254" w:lineRule="auto"/>
        <w:jc w:val="both"/>
        <w:rPr>
          <w:rFonts w:ascii="Times New Roman" w:eastAsia="Calibri" w:hAnsi="Times New Roman" w:cs="Times New Roman"/>
          <w:sz w:val="24"/>
          <w:szCs w:val="24"/>
        </w:rPr>
      </w:pPr>
      <w:bookmarkStart w:id="2759" w:name="_Hlk26184690"/>
      <w:r>
        <w:rPr>
          <w:rFonts w:ascii="Times New Roman" w:eastAsia="Calibri" w:hAnsi="Times New Roman"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14:paraId="5CB53995" w14:textId="77777777" w:rsidR="00825D74" w:rsidRDefault="00825D74" w:rsidP="00825D74">
      <w:pPr>
        <w:spacing w:line="254" w:lineRule="auto"/>
        <w:jc w:val="both"/>
        <w:rPr>
          <w:rFonts w:ascii="Times New Roman" w:eastAsia="Calibri" w:hAnsi="Times New Roman" w:cs="Times New Roman"/>
          <w:sz w:val="24"/>
          <w:szCs w:val="24"/>
        </w:rPr>
      </w:pPr>
    </w:p>
    <w:p w14:paraId="2F6EF866"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This could allow more interesting obstacles for the AI agents, depending on how the game or units reacted to the information. Perhaps the recon unit would retreat or maybe it would alter unit movements based on its knowledge of enemy units. As interesting as this could become, it is not very realistic because the recon unit should not be commanding the other units. Additionally, implementing an idea like this could require large changes to the existing game and there simply isn’t enough time to complete it.</w:t>
      </w:r>
    </w:p>
    <w:p w14:paraId="4F3C30C7" w14:textId="77777777" w:rsidR="00825D74" w:rsidRDefault="00825D74" w:rsidP="00825D74">
      <w:pPr>
        <w:spacing w:line="254" w:lineRule="auto"/>
        <w:jc w:val="both"/>
        <w:rPr>
          <w:rFonts w:ascii="Times New Roman" w:eastAsia="Calibri" w:hAnsi="Times New Roman" w:cs="Times New Roman"/>
          <w:sz w:val="24"/>
          <w:szCs w:val="24"/>
        </w:rPr>
      </w:pPr>
    </w:p>
    <w:p w14:paraId="53282652"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option would merely collect the data and make it available to the AI agent that collected it. The decision on any course of action would occur within the AI logic. This solution makes much more sense because the recon unit merely collects data and has no knowledge of where other friendly units are located or any other strategic information. That is the job of the AI agent. So, it would be interesting to see how a user programs an agent to use the data that the recon units collect. </w:t>
      </w:r>
      <w:bookmarkEnd w:id="2759"/>
    </w:p>
    <w:bookmarkEnd w:id="2755"/>
    <w:p w14:paraId="49A5FBE3" w14:textId="4E0DA0D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t>Testing</w:t>
      </w:r>
    </w:p>
    <w:p w14:paraId="67D4ED79" w14:textId="4108D740" w:rsidR="31B2F252" w:rsidRPr="00632E08" w:rsidRDefault="31B2F252" w:rsidP="00325DED">
      <w:pPr>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Unit, Integration, and Functional Testing</w:t>
      </w:r>
    </w:p>
    <w:p w14:paraId="3515D179" w14:textId="48B8550B"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For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lastRenderedPageBreak/>
        <w:t>Integration Testing</w:t>
      </w:r>
      <w:r w:rsidRPr="00632E08">
        <w:rPr>
          <w:rFonts w:asciiTheme="majorHAnsi" w:eastAsia="Times New Roman" w:hAnsiTheme="majorHAnsi" w:cstheme="majorHAnsi"/>
          <w:color w:val="1F3864" w:themeColor="accent1" w:themeShade="80"/>
          <w:sz w:val="26"/>
          <w:szCs w:val="26"/>
        </w:rPr>
        <w:t xml:space="preserve">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sufficient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 xml:space="preserve">Functional Testing </w:t>
      </w:r>
    </w:p>
    <w:p w14:paraId="60770B81" w14:textId="608D973D"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D123B32" w14:textId="657E8402" w:rsidR="31B2F252" w:rsidRDefault="31B2F252" w:rsidP="31B2F252">
      <w:pPr>
        <w:spacing w:after="160" w:line="288" w:lineRule="auto"/>
        <w:jc w:val="center"/>
        <w:rPr>
          <w:rFonts w:ascii="Calibri" w:eastAsia="Calibri" w:hAnsi="Calibri" w:cs="Calibri"/>
          <w:lang w:val="en-US"/>
        </w:rPr>
      </w:pP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7883A473">
            <wp:extent cx="4572000" cy="3086100"/>
            <wp:effectExtent l="0" t="0" r="0" b="0"/>
            <wp:docPr id="1728204126"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1CD4B0C8" w14:textId="2DAD5208" w:rsidR="31B2F252" w:rsidRDefault="31B2F252" w:rsidP="31B2F252">
      <w:pPr>
        <w:spacing w:after="160" w:line="288" w:lineRule="auto"/>
        <w:jc w:val="center"/>
        <w:rPr>
          <w:rFonts w:ascii="Calibri" w:eastAsia="Calibri" w:hAnsi="Calibri" w:cs="Calibri"/>
          <w:lang w:val="en-US"/>
        </w:rPr>
      </w:pP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31B2F252">
      <w:pPr>
        <w:spacing w:before="280" w:after="80"/>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as a whole at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lastRenderedPageBreak/>
        <w:drawing>
          <wp:inline distT="0" distB="0" distL="0" distR="0" wp14:anchorId="14A46425" wp14:editId="4ABC6C98">
            <wp:extent cx="3619500" cy="2257425"/>
            <wp:effectExtent l="0" t="0" r="0" b="0"/>
            <wp:docPr id="356278740"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24FF251C" w14:textId="022950DE" w:rsidR="31B2F252" w:rsidRDefault="31B2F252" w:rsidP="31B2F252">
      <w:pPr>
        <w:spacing w:after="160" w:line="288" w:lineRule="auto"/>
        <w:jc w:val="center"/>
        <w:rPr>
          <w:rFonts w:ascii="Calibri" w:eastAsia="Calibri" w:hAnsi="Calibri" w:cs="Calibri"/>
          <w:lang w:val="en-US"/>
        </w:rPr>
      </w:pP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29C88AD8" w14:textId="71486EB2" w:rsidR="31B2F252" w:rsidRPr="00632E08" w:rsidRDefault="31B2F252" w:rsidP="31B2F252">
      <w:pPr>
        <w:spacing w:before="280" w:after="80"/>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Pytest</w:t>
      </w:r>
    </w:p>
    <w:p w14:paraId="538AF8DF" w14:textId="14EBF5DD"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Pytest is an important library that can used to create different types of tests ranging from simple tests and complex functional tests. Pytest's documentation shows a simple example of how to create a test case and the result of a failed test case: </w:t>
      </w:r>
    </w:p>
    <w:p w14:paraId="3B322256" w14:textId="431664EA" w:rsidR="31B2F252" w:rsidRDefault="31B2F252" w:rsidP="00325DED">
      <w:pPr>
        <w:spacing w:before="280" w:after="80"/>
        <w:jc w:val="center"/>
        <w:rPr>
          <w:rFonts w:ascii="Calibri" w:eastAsia="Calibri" w:hAnsi="Calibri" w:cs="Calibri"/>
          <w:lang w:val="en-US"/>
        </w:rPr>
      </w:pPr>
      <w:r>
        <w:rPr>
          <w:noProof/>
        </w:rPr>
        <w:drawing>
          <wp:inline distT="0" distB="0" distL="0" distR="0" wp14:anchorId="219FFDFA" wp14:editId="38F5C3B5">
            <wp:extent cx="5610224" cy="1047750"/>
            <wp:effectExtent l="0" t="0" r="0" b="0"/>
            <wp:docPr id="1249370406" name="Picture 124937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610224" cy="1047750"/>
                    </a:xfrm>
                    <a:prstGeom prst="rect">
                      <a:avLst/>
                    </a:prstGeom>
                  </pic:spPr>
                </pic:pic>
              </a:graphicData>
            </a:graphic>
          </wp:inline>
        </w:drawing>
      </w:r>
    </w:p>
    <w:p w14:paraId="64AAE9EC" w14:textId="1B7D3F21" w:rsidR="31B2F252" w:rsidRDefault="31B2F252" w:rsidP="31B2F252">
      <w:pPr>
        <w:spacing w:before="280" w:after="80"/>
        <w:jc w:val="center"/>
        <w:rPr>
          <w:rFonts w:ascii="Calibri" w:eastAsia="Calibri" w:hAnsi="Calibri" w:cs="Calibri"/>
          <w:lang w:val="en-US"/>
        </w:rPr>
      </w:pPr>
    </w:p>
    <w:p w14:paraId="2390B82C" w14:textId="626CFB03" w:rsidR="31B2F252" w:rsidRDefault="31B2F252" w:rsidP="31B2F252">
      <w:pPr>
        <w:spacing w:before="280" w:after="80"/>
        <w:jc w:val="center"/>
        <w:rPr>
          <w:rFonts w:ascii="Calibri" w:eastAsia="Calibri" w:hAnsi="Calibri" w:cs="Calibri"/>
          <w:lang w:val="en-US"/>
        </w:rPr>
      </w:pPr>
      <w:r>
        <w:rPr>
          <w:noProof/>
        </w:rPr>
        <w:lastRenderedPageBreak/>
        <w:drawing>
          <wp:inline distT="0" distB="0" distL="0" distR="0" wp14:anchorId="4B34BECF" wp14:editId="123D5E69">
            <wp:extent cx="4572000" cy="2219325"/>
            <wp:effectExtent l="0" t="0" r="0" b="0"/>
            <wp:docPr id="41589824" name="Picture 4158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157843C0" w14:textId="1256911C"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basic test is constructed using the “assert” keyword and created creating some statement to be tested. In this case, assert is used to test if inc(3) will return 5. Since this is not the case, it returns an AssertionError. While this test is relatively simple, testpy allows the ability to group similar test cases into a single class like the example below: </w:t>
      </w:r>
    </w:p>
    <w:p w14:paraId="57DE335F" w14:textId="5F7DAC82" w:rsidR="31B2F252" w:rsidRDefault="31B2F252" w:rsidP="31B2F252">
      <w:pPr>
        <w:spacing w:before="280" w:after="80"/>
        <w:jc w:val="center"/>
        <w:rPr>
          <w:rFonts w:ascii="Calibri" w:eastAsia="Calibri" w:hAnsi="Calibri" w:cs="Calibri"/>
          <w:lang w:val="en-US"/>
        </w:rPr>
      </w:pPr>
      <w:r>
        <w:rPr>
          <w:noProof/>
        </w:rPr>
        <w:drawing>
          <wp:inline distT="0" distB="0" distL="0" distR="0" wp14:anchorId="2EE8226A" wp14:editId="57544970">
            <wp:extent cx="5667374" cy="1371600"/>
            <wp:effectExtent l="0" t="0" r="0" b="0"/>
            <wp:docPr id="1976059844" name="Picture 19760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667374" cy="1371600"/>
                    </a:xfrm>
                    <a:prstGeom prst="rect">
                      <a:avLst/>
                    </a:prstGeom>
                  </pic:spPr>
                </pic:pic>
              </a:graphicData>
            </a:graphic>
          </wp:inline>
        </w:drawing>
      </w:r>
    </w:p>
    <w:p w14:paraId="234CBF9A" w14:textId="27D9003F"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Since pytest discovers all tests following its Conventions for Python test discovery, it finds both “test_” pre-fixed functions. This means that the module can be run just by passing its filename.</w:t>
      </w:r>
    </w:p>
    <w:p w14:paraId="368A53DA" w14:textId="63D709F2" w:rsidR="31B2F252" w:rsidRDefault="31B2F252" w:rsidP="31B2F252">
      <w:pPr>
        <w:spacing w:before="280" w:after="80"/>
        <w:rPr>
          <w:rFonts w:ascii="Calibri" w:eastAsia="Calibri" w:hAnsi="Calibri" w:cs="Calibri"/>
          <w:lang w:val="en-US"/>
        </w:rPr>
      </w:pPr>
      <w:r>
        <w:rPr>
          <w:noProof/>
        </w:rPr>
        <w:drawing>
          <wp:inline distT="0" distB="0" distL="0" distR="0" wp14:anchorId="1770A989" wp14:editId="7017F1D4">
            <wp:extent cx="5800725" cy="2219325"/>
            <wp:effectExtent l="0" t="0" r="0" b="0"/>
            <wp:docPr id="714420883" name="Picture 71442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800725" cy="2219325"/>
                    </a:xfrm>
                    <a:prstGeom prst="rect">
                      <a:avLst/>
                    </a:prstGeom>
                  </pic:spPr>
                </pic:pic>
              </a:graphicData>
            </a:graphic>
          </wp:inline>
        </w:drawing>
      </w:r>
    </w:p>
    <w:p w14:paraId="2EF9AC45" w14:textId="5ABA64F2"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lastRenderedPageBreak/>
        <w:t xml:space="preserve">The implications of this for testing Everglades are significant, because with pytest, tests for different units can be group into files and easily run by just running the file. In summation pytest files will created for each module for unit testing, and pytest files will also be created for integration testing. </w:t>
      </w:r>
    </w:p>
    <w:p w14:paraId="0099642A" w14:textId="25717C7B" w:rsidR="31B2F252" w:rsidRPr="00632E08" w:rsidRDefault="31B2F252" w:rsidP="31B2F252">
      <w:pPr>
        <w:spacing w:before="280" w:after="80"/>
        <w:rPr>
          <w:rFonts w:ascii="Calibri Light" w:eastAsia="Calibri Light" w:hAnsi="Calibri Light" w:cs="Calibri Light"/>
          <w:sz w:val="36"/>
          <w:szCs w:val="36"/>
          <w:lang w:val="en-US"/>
        </w:rPr>
      </w:pPr>
      <w:r w:rsidRPr="00632E08">
        <w:rPr>
          <w:rFonts w:ascii="Calibri Light" w:eastAsia="Calibri Light" w:hAnsi="Calibri Light" w:cs="Calibri Light"/>
          <w:color w:val="2F5496" w:themeColor="accent1" w:themeShade="BF"/>
          <w:sz w:val="36"/>
          <w:szCs w:val="36"/>
        </w:rPr>
        <w:t>Possible Unit Tests</w:t>
      </w:r>
    </w:p>
    <w:p w14:paraId="1E818684" w14:textId="18030CC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Stochastic Wind Generation</w:t>
      </w:r>
    </w:p>
    <w:p w14:paraId="1BF65609" w14:textId="4D29EBF1"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seeds produce consistent values when returned</w:t>
      </w:r>
    </w:p>
    <w:p w14:paraId="25C1B40F" w14:textId="3159A39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Confirming that each node in a list </w:t>
      </w:r>
    </w:p>
    <w:p w14:paraId="723C6B21" w14:textId="45ADBBAA"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Testing to make sure that a wind value is correctly being added to the telemetry data </w:t>
      </w:r>
    </w:p>
    <w:p w14:paraId="2CA3FBB0" w14:textId="2FAC5304"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wind modifier is correctly effecting unit movement speed</w:t>
      </w:r>
    </w:p>
    <w:p w14:paraId="11BBF6CB" w14:textId="10EA593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Testing to make sure generated numbers are correctly being transformed into percentage modifier</w:t>
      </w:r>
    </w:p>
    <w:p w14:paraId="5F3F4E48" w14:textId="79DD678E"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Procedural Game Board Generation</w:t>
      </w:r>
    </w:p>
    <w:p w14:paraId="06369CE0" w14:textId="333935A6" w:rsidR="00BE50C5" w:rsidRPr="00BE50C5" w:rsidRDefault="00BE50C5" w:rsidP="00BE50C5">
      <w:pPr>
        <w:pStyle w:val="ListParagraph"/>
        <w:numPr>
          <w:ilvl w:val="0"/>
          <w:numId w:val="1"/>
        </w:numPr>
        <w:spacing w:before="280" w:after="80"/>
        <w:rPr>
          <w:ins w:id="2760" w:author="David Gravett" w:date="2019-12-01T10:21:00Z"/>
          <w:rFonts w:ascii="Times New Roman" w:hAnsi="Times New Roman" w:cs="Times New Roman"/>
          <w:sz w:val="24"/>
          <w:szCs w:val="24"/>
          <w:lang w:val="en-US"/>
        </w:rPr>
      </w:pPr>
      <w:ins w:id="2761" w:author="David Gravett" w:date="2019-12-01T10:21:00Z">
        <w:r>
          <w:rPr>
            <w:rFonts w:ascii="Times New Roman" w:eastAsia="Calibri" w:hAnsi="Times New Roman" w:cs="Times New Roman"/>
            <w:sz w:val="24"/>
            <w:szCs w:val="24"/>
            <w:lang w:val="en-US"/>
          </w:rPr>
          <w:t>Ensuring only valid maps are generated</w:t>
        </w:r>
      </w:ins>
    </w:p>
    <w:p w14:paraId="34CBEDCF" w14:textId="5F51A5CF" w:rsidR="00BE50C5" w:rsidRPr="00BE50C5" w:rsidRDefault="00BE50C5" w:rsidP="00BE50C5">
      <w:pPr>
        <w:pStyle w:val="ListParagraph"/>
        <w:numPr>
          <w:ilvl w:val="0"/>
          <w:numId w:val="1"/>
        </w:numPr>
        <w:spacing w:before="280" w:after="80"/>
        <w:rPr>
          <w:ins w:id="2762" w:author="David Gravett" w:date="2019-12-01T10:21:00Z"/>
          <w:rFonts w:ascii="Times New Roman" w:hAnsi="Times New Roman" w:cs="Times New Roman"/>
          <w:sz w:val="24"/>
          <w:szCs w:val="24"/>
          <w:lang w:val="en-US"/>
        </w:rPr>
      </w:pPr>
      <w:ins w:id="2763" w:author="David Gravett" w:date="2019-12-01T10:21:00Z">
        <w:r>
          <w:rPr>
            <w:rFonts w:ascii="Times New Roman" w:eastAsia="Calibri" w:hAnsi="Times New Roman" w:cs="Times New Roman"/>
            <w:sz w:val="24"/>
            <w:szCs w:val="24"/>
            <w:lang w:val="en-US"/>
          </w:rPr>
          <w:t>Testing game initialization to make sure the generated map is loaded correctly into the main application procedure</w:t>
        </w:r>
      </w:ins>
    </w:p>
    <w:p w14:paraId="5A52DF2C" w14:textId="1594F513" w:rsidR="00BE50C5" w:rsidRPr="00BE50C5" w:rsidRDefault="00BE50C5" w:rsidP="00BE50C5">
      <w:pPr>
        <w:pStyle w:val="ListParagraph"/>
        <w:numPr>
          <w:ilvl w:val="0"/>
          <w:numId w:val="1"/>
        </w:numPr>
        <w:spacing w:before="280" w:after="80"/>
        <w:rPr>
          <w:ins w:id="2764" w:author="David Gravett" w:date="2019-12-01T10:21:00Z"/>
          <w:rFonts w:ascii="Times New Roman" w:hAnsi="Times New Roman" w:cs="Times New Roman"/>
          <w:sz w:val="24"/>
          <w:szCs w:val="24"/>
          <w:lang w:val="en-US"/>
        </w:rPr>
      </w:pPr>
      <w:ins w:id="2765" w:author="David Gravett" w:date="2019-12-01T10:21:00Z">
        <w:r>
          <w:rPr>
            <w:rFonts w:ascii="Times New Roman" w:eastAsia="Calibri" w:hAnsi="Times New Roman" w:cs="Times New Roman"/>
            <w:sz w:val="24"/>
            <w:szCs w:val="24"/>
            <w:lang w:val="en-US"/>
          </w:rPr>
          <w:t>Checking telemetry data to see if all nodes of the random map are being processed correctly</w:t>
        </w:r>
      </w:ins>
    </w:p>
    <w:p w14:paraId="0E8AA12A" w14:textId="40261324" w:rsidR="00BE50C5" w:rsidRPr="00961398" w:rsidRDefault="00BE50C5" w:rsidP="00BE50C5">
      <w:pPr>
        <w:pStyle w:val="ListParagraph"/>
        <w:numPr>
          <w:ilvl w:val="0"/>
          <w:numId w:val="1"/>
        </w:numPr>
        <w:spacing w:before="280" w:after="80"/>
        <w:rPr>
          <w:ins w:id="2766" w:author="David Gravett" w:date="2019-12-01T10:21:00Z"/>
          <w:rFonts w:ascii="Times New Roman" w:hAnsi="Times New Roman" w:cs="Times New Roman"/>
          <w:sz w:val="24"/>
          <w:szCs w:val="24"/>
          <w:lang w:val="en-US"/>
        </w:rPr>
      </w:pPr>
      <w:ins w:id="2767" w:author="David Gravett" w:date="2019-12-01T10:21:00Z">
        <w:r>
          <w:rPr>
            <w:rFonts w:ascii="Times New Roman" w:eastAsia="Calibri" w:hAnsi="Times New Roman" w:cs="Times New Roman"/>
            <w:sz w:val="24"/>
            <w:szCs w:val="24"/>
            <w:lang w:val="en-US"/>
          </w:rPr>
          <w:t>Ensuring the generated map is included in the final telemetry data output</w:t>
        </w:r>
      </w:ins>
    </w:p>
    <w:p w14:paraId="2DB368CF" w14:textId="1AF8657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 xml:space="preserve">New Unit </w:t>
      </w:r>
    </w:p>
    <w:p w14:paraId="1F40E598" w14:textId="6B2995DA" w:rsidR="31B2F252" w:rsidRDefault="31B2F252" w:rsidP="31B2F252">
      <w:pPr>
        <w:spacing w:before="280" w:after="80"/>
        <w:rPr>
          <w:rFonts w:ascii="Calibri" w:eastAsia="Calibri" w:hAnsi="Calibri" w:cs="Calibri"/>
          <w:lang w:val="en-US"/>
        </w:rPr>
      </w:pPr>
    </w:p>
    <w:p w14:paraId="1A810A84" w14:textId="5D8A49A0" w:rsidR="31B2F252" w:rsidRDefault="31B2F252" w:rsidP="31B2F252">
      <w:pPr>
        <w:spacing w:before="280" w:after="80"/>
        <w:rPr>
          <w:rFonts w:ascii="Calibri" w:eastAsia="Calibri" w:hAnsi="Calibri" w:cs="Calibri"/>
          <w:lang w:val="en-US"/>
        </w:rPr>
      </w:pPr>
    </w:p>
    <w:p w14:paraId="7355EBE4" w14:textId="7B003BB2" w:rsidR="31B2F252" w:rsidRDefault="31B2F252" w:rsidP="31B2F252">
      <w:pPr>
        <w:spacing w:before="280" w:after="80"/>
        <w:rPr>
          <w:rFonts w:ascii="Calibri" w:eastAsia="Calibri" w:hAnsi="Calibri" w:cs="Calibri"/>
          <w:lang w:val="en-US"/>
        </w:rPr>
      </w:pPr>
    </w:p>
    <w:p w14:paraId="76F30560" w14:textId="23A5BB9E" w:rsidR="31B2F252" w:rsidRDefault="31B2F252" w:rsidP="31B2F252">
      <w:pPr>
        <w:spacing w:before="280" w:after="80"/>
        <w:jc w:val="both"/>
        <w:rPr>
          <w:rFonts w:ascii="Calibri" w:eastAsia="Calibri" w:hAnsi="Calibri" w:cs="Calibri"/>
          <w:lang w:val="en-US"/>
        </w:rPr>
      </w:pPr>
    </w:p>
    <w:p w14:paraId="470275C9" w14:textId="5FEA3E1F" w:rsidR="31B2F252" w:rsidRDefault="31B2F252" w:rsidP="31B2F252">
      <w:pPr>
        <w:spacing w:before="280" w:after="80"/>
        <w:rPr>
          <w:rFonts w:ascii="Calibri" w:eastAsia="Calibri" w:hAnsi="Calibri" w:cs="Calibri"/>
          <w:lang w:val="en-US"/>
        </w:rPr>
      </w:pPr>
    </w:p>
    <w:p w14:paraId="697B6132" w14:textId="705BB464" w:rsidR="31B2F252" w:rsidRDefault="31B2F252" w:rsidP="31B2F252">
      <w:pPr>
        <w:spacing w:after="160" w:line="288" w:lineRule="auto"/>
        <w:rPr>
          <w:rFonts w:ascii="Calibri" w:eastAsia="Calibri" w:hAnsi="Calibri" w:cs="Calibri"/>
          <w:lang w:val="en-US"/>
        </w:rPr>
      </w:pPr>
    </w:p>
    <w:p w14:paraId="1C2A0BD3" w14:textId="30AA7B94" w:rsidR="31B2F252" w:rsidRDefault="31B2F252" w:rsidP="31B2F252"/>
    <w:sectPr w:rsidR="31B2F252" w:rsidSect="008A3E24">
      <w:headerReference w:type="default" r:id="rId103"/>
      <w:footerReference w:type="default" r:id="rId104"/>
      <w:footerReference w:type="first" r:id="rId105"/>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6AA2CF" w14:textId="77777777" w:rsidR="000F5FCF" w:rsidRDefault="000F5FCF">
      <w:pPr>
        <w:spacing w:line="240" w:lineRule="auto"/>
      </w:pPr>
      <w:r>
        <w:separator/>
      </w:r>
    </w:p>
  </w:endnote>
  <w:endnote w:type="continuationSeparator" w:id="0">
    <w:p w14:paraId="39906218" w14:textId="77777777" w:rsidR="000F5FCF" w:rsidRDefault="000F5FCF">
      <w:pPr>
        <w:spacing w:line="240" w:lineRule="auto"/>
      </w:pPr>
      <w:r>
        <w:continuationSeparator/>
      </w:r>
    </w:p>
  </w:endnote>
  <w:endnote w:type="continuationNotice" w:id="1">
    <w:p w14:paraId="493A6192" w14:textId="77777777" w:rsidR="000F5FCF" w:rsidRDefault="000F5FC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A1A58C3" w:rsidR="00825D74" w:rsidRDefault="00825D74">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13</w:t>
    </w:r>
  </w:p>
  <w:p w14:paraId="3A0DDD2A" w14:textId="29266B62" w:rsidR="00825D74" w:rsidRDefault="00825D74">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825D74" w:rsidRDefault="00825D74">
    <w:pPr>
      <w:tabs>
        <w:tab w:val="center" w:pos="4550"/>
        <w:tab w:val="left" w:pos="5818"/>
      </w:tabs>
      <w:ind w:right="260"/>
      <w:jc w:val="right"/>
      <w:rPr>
        <w:color w:val="222A35" w:themeColor="text2" w:themeShade="80"/>
        <w:sz w:val="24"/>
        <w:szCs w:val="24"/>
      </w:rPr>
    </w:pPr>
  </w:p>
  <w:p w14:paraId="7D7D1C04" w14:textId="77777777" w:rsidR="00825D74" w:rsidRDefault="00825D7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5061AF" w14:textId="77777777" w:rsidR="000F5FCF" w:rsidRDefault="000F5FCF">
      <w:pPr>
        <w:spacing w:line="240" w:lineRule="auto"/>
      </w:pPr>
      <w:r>
        <w:separator/>
      </w:r>
    </w:p>
  </w:footnote>
  <w:footnote w:type="continuationSeparator" w:id="0">
    <w:p w14:paraId="20A27899" w14:textId="77777777" w:rsidR="000F5FCF" w:rsidRDefault="000F5FCF">
      <w:pPr>
        <w:spacing w:line="240" w:lineRule="auto"/>
      </w:pPr>
      <w:r>
        <w:continuationSeparator/>
      </w:r>
    </w:p>
  </w:footnote>
  <w:footnote w:type="continuationNotice" w:id="1">
    <w:p w14:paraId="5F9811DF" w14:textId="77777777" w:rsidR="000F5FCF" w:rsidRDefault="000F5FC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B10C6" w14:textId="77777777" w:rsidR="00825D74" w:rsidRDefault="00825D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B3E76"/>
    <w:multiLevelType w:val="hybridMultilevel"/>
    <w:tmpl w:val="0A34C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8671F"/>
    <w:multiLevelType w:val="multilevel"/>
    <w:tmpl w:val="A6743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55336F"/>
    <w:multiLevelType w:val="multilevel"/>
    <w:tmpl w:val="F062A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C4245D"/>
    <w:multiLevelType w:val="hybridMultilevel"/>
    <w:tmpl w:val="7D04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C901EE"/>
    <w:multiLevelType w:val="hybridMultilevel"/>
    <w:tmpl w:val="7F344F6A"/>
    <w:lvl w:ilvl="0" w:tplc="1092093C">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2"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0C5FEC"/>
    <w:multiLevelType w:val="hybridMultilevel"/>
    <w:tmpl w:val="33022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7C41A4"/>
    <w:multiLevelType w:val="multilevel"/>
    <w:tmpl w:val="FB605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F50C79"/>
    <w:multiLevelType w:val="hybridMultilevel"/>
    <w:tmpl w:val="75B2C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BB2A8B"/>
    <w:multiLevelType w:val="hybridMultilevel"/>
    <w:tmpl w:val="BEBC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A25665"/>
    <w:multiLevelType w:val="multilevel"/>
    <w:tmpl w:val="377A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582A43"/>
    <w:multiLevelType w:val="multilevel"/>
    <w:tmpl w:val="0C1E2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B7342E8"/>
    <w:multiLevelType w:val="multilevel"/>
    <w:tmpl w:val="F99C73A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446924"/>
    <w:multiLevelType w:val="multilevel"/>
    <w:tmpl w:val="A03A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7"/>
  </w:num>
  <w:num w:numId="3">
    <w:abstractNumId w:val="4"/>
  </w:num>
  <w:num w:numId="4">
    <w:abstractNumId w:val="3"/>
  </w:num>
  <w:num w:numId="5">
    <w:abstractNumId w:val="14"/>
  </w:num>
  <w:num w:numId="6">
    <w:abstractNumId w:val="21"/>
  </w:num>
  <w:num w:numId="7">
    <w:abstractNumId w:val="25"/>
  </w:num>
  <w:num w:numId="8">
    <w:abstractNumId w:val="22"/>
  </w:num>
  <w:num w:numId="9">
    <w:abstractNumId w:val="1"/>
  </w:num>
  <w:num w:numId="10">
    <w:abstractNumId w:val="13"/>
  </w:num>
  <w:num w:numId="11">
    <w:abstractNumId w:val="9"/>
  </w:num>
  <w:num w:numId="12">
    <w:abstractNumId w:val="7"/>
  </w:num>
  <w:num w:numId="13">
    <w:abstractNumId w:val="8"/>
  </w:num>
  <w:num w:numId="14">
    <w:abstractNumId w:val="15"/>
  </w:num>
  <w:num w:numId="15">
    <w:abstractNumId w:val="16"/>
  </w:num>
  <w:num w:numId="16">
    <w:abstractNumId w:val="18"/>
  </w:num>
  <w:num w:numId="17">
    <w:abstractNumId w:val="23"/>
  </w:num>
  <w:num w:numId="18">
    <w:abstractNumId w:val="5"/>
  </w:num>
  <w:num w:numId="19">
    <w:abstractNumId w:val="20"/>
  </w:num>
  <w:num w:numId="20">
    <w:abstractNumId w:val="24"/>
  </w:num>
  <w:num w:numId="21">
    <w:abstractNumId w:val="2"/>
  </w:num>
  <w:num w:numId="22">
    <w:abstractNumId w:val="0"/>
  </w:num>
  <w:num w:numId="23">
    <w:abstractNumId w:val="6"/>
  </w:num>
  <w:num w:numId="24">
    <w:abstractNumId w:val="10"/>
  </w:num>
  <w:num w:numId="25">
    <w:abstractNumId w:val="19"/>
  </w:num>
  <w:num w:numId="26">
    <w:abstractNumId w:val="12"/>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ravett">
    <w15:presenceInfo w15:providerId="None" w15:userId="David Gravett"/>
  </w15:person>
  <w15:person w15:author="James Dwyer">
    <w15:presenceInfo w15:providerId="Windows Live" w15:userId="25dd2f421c784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16618"/>
    <w:rsid w:val="00037AB1"/>
    <w:rsid w:val="00063D94"/>
    <w:rsid w:val="000B40FA"/>
    <w:rsid w:val="000E4EC0"/>
    <w:rsid w:val="000E7F10"/>
    <w:rsid w:val="000F5FCF"/>
    <w:rsid w:val="001045BC"/>
    <w:rsid w:val="00121219"/>
    <w:rsid w:val="001B2D18"/>
    <w:rsid w:val="001B4240"/>
    <w:rsid w:val="001D5416"/>
    <w:rsid w:val="001D7370"/>
    <w:rsid w:val="002149B5"/>
    <w:rsid w:val="00277532"/>
    <w:rsid w:val="00280D7C"/>
    <w:rsid w:val="002C59E3"/>
    <w:rsid w:val="002F50E2"/>
    <w:rsid w:val="00324525"/>
    <w:rsid w:val="00325DED"/>
    <w:rsid w:val="00374AAF"/>
    <w:rsid w:val="003A1BDC"/>
    <w:rsid w:val="003B27BF"/>
    <w:rsid w:val="003B3061"/>
    <w:rsid w:val="003B485F"/>
    <w:rsid w:val="003E2093"/>
    <w:rsid w:val="003F1B6B"/>
    <w:rsid w:val="00405DA3"/>
    <w:rsid w:val="00496A60"/>
    <w:rsid w:val="005B2459"/>
    <w:rsid w:val="005D0038"/>
    <w:rsid w:val="005E1B21"/>
    <w:rsid w:val="005E225C"/>
    <w:rsid w:val="005F2D99"/>
    <w:rsid w:val="006041A7"/>
    <w:rsid w:val="00624E64"/>
    <w:rsid w:val="00632E08"/>
    <w:rsid w:val="006411C2"/>
    <w:rsid w:val="00644BA2"/>
    <w:rsid w:val="006729CD"/>
    <w:rsid w:val="006767CE"/>
    <w:rsid w:val="00697FC6"/>
    <w:rsid w:val="006B4928"/>
    <w:rsid w:val="006C5B2B"/>
    <w:rsid w:val="006E2893"/>
    <w:rsid w:val="007825C4"/>
    <w:rsid w:val="007D3FC9"/>
    <w:rsid w:val="00825D74"/>
    <w:rsid w:val="00844A99"/>
    <w:rsid w:val="00851F47"/>
    <w:rsid w:val="00856774"/>
    <w:rsid w:val="0086540D"/>
    <w:rsid w:val="008A3E24"/>
    <w:rsid w:val="008C59CB"/>
    <w:rsid w:val="008E2643"/>
    <w:rsid w:val="008E772B"/>
    <w:rsid w:val="009237EA"/>
    <w:rsid w:val="009408C3"/>
    <w:rsid w:val="00945C60"/>
    <w:rsid w:val="00961398"/>
    <w:rsid w:val="00961ED3"/>
    <w:rsid w:val="00970D06"/>
    <w:rsid w:val="0099262B"/>
    <w:rsid w:val="009C505E"/>
    <w:rsid w:val="009F65E4"/>
    <w:rsid w:val="00A53A61"/>
    <w:rsid w:val="00A56B62"/>
    <w:rsid w:val="00A66190"/>
    <w:rsid w:val="00A854B3"/>
    <w:rsid w:val="00AB69BA"/>
    <w:rsid w:val="00B07653"/>
    <w:rsid w:val="00B1264A"/>
    <w:rsid w:val="00B27C01"/>
    <w:rsid w:val="00B44D87"/>
    <w:rsid w:val="00B52F72"/>
    <w:rsid w:val="00B743CC"/>
    <w:rsid w:val="00B767A0"/>
    <w:rsid w:val="00B80432"/>
    <w:rsid w:val="00BB48D9"/>
    <w:rsid w:val="00BC7289"/>
    <w:rsid w:val="00BD3CF6"/>
    <w:rsid w:val="00BD7085"/>
    <w:rsid w:val="00BE50C5"/>
    <w:rsid w:val="00BF7C99"/>
    <w:rsid w:val="00C0694D"/>
    <w:rsid w:val="00C361C1"/>
    <w:rsid w:val="00C6241B"/>
    <w:rsid w:val="00C71739"/>
    <w:rsid w:val="00C76A65"/>
    <w:rsid w:val="00C97D3F"/>
    <w:rsid w:val="00CA768F"/>
    <w:rsid w:val="00D64D5D"/>
    <w:rsid w:val="00DA229F"/>
    <w:rsid w:val="00DE7B80"/>
    <w:rsid w:val="00DF6605"/>
    <w:rsid w:val="00E0087D"/>
    <w:rsid w:val="00E0153B"/>
    <w:rsid w:val="00E246BB"/>
    <w:rsid w:val="00E27AF9"/>
    <w:rsid w:val="00E35EF8"/>
    <w:rsid w:val="00E43A0C"/>
    <w:rsid w:val="00EC2775"/>
    <w:rsid w:val="00F255FE"/>
    <w:rsid w:val="00F338BE"/>
    <w:rsid w:val="00F62130"/>
    <w:rsid w:val="00F822DF"/>
    <w:rsid w:val="00F865D8"/>
    <w:rsid w:val="04F7940C"/>
    <w:rsid w:val="170E5CE4"/>
    <w:rsid w:val="31B2F252"/>
    <w:rsid w:val="4BA7DE3F"/>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B27C01"/>
    <w:pPr>
      <w:spacing w:after="100" w:line="259" w:lineRule="auto"/>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 w:type="table" w:customStyle="1" w:styleId="3">
    <w:name w:val="3"/>
    <w:basedOn w:val="TableNormal"/>
    <w:rsid w:val="00844A99"/>
    <w:tblPr>
      <w:tblStyleRowBandSize w:val="1"/>
      <w:tblStyleColBandSize w:val="1"/>
      <w:tblCellMar>
        <w:top w:w="100" w:type="dxa"/>
        <w:left w:w="100" w:type="dxa"/>
        <w:bottom w:w="100" w:type="dxa"/>
        <w:right w:w="100" w:type="dxa"/>
      </w:tblCellMar>
    </w:tblPr>
  </w:style>
  <w:style w:type="table" w:customStyle="1" w:styleId="2">
    <w:name w:val="2"/>
    <w:basedOn w:val="TableNormal"/>
    <w:rsid w:val="00844A99"/>
    <w:tblPr>
      <w:tblStyleRowBandSize w:val="1"/>
      <w:tblStyleColBandSize w:val="1"/>
      <w:tblCellMar>
        <w:top w:w="100" w:type="dxa"/>
        <w:left w:w="100" w:type="dxa"/>
        <w:bottom w:w="100" w:type="dxa"/>
        <w:right w:w="100" w:type="dxa"/>
      </w:tblCellMar>
    </w:tblPr>
  </w:style>
  <w:style w:type="table" w:customStyle="1" w:styleId="1">
    <w:name w:val="1"/>
    <w:basedOn w:val="TableNormal"/>
    <w:rsid w:val="00844A99"/>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44A9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g"/><Relationship Id="rId63" Type="http://schemas.openxmlformats.org/officeDocument/2006/relationships/image" Target="media/image53.gif"/><Relationship Id="rId68" Type="http://schemas.openxmlformats.org/officeDocument/2006/relationships/image" Target="media/image58.png"/><Relationship Id="rId84" Type="http://schemas.openxmlformats.org/officeDocument/2006/relationships/image" Target="media/image74.gif"/><Relationship Id="rId89"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61.gif"/><Relationship Id="rId92" Type="http://schemas.openxmlformats.org/officeDocument/2006/relationships/image" Target="media/image82.png"/><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07" Type="http://schemas.microsoft.com/office/2011/relationships/people" Target="people.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gif"/><Relationship Id="rId53" Type="http://schemas.openxmlformats.org/officeDocument/2006/relationships/image" Target="media/image45.jpeg"/><Relationship Id="rId58" Type="http://schemas.openxmlformats.org/officeDocument/2006/relationships/oleObject" Target="embeddings/oleObject2.bin"/><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5" Type="http://schemas.openxmlformats.org/officeDocument/2006/relationships/settings" Target="settings.xml"/><Relationship Id="rId61" Type="http://schemas.openxmlformats.org/officeDocument/2006/relationships/image" Target="media/image51.jpeg"/><Relationship Id="rId82" Type="http://schemas.openxmlformats.org/officeDocument/2006/relationships/image" Target="media/image72.gif"/><Relationship Id="rId90" Type="http://schemas.openxmlformats.org/officeDocument/2006/relationships/image" Target="media/image80.gif"/><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oleObject" Target="embeddings/oleObject1.bin"/><Relationship Id="rId64" Type="http://schemas.openxmlformats.org/officeDocument/2006/relationships/image" Target="media/image54.png"/><Relationship Id="rId69" Type="http://schemas.openxmlformats.org/officeDocument/2006/relationships/image" Target="media/image59.gif"/><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2.png"/><Relationship Id="rId80" Type="http://schemas.openxmlformats.org/officeDocument/2006/relationships/image" Target="media/image70.gif"/><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49.jpeg"/><Relationship Id="rId67" Type="http://schemas.openxmlformats.org/officeDocument/2006/relationships/image" Target="media/image57.gif"/><Relationship Id="rId103" Type="http://schemas.openxmlformats.org/officeDocument/2006/relationships/header" Target="header1.xml"/><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gif"/><Relationship Id="rId91" Type="http://schemas.openxmlformats.org/officeDocument/2006/relationships/image" Target="media/image81.gif"/><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emf"/><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0.jpeg"/><Relationship Id="rId65" Type="http://schemas.openxmlformats.org/officeDocument/2006/relationships/image" Target="media/image55.gif"/><Relationship Id="rId73" Type="http://schemas.openxmlformats.org/officeDocument/2006/relationships/image" Target="media/image63.gif"/><Relationship Id="rId78" Type="http://schemas.openxmlformats.org/officeDocument/2006/relationships/image" Target="media/image68.gif"/><Relationship Id="rId81" Type="http://schemas.openxmlformats.org/officeDocument/2006/relationships/image" Target="media/image71.png"/><Relationship Id="rId86" Type="http://schemas.openxmlformats.org/officeDocument/2006/relationships/image" Target="media/image76.gif"/><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image" Target="media/image66.gif"/><Relationship Id="rId97" Type="http://schemas.openxmlformats.org/officeDocument/2006/relationships/image" Target="media/image87.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700CB1-9497-4DCA-A594-2F24D571E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77</Pages>
  <Words>12406</Words>
  <Characters>70719</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82960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David Gravett</cp:lastModifiedBy>
  <cp:revision>11</cp:revision>
  <cp:lastPrinted>2019-10-01T21:52:00Z</cp:lastPrinted>
  <dcterms:created xsi:type="dcterms:W3CDTF">2019-11-28T20:36:00Z</dcterms:created>
  <dcterms:modified xsi:type="dcterms:W3CDTF">2019-12-03T17:11:00Z</dcterms:modified>
</cp:coreProperties>
</file>