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121219" w:rsidRDefault="00121219">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121219" w:rsidRDefault="00121219">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121219" w:rsidRDefault="00B44D8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1219">
                                      <w:rPr>
                                        <w:color w:val="4472C4" w:themeColor="accent1"/>
                                        <w:sz w:val="26"/>
                                        <w:szCs w:val="26"/>
                                      </w:rPr>
                                      <w:t>James Dwyer, Michael Fielder, David Gravett</w:t>
                                    </w:r>
                                  </w:sdtContent>
                                </w:sdt>
                              </w:p>
                              <w:p w14:paraId="3574675C" w14:textId="50A69022" w:rsidR="00121219" w:rsidRDefault="00B44D8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21219">
                                      <w:rPr>
                                        <w:caps/>
                                        <w:color w:val="595959" w:themeColor="text1" w:themeTint="A6"/>
                                        <w:sz w:val="20"/>
                                        <w:szCs w:val="20"/>
                                      </w:rPr>
                                      <w:t>Lockheed martin</w:t>
                                    </w:r>
                                  </w:sdtContent>
                                </w:sdt>
                                <w:r w:rsidR="00121219">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121219" w:rsidRDefault="00B44D8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1219">
                                <w:rPr>
                                  <w:color w:val="4472C4" w:themeColor="accent1"/>
                                  <w:sz w:val="26"/>
                                  <w:szCs w:val="26"/>
                                </w:rPr>
                                <w:t>James Dwyer, Michael Fielder, David Gravett</w:t>
                              </w:r>
                            </w:sdtContent>
                          </w:sdt>
                        </w:p>
                        <w:p w14:paraId="3574675C" w14:textId="50A69022" w:rsidR="00121219" w:rsidRDefault="00B44D8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21219">
                                <w:rPr>
                                  <w:caps/>
                                  <w:color w:val="595959" w:themeColor="text1" w:themeTint="A6"/>
                                  <w:sz w:val="20"/>
                                  <w:szCs w:val="20"/>
                                </w:rPr>
                                <w:t>Lockheed martin</w:t>
                              </w:r>
                            </w:sdtContent>
                          </w:sdt>
                          <w:r w:rsidR="00121219">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121219" w:rsidRDefault="00B44D8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21219">
                                      <w:rPr>
                                        <w:rFonts w:asciiTheme="majorHAnsi" w:eastAsiaTheme="majorEastAsia" w:hAnsiTheme="majorHAnsi" w:cstheme="majorBidi"/>
                                        <w:color w:val="262626" w:themeColor="text1" w:themeTint="D9"/>
                                        <w:sz w:val="72"/>
                                        <w:szCs w:val="72"/>
                                      </w:rPr>
                                      <w:t>EVERGLADES</w:t>
                                    </w:r>
                                  </w:sdtContent>
                                </w:sdt>
                              </w:p>
                              <w:p w14:paraId="42D71708" w14:textId="0FB1A14F" w:rsidR="00121219" w:rsidRPr="00BB48D9" w:rsidRDefault="00B44D8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1219"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121219" w:rsidRDefault="00B44D8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21219">
                                <w:rPr>
                                  <w:rFonts w:asciiTheme="majorHAnsi" w:eastAsiaTheme="majorEastAsia" w:hAnsiTheme="majorHAnsi" w:cstheme="majorBidi"/>
                                  <w:color w:val="262626" w:themeColor="text1" w:themeTint="D9"/>
                                  <w:sz w:val="72"/>
                                  <w:szCs w:val="72"/>
                                </w:rPr>
                                <w:t>EVERGLADES</w:t>
                              </w:r>
                            </w:sdtContent>
                          </w:sdt>
                        </w:p>
                        <w:p w14:paraId="42D71708" w14:textId="0FB1A14F" w:rsidR="00121219" w:rsidRPr="00BB48D9" w:rsidRDefault="00B44D87">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1219"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7F7E2E5D" w:rsidR="003F1B6B" w:rsidRPr="00B52F72" w:rsidRDefault="003F1B6B" w:rsidP="00C71739">
      <w:pPr>
        <w:spacing w:line="288" w:lineRule="auto"/>
        <w:jc w:val="both"/>
        <w:rPr>
          <w:rFonts w:ascii="Times New Roman" w:hAnsi="Times New Roman" w:cs="Times New Roman"/>
          <w:sz w:val="24"/>
          <w:szCs w:val="24"/>
        </w:rPr>
      </w:pPr>
      <w:bookmarkStart w:id="8" w:name="_hlsx01rrez3z" w:colFirst="0" w:colLast="0"/>
      <w:bookmarkEnd w:id="8"/>
      <w:r w:rsidRPr="00B52F72">
        <w:rPr>
          <w:rFonts w:ascii="Times New Roman" w:hAnsi="Times New Roman" w:cs="Times New Roman"/>
          <w:sz w:val="24"/>
          <w:szCs w:val="24"/>
        </w:rPr>
        <w:t xml:space="preserve">Due to the nature of the game, the most significant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003F1B6B" w:rsidP="00945C60">
      <w:pPr>
        <w:pStyle w:val="TOCHeading"/>
        <w:spacing w:line="288" w:lineRule="auto"/>
        <w:jc w:val="both"/>
        <w:rPr>
          <w:color w:val="auto"/>
          <w:sz w:val="40"/>
          <w:szCs w:val="40"/>
        </w:rPr>
      </w:pPr>
      <w:bookmarkStart w:id="10" w:name="_ii6tsu4zzcqm" w:colFirst="0" w:colLast="0"/>
      <w:bookmarkEnd w:id="10"/>
      <w:r w:rsidRPr="003F1B6B">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7FC4F9F1" w14:textId="77777777" w:rsidR="003F1B6B" w:rsidRDefault="003F1B6B" w:rsidP="00945C60">
      <w:pPr>
        <w:jc w:val="both"/>
        <w:rPr>
          <w:rFonts w:asciiTheme="majorHAnsi" w:eastAsiaTheme="majorEastAsia" w:hAnsiTheme="majorHAnsi" w:cstheme="majorBidi"/>
          <w:color w:val="2F5496" w:themeColor="accent1" w:themeShade="BF"/>
          <w:sz w:val="40"/>
          <w:szCs w:val="40"/>
          <w:lang w:val="en-US"/>
        </w:rPr>
      </w:pPr>
      <w:r>
        <w:rPr>
          <w:sz w:val="40"/>
          <w:szCs w:val="40"/>
        </w:rPr>
        <w:br w:type="page"/>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lastRenderedPageBreak/>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lastRenderedPageBreak/>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7777777" w:rsidR="003B3061" w:rsidRDefault="003B3061">
            <w:pPr>
              <w:widowControl w:val="0"/>
            </w:pPr>
            <w:r>
              <w:t>Sensor properties can be configured by input file</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7777777" w:rsidR="003B3061" w:rsidRDefault="003B3061">
            <w:pPr>
              <w:widowControl w:val="0"/>
            </w:pPr>
            <w:r>
              <w:t>Unit will be visually unique compared to other units</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77777777" w:rsidR="003B3061" w:rsidRDefault="003B3061">
            <w:pPr>
              <w:widowControl w:val="0"/>
            </w:pPr>
            <w:r>
              <w:t>Game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77777777" w:rsidR="003B3061" w:rsidRDefault="003B3061">
            <w:pPr>
              <w:widowControl w:val="0"/>
            </w:pPr>
            <w:r>
              <w:t>Drones will leave infrared traces in their wake</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77777777" w:rsidR="003B3061" w:rsidRDefault="003B3061">
            <w:pPr>
              <w:widowControl w:val="0"/>
            </w:pPr>
            <w:r>
              <w:t>An infrared visual effect will be shown when viewing the game from the perspective of the new unit</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12"/>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13"/>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14"/>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2666DCB1" w14:textId="77777777" w:rsidR="00EC2775" w:rsidRPr="00EC2775" w:rsidRDefault="00EC2775" w:rsidP="00C71739">
      <w:pPr>
        <w:keepNext/>
        <w:keepLines/>
        <w:spacing w:line="256" w:lineRule="auto"/>
        <w:outlineLvl w:val="0"/>
        <w:rPr>
          <w:rFonts w:ascii="Calibri Light" w:eastAsia="Times New Roman" w:hAnsi="Calibri Light" w:cs="Times New Roman"/>
          <w:color w:val="2F5496" w:themeColor="accent1" w:themeShade="BF"/>
          <w:sz w:val="40"/>
          <w:szCs w:val="40"/>
          <w:lang w:val="en-US"/>
        </w:rPr>
      </w:pPr>
      <w:r w:rsidRPr="00EC2775">
        <w:rPr>
          <w:rFonts w:ascii="Calibri Light" w:eastAsia="Times New Roman" w:hAnsi="Calibri Light" w:cs="Times New Roman"/>
          <w:color w:val="2F5496" w:themeColor="accent1" w:themeShade="BF"/>
          <w:sz w:val="40"/>
          <w:szCs w:val="40"/>
          <w:lang w:val="en-US"/>
        </w:rPr>
        <w:t xml:space="preserve">Code Base </w:t>
      </w:r>
      <w:r w:rsidRPr="00C71739">
        <w:rPr>
          <w:rFonts w:asciiTheme="majorHAnsi" w:eastAsia="Times New Roman" w:hAnsiTheme="majorHAnsi" w:cstheme="majorHAnsi"/>
          <w:color w:val="2F5496" w:themeColor="accent1" w:themeShade="BF"/>
          <w:sz w:val="40"/>
          <w:szCs w:val="40"/>
          <w:lang w:val="en-US"/>
        </w:rPr>
        <w:t>Characterization</w:t>
      </w:r>
    </w:p>
    <w:p w14:paraId="532D2A92"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Purpose</w:t>
      </w:r>
    </w:p>
    <w:p w14:paraId="06C70CB1" w14:textId="77777777"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5A284F86" w14:textId="77777777" w:rsidR="00945C60" w:rsidRDefault="00945C60" w:rsidP="00945C60">
      <w:pPr>
        <w:spacing w:line="256" w:lineRule="auto"/>
        <w:jc w:val="both"/>
        <w:rPr>
          <w:rFonts w:ascii="Times New Roman" w:eastAsia="Calibri" w:hAnsi="Times New Roman" w:cs="Times New Roman"/>
          <w:sz w:val="24"/>
          <w:szCs w:val="24"/>
          <w:lang w:val="en-US"/>
        </w:rPr>
      </w:pPr>
    </w:p>
    <w:p w14:paraId="1D3E9A20" w14:textId="08EF29EE" w:rsidR="00EC2775" w:rsidRPr="00EC2775" w:rsidRDefault="00EC2775" w:rsidP="00945C60">
      <w:pPr>
        <w:spacing w:line="256" w:lineRule="auto"/>
        <w:jc w:val="both"/>
        <w:rPr>
          <w:rFonts w:ascii="Times New Roman" w:eastAsia="Calibri" w:hAnsi="Times New Roman" w:cs="Times New Roman"/>
          <w:sz w:val="24"/>
          <w:szCs w:val="24"/>
          <w:lang w:val="en-US"/>
        </w:rPr>
      </w:pPr>
      <w:r w:rsidRPr="00EC2775">
        <w:rPr>
          <w:rFonts w:ascii="Times New Roman" w:eastAsia="Calibri" w:hAnsi="Times New Roman" w:cs="Times New Roman"/>
          <w:sz w:val="24"/>
          <w:szCs w:val="24"/>
          <w:lang w:val="en-US"/>
        </w:rPr>
        <w:t>This also serves as a valuable learning experience. Most developers work with completed code that they alter or expand, rather than coding from scratch. They may even be tasked with characterizing a code base a few times throughout their career.</w:t>
      </w:r>
    </w:p>
    <w:p w14:paraId="05AB7D78" w14:textId="77777777" w:rsidR="00EC2775" w:rsidRPr="00EC2775" w:rsidRDefault="00EC2775" w:rsidP="00EC2775">
      <w:pPr>
        <w:spacing w:line="256" w:lineRule="auto"/>
        <w:jc w:val="both"/>
        <w:rPr>
          <w:rFonts w:ascii="Times New Roman" w:eastAsia="Calibri" w:hAnsi="Times New Roman" w:cs="Times New Roman"/>
          <w:sz w:val="24"/>
          <w:szCs w:val="24"/>
          <w:lang w:val="en-US"/>
        </w:rPr>
      </w:pPr>
    </w:p>
    <w:p w14:paraId="1EF90EC8" w14:textId="77777777" w:rsidR="00EC2775" w:rsidRPr="00A854B3" w:rsidRDefault="00EC2775" w:rsidP="00EC2775">
      <w:pPr>
        <w:keepNext/>
        <w:keepLines/>
        <w:spacing w:before="40" w:line="256" w:lineRule="auto"/>
        <w:outlineLvl w:val="1"/>
        <w:rPr>
          <w:rFonts w:ascii="Calibri Light" w:eastAsia="Times New Roman" w:hAnsi="Calibri Light" w:cs="Times New Roman"/>
          <w:color w:val="2F5496" w:themeColor="accent1" w:themeShade="BF"/>
          <w:sz w:val="32"/>
          <w:szCs w:val="32"/>
          <w:lang w:val="en-US"/>
        </w:rPr>
      </w:pPr>
      <w:r w:rsidRPr="00A854B3">
        <w:rPr>
          <w:rFonts w:ascii="Calibri Light" w:eastAsia="Times New Roman" w:hAnsi="Calibri Light" w:cs="Times New Roman"/>
          <w:color w:val="2F5496" w:themeColor="accent1" w:themeShade="BF"/>
          <w:sz w:val="32"/>
          <w:szCs w:val="32"/>
          <w:lang w:val="en-US"/>
        </w:rPr>
        <w:t>Structure</w:t>
      </w:r>
    </w:p>
    <w:p w14:paraId="17F04E8D" w14:textId="77777777" w:rsidR="00C71739" w:rsidRDefault="00C71739" w:rsidP="00C71739">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p w14:paraId="73807290" w14:textId="77777777" w:rsidR="00EC2775" w:rsidRPr="00EC2775" w:rsidRDefault="00EC2775" w:rsidP="00EC2775">
      <w:pPr>
        <w:spacing w:after="160" w:line="256" w:lineRule="auto"/>
        <w:ind w:firstLine="720"/>
        <w:jc w:val="both"/>
        <w:rPr>
          <w:rFonts w:ascii="Times New Roman" w:eastAsia="Calibri" w:hAnsi="Times New Roman" w:cs="Times New Roman"/>
          <w:sz w:val="24"/>
          <w:szCs w:val="24"/>
          <w:lang w:val="en-US"/>
        </w:rPr>
      </w:pPr>
    </w:p>
    <w:p w14:paraId="21B7EAD0" w14:textId="77777777" w:rsidR="00EC2775" w:rsidRPr="00EC2775" w:rsidRDefault="00EC2775" w:rsidP="00EC2775">
      <w:pPr>
        <w:keepNext/>
        <w:spacing w:after="160" w:line="256" w:lineRule="auto"/>
        <w:jc w:val="both"/>
        <w:rPr>
          <w:rFonts w:ascii="Calibri" w:eastAsia="Calibri" w:hAnsi="Calibri" w:cs="Times New Roman"/>
          <w:lang w:val="en-US"/>
        </w:rPr>
      </w:pPr>
      <w:r w:rsidRPr="00EC2775">
        <w:rPr>
          <w:rFonts w:ascii="Calibri" w:eastAsia="Calibri" w:hAnsi="Calibri" w:cs="Times New Roman"/>
          <w:noProof/>
          <w:lang w:val="en-US"/>
        </w:rPr>
        <w:drawing>
          <wp:inline distT="0" distB="0" distL="0" distR="0" wp14:anchorId="6DD8BA83" wp14:editId="2E782376">
            <wp:extent cx="5486400" cy="308610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0E4C389" w14:textId="7E649F4F" w:rsidR="00063D94" w:rsidRDefault="00EC2775" w:rsidP="00063D94">
      <w:pPr>
        <w:spacing w:after="200" w:line="240" w:lineRule="auto"/>
        <w:jc w:val="both"/>
        <w:rPr>
          <w:rFonts w:ascii="Calibri" w:eastAsia="Calibri" w:hAnsi="Calibri" w:cs="Times New Roman"/>
          <w:i/>
          <w:iCs/>
          <w:color w:val="44546A" w:themeColor="text2"/>
          <w:sz w:val="18"/>
          <w:szCs w:val="18"/>
          <w:lang w:val="en-US"/>
        </w:rPr>
      </w:pPr>
      <w:r w:rsidRPr="00EC2775">
        <w:rPr>
          <w:rFonts w:ascii="Calibri" w:eastAsia="Calibri" w:hAnsi="Calibri" w:cs="Times New Roman"/>
          <w:i/>
          <w:iCs/>
          <w:color w:val="44546A" w:themeColor="text2"/>
          <w:sz w:val="18"/>
          <w:szCs w:val="18"/>
          <w:lang w:val="en-US"/>
        </w:rPr>
        <w:t xml:space="preserve">Figure </w:t>
      </w:r>
      <w:r w:rsidRPr="00EC2775">
        <w:rPr>
          <w:rFonts w:ascii="Calibri" w:eastAsia="Calibri" w:hAnsi="Calibri" w:cs="Times New Roman"/>
          <w:i/>
          <w:iCs/>
          <w:color w:val="44546A" w:themeColor="text2"/>
          <w:sz w:val="18"/>
          <w:szCs w:val="18"/>
          <w:lang w:val="en-US"/>
        </w:rPr>
        <w:fldChar w:fldCharType="begin"/>
      </w:r>
      <w:r w:rsidRPr="00EC2775">
        <w:rPr>
          <w:rFonts w:ascii="Calibri" w:eastAsia="Calibri" w:hAnsi="Calibri" w:cs="Times New Roman"/>
          <w:i/>
          <w:iCs/>
          <w:color w:val="44546A" w:themeColor="text2"/>
          <w:sz w:val="18"/>
          <w:szCs w:val="18"/>
          <w:lang w:val="en-US"/>
        </w:rPr>
        <w:instrText xml:space="preserve"> SEQ Figure \* ARABIC </w:instrText>
      </w:r>
      <w:r w:rsidRPr="00EC2775">
        <w:rPr>
          <w:rFonts w:ascii="Calibri" w:eastAsia="Calibri" w:hAnsi="Calibri" w:cs="Times New Roman"/>
          <w:i/>
          <w:iCs/>
          <w:color w:val="44546A" w:themeColor="text2"/>
          <w:sz w:val="18"/>
          <w:szCs w:val="18"/>
          <w:lang w:val="en-US"/>
        </w:rPr>
        <w:fldChar w:fldCharType="separate"/>
      </w:r>
      <w:r w:rsidR="00496A60">
        <w:rPr>
          <w:rFonts w:ascii="Calibri" w:eastAsia="Calibri" w:hAnsi="Calibri" w:cs="Times New Roman"/>
          <w:i/>
          <w:iCs/>
          <w:noProof/>
          <w:color w:val="44546A" w:themeColor="text2"/>
          <w:sz w:val="18"/>
          <w:szCs w:val="18"/>
          <w:lang w:val="en-US"/>
        </w:rPr>
        <w:t>1</w:t>
      </w:r>
      <w:r w:rsidRPr="00EC2775">
        <w:rPr>
          <w:rFonts w:ascii="Calibri" w:eastAsia="Calibri" w:hAnsi="Calibri" w:cs="Times New Roman"/>
          <w:i/>
          <w:iCs/>
          <w:color w:val="44546A" w:themeColor="text2"/>
          <w:sz w:val="18"/>
          <w:szCs w:val="18"/>
          <w:lang w:val="en-US"/>
        </w:rPr>
        <w:fldChar w:fldCharType="end"/>
      </w:r>
      <w:r w:rsidRPr="00EC2775">
        <w:rPr>
          <w:rFonts w:ascii="Calibri" w:eastAsia="Calibri" w:hAnsi="Calibri" w:cs="Times New Roman"/>
          <w:i/>
          <w:iCs/>
          <w:color w:val="44546A" w:themeColor="text2"/>
          <w:sz w:val="18"/>
          <w:szCs w:val="18"/>
          <w:lang w:val="en-US"/>
        </w:rPr>
        <w:t>: Everglades menu showing choice of telemetry or server</w:t>
      </w:r>
    </w:p>
    <w:p w14:paraId="166D4462" w14:textId="77777777" w:rsidR="00C361C1" w:rsidRDefault="00C361C1" w:rsidP="00C361C1">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for the game logic is composed of python files which are separated into different folders depending on the function as shown in figure 2.</w:t>
      </w:r>
    </w:p>
    <w:p w14:paraId="78E533D9" w14:textId="77777777" w:rsidR="00C361C1" w:rsidRDefault="00C361C1" w:rsidP="00C361C1">
      <w:pPr>
        <w:keepNext/>
        <w:keepLines/>
        <w:spacing w:line="254" w:lineRule="auto"/>
        <w:outlineLvl w:val="1"/>
        <w:rPr>
          <w:rFonts w:ascii="Times New Roman" w:eastAsia="Times New Roman" w:hAnsi="Times New Roman" w:cs="Times New Roman"/>
          <w:sz w:val="24"/>
          <w:szCs w:val="24"/>
        </w:rPr>
      </w:pPr>
    </w:p>
    <w:p w14:paraId="0C02FA48" w14:textId="77777777" w:rsidR="00C361C1" w:rsidRDefault="00C361C1" w:rsidP="00C361C1">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0E98D579" wp14:editId="18424DE3">
            <wp:extent cx="198120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94845BD" w14:textId="15E0BC7B" w:rsidR="00C361C1" w:rsidRDefault="00C361C1" w:rsidP="00C361C1">
      <w:pPr>
        <w:pStyle w:val="Caption"/>
        <w:jc w:val="center"/>
      </w:pPr>
      <w:r>
        <w:t xml:space="preserve">Figure </w:t>
      </w:r>
      <w:r>
        <w:fldChar w:fldCharType="begin"/>
      </w:r>
      <w:r>
        <w:instrText xml:space="preserve"> SEQ Figure \* ARABIC </w:instrText>
      </w:r>
      <w:r>
        <w:fldChar w:fldCharType="separate"/>
      </w:r>
      <w:r w:rsidR="00496A60">
        <w:rPr>
          <w:noProof/>
        </w:rPr>
        <w:t>2</w:t>
      </w:r>
      <w:r>
        <w:fldChar w:fldCharType="end"/>
      </w:r>
      <w:r>
        <w:t>: Files and folders contained in Everglades</w:t>
      </w:r>
    </w:p>
    <w:p w14:paraId="14A85C99" w14:textId="77777777"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1A50BAD1" w14:textId="77777777" w:rsidR="00C361C1" w:rsidRDefault="00C361C1" w:rsidP="00C361C1">
      <w:pPr>
        <w:jc w:val="both"/>
        <w:rPr>
          <w:rFonts w:ascii="Times New Roman" w:hAnsi="Times New Roman" w:cs="Times New Roman"/>
          <w:sz w:val="24"/>
          <w:szCs w:val="24"/>
        </w:rPr>
      </w:pPr>
    </w:p>
    <w:p w14:paraId="19F51381" w14:textId="23CA133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0E8E796F" w14:textId="77777777" w:rsidR="00C361C1" w:rsidRDefault="00C361C1" w:rsidP="00C361C1">
      <w:pPr>
        <w:jc w:val="both"/>
        <w:rPr>
          <w:rFonts w:ascii="Times New Roman" w:hAnsi="Times New Roman" w:cs="Times New Roman"/>
          <w:sz w:val="24"/>
          <w:szCs w:val="24"/>
        </w:rPr>
      </w:pPr>
    </w:p>
    <w:p w14:paraId="69F9FEFF" w14:textId="261BAB7C"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34C89EF4" w14:textId="77777777" w:rsidR="00C361C1" w:rsidRDefault="00C361C1" w:rsidP="00C361C1">
      <w:pPr>
        <w:jc w:val="both"/>
        <w:rPr>
          <w:rFonts w:ascii="Times New Roman" w:hAnsi="Times New Roman" w:cs="Times New Roman"/>
          <w:sz w:val="24"/>
          <w:szCs w:val="24"/>
        </w:rPr>
      </w:pPr>
    </w:p>
    <w:p w14:paraId="36B87340" w14:textId="0AD5527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4226CE49" w14:textId="77777777" w:rsidR="00C361C1" w:rsidRDefault="00C361C1" w:rsidP="00C361C1">
      <w:pPr>
        <w:jc w:val="both"/>
        <w:rPr>
          <w:rFonts w:ascii="Times New Roman" w:hAnsi="Times New Roman" w:cs="Times New Roman"/>
          <w:sz w:val="24"/>
          <w:szCs w:val="24"/>
        </w:rPr>
      </w:pPr>
    </w:p>
    <w:p w14:paraId="5D2A2654" w14:textId="0F86D1AF"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44D5693F" w14:textId="77777777" w:rsidR="00C361C1" w:rsidRDefault="00C361C1" w:rsidP="00C361C1">
      <w:pPr>
        <w:jc w:val="both"/>
        <w:rPr>
          <w:rFonts w:ascii="Times New Roman" w:hAnsi="Times New Roman" w:cs="Times New Roman"/>
          <w:sz w:val="24"/>
          <w:szCs w:val="24"/>
        </w:rPr>
      </w:pPr>
    </w:p>
    <w:p w14:paraId="350D5AAE" w14:textId="65C4AAB2" w:rsidR="00C361C1" w:rsidRDefault="00C361C1" w:rsidP="00C361C1">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33437961" w14:textId="77777777" w:rsidR="00C361C1" w:rsidRDefault="00C361C1" w:rsidP="00C361C1">
      <w:pPr>
        <w:jc w:val="both"/>
        <w:rPr>
          <w:rFonts w:ascii="Times New Roman" w:hAnsi="Times New Roman" w:cs="Times New Roman"/>
          <w:i/>
          <w:sz w:val="24"/>
          <w:szCs w:val="24"/>
        </w:rPr>
      </w:pPr>
    </w:p>
    <w:p w14:paraId="5C5C89D8" w14:textId="4A337605" w:rsidR="00C361C1" w:rsidRDefault="00C361C1" w:rsidP="00C361C1">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5BD00B44" w14:textId="77777777" w:rsidR="00C361C1" w:rsidRDefault="00C361C1" w:rsidP="00C361C1">
      <w:pPr>
        <w:jc w:val="both"/>
        <w:rPr>
          <w:rFonts w:ascii="Times New Roman" w:hAnsi="Times New Roman" w:cs="Times New Roman"/>
          <w:i/>
          <w:sz w:val="24"/>
          <w:szCs w:val="24"/>
        </w:rPr>
      </w:pPr>
    </w:p>
    <w:p w14:paraId="65210BFE" w14:textId="3E9456BB" w:rsidR="00C361C1" w:rsidRDefault="00C361C1" w:rsidP="00C361C1">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4100F057" w14:textId="77777777" w:rsidR="00C361C1" w:rsidRDefault="00C361C1" w:rsidP="00C361C1">
      <w:pPr>
        <w:jc w:val="both"/>
        <w:rPr>
          <w:rFonts w:ascii="Times New Roman" w:hAnsi="Times New Roman" w:cs="Times New Roman"/>
          <w:sz w:val="24"/>
          <w:szCs w:val="24"/>
        </w:rPr>
      </w:pPr>
    </w:p>
    <w:p w14:paraId="3FD5F806" w14:textId="574D068B" w:rsidR="00C361C1" w:rsidRPr="000E43EE" w:rsidRDefault="00C361C1" w:rsidP="00C361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 </w:t>
      </w:r>
    </w:p>
    <w:p w14:paraId="684E144A" w14:textId="4DCA706A" w:rsidR="00C361C1" w:rsidRDefault="00C361C1" w:rsidP="00063D94">
      <w:pPr>
        <w:spacing w:line="240" w:lineRule="auto"/>
        <w:jc w:val="both"/>
        <w:rPr>
          <w:rFonts w:ascii="Calibri Light" w:eastAsia="Times New Roman" w:hAnsi="Calibri Light" w:cs="Times New Roman"/>
          <w:color w:val="2F5496" w:themeColor="accent1" w:themeShade="BF"/>
          <w:sz w:val="32"/>
          <w:szCs w:val="32"/>
        </w:rPr>
      </w:pPr>
    </w:p>
    <w:p w14:paraId="55104445" w14:textId="77777777" w:rsidR="001B4240" w:rsidRDefault="001B4240" w:rsidP="001B424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 Diagram</w:t>
      </w:r>
    </w:p>
    <w:p w14:paraId="6C17FAB5" w14:textId="77777777" w:rsidR="001B4240" w:rsidRDefault="001B4240" w:rsidP="001B424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EF9E451" w14:textId="77777777" w:rsidR="001B4240" w:rsidRDefault="001B4240" w:rsidP="001B4240">
      <w:pPr>
        <w:jc w:val="both"/>
        <w:rPr>
          <w:rFonts w:ascii="Times New Roman" w:hAnsi="Times New Roman" w:cs="Times New Roman"/>
          <w:sz w:val="24"/>
          <w:szCs w:val="24"/>
        </w:rPr>
      </w:pPr>
    </w:p>
    <w:p w14:paraId="03B8ED4B" w14:textId="77777777" w:rsidR="001B4240" w:rsidRPr="00642D63" w:rsidRDefault="001B4240" w:rsidP="001B424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873FF14" w14:textId="77777777" w:rsidR="001B4240" w:rsidRDefault="001B4240" w:rsidP="001B4240">
      <w:pPr>
        <w:jc w:val="both"/>
        <w:rPr>
          <w:rFonts w:ascii="Times New Roman" w:hAnsi="Times New Roman" w:cs="Times New Roman"/>
          <w:sz w:val="24"/>
          <w:szCs w:val="24"/>
        </w:rPr>
      </w:pPr>
    </w:p>
    <w:p w14:paraId="450DA23E" w14:textId="77777777" w:rsidR="001B4240" w:rsidRDefault="001B4240" w:rsidP="001B4240">
      <w:pPr>
        <w:keepNext/>
        <w:jc w:val="center"/>
      </w:pPr>
      <w:r>
        <w:rPr>
          <w:noProof/>
        </w:rPr>
        <w:drawing>
          <wp:inline distT="0" distB="0" distL="0" distR="0" wp14:anchorId="398E6329" wp14:editId="267EFF7A">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371607A8" w14:textId="77777777" w:rsidR="001B4240" w:rsidRPr="00605EBA" w:rsidRDefault="001B4240" w:rsidP="001B424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14:paraId="6330776B"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55623756" w14:textId="77777777" w:rsidR="001B4240" w:rsidRDefault="001B4240" w:rsidP="001B4240">
      <w:pPr>
        <w:jc w:val="both"/>
        <w:rPr>
          <w:rFonts w:ascii="Times New Roman" w:hAnsi="Times New Roman" w:cs="Times New Roman"/>
          <w:sz w:val="24"/>
          <w:szCs w:val="24"/>
        </w:rPr>
      </w:pPr>
    </w:p>
    <w:p w14:paraId="33F1B490" w14:textId="77777777" w:rsidR="001B4240" w:rsidRDefault="001B4240" w:rsidP="001B4240">
      <w:pPr>
        <w:keepNext/>
        <w:jc w:val="center"/>
      </w:pPr>
      <w:r>
        <w:rPr>
          <w:noProof/>
        </w:rPr>
        <w:lastRenderedPageBreak/>
        <w:drawing>
          <wp:inline distT="0" distB="0" distL="0" distR="0" wp14:anchorId="711BAE27" wp14:editId="4DF50F45">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5AA8B561"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15432581" w14:textId="77777777" w:rsidR="001B4240" w:rsidRDefault="001B4240" w:rsidP="001B424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4C02827B" w14:textId="77777777" w:rsidR="001B4240" w:rsidRDefault="001B4240" w:rsidP="001B4240">
      <w:pPr>
        <w:jc w:val="both"/>
        <w:rPr>
          <w:rFonts w:ascii="Times New Roman" w:hAnsi="Times New Roman" w:cs="Times New Roman"/>
          <w:sz w:val="24"/>
          <w:szCs w:val="24"/>
        </w:rPr>
      </w:pPr>
    </w:p>
    <w:p w14:paraId="17548081" w14:textId="77777777" w:rsidR="001B4240" w:rsidRDefault="001B4240" w:rsidP="001B4240">
      <w:pPr>
        <w:keepNext/>
        <w:jc w:val="center"/>
      </w:pPr>
      <w:r>
        <w:rPr>
          <w:noProof/>
        </w:rPr>
        <w:drawing>
          <wp:inline distT="0" distB="0" distL="0" distR="0" wp14:anchorId="4D57A2B5" wp14:editId="3609CF06">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1FD283D8" w14:textId="77777777" w:rsidR="001B4240" w:rsidRDefault="001B4240" w:rsidP="001B424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6A18CB09" w14:textId="77777777" w:rsidR="001B4240" w:rsidRDefault="001B4240" w:rsidP="001B4240">
      <w:pPr>
        <w:jc w:val="both"/>
      </w:pP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are each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lastRenderedPageBreak/>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543202BE" w14:textId="77777777" w:rsidR="001B4240" w:rsidRDefault="001B4240" w:rsidP="001B4240">
      <w:pPr>
        <w:jc w:val="both"/>
      </w:pPr>
    </w:p>
    <w:p w14:paraId="1DA01123" w14:textId="77777777" w:rsidR="001B4240" w:rsidRDefault="001B4240" w:rsidP="001B4240">
      <w:pPr>
        <w:keepNext/>
        <w:jc w:val="center"/>
      </w:pPr>
      <w:r>
        <w:rPr>
          <w:noProof/>
        </w:rPr>
        <w:drawing>
          <wp:inline distT="0" distB="0" distL="0" distR="0" wp14:anchorId="3157E7C8" wp14:editId="1463ABE4">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20BE2496" w14:textId="77777777" w:rsidR="001B4240" w:rsidRPr="00AD4848" w:rsidRDefault="001B4240" w:rsidP="001B4240">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6A4772DD" w14:textId="77777777" w:rsidR="001B4240" w:rsidRDefault="001B4240" w:rsidP="00063D94">
      <w:pPr>
        <w:spacing w:line="240" w:lineRule="auto"/>
        <w:jc w:val="both"/>
        <w:rPr>
          <w:rFonts w:ascii="Calibri Light" w:eastAsia="Times New Roman" w:hAnsi="Calibri Light" w:cs="Times New Roman"/>
          <w:color w:val="2F5496" w:themeColor="accent1" w:themeShade="BF"/>
          <w:sz w:val="32"/>
          <w:szCs w:val="32"/>
        </w:rPr>
      </w:pPr>
      <w:bookmarkStart w:id="30" w:name="_GoBack"/>
      <w:bookmarkEnd w:id="30"/>
    </w:p>
    <w:p w14:paraId="477FF612" w14:textId="150E7FEB" w:rsid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Calibri Light" w:eastAsia="Times New Roman" w:hAnsi="Calibri Light" w:cs="Times New Roman"/>
          <w:color w:val="2F5496" w:themeColor="accent1" w:themeShade="BF"/>
          <w:sz w:val="32"/>
          <w:szCs w:val="32"/>
        </w:rPr>
        <w:t>Classes</w:t>
      </w:r>
    </w:p>
    <w:p w14:paraId="68F24872" w14:textId="0CA59634" w:rsidR="00063D94" w:rsidRPr="00063D94" w:rsidRDefault="00063D94" w:rsidP="00063D94">
      <w:pPr>
        <w:spacing w:line="240" w:lineRule="auto"/>
        <w:jc w:val="both"/>
        <w:rPr>
          <w:rFonts w:ascii="Calibri" w:eastAsia="Calibri" w:hAnsi="Calibri" w:cs="Times New Roman"/>
          <w:i/>
          <w:iCs/>
          <w:color w:val="44546A" w:themeColor="text2"/>
          <w:sz w:val="18"/>
          <w:szCs w:val="18"/>
          <w:lang w:val="en-US"/>
        </w:rPr>
      </w:pPr>
      <w:r>
        <w:rPr>
          <w:rFonts w:ascii="Times New Roman" w:hAnsi="Times New Roman" w:cs="Times New Roman"/>
          <w:sz w:val="24"/>
          <w:szCs w:val="24"/>
        </w:rPr>
        <w:t>What follows is a brief description of the contents of each class including properties and functions. A more thorough description of the Everglades classes will be included in a markdown file deliverable.</w:t>
      </w:r>
    </w:p>
    <w:p w14:paraId="31D23BD2" w14:textId="77777777" w:rsidR="00063D94" w:rsidRDefault="00063D94" w:rsidP="00063D94">
      <w:pPr>
        <w:jc w:val="both"/>
        <w:rPr>
          <w:rFonts w:ascii="Times New Roman" w:hAnsi="Times New Roman" w:cs="Times New Roman"/>
          <w:sz w:val="24"/>
          <w:szCs w:val="24"/>
        </w:rPr>
      </w:pPr>
    </w:p>
    <w:p w14:paraId="694DAB2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63ACA68D" w14:textId="77777777" w:rsidR="00063D94" w:rsidRDefault="00063D94" w:rsidP="00063D94">
      <w:pPr>
        <w:pStyle w:val="Heading4"/>
        <w:spacing w:before="0"/>
        <w:rPr>
          <w:rFonts w:ascii="Times New Roman" w:hAnsi="Times New Roman" w:cs="Times New Roman"/>
        </w:rPr>
      </w:pPr>
    </w:p>
    <w:p w14:paraId="717E5AD1" w14:textId="77777777" w:rsidR="00063D94" w:rsidRPr="00AF0554" w:rsidRDefault="00063D94" w:rsidP="00063D94">
      <w:pPr>
        <w:pStyle w:val="Heading4"/>
        <w:spacing w:before="0"/>
        <w:rPr>
          <w:rPrChange w:id="31" w:author="David Gravett" w:date="2019-12-01T10:21:00Z">
            <w:rPr>
              <w:rFonts w:asciiTheme="majorHAnsi" w:hAnsiTheme="majorHAnsi" w:cstheme="majorHAnsi"/>
              <w:i/>
              <w:color w:val="2F5496" w:themeColor="accent1" w:themeShade="BF"/>
            </w:rPr>
          </w:rPrChange>
        </w:rPr>
      </w:pPr>
      <w:proofErr w:type="spellStart"/>
      <w:r w:rsidRPr="00AF0554">
        <w:rPr>
          <w:rPrChange w:id="32" w:author="David Gravett" w:date="2019-12-01T10:21:00Z">
            <w:rPr>
              <w:rFonts w:asciiTheme="majorHAnsi" w:hAnsiTheme="majorHAnsi" w:cstheme="majorHAnsi"/>
              <w:i/>
              <w:color w:val="2F5496" w:themeColor="accent1" w:themeShade="BF"/>
            </w:rPr>
          </w:rPrChange>
        </w:rPr>
        <w:t>EvgMap</w:t>
      </w:r>
      <w:proofErr w:type="spellEnd"/>
      <w:r w:rsidRPr="00AF0554">
        <w:rPr>
          <w:rPrChange w:id="33" w:author="David Gravett" w:date="2019-12-01T10:21:00Z">
            <w:rPr>
              <w:rFonts w:asciiTheme="majorHAnsi" w:hAnsiTheme="majorHAnsi" w:cstheme="majorHAnsi"/>
              <w:i/>
              <w:color w:val="2F5496" w:themeColor="accent1" w:themeShade="BF"/>
            </w:rPr>
          </w:rPrChange>
        </w:rPr>
        <w:t xml:space="preserve"> in definitions.py</w:t>
      </w:r>
    </w:p>
    <w:p w14:paraId="176EFDD6"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map. It only contains the map initializer.</w:t>
      </w:r>
    </w:p>
    <w:p w14:paraId="180CC29A" w14:textId="77777777" w:rsidR="00063D94" w:rsidRDefault="00063D94" w:rsidP="00063D94">
      <w:pPr>
        <w:jc w:val="both"/>
        <w:rPr>
          <w:rFonts w:ascii="Times New Roman" w:hAnsi="Times New Roman" w:cs="Times New Roman"/>
          <w:sz w:val="24"/>
          <w:szCs w:val="24"/>
        </w:rPr>
      </w:pPr>
    </w:p>
    <w:p w14:paraId="3C9248D7"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301311A"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6FC599D8" w14:textId="77777777" w:rsidR="00063D94" w:rsidRDefault="00063D94" w:rsidP="00063D94">
      <w:pPr>
        <w:pStyle w:val="ListParagraph"/>
        <w:numPr>
          <w:ilvl w:val="0"/>
          <w:numId w:val="27"/>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0AABE6C9" w14:textId="77777777" w:rsidR="00063D94" w:rsidRDefault="00063D94" w:rsidP="00063D94">
      <w:pPr>
        <w:pStyle w:val="Heading4"/>
        <w:spacing w:before="0"/>
      </w:pPr>
    </w:p>
    <w:p w14:paraId="7FC17579" w14:textId="77777777" w:rsidR="00063D94" w:rsidRPr="00AF0554" w:rsidRDefault="00063D94" w:rsidP="00063D94">
      <w:pPr>
        <w:pStyle w:val="Heading4"/>
        <w:spacing w:before="0"/>
        <w:rPr>
          <w:rPrChange w:id="34" w:author="David Gravett" w:date="2019-12-01T10:21:00Z">
            <w:rPr>
              <w:rFonts w:asciiTheme="majorHAnsi" w:hAnsiTheme="majorHAnsi" w:cstheme="majorHAnsi"/>
              <w:i/>
              <w:color w:val="2F5496" w:themeColor="accent1" w:themeShade="BF"/>
            </w:rPr>
          </w:rPrChange>
        </w:rPr>
      </w:pPr>
      <w:proofErr w:type="spellStart"/>
      <w:r w:rsidRPr="00AF0554">
        <w:rPr>
          <w:rPrChange w:id="35" w:author="David Gravett" w:date="2019-12-01T10:21:00Z">
            <w:rPr>
              <w:rFonts w:asciiTheme="majorHAnsi" w:hAnsiTheme="majorHAnsi" w:cstheme="majorHAnsi"/>
              <w:i/>
              <w:color w:val="2F5496" w:themeColor="accent1" w:themeShade="BF"/>
            </w:rPr>
          </w:rPrChange>
        </w:rPr>
        <w:t>EvgMapNode</w:t>
      </w:r>
      <w:proofErr w:type="spellEnd"/>
      <w:r w:rsidRPr="00AF0554">
        <w:rPr>
          <w:rPrChange w:id="36" w:author="David Gravett" w:date="2019-12-01T10:21:00Z">
            <w:rPr>
              <w:rFonts w:asciiTheme="majorHAnsi" w:hAnsiTheme="majorHAnsi" w:cstheme="majorHAnsi"/>
              <w:i/>
              <w:color w:val="2F5496" w:themeColor="accent1" w:themeShade="BF"/>
            </w:rPr>
          </w:rPrChange>
        </w:rPr>
        <w:t xml:space="preserve"> in definitions.py</w:t>
      </w:r>
    </w:p>
    <w:p w14:paraId="3BC4959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nodes that make up the everglades map. It only contains the node initializer.</w:t>
      </w:r>
    </w:p>
    <w:p w14:paraId="7FABE51F" w14:textId="77777777" w:rsidR="00063D94" w:rsidRDefault="00063D94" w:rsidP="00063D94">
      <w:pPr>
        <w:jc w:val="both"/>
        <w:rPr>
          <w:rFonts w:ascii="Times New Roman" w:hAnsi="Times New Roman" w:cs="Times New Roman"/>
          <w:sz w:val="24"/>
          <w:szCs w:val="24"/>
        </w:rPr>
      </w:pPr>
    </w:p>
    <w:p w14:paraId="0081CE9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0EDF92A2"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32091C8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22985DE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A57CDA9" w14:textId="77777777" w:rsidR="00063D94" w:rsidRDefault="00063D94" w:rsidP="00063D94">
      <w:pPr>
        <w:pStyle w:val="ListParagraph"/>
        <w:numPr>
          <w:ilvl w:val="0"/>
          <w:numId w:val="28"/>
        </w:numPr>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2579A0F4"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62076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673A4A0"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7D7F796B"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1E620246"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0FDE968"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17F01A8B" w14:textId="77777777" w:rsidR="00063D94" w:rsidRDefault="00063D94" w:rsidP="00063D94">
      <w:pPr>
        <w:pStyle w:val="ListParagraph"/>
        <w:numPr>
          <w:ilvl w:val="0"/>
          <w:numId w:val="28"/>
        </w:num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(see entries 12 and 13 that follow)</w:t>
      </w:r>
    </w:p>
    <w:p w14:paraId="7136FF37"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groups[0]</w:t>
      </w:r>
      <w:r>
        <w:rPr>
          <w:rFonts w:ascii="Times New Roman" w:hAnsi="Times New Roman" w:cs="Times New Roman"/>
          <w:sz w:val="24"/>
          <w:szCs w:val="24"/>
        </w:rPr>
        <w:t>: The IDs of Player 0’s groups located at this node.</w:t>
      </w:r>
    </w:p>
    <w:p w14:paraId="65E9CE13" w14:textId="77777777" w:rsidR="00063D94" w:rsidRDefault="00063D94" w:rsidP="00063D94">
      <w:pPr>
        <w:pStyle w:val="ListParagraph"/>
        <w:numPr>
          <w:ilvl w:val="0"/>
          <w:numId w:val="2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groups[1]</w:t>
      </w:r>
      <w:r>
        <w:rPr>
          <w:rFonts w:ascii="Times New Roman" w:hAnsi="Times New Roman" w:cs="Times New Roman"/>
          <w:sz w:val="24"/>
          <w:szCs w:val="24"/>
        </w:rPr>
        <w:t>: The IDs of Player 1’s groups located at this node.</w:t>
      </w:r>
    </w:p>
    <w:p w14:paraId="55939AB9" w14:textId="77777777" w:rsidR="00063D94" w:rsidRDefault="00063D94" w:rsidP="00063D94">
      <w:pPr>
        <w:pStyle w:val="Heading4"/>
        <w:spacing w:before="0"/>
      </w:pPr>
    </w:p>
    <w:p w14:paraId="1AA393A9" w14:textId="77777777" w:rsidR="00063D94" w:rsidRPr="00AF0554" w:rsidRDefault="00063D94" w:rsidP="00063D94">
      <w:pPr>
        <w:pStyle w:val="Heading4"/>
        <w:spacing w:before="0"/>
        <w:rPr>
          <w:rPrChange w:id="37" w:author="David Gravett" w:date="2019-12-01T10:21:00Z">
            <w:rPr>
              <w:rFonts w:asciiTheme="majorHAnsi" w:hAnsiTheme="majorHAnsi" w:cstheme="majorHAnsi"/>
              <w:i/>
              <w:color w:val="2F5496" w:themeColor="accent1" w:themeShade="BF"/>
            </w:rPr>
          </w:rPrChange>
        </w:rPr>
      </w:pPr>
      <w:proofErr w:type="spellStart"/>
      <w:r w:rsidRPr="00AF0554">
        <w:rPr>
          <w:rPrChange w:id="38" w:author="David Gravett" w:date="2019-12-01T10:21:00Z">
            <w:rPr>
              <w:rFonts w:asciiTheme="majorHAnsi" w:hAnsiTheme="majorHAnsi" w:cstheme="majorHAnsi"/>
              <w:i/>
              <w:color w:val="2F5496" w:themeColor="accent1" w:themeShade="BF"/>
            </w:rPr>
          </w:rPrChange>
        </w:rPr>
        <w:t>EvgNodeConnection</w:t>
      </w:r>
      <w:proofErr w:type="spellEnd"/>
      <w:r w:rsidRPr="00AF0554">
        <w:rPr>
          <w:rPrChange w:id="39" w:author="David Gravett" w:date="2019-12-01T10:21:00Z">
            <w:rPr>
              <w:rFonts w:asciiTheme="majorHAnsi" w:hAnsiTheme="majorHAnsi" w:cstheme="majorHAnsi"/>
              <w:i/>
              <w:color w:val="2F5496" w:themeColor="accent1" w:themeShade="BF"/>
            </w:rPr>
          </w:rPrChange>
        </w:rPr>
        <w:t xml:space="preserve"> in definitions.py</w:t>
      </w:r>
    </w:p>
    <w:p w14:paraId="106475D1"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connection between two nodes. It only contains the connection initializer.</w:t>
      </w:r>
    </w:p>
    <w:p w14:paraId="790887F9" w14:textId="77777777" w:rsidR="00063D94" w:rsidRDefault="00063D94" w:rsidP="00063D94">
      <w:pPr>
        <w:jc w:val="both"/>
        <w:rPr>
          <w:rFonts w:ascii="Times New Roman" w:hAnsi="Times New Roman" w:cs="Times New Roman"/>
          <w:sz w:val="24"/>
          <w:szCs w:val="24"/>
        </w:rPr>
      </w:pPr>
    </w:p>
    <w:p w14:paraId="57554C5F"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7E5FCE85"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3C82C7BE" w14:textId="77777777" w:rsidR="00063D94" w:rsidRDefault="00063D94" w:rsidP="00063D94">
      <w:pPr>
        <w:pStyle w:val="ListParagraph"/>
        <w:numPr>
          <w:ilvl w:val="0"/>
          <w:numId w:val="2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00358E95" w14:textId="77777777" w:rsidR="00063D94" w:rsidRDefault="00063D94" w:rsidP="00063D94">
      <w:pPr>
        <w:pStyle w:val="Heading4"/>
        <w:spacing w:before="0"/>
      </w:pPr>
    </w:p>
    <w:p w14:paraId="21AB9357" w14:textId="77777777" w:rsidR="00063D94" w:rsidRPr="00AF0554" w:rsidRDefault="00063D94" w:rsidP="00063D94">
      <w:pPr>
        <w:pStyle w:val="Heading4"/>
        <w:spacing w:before="0"/>
        <w:rPr>
          <w:rPrChange w:id="40" w:author="David Gravett" w:date="2019-12-01T10:21:00Z">
            <w:rPr>
              <w:rFonts w:asciiTheme="majorHAnsi" w:hAnsiTheme="majorHAnsi" w:cstheme="majorHAnsi"/>
              <w:i/>
              <w:color w:val="2F5496" w:themeColor="accent1" w:themeShade="BF"/>
            </w:rPr>
          </w:rPrChange>
        </w:rPr>
      </w:pPr>
      <w:proofErr w:type="spellStart"/>
      <w:r w:rsidRPr="00AF0554">
        <w:rPr>
          <w:rPrChange w:id="41" w:author="David Gravett" w:date="2019-12-01T10:21:00Z">
            <w:rPr>
              <w:rFonts w:asciiTheme="majorHAnsi" w:hAnsiTheme="majorHAnsi" w:cstheme="majorHAnsi"/>
              <w:i/>
              <w:color w:val="2F5496" w:themeColor="accent1" w:themeShade="BF"/>
            </w:rPr>
          </w:rPrChange>
        </w:rPr>
        <w:t>EvgPlayer</w:t>
      </w:r>
      <w:proofErr w:type="spellEnd"/>
      <w:r w:rsidRPr="00AF0554">
        <w:rPr>
          <w:rPrChange w:id="42" w:author="David Gravett" w:date="2019-12-01T10:21:00Z">
            <w:rPr>
              <w:rFonts w:asciiTheme="majorHAnsi" w:hAnsiTheme="majorHAnsi" w:cstheme="majorHAnsi"/>
              <w:i/>
              <w:color w:val="2F5496" w:themeColor="accent1" w:themeShade="BF"/>
            </w:rPr>
          </w:rPrChange>
        </w:rPr>
        <w:t xml:space="preserve"> in definitions.py</w:t>
      </w:r>
    </w:p>
    <w:p w14:paraId="4E4046B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player. It only contains the player initializer.</w:t>
      </w:r>
    </w:p>
    <w:p w14:paraId="12E51DF1" w14:textId="77777777" w:rsidR="00063D94" w:rsidRDefault="00063D94" w:rsidP="00063D94">
      <w:pPr>
        <w:jc w:val="both"/>
        <w:rPr>
          <w:rFonts w:ascii="Times New Roman" w:hAnsi="Times New Roman" w:cs="Times New Roman"/>
          <w:sz w:val="24"/>
          <w:szCs w:val="24"/>
        </w:rPr>
      </w:pPr>
    </w:p>
    <w:p w14:paraId="7ABA630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B7580B2"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45D70A66"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I can’t find a manipulation of this field</w:t>
      </w:r>
    </w:p>
    <w:p w14:paraId="65B6CDCF" w14:textId="77777777" w:rsidR="00063D94" w:rsidRDefault="00063D94" w:rsidP="00063D94">
      <w:pPr>
        <w:pStyle w:val="ListParagraph"/>
        <w:numPr>
          <w:ilvl w:val="0"/>
          <w:numId w:val="30"/>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102677A" w14:textId="77777777" w:rsidR="00063D94" w:rsidRDefault="00063D94" w:rsidP="00063D94">
      <w:pPr>
        <w:pStyle w:val="ListParagraph"/>
        <w:jc w:val="both"/>
        <w:rPr>
          <w:rFonts w:ascii="Times New Roman" w:hAnsi="Times New Roman" w:cs="Times New Roman"/>
          <w:sz w:val="24"/>
          <w:szCs w:val="24"/>
        </w:rPr>
      </w:pPr>
    </w:p>
    <w:p w14:paraId="44486EAA" w14:textId="77777777" w:rsidR="00063D94" w:rsidRPr="00AF0554" w:rsidRDefault="00063D94" w:rsidP="00063D94">
      <w:pPr>
        <w:pStyle w:val="Heading4"/>
        <w:spacing w:before="0"/>
        <w:rPr>
          <w:rPrChange w:id="43" w:author="David Gravett" w:date="2019-12-01T10:21:00Z">
            <w:rPr>
              <w:rFonts w:asciiTheme="majorHAnsi" w:hAnsiTheme="majorHAnsi" w:cstheme="majorHAnsi"/>
              <w:i/>
              <w:color w:val="2F5496" w:themeColor="accent1" w:themeShade="BF"/>
            </w:rPr>
          </w:rPrChange>
        </w:rPr>
      </w:pPr>
      <w:proofErr w:type="spellStart"/>
      <w:r w:rsidRPr="00AF0554">
        <w:rPr>
          <w:rPrChange w:id="44" w:author="David Gravett" w:date="2019-12-01T10:21:00Z">
            <w:rPr>
              <w:rFonts w:asciiTheme="majorHAnsi" w:hAnsiTheme="majorHAnsi" w:cstheme="majorHAnsi"/>
              <w:i/>
              <w:color w:val="2F5496" w:themeColor="accent1" w:themeShade="BF"/>
            </w:rPr>
          </w:rPrChange>
        </w:rPr>
        <w:t>EvgGroup</w:t>
      </w:r>
      <w:proofErr w:type="spellEnd"/>
      <w:r w:rsidRPr="00AF0554">
        <w:rPr>
          <w:rPrChange w:id="45" w:author="David Gravett" w:date="2019-12-01T10:21:00Z">
            <w:rPr>
              <w:rFonts w:asciiTheme="majorHAnsi" w:hAnsiTheme="majorHAnsi" w:cstheme="majorHAnsi"/>
              <w:i/>
              <w:color w:val="2F5496" w:themeColor="accent1" w:themeShade="BF"/>
            </w:rPr>
          </w:rPrChange>
        </w:rPr>
        <w:t xml:space="preserve"> in definitions.py</w:t>
      </w:r>
    </w:p>
    <w:p w14:paraId="29CA4434"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a group of drones, a swarm. It contains only the group initializer.</w:t>
      </w:r>
    </w:p>
    <w:p w14:paraId="4FA74D91" w14:textId="77777777" w:rsidR="00063D94" w:rsidRDefault="00063D94" w:rsidP="00063D94">
      <w:pPr>
        <w:jc w:val="both"/>
        <w:rPr>
          <w:rFonts w:ascii="Times New Roman" w:hAnsi="Times New Roman" w:cs="Times New Roman"/>
          <w:sz w:val="24"/>
          <w:szCs w:val="24"/>
        </w:rPr>
      </w:pPr>
    </w:p>
    <w:p w14:paraId="605782E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844A4F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1C7A610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1DE9A26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27077D11"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6555CB7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276C8435"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09189A28"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0FDEAD27"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6CA5629E"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1FC5431B"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6DAC3873" w14:textId="77777777" w:rsidR="00063D94" w:rsidRDefault="00063D94" w:rsidP="00063D94">
      <w:pPr>
        <w:pStyle w:val="ListParagraph"/>
        <w:numPr>
          <w:ilvl w:val="0"/>
          <w:numId w:val="31"/>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I can’t find a manipulation of this field.</w:t>
      </w:r>
    </w:p>
    <w:p w14:paraId="02FE8539" w14:textId="77777777" w:rsidR="00063D94" w:rsidRDefault="00063D94" w:rsidP="00063D94">
      <w:pPr>
        <w:pStyle w:val="Heading4"/>
        <w:spacing w:before="0"/>
      </w:pPr>
    </w:p>
    <w:p w14:paraId="79498F7B" w14:textId="77777777" w:rsidR="00063D94" w:rsidRPr="00AF0554" w:rsidRDefault="00063D94" w:rsidP="00063D94">
      <w:pPr>
        <w:pStyle w:val="Heading4"/>
        <w:spacing w:before="0"/>
        <w:rPr>
          <w:rPrChange w:id="46" w:author="David Gravett" w:date="2019-12-01T10:21:00Z">
            <w:rPr>
              <w:rFonts w:asciiTheme="majorHAnsi" w:hAnsiTheme="majorHAnsi" w:cstheme="majorHAnsi"/>
              <w:i/>
              <w:color w:val="2F5496" w:themeColor="accent1" w:themeShade="BF"/>
            </w:rPr>
          </w:rPrChange>
        </w:rPr>
      </w:pPr>
      <w:proofErr w:type="spellStart"/>
      <w:r w:rsidRPr="00AF0554">
        <w:rPr>
          <w:rPrChange w:id="47" w:author="David Gravett" w:date="2019-12-01T10:21:00Z">
            <w:rPr>
              <w:rFonts w:asciiTheme="majorHAnsi" w:hAnsiTheme="majorHAnsi" w:cstheme="majorHAnsi"/>
              <w:i/>
              <w:color w:val="2F5496" w:themeColor="accent1" w:themeShade="BF"/>
            </w:rPr>
          </w:rPrChange>
        </w:rPr>
        <w:t>EvgUnitDefinition</w:t>
      </w:r>
      <w:proofErr w:type="spellEnd"/>
      <w:r w:rsidRPr="00AF0554">
        <w:rPr>
          <w:rPrChange w:id="48" w:author="David Gravett" w:date="2019-12-01T10:21:00Z">
            <w:rPr>
              <w:rFonts w:asciiTheme="majorHAnsi" w:hAnsiTheme="majorHAnsi" w:cstheme="majorHAnsi"/>
              <w:i/>
              <w:color w:val="2F5496" w:themeColor="accent1" w:themeShade="BF"/>
            </w:rPr>
          </w:rPrChange>
        </w:rPr>
        <w:t xml:space="preserve"> in definitions.py</w:t>
      </w:r>
    </w:p>
    <w:p w14:paraId="16124F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definition. It defines the stats of the unit. It contains only the unit definition initializer.</w:t>
      </w:r>
    </w:p>
    <w:p w14:paraId="57766A6A" w14:textId="77777777" w:rsidR="00063D94" w:rsidRDefault="00063D94" w:rsidP="00063D94">
      <w:pPr>
        <w:jc w:val="both"/>
        <w:rPr>
          <w:rFonts w:ascii="Times New Roman" w:hAnsi="Times New Roman" w:cs="Times New Roman"/>
          <w:sz w:val="24"/>
          <w:szCs w:val="24"/>
        </w:rPr>
      </w:pPr>
    </w:p>
    <w:p w14:paraId="74DD587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6A98E0DE"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05F791AC"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059C31FA"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54360A07"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382B8FF3"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7A3E3C35" w14:textId="77777777" w:rsidR="00063D94" w:rsidRDefault="00063D94" w:rsidP="00063D94">
      <w:pPr>
        <w:pStyle w:val="ListParagraph"/>
        <w:numPr>
          <w:ilvl w:val="0"/>
          <w:numId w:val="3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098C2C7" w14:textId="77777777" w:rsidR="00063D94" w:rsidRDefault="00063D94" w:rsidP="00063D94">
      <w:pPr>
        <w:pStyle w:val="Heading4"/>
        <w:spacing w:before="0"/>
      </w:pPr>
    </w:p>
    <w:p w14:paraId="3F751A25" w14:textId="77777777" w:rsidR="00063D94" w:rsidRPr="00AF0554" w:rsidRDefault="00063D94" w:rsidP="00063D94">
      <w:pPr>
        <w:pStyle w:val="Heading4"/>
        <w:spacing w:before="0"/>
        <w:rPr>
          <w:rPrChange w:id="49" w:author="David Gravett" w:date="2019-12-01T10:21:00Z">
            <w:rPr>
              <w:rFonts w:asciiTheme="majorHAnsi" w:hAnsiTheme="majorHAnsi" w:cstheme="majorHAnsi"/>
              <w:i/>
              <w:color w:val="2F5496" w:themeColor="accent1" w:themeShade="BF"/>
            </w:rPr>
          </w:rPrChange>
        </w:rPr>
      </w:pPr>
      <w:proofErr w:type="spellStart"/>
      <w:r w:rsidRPr="00AF0554">
        <w:rPr>
          <w:rPrChange w:id="50" w:author="David Gravett" w:date="2019-12-01T10:21:00Z">
            <w:rPr>
              <w:rFonts w:asciiTheme="majorHAnsi" w:hAnsiTheme="majorHAnsi" w:cstheme="majorHAnsi"/>
              <w:i/>
              <w:color w:val="2F5496" w:themeColor="accent1" w:themeShade="BF"/>
            </w:rPr>
          </w:rPrChange>
        </w:rPr>
        <w:t>EvgUnit</w:t>
      </w:r>
      <w:proofErr w:type="spellEnd"/>
      <w:r w:rsidRPr="00AF0554">
        <w:rPr>
          <w:rPrChange w:id="51" w:author="David Gravett" w:date="2019-12-01T10:21:00Z">
            <w:rPr>
              <w:rFonts w:asciiTheme="majorHAnsi" w:hAnsiTheme="majorHAnsi" w:cstheme="majorHAnsi"/>
              <w:i/>
              <w:color w:val="2F5496" w:themeColor="accent1" w:themeShade="BF"/>
            </w:rPr>
          </w:rPrChange>
        </w:rPr>
        <w:t xml:space="preserve"> in definition.py</w:t>
      </w:r>
    </w:p>
    <w:p w14:paraId="0A78CCB8"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drone unit. Currently, a group must be all the same unit types. Thus, a group of eight units is treated as one unit with eight health values. It contains only the unit initializer.</w:t>
      </w:r>
    </w:p>
    <w:p w14:paraId="57526910" w14:textId="77777777" w:rsidR="00063D94" w:rsidRDefault="00063D94" w:rsidP="00063D94">
      <w:pPr>
        <w:jc w:val="both"/>
        <w:rPr>
          <w:rFonts w:ascii="Times New Roman" w:hAnsi="Times New Roman" w:cs="Times New Roman"/>
          <w:sz w:val="24"/>
          <w:szCs w:val="24"/>
        </w:rPr>
      </w:pPr>
    </w:p>
    <w:p w14:paraId="0F9569D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7209836A"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72036973"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07F14902" w14:textId="77777777" w:rsidR="00063D94" w:rsidRDefault="00063D94" w:rsidP="00063D94">
      <w:pPr>
        <w:pStyle w:val="ListParagraph"/>
        <w:numPr>
          <w:ilvl w:val="0"/>
          <w:numId w:val="33"/>
        </w:numPr>
        <w:jc w:val="both"/>
        <w:rPr>
          <w:rFonts w:ascii="Times New Roman" w:hAnsi="Times New Roman" w:cs="Times New Roman"/>
          <w:b/>
          <w:sz w:val="24"/>
          <w:szCs w:val="24"/>
        </w:rPr>
      </w:pPr>
      <w:r>
        <w:rPr>
          <w:rFonts w:ascii="Times New Roman" w:hAnsi="Times New Roman" w:cs="Times New Roman"/>
          <w:i/>
          <w:sz w:val="24"/>
          <w:szCs w:val="24"/>
        </w:rPr>
        <w:t>array&lt;int&gt;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4E8A7850" w14:textId="77777777" w:rsidR="00063D94" w:rsidRDefault="00063D94" w:rsidP="00063D94">
      <w:pPr>
        <w:pStyle w:val="ListParagraph"/>
        <w:numPr>
          <w:ilvl w:val="0"/>
          <w:numId w:val="33"/>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313683CF" w14:textId="77777777" w:rsidR="00063D94" w:rsidRDefault="00063D94" w:rsidP="00063D94">
      <w:pPr>
        <w:pStyle w:val="Heading4"/>
        <w:spacing w:before="0"/>
      </w:pPr>
    </w:p>
    <w:p w14:paraId="136B6183" w14:textId="77777777" w:rsidR="00063D94" w:rsidRPr="00AF0554" w:rsidRDefault="00063D94" w:rsidP="00063D94">
      <w:pPr>
        <w:pStyle w:val="Heading4"/>
        <w:spacing w:before="0"/>
        <w:rPr>
          <w:rPrChange w:id="52" w:author="David Gravett" w:date="2019-12-01T10:21:00Z">
            <w:rPr>
              <w:rFonts w:asciiTheme="majorHAnsi" w:hAnsiTheme="majorHAnsi" w:cstheme="majorHAnsi"/>
              <w:i/>
              <w:color w:val="2F5496" w:themeColor="accent1" w:themeShade="BF"/>
            </w:rPr>
          </w:rPrChange>
        </w:rPr>
      </w:pPr>
      <w:proofErr w:type="spellStart"/>
      <w:r w:rsidRPr="00AF0554">
        <w:rPr>
          <w:rPrChange w:id="53" w:author="David Gravett" w:date="2019-12-01T10:21:00Z">
            <w:rPr>
              <w:rFonts w:asciiTheme="majorHAnsi" w:hAnsiTheme="majorHAnsi" w:cstheme="majorHAnsi"/>
              <w:i/>
              <w:color w:val="2F5496" w:themeColor="accent1" w:themeShade="BF"/>
            </w:rPr>
          </w:rPrChange>
        </w:rPr>
        <w:t>EvergladesGame</w:t>
      </w:r>
      <w:proofErr w:type="spellEnd"/>
      <w:r w:rsidRPr="00AF0554">
        <w:rPr>
          <w:rPrChange w:id="54" w:author="David Gravett" w:date="2019-12-01T10:21:00Z">
            <w:rPr>
              <w:rFonts w:asciiTheme="majorHAnsi" w:hAnsiTheme="majorHAnsi" w:cstheme="majorHAnsi"/>
              <w:i/>
              <w:color w:val="2F5496" w:themeColor="accent1" w:themeShade="BF"/>
            </w:rPr>
          </w:rPrChange>
        </w:rPr>
        <w:t xml:space="preserve"> in server.py</w:t>
      </w:r>
    </w:p>
    <w:p w14:paraId="198892BE"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The class of the Everglades game. It contains the game logic.</w:t>
      </w:r>
    </w:p>
    <w:p w14:paraId="277246AF" w14:textId="77777777" w:rsidR="00063D94" w:rsidRDefault="00063D94" w:rsidP="00063D94">
      <w:pPr>
        <w:jc w:val="both"/>
        <w:rPr>
          <w:rFonts w:ascii="Times New Roman" w:hAnsi="Times New Roman" w:cs="Times New Roman"/>
          <w:sz w:val="24"/>
          <w:szCs w:val="24"/>
        </w:rPr>
      </w:pPr>
    </w:p>
    <w:p w14:paraId="660E823C"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55A72FC2"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09DFF7E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703604E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6366DD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C447C41"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6A5FCD09"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7849C32F"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40D1D8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4D58C15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array&lt;int&gt;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60FDB657"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b/>
          <w:sz w:val="24"/>
          <w:szCs w:val="24"/>
        </w:rPr>
        <w:t>vectorize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004906F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0C9DFA8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23A0754B"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5DC09035"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3F692745"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4014545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66F45203"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5FB3713"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517CA2A7" w14:textId="77777777" w:rsidR="00063D94" w:rsidRDefault="00063D94" w:rsidP="00063D94">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3578B6D6"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730B053C"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08D4B24E"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Group number on which to focus.</w:t>
      </w:r>
    </w:p>
    <w:p w14:paraId="62C91634" w14:textId="77777777" w:rsidR="00063D94" w:rsidRDefault="00063D94" w:rsidP="00063D94">
      <w:pPr>
        <w:pStyle w:val="ListParagraph"/>
        <w:numPr>
          <w:ilvl w:val="0"/>
          <w:numId w:val="34"/>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5765A7C0" w14:textId="77777777" w:rsidR="00063D94" w:rsidRDefault="00063D94" w:rsidP="00063D94"/>
    <w:p w14:paraId="71E148F0"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6AB8175F"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657ED7"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57BFC416"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2D272DB"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E8D26D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58187D98"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3E97087C"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lastRenderedPageBreak/>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432D55D6"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D42D5F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81691A3" w14:textId="77777777" w:rsidR="00063D94" w:rsidRDefault="00063D94" w:rsidP="00063D94">
      <w:pPr>
        <w:pStyle w:val="ListParagraph"/>
        <w:numPr>
          <w:ilvl w:val="0"/>
          <w:numId w:val="35"/>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24DDE332"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6F61CBDB"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15D67078" w14:textId="77777777" w:rsidR="00063D94" w:rsidRDefault="00063D94" w:rsidP="00063D94">
      <w:pPr>
        <w:pStyle w:val="ListParagraph"/>
        <w:numPr>
          <w:ilvl w:val="0"/>
          <w:numId w:val="35"/>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EA57240" w14:textId="77777777" w:rsidR="00063D94" w:rsidRDefault="00063D94" w:rsidP="00063D94">
      <w:pPr>
        <w:pStyle w:val="ListParagraph"/>
        <w:numPr>
          <w:ilvl w:val="0"/>
          <w:numId w:val="35"/>
        </w:numPr>
        <w:jc w:val="both"/>
      </w:pPr>
      <w:proofErr w:type="spellStart"/>
      <w:r>
        <w:rPr>
          <w:b/>
        </w:rPr>
        <w:t>output_init</w:t>
      </w:r>
      <w:proofErr w:type="spellEnd"/>
      <w:r>
        <w:rPr>
          <w:b/>
        </w:rPr>
        <w:t>()</w:t>
      </w:r>
      <w:r>
        <w:t>: Initializes the telemetry files.</w:t>
      </w:r>
    </w:p>
    <w:p w14:paraId="0C1CE61B" w14:textId="77777777" w:rsidR="00063D94" w:rsidRDefault="00063D94" w:rsidP="00063D94">
      <w:pPr>
        <w:pStyle w:val="ListParagraph"/>
        <w:numPr>
          <w:ilvl w:val="0"/>
          <w:numId w:val="35"/>
        </w:numPr>
        <w:jc w:val="both"/>
      </w:pPr>
      <w:proofErr w:type="spellStart"/>
      <w:r>
        <w:rPr>
          <w:b/>
        </w:rPr>
        <w:t>build_knowledge_output</w:t>
      </w:r>
      <w:proofErr w:type="spellEnd"/>
      <w:r>
        <w:rPr>
          <w:b/>
        </w:rPr>
        <w:t>()</w:t>
      </w:r>
      <w:r>
        <w:t>: Builds player knowledge of groups and nodes. Outputs data to telemetry file.</w:t>
      </w:r>
    </w:p>
    <w:p w14:paraId="4BB46004" w14:textId="77777777" w:rsidR="00063D94" w:rsidRDefault="00063D94" w:rsidP="00063D94">
      <w:pPr>
        <w:pStyle w:val="ListParagraph"/>
        <w:numPr>
          <w:ilvl w:val="0"/>
          <w:numId w:val="35"/>
        </w:numPr>
        <w:jc w:val="both"/>
      </w:pPr>
      <w:proofErr w:type="spellStart"/>
      <w:r>
        <w:rPr>
          <w:b/>
        </w:rPr>
        <w:t>write_output</w:t>
      </w:r>
      <w:proofErr w:type="spellEnd"/>
      <w:r>
        <w:rPr>
          <w:b/>
        </w:rPr>
        <w:t>()</w:t>
      </w:r>
      <w:r>
        <w:t>: Writes the csv telemetry files.</w:t>
      </w:r>
    </w:p>
    <w:p w14:paraId="61D45ADC" w14:textId="77777777" w:rsidR="00063D94" w:rsidRDefault="00063D94" w:rsidP="00063D94">
      <w:pPr>
        <w:pStyle w:val="Heading4"/>
        <w:spacing w:before="0"/>
      </w:pPr>
    </w:p>
    <w:p w14:paraId="2AAE88DC" w14:textId="77777777" w:rsidR="00063D94" w:rsidRPr="00AF0554" w:rsidRDefault="00063D94" w:rsidP="00063D94">
      <w:pPr>
        <w:pStyle w:val="Heading4"/>
        <w:spacing w:before="0"/>
        <w:rPr>
          <w:rPrChange w:id="55" w:author="David Gravett" w:date="2019-12-01T10:21:00Z">
            <w:rPr>
              <w:rFonts w:asciiTheme="majorHAnsi" w:hAnsiTheme="majorHAnsi" w:cstheme="majorHAnsi"/>
              <w:i/>
              <w:color w:val="2F5496" w:themeColor="accent1" w:themeShade="BF"/>
            </w:rPr>
          </w:rPrChange>
        </w:rPr>
      </w:pPr>
      <w:proofErr w:type="spellStart"/>
      <w:r w:rsidRPr="00AF0554">
        <w:rPr>
          <w:rPrChange w:id="56" w:author="David Gravett" w:date="2019-12-01T10:21:00Z">
            <w:rPr>
              <w:rFonts w:asciiTheme="majorHAnsi" w:hAnsiTheme="majorHAnsi" w:cstheme="majorHAnsi"/>
              <w:i/>
              <w:color w:val="2F5496" w:themeColor="accent1" w:themeShade="BF"/>
            </w:rPr>
          </w:rPrChange>
        </w:rPr>
        <w:t>EvergladesEnv</w:t>
      </w:r>
      <w:proofErr w:type="spellEnd"/>
      <w:r w:rsidRPr="00AF0554">
        <w:rPr>
          <w:rPrChange w:id="57" w:author="David Gravett" w:date="2019-12-01T10:21:00Z">
            <w:rPr>
              <w:rFonts w:asciiTheme="majorHAnsi" w:hAnsiTheme="majorHAnsi" w:cstheme="majorHAnsi"/>
              <w:i/>
              <w:color w:val="2F5496" w:themeColor="accent1" w:themeShade="BF"/>
            </w:rPr>
          </w:rPrChange>
        </w:rPr>
        <w:t xml:space="preserve"> in everglades_env.py</w:t>
      </w:r>
    </w:p>
    <w:p w14:paraId="04C518B9"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w:t>
      </w:r>
    </w:p>
    <w:p w14:paraId="1852188C" w14:textId="77777777" w:rsidR="00063D94" w:rsidRDefault="00063D94" w:rsidP="00063D94">
      <w:pPr>
        <w:jc w:val="both"/>
        <w:rPr>
          <w:rFonts w:ascii="Times New Roman" w:hAnsi="Times New Roman" w:cs="Times New Roman"/>
          <w:sz w:val="24"/>
          <w:szCs w:val="24"/>
        </w:rPr>
      </w:pPr>
    </w:p>
    <w:p w14:paraId="20847433"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Properties:</w:t>
      </w:r>
    </w:p>
    <w:p w14:paraId="146A8AF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5662EA2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2BBE60CB"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4194182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69703450"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093C339"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0FB5133D"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30AFC11C"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6190209E"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140383E"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47BAA37A"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5E1E4A06" w14:textId="77777777" w:rsidR="00063D94" w:rsidRDefault="00063D94" w:rsidP="00063D94">
      <w:pPr>
        <w:pStyle w:val="ListParagraph"/>
        <w:numPr>
          <w:ilvl w:val="0"/>
          <w:numId w:val="36"/>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4B0AA5B1"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72834526" w14:textId="77777777" w:rsidR="00063D94" w:rsidRDefault="00063D94" w:rsidP="00063D94">
      <w:pPr>
        <w:pStyle w:val="ListParagraph"/>
        <w:numPr>
          <w:ilvl w:val="0"/>
          <w:numId w:val="36"/>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3100B871" w14:textId="77777777" w:rsidR="00063D94" w:rsidRDefault="00063D94" w:rsidP="00063D94">
      <w:pPr>
        <w:jc w:val="both"/>
      </w:pPr>
    </w:p>
    <w:p w14:paraId="03B0A7CA" w14:textId="77777777" w:rsidR="00063D94" w:rsidRDefault="00063D94" w:rsidP="00063D94">
      <w:pPr>
        <w:jc w:val="both"/>
        <w:rPr>
          <w:rFonts w:ascii="Times New Roman" w:hAnsi="Times New Roman" w:cs="Times New Roman"/>
          <w:sz w:val="24"/>
          <w:szCs w:val="24"/>
        </w:rPr>
      </w:pPr>
      <w:r>
        <w:rPr>
          <w:rFonts w:ascii="Times New Roman" w:hAnsi="Times New Roman" w:cs="Times New Roman"/>
          <w:sz w:val="24"/>
          <w:szCs w:val="24"/>
        </w:rPr>
        <w:t>Methods:</w:t>
      </w:r>
    </w:p>
    <w:p w14:paraId="2B21909B"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41B541D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61AB52B5"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0490CAC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41C0637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lastRenderedPageBreak/>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CB50CB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18B5E10A" w14:textId="77777777" w:rsidR="00063D94" w:rsidRDefault="00063D94" w:rsidP="00063D94">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35C70E66" w14:textId="26BD78A7" w:rsidR="00277532" w:rsidRPr="001B4240" w:rsidRDefault="00063D94" w:rsidP="001B4240">
      <w:pPr>
        <w:pStyle w:val="ListParagraph"/>
        <w:numPr>
          <w:ilvl w:val="0"/>
          <w:numId w:val="37"/>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72C975D1" w14:textId="5F756596" w:rsidR="00F62130" w:rsidRPr="00F62130" w:rsidRDefault="00277532" w:rsidP="00277532">
      <w:pPr>
        <w:pStyle w:val="TOCHeading"/>
        <w:jc w:val="both"/>
        <w:rPr>
          <w:sz w:val="40"/>
          <w:szCs w:val="40"/>
        </w:rPr>
      </w:pPr>
      <w:r>
        <w:rPr>
          <w:sz w:val="40"/>
          <w:szCs w:val="40"/>
        </w:rPr>
        <w:t>P</w:t>
      </w:r>
      <w:r w:rsidR="00F62130">
        <w:rPr>
          <w:sz w:val="40"/>
          <w:szCs w:val="40"/>
        </w:rPr>
        <w:t>rocedurally Generated Game Board</w:t>
      </w:r>
    </w:p>
    <w:p w14:paraId="4E6B0FA0" w14:textId="61EE3C0B" w:rsidR="00F62130" w:rsidRPr="00016618" w:rsidRDefault="00F62130">
      <w:pPr>
        <w:pStyle w:val="TOCHeading"/>
        <w:rPr>
          <w:sz w:val="40"/>
          <w:rPrChange w:id="58" w:author="David Gravett" w:date="2019-12-01T10:21:00Z">
            <w:rPr>
              <w:rFonts w:asciiTheme="majorHAnsi" w:hAnsiTheme="majorHAnsi" w:cstheme="majorHAnsi"/>
              <w:sz w:val="32"/>
              <w:szCs w:val="32"/>
            </w:rPr>
          </w:rPrChange>
        </w:rPr>
        <w:pPrChange w:id="59"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60"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4BE1707C" w14:textId="7026108C" w:rsidR="00C76A65" w:rsidRDefault="00016618" w:rsidP="00F62130">
      <w:pPr>
        <w:spacing w:line="288" w:lineRule="auto"/>
        <w:rPr>
          <w:rFonts w:ascii="Times New Roman" w:hAnsi="Times New Roman" w:cs="Times New Roman"/>
          <w:sz w:val="24"/>
          <w:szCs w:val="24"/>
          <w:lang w:val="en-US"/>
        </w:rPr>
      </w:pPr>
      <w:ins w:id="61"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3F21863" w14:textId="537FA299" w:rsidR="00C76A65" w:rsidRDefault="00C76A65" w:rsidP="00F62130">
      <w:pPr>
        <w:spacing w:line="288" w:lineRule="auto"/>
        <w:rPr>
          <w:rFonts w:ascii="Times New Roman" w:hAnsi="Times New Roman" w:cs="Times New Roman"/>
          <w:sz w:val="24"/>
          <w:szCs w:val="24"/>
          <w:lang w:val="en-US"/>
        </w:rPr>
      </w:pPr>
    </w:p>
    <w:p w14:paraId="4D0EACF5" w14:textId="074A4749" w:rsidR="00C76A65" w:rsidRDefault="00C76A65" w:rsidP="00F62130">
      <w:pPr>
        <w:spacing w:line="288" w:lineRule="auto"/>
        <w:rPr>
          <w:rFonts w:ascii="Times New Roman" w:hAnsi="Times New Roman" w:cs="Times New Roman"/>
          <w:sz w:val="24"/>
          <w:szCs w:val="24"/>
          <w:lang w:val="en-US"/>
        </w:rPr>
      </w:pPr>
    </w:p>
    <w:p w14:paraId="0AFC637F" w14:textId="77777777" w:rsidR="00C76A65" w:rsidRDefault="00C76A65" w:rsidP="00E35EF8">
      <w:pPr>
        <w:spacing w:line="288" w:lineRule="auto"/>
        <w:ind w:firstLine="720"/>
        <w:rPr>
          <w:rFonts w:ascii="Times New Roman" w:hAnsi="Times New Roman" w:cs="Times New Roman"/>
          <w:sz w:val="24"/>
          <w:szCs w:val="24"/>
          <w:lang w:val="en-US"/>
        </w:rPr>
      </w:pPr>
    </w:p>
    <w:p w14:paraId="7CDF0C04" w14:textId="77777777" w:rsidR="00C76A65" w:rsidRDefault="00C76A65" w:rsidP="00E35EF8">
      <w:pPr>
        <w:spacing w:line="288" w:lineRule="auto"/>
        <w:ind w:firstLine="720"/>
        <w:rPr>
          <w:rFonts w:ascii="Times New Roman" w:hAnsi="Times New Roman" w:cs="Times New Roman"/>
          <w:sz w:val="24"/>
          <w:szCs w:val="24"/>
          <w:lang w:val="en-US"/>
        </w:rPr>
      </w:pPr>
    </w:p>
    <w:p w14:paraId="1D30D225" w14:textId="77777777" w:rsidR="00C76A65" w:rsidRDefault="00C76A65" w:rsidP="00E35EF8">
      <w:pPr>
        <w:spacing w:line="288" w:lineRule="auto"/>
        <w:ind w:firstLine="720"/>
        <w:rPr>
          <w:rFonts w:ascii="Times New Roman" w:hAnsi="Times New Roman" w:cs="Times New Roman"/>
          <w:sz w:val="24"/>
          <w:szCs w:val="24"/>
          <w:lang w:val="en-US"/>
        </w:rPr>
      </w:pPr>
    </w:p>
    <w:p w14:paraId="4CD334FB" w14:textId="77777777" w:rsidR="00C76A65" w:rsidRDefault="00C76A65" w:rsidP="00E35EF8">
      <w:pPr>
        <w:spacing w:line="288" w:lineRule="auto"/>
        <w:ind w:firstLine="720"/>
        <w:rPr>
          <w:rFonts w:ascii="Times New Roman" w:hAnsi="Times New Roman" w:cs="Times New Roman"/>
          <w:sz w:val="24"/>
          <w:szCs w:val="24"/>
          <w:lang w:val="en-US"/>
        </w:rPr>
      </w:pPr>
    </w:p>
    <w:p w14:paraId="036D5C11" w14:textId="77777777" w:rsidR="00C76A65" w:rsidRDefault="00C76A65" w:rsidP="00E35EF8">
      <w:pPr>
        <w:spacing w:line="288" w:lineRule="auto"/>
        <w:ind w:firstLine="720"/>
        <w:rPr>
          <w:rFonts w:ascii="Times New Roman" w:hAnsi="Times New Roman" w:cs="Times New Roman"/>
          <w:sz w:val="24"/>
          <w:szCs w:val="24"/>
          <w:lang w:val="en-US"/>
        </w:rPr>
      </w:pPr>
    </w:p>
    <w:p w14:paraId="428E5177" w14:textId="77777777" w:rsidR="00C76A65" w:rsidRDefault="00C76A65" w:rsidP="00E35EF8">
      <w:pPr>
        <w:spacing w:line="288" w:lineRule="auto"/>
        <w:ind w:firstLine="720"/>
        <w:rPr>
          <w:rFonts w:ascii="Times New Roman" w:hAnsi="Times New Roman" w:cs="Times New Roman"/>
          <w:sz w:val="24"/>
          <w:szCs w:val="24"/>
          <w:lang w:val="en-US"/>
        </w:rPr>
      </w:pPr>
    </w:p>
    <w:p w14:paraId="43EDC4E7" w14:textId="77777777" w:rsidR="00C76A65" w:rsidRDefault="00C76A65" w:rsidP="00E35EF8">
      <w:pPr>
        <w:spacing w:line="288" w:lineRule="auto"/>
        <w:ind w:firstLine="720"/>
        <w:rPr>
          <w:rFonts w:ascii="Times New Roman" w:hAnsi="Times New Roman" w:cs="Times New Roman"/>
          <w:sz w:val="24"/>
          <w:szCs w:val="24"/>
          <w:lang w:val="en-US"/>
        </w:rPr>
      </w:pPr>
    </w:p>
    <w:p w14:paraId="2377B783" w14:textId="77777777" w:rsidR="00C76A65" w:rsidRDefault="00C76A65" w:rsidP="00E35EF8">
      <w:pPr>
        <w:spacing w:line="288" w:lineRule="auto"/>
        <w:ind w:firstLine="720"/>
        <w:rPr>
          <w:rFonts w:ascii="Times New Roman" w:hAnsi="Times New Roman" w:cs="Times New Roman"/>
          <w:sz w:val="24"/>
          <w:szCs w:val="24"/>
          <w:lang w:val="en-US"/>
        </w:rPr>
      </w:pPr>
    </w:p>
    <w:p w14:paraId="085D58A4" w14:textId="77777777" w:rsidR="00C76A65" w:rsidRDefault="00C76A65" w:rsidP="00E35EF8">
      <w:pPr>
        <w:spacing w:line="288" w:lineRule="auto"/>
        <w:ind w:firstLine="720"/>
        <w:rPr>
          <w:rFonts w:ascii="Times New Roman" w:hAnsi="Times New Roman" w:cs="Times New Roman"/>
          <w:sz w:val="24"/>
          <w:szCs w:val="24"/>
          <w:lang w:val="en-US"/>
        </w:rPr>
      </w:pPr>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62"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63"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64"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65"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66" w:author="David Gravett" w:date="2019-12-01T10:21:00Z"/>
          <w:rFonts w:ascii="Times New Roman" w:hAnsi="Times New Roman" w:cs="Times New Roman"/>
          <w:sz w:val="24"/>
          <w:szCs w:val="24"/>
          <w:lang w:val="en-US"/>
        </w:rPr>
      </w:pPr>
      <w:ins w:id="67" w:author="David Gravett" w:date="2019-12-01T10:21:00Z">
        <w:r>
          <w:rPr>
            <w:noProof/>
          </w:rPr>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121219" w:rsidRPr="00F559E3" w:rsidRDefault="00121219" w:rsidP="00016618">
                              <w:pPr>
                                <w:pStyle w:val="Caption"/>
                                <w:jc w:val="center"/>
                                <w:rPr>
                                  <w:ins w:id="68" w:author="David Gravett" w:date="2019-12-01T10:21:00Z"/>
                                  <w:rFonts w:ascii="Arial" w:eastAsia="Arial" w:hAnsi="Arial" w:cs="Arial"/>
                                  <w:noProof/>
                                  <w:lang w:val="en"/>
                                </w:rPr>
                              </w:pPr>
                              <w:ins w:id="69" w:author="David Gravett" w:date="2019-12-01T10:21:00Z">
                                <w:r>
                                  <w:t xml:space="preserve">Figure </w:t>
                                </w:r>
                                <w:r>
                                  <w:fldChar w:fldCharType="begin"/>
                                </w:r>
                                <w:r>
                                  <w:instrText xml:space="preserve"> SEQ Figure \* ARABIC </w:instrText>
                                </w:r>
                                <w:r>
                                  <w:fldChar w:fldCharType="separate"/>
                                </w:r>
                              </w:ins>
                              <w:r>
                                <w:rPr>
                                  <w:noProof/>
                                </w:rPr>
                                <w:t>3</w:t>
                              </w:r>
                              <w:ins w:id="70"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121219" w:rsidRPr="00F559E3" w:rsidRDefault="00121219" w:rsidP="00016618">
                        <w:pPr>
                          <w:pStyle w:val="Caption"/>
                          <w:jc w:val="center"/>
                          <w:rPr>
                            <w:ins w:id="71" w:author="David Gravett" w:date="2019-12-01T10:21:00Z"/>
                            <w:rFonts w:ascii="Arial" w:eastAsia="Arial" w:hAnsi="Arial" w:cs="Arial"/>
                            <w:noProof/>
                            <w:lang w:val="en"/>
                          </w:rPr>
                        </w:pPr>
                        <w:ins w:id="72" w:author="David Gravett" w:date="2019-12-01T10:21:00Z">
                          <w:r>
                            <w:t xml:space="preserve">Figure </w:t>
                          </w:r>
                          <w:r>
                            <w:fldChar w:fldCharType="begin"/>
                          </w:r>
                          <w:r>
                            <w:instrText xml:space="preserve"> SEQ Figure \* ARABIC </w:instrText>
                          </w:r>
                          <w:r>
                            <w:fldChar w:fldCharType="separate"/>
                          </w:r>
                        </w:ins>
                        <w:r>
                          <w:rPr>
                            <w:noProof/>
                          </w:rPr>
                          <w:t>3</w:t>
                        </w:r>
                        <w:ins w:id="73"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74"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75"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76"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77"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78"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79"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80"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81"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82"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83" w:author="David Gravett" w:date="2019-12-01T10:21:00Z"/>
          <w:sz w:val="40"/>
          <w:szCs w:val="40"/>
        </w:rPr>
      </w:pPr>
      <w:moveToRangeStart w:id="84" w:author="David Gravett" w:date="2019-12-01T10:21:00Z" w:name="move26088123"/>
      <w:moveTo w:id="85" w:author="David Gravett" w:date="2019-12-01T10:21:00Z">
        <w:r>
          <w:rPr>
            <w:sz w:val="40"/>
            <w:szCs w:val="40"/>
          </w:rPr>
          <w:t>Procedurally Generated Game Board</w:t>
        </w:r>
      </w:moveTo>
      <w:moveToRangeEnd w:id="84"/>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86"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00F62130">
      <w:pPr>
        <w:spacing w:line="288" w:lineRule="auto"/>
        <w:rPr>
          <w:rFonts w:ascii="Times New Roman" w:hAnsi="Times New Roman" w:cs="Times New Roman"/>
          <w:sz w:val="24"/>
          <w:szCs w:val="24"/>
          <w:lang w:val="en-US"/>
        </w:rPr>
      </w:pPr>
      <w:ins w:id="87"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88" w:author="David Gravett" w:date="2019-12-01T10:21:00Z"/>
          <w:sz w:val="40"/>
          <w:szCs w:val="40"/>
        </w:rPr>
      </w:pPr>
      <w:moveFromRangeStart w:id="89" w:author="David Gravett" w:date="2019-12-01T10:21:00Z" w:name="move26088123"/>
      <w:moveFrom w:id="90" w:author="David Gravett" w:date="2019-12-01T10:21:00Z">
        <w:r>
          <w:rPr>
            <w:sz w:val="40"/>
            <w:szCs w:val="40"/>
          </w:rPr>
          <w:t>Procedurally Generated Game Board</w:t>
        </w:r>
      </w:moveFrom>
      <w:moveFromRangeEnd w:id="89"/>
      <w:del w:id="91"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92" w:author="David Gravett" w:date="2019-12-01T10:21:00Z"/>
          <w:rFonts w:asciiTheme="majorHAnsi" w:hAnsiTheme="majorHAnsi" w:cstheme="majorHAnsi"/>
          <w:sz w:val="32"/>
          <w:szCs w:val="32"/>
        </w:rPr>
      </w:pPr>
      <w:del w:id="93"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00945C60">
      <w:pPr>
        <w:spacing w:line="288" w:lineRule="auto"/>
        <w:jc w:val="both"/>
        <w:rPr>
          <w:moveFrom w:id="94" w:author="David Gravett" w:date="2019-12-01T10:21:00Z"/>
          <w:rFonts w:ascii="Times New Roman" w:hAnsi="Times New Roman" w:cs="Times New Roman"/>
          <w:sz w:val="24"/>
          <w:szCs w:val="24"/>
          <w:lang w:val="en-US"/>
        </w:rPr>
      </w:pPr>
      <w:moveFromRangeStart w:id="95" w:author="David Gravett" w:date="2019-12-01T10:21:00Z" w:name="move26088124"/>
      <w:moveFrom w:id="9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97" w:author="David Gravett" w:date="2019-12-01T10:21:00Z"/>
          <w:rFonts w:ascii="Times New Roman" w:hAnsi="Times New Roman" w:cs="Times New Roman"/>
          <w:sz w:val="24"/>
          <w:szCs w:val="24"/>
          <w:lang w:val="en-US"/>
        </w:rPr>
      </w:pPr>
    </w:p>
    <w:p w14:paraId="0C15F501" w14:textId="4CA09F1B" w:rsidR="00A66190" w:rsidRDefault="00A66190" w:rsidP="00945C60">
      <w:pPr>
        <w:spacing w:line="288" w:lineRule="auto"/>
        <w:jc w:val="both"/>
        <w:rPr>
          <w:moveFrom w:id="98" w:author="David Gravett" w:date="2019-12-01T10:21:00Z"/>
          <w:rFonts w:ascii="Times New Roman" w:hAnsi="Times New Roman" w:cs="Times New Roman"/>
          <w:sz w:val="24"/>
          <w:szCs w:val="24"/>
          <w:lang w:val="en-US"/>
        </w:rPr>
      </w:pPr>
      <w:moveFrom w:id="99"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95"/>
    <w:p w14:paraId="6F42DE1F" w14:textId="1225A4AA" w:rsidR="00016618" w:rsidRDefault="00016618" w:rsidP="00016618">
      <w:pPr>
        <w:pStyle w:val="TOCHeading"/>
        <w:rPr>
          <w:ins w:id="100" w:author="David Gravett" w:date="2019-12-01T10:21:00Z"/>
          <w:sz w:val="40"/>
          <w:szCs w:val="40"/>
        </w:rPr>
      </w:pPr>
    </w:p>
    <w:p w14:paraId="4A5E7532" w14:textId="1A527A96" w:rsidR="00016618" w:rsidRDefault="00016618" w:rsidP="00016618">
      <w:pPr>
        <w:pStyle w:val="TOCHeading"/>
        <w:rPr>
          <w:ins w:id="101"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102"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121219" w:rsidRPr="00D103E4" w:rsidRDefault="00121219" w:rsidP="00016618">
                              <w:pPr>
                                <w:pStyle w:val="Caption"/>
                                <w:jc w:val="center"/>
                                <w:rPr>
                                  <w:ins w:id="103" w:author="David Gravett" w:date="2019-12-01T10:21:00Z"/>
                                  <w:rFonts w:ascii="Arial" w:eastAsia="Arial" w:hAnsi="Arial" w:cs="Arial"/>
                                  <w:noProof/>
                                  <w:lang w:val="en"/>
                                </w:rPr>
                              </w:pPr>
                              <w:ins w:id="104" w:author="David Gravett" w:date="2019-12-01T10:21:00Z">
                                <w:r>
                                  <w:t xml:space="preserve">Figure </w:t>
                                </w:r>
                                <w:r>
                                  <w:fldChar w:fldCharType="begin"/>
                                </w:r>
                                <w:r>
                                  <w:instrText xml:space="preserve"> SEQ Figure \* ARABIC </w:instrText>
                                </w:r>
                                <w:r>
                                  <w:fldChar w:fldCharType="separate"/>
                                </w:r>
                              </w:ins>
                              <w:r>
                                <w:rPr>
                                  <w:noProof/>
                                </w:rPr>
                                <w:t>4</w:t>
                              </w:r>
                              <w:ins w:id="105"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121219" w:rsidRPr="00D103E4" w:rsidRDefault="00121219" w:rsidP="00016618">
                        <w:pPr>
                          <w:pStyle w:val="Caption"/>
                          <w:jc w:val="center"/>
                          <w:rPr>
                            <w:ins w:id="106" w:author="David Gravett" w:date="2019-12-01T10:21:00Z"/>
                            <w:rFonts w:ascii="Arial" w:eastAsia="Arial" w:hAnsi="Arial" w:cs="Arial"/>
                            <w:noProof/>
                            <w:lang w:val="en"/>
                          </w:rPr>
                        </w:pPr>
                        <w:ins w:id="107" w:author="David Gravett" w:date="2019-12-01T10:21:00Z">
                          <w:r>
                            <w:t xml:space="preserve">Figure </w:t>
                          </w:r>
                          <w:r>
                            <w:fldChar w:fldCharType="begin"/>
                          </w:r>
                          <w:r>
                            <w:instrText xml:space="preserve"> SEQ Figure \* ARABIC </w:instrText>
                          </w:r>
                          <w:r>
                            <w:fldChar w:fldCharType="separate"/>
                          </w:r>
                        </w:ins>
                        <w:r>
                          <w:rPr>
                            <w:noProof/>
                          </w:rPr>
                          <w:t>4</w:t>
                        </w:r>
                        <w:ins w:id="108"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109" w:author="David Gravett" w:date="2019-12-01T10:21:00Z">
            <w:rPr>
              <w:rFonts w:ascii="Times New Roman" w:hAnsi="Times New Roman" w:cs="Times New Roman"/>
              <w:sz w:val="24"/>
              <w:szCs w:val="24"/>
              <w:lang w:val="en-US"/>
            </w:rPr>
          </w:rPrChange>
        </w:rPr>
        <w:pPrChange w:id="110" w:author="David Gravett" w:date="2019-12-01T10:21:00Z">
          <w:pPr>
            <w:spacing w:line="288" w:lineRule="auto"/>
          </w:pPr>
        </w:pPrChange>
      </w:pPr>
    </w:p>
    <w:p w14:paraId="4BF92CCB" w14:textId="313839B8" w:rsidR="00C76A65" w:rsidRDefault="00C76A65">
      <w:pPr>
        <w:rPr>
          <w:lang w:val="en-US"/>
          <w:rPrChange w:id="111" w:author="David Gravett" w:date="2019-12-01T10:21:00Z">
            <w:rPr>
              <w:rFonts w:ascii="Times New Roman" w:hAnsi="Times New Roman" w:cs="Times New Roman"/>
              <w:sz w:val="24"/>
              <w:szCs w:val="24"/>
              <w:lang w:val="en-US"/>
            </w:rPr>
          </w:rPrChange>
        </w:rPr>
        <w:pPrChange w:id="112" w:author="David Gravett" w:date="2019-12-01T10:21:00Z">
          <w:pPr>
            <w:spacing w:line="288" w:lineRule="auto"/>
          </w:pPr>
        </w:pPrChange>
      </w:pPr>
    </w:p>
    <w:p w14:paraId="73ADB0F0" w14:textId="77777777" w:rsidR="00016618" w:rsidRPr="00016618" w:rsidRDefault="00016618" w:rsidP="00016618">
      <w:pPr>
        <w:rPr>
          <w:ins w:id="113" w:author="David Gravett" w:date="2019-12-01T10:21:00Z"/>
          <w:lang w:val="en-US"/>
        </w:rPr>
      </w:pPr>
      <w:bookmarkStart w:id="114" w:name="_Hlk21783552"/>
    </w:p>
    <w:p w14:paraId="5E1B0D0D" w14:textId="77777777" w:rsidR="005F2D99" w:rsidRPr="00016618" w:rsidRDefault="005F2D99">
      <w:pPr>
        <w:pStyle w:val="TOCHeading"/>
        <w:jc w:val="both"/>
        <w:rPr>
          <w:moveTo w:id="115" w:author="David Gravett" w:date="2019-12-01T10:21:00Z"/>
          <w:sz w:val="40"/>
          <w:rPrChange w:id="116" w:author="David Gravett" w:date="2019-12-01T10:21:00Z">
            <w:rPr>
              <w:moveTo w:id="117" w:author="David Gravett" w:date="2019-12-01T10:21:00Z"/>
              <w:rFonts w:asciiTheme="majorHAnsi" w:hAnsiTheme="majorHAnsi" w:cstheme="majorHAnsi"/>
              <w:color w:val="1F3864" w:themeColor="accent1" w:themeShade="80"/>
              <w:sz w:val="24"/>
              <w:szCs w:val="24"/>
              <w:lang w:val="en-US"/>
            </w:rPr>
          </w:rPrChange>
        </w:rPr>
        <w:pPrChange w:id="118" w:author="David Gravett" w:date="2019-12-01T10:21:00Z">
          <w:pPr>
            <w:spacing w:line="288" w:lineRule="auto"/>
            <w:jc w:val="both"/>
          </w:pPr>
        </w:pPrChange>
      </w:pPr>
      <w:moveToRangeStart w:id="119" w:author="David Gravett" w:date="2019-12-01T10:21:00Z" w:name="move26088125"/>
      <w:moveTo w:id="120" w:author="David Gravett" w:date="2019-12-01T10:21:00Z">
        <w:r>
          <w:rPr>
            <w:sz w:val="40"/>
            <w:rPrChange w:id="121" w:author="David Gravett" w:date="2019-12-01T10:21:00Z">
              <w:rPr>
                <w:rFonts w:cstheme="majorHAnsi"/>
                <w:color w:val="1F3864" w:themeColor="accent1" w:themeShade="80"/>
                <w:sz w:val="40"/>
                <w:szCs w:val="40"/>
              </w:rPr>
            </w:rPrChange>
          </w:rPr>
          <w:t>Procedurally Generated Game Board</w:t>
        </w:r>
      </w:moveTo>
    </w:p>
    <w:p w14:paraId="4ED08F01" w14:textId="77777777" w:rsidR="00E35EF8" w:rsidRDefault="00E35EF8" w:rsidP="00945C60">
      <w:pPr>
        <w:spacing w:line="288" w:lineRule="auto"/>
        <w:jc w:val="both"/>
        <w:rPr>
          <w:moveTo w:id="122" w:author="David Gravett" w:date="2019-12-01T10:21:00Z"/>
          <w:rFonts w:ascii="Times New Roman" w:hAnsi="Times New Roman" w:cs="Times New Roman"/>
          <w:sz w:val="24"/>
          <w:szCs w:val="24"/>
          <w:lang w:val="en-US"/>
        </w:rPr>
      </w:pPr>
      <w:moveToRangeStart w:id="123" w:author="David Gravett" w:date="2019-12-01T10:21:00Z" w:name="move26088124"/>
      <w:moveToRangeEnd w:id="119"/>
      <w:moveTo w:id="124"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125"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126" w:author="David Gravett" w:date="2019-12-01T10:21:00Z"/>
          <w:rFonts w:ascii="Times New Roman" w:hAnsi="Times New Roman" w:cs="Times New Roman"/>
          <w:sz w:val="24"/>
          <w:szCs w:val="24"/>
          <w:lang w:val="en-US"/>
        </w:rPr>
      </w:pPr>
      <w:moveTo w:id="127"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123"/>
    <w:p w14:paraId="56128E9E" w14:textId="69A4A948" w:rsidR="00016618" w:rsidRDefault="00016618" w:rsidP="00C76A65">
      <w:pPr>
        <w:pStyle w:val="TOCHeading"/>
        <w:rPr>
          <w:ins w:id="128" w:author="David Gravett" w:date="2019-12-01T10:21:00Z"/>
          <w:sz w:val="40"/>
          <w:szCs w:val="40"/>
        </w:rPr>
      </w:pPr>
    </w:p>
    <w:p w14:paraId="6CFF14AF" w14:textId="10C95C23" w:rsidR="00016618" w:rsidRDefault="00016618" w:rsidP="00016618">
      <w:pPr>
        <w:rPr>
          <w:ins w:id="129" w:author="David Gravett" w:date="2019-12-01T10:21:00Z"/>
          <w:lang w:val="en-US"/>
        </w:rPr>
      </w:pPr>
    </w:p>
    <w:p w14:paraId="17E0672F" w14:textId="16E33FF5" w:rsidR="00016618" w:rsidRDefault="00016618" w:rsidP="00016618">
      <w:pPr>
        <w:rPr>
          <w:ins w:id="130" w:author="David Gravett" w:date="2019-12-01T10:21:00Z"/>
          <w:lang w:val="en-US"/>
        </w:rPr>
      </w:pPr>
    </w:p>
    <w:p w14:paraId="2719513A" w14:textId="114DF2E4" w:rsidR="00016618" w:rsidRDefault="00016618" w:rsidP="00016618">
      <w:pPr>
        <w:rPr>
          <w:ins w:id="131" w:author="David Gravett" w:date="2019-12-01T10:21:00Z"/>
          <w:lang w:val="en-US"/>
        </w:rPr>
      </w:pPr>
    </w:p>
    <w:p w14:paraId="766BDFFA" w14:textId="237C8125" w:rsidR="00016618" w:rsidRDefault="00016618" w:rsidP="00016618">
      <w:pPr>
        <w:rPr>
          <w:ins w:id="132" w:author="David Gravett" w:date="2019-12-01T10:21:00Z"/>
          <w:lang w:val="en-US"/>
        </w:rPr>
      </w:pPr>
    </w:p>
    <w:p w14:paraId="7A731DB6" w14:textId="2D47D4F1" w:rsidR="00016618" w:rsidRDefault="00016618" w:rsidP="00016618">
      <w:pPr>
        <w:rPr>
          <w:ins w:id="133" w:author="David Gravett" w:date="2019-12-01T10:21:00Z"/>
          <w:lang w:val="en-US"/>
        </w:rPr>
      </w:pPr>
    </w:p>
    <w:p w14:paraId="37C0E4EA" w14:textId="7E1AA3CB" w:rsidR="00016618" w:rsidRDefault="00016618" w:rsidP="00016618">
      <w:pPr>
        <w:rPr>
          <w:ins w:id="134" w:author="David Gravett" w:date="2019-12-01T10:21:00Z"/>
          <w:lang w:val="en-US"/>
        </w:rPr>
      </w:pPr>
    </w:p>
    <w:p w14:paraId="5F0AAB30" w14:textId="375647CD" w:rsidR="00016618" w:rsidRDefault="00016618" w:rsidP="00016618">
      <w:pPr>
        <w:rPr>
          <w:ins w:id="135" w:author="David Gravett" w:date="2019-12-01T10:21:00Z"/>
          <w:lang w:val="en-US"/>
        </w:rPr>
      </w:pPr>
    </w:p>
    <w:p w14:paraId="040D4484" w14:textId="0C0A228B" w:rsidR="00016618" w:rsidRDefault="00016618" w:rsidP="00016618">
      <w:pPr>
        <w:rPr>
          <w:ins w:id="136" w:author="David Gravett" w:date="2019-12-01T10:21:00Z"/>
          <w:lang w:val="en-US"/>
        </w:rPr>
      </w:pPr>
    </w:p>
    <w:p w14:paraId="7BDBF6E0" w14:textId="409ADB0C" w:rsidR="00016618" w:rsidRDefault="00016618" w:rsidP="00016618">
      <w:pPr>
        <w:rPr>
          <w:ins w:id="137" w:author="David Gravett" w:date="2019-12-01T10:21:00Z"/>
          <w:lang w:val="en-US"/>
        </w:rPr>
      </w:pPr>
    </w:p>
    <w:p w14:paraId="0FD235F3" w14:textId="0E6C75E9" w:rsidR="00016618" w:rsidRDefault="00016618" w:rsidP="00016618">
      <w:pPr>
        <w:rPr>
          <w:ins w:id="138" w:author="David Gravett" w:date="2019-12-01T10:21:00Z"/>
          <w:lang w:val="en-US"/>
        </w:rPr>
      </w:pPr>
    </w:p>
    <w:p w14:paraId="71F41BD2" w14:textId="3CDC3FA0" w:rsidR="00016618" w:rsidRDefault="00016618" w:rsidP="00016618">
      <w:pPr>
        <w:rPr>
          <w:ins w:id="139" w:author="David Gravett" w:date="2019-12-01T10:21:00Z"/>
          <w:lang w:val="en-US"/>
        </w:rPr>
      </w:pPr>
    </w:p>
    <w:p w14:paraId="6881AC2C" w14:textId="51B70606" w:rsidR="00016618" w:rsidRDefault="00016618" w:rsidP="00016618">
      <w:pPr>
        <w:rPr>
          <w:ins w:id="140" w:author="David Gravett" w:date="2019-12-01T10:21:00Z"/>
          <w:lang w:val="en-US"/>
        </w:rPr>
      </w:pPr>
    </w:p>
    <w:p w14:paraId="756EFF8D" w14:textId="3E4EA93A" w:rsidR="00016618" w:rsidRDefault="00016618" w:rsidP="00016618">
      <w:pPr>
        <w:rPr>
          <w:ins w:id="141" w:author="David Gravett" w:date="2019-12-01T10:21:00Z"/>
          <w:lang w:val="en-US"/>
        </w:rPr>
      </w:pPr>
    </w:p>
    <w:p w14:paraId="6ABEEA36" w14:textId="392C1925" w:rsidR="00016618" w:rsidRDefault="00016618" w:rsidP="00016618">
      <w:pPr>
        <w:rPr>
          <w:ins w:id="142" w:author="David Gravett" w:date="2019-12-01T10:21:00Z"/>
          <w:lang w:val="en-US"/>
        </w:rPr>
      </w:pPr>
    </w:p>
    <w:p w14:paraId="6BCD801F" w14:textId="45B923BE" w:rsidR="00016618" w:rsidRDefault="00016618" w:rsidP="00016618">
      <w:pPr>
        <w:rPr>
          <w:ins w:id="143" w:author="David Gravett" w:date="2019-12-01T10:21:00Z"/>
          <w:lang w:val="en-US"/>
        </w:rPr>
      </w:pPr>
    </w:p>
    <w:p w14:paraId="6A9CFAE0" w14:textId="77777777" w:rsidR="00016618" w:rsidRPr="00016618" w:rsidRDefault="00016618" w:rsidP="00016618">
      <w:pPr>
        <w:rPr>
          <w:ins w:id="144"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lastRenderedPageBreak/>
        <w:t>Procedurally Generated Game Board</w:t>
      </w:r>
      <w:bookmarkEnd w:id="114"/>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4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46">
          <w:tblGrid>
            <w:gridCol w:w="432"/>
            <w:gridCol w:w="432"/>
            <w:gridCol w:w="432"/>
            <w:gridCol w:w="432"/>
            <w:gridCol w:w="432"/>
            <w:gridCol w:w="432"/>
            <w:gridCol w:w="432"/>
          </w:tblGrid>
        </w:tblGridChange>
      </w:tblGrid>
      <w:tr w:rsidR="00C76A65" w14:paraId="6B450FF7" w14:textId="77777777" w:rsidTr="00016618">
        <w:trPr>
          <w:trHeight w:val="869"/>
          <w:trPrChange w:id="147" w:author="David Gravett" w:date="2019-12-01T10:21:00Z">
            <w:trPr>
              <w:trHeight w:val="432"/>
            </w:trPr>
          </w:trPrChange>
        </w:trPr>
        <w:tc>
          <w:tcPr>
            <w:tcW w:w="933" w:type="dxa"/>
            <w:tcPrChange w:id="148"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49" w:author="David Gravett" w:date="2019-12-01T10:21:00Z">
                  <w:rPr>
                    <w:rFonts w:ascii="Times New Roman" w:hAnsi="Times New Roman" w:cs="Times New Roman"/>
                    <w:sz w:val="24"/>
                    <w:szCs w:val="24"/>
                  </w:rPr>
                </w:rPrChange>
              </w:rPr>
              <w:pPrChange w:id="150" w:author="James Dwyer" w:date="2019-12-01T10:21:00Z">
                <w:pPr/>
              </w:pPrChange>
            </w:pPr>
            <w:r w:rsidRPr="00016618">
              <w:rPr>
                <w:rFonts w:ascii="Times New Roman" w:hAnsi="Times New Roman"/>
                <w:sz w:val="36"/>
                <w:rPrChange w:id="151" w:author="David Gravett" w:date="2019-12-01T10:21:00Z">
                  <w:rPr>
                    <w:rFonts w:ascii="Times New Roman" w:hAnsi="Times New Roman" w:cs="Times New Roman"/>
                    <w:sz w:val="24"/>
                    <w:szCs w:val="24"/>
                  </w:rPr>
                </w:rPrChange>
              </w:rPr>
              <w:t>0</w:t>
            </w:r>
          </w:p>
        </w:tc>
        <w:tc>
          <w:tcPr>
            <w:tcW w:w="933" w:type="dxa"/>
            <w:tcPrChange w:id="152"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53" w:author="David Gravett" w:date="2019-12-01T10:21:00Z">
                  <w:rPr>
                    <w:rFonts w:ascii="Times New Roman" w:hAnsi="Times New Roman" w:cs="Times New Roman"/>
                    <w:sz w:val="24"/>
                    <w:szCs w:val="24"/>
                  </w:rPr>
                </w:rPrChange>
              </w:rPr>
              <w:pPrChange w:id="154" w:author="James Dwyer" w:date="2019-12-01T10:21:00Z">
                <w:pPr/>
              </w:pPrChange>
            </w:pPr>
            <w:r w:rsidRPr="00016618">
              <w:rPr>
                <w:rFonts w:ascii="Times New Roman" w:hAnsi="Times New Roman"/>
                <w:sz w:val="36"/>
                <w:rPrChange w:id="155" w:author="David Gravett" w:date="2019-12-01T10:21:00Z">
                  <w:rPr>
                    <w:rFonts w:ascii="Times New Roman" w:hAnsi="Times New Roman" w:cs="Times New Roman"/>
                    <w:sz w:val="24"/>
                    <w:szCs w:val="24"/>
                  </w:rPr>
                </w:rPrChange>
              </w:rPr>
              <w:t>0</w:t>
            </w:r>
          </w:p>
        </w:tc>
        <w:tc>
          <w:tcPr>
            <w:tcW w:w="933" w:type="dxa"/>
            <w:tcPrChange w:id="156"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57" w:author="David Gravett" w:date="2019-12-01T10:21:00Z">
                  <w:rPr>
                    <w:rFonts w:ascii="Times New Roman" w:hAnsi="Times New Roman" w:cs="Times New Roman"/>
                    <w:sz w:val="24"/>
                    <w:szCs w:val="24"/>
                  </w:rPr>
                </w:rPrChange>
              </w:rPr>
              <w:pPrChange w:id="158" w:author="James Dwyer" w:date="2019-12-01T10:21:00Z">
                <w:pPr/>
              </w:pPrChange>
            </w:pPr>
            <w:r w:rsidRPr="00016618">
              <w:rPr>
                <w:rFonts w:ascii="Times New Roman" w:hAnsi="Times New Roman"/>
                <w:sz w:val="36"/>
                <w:rPrChange w:id="159" w:author="David Gravett" w:date="2019-12-01T10:21:00Z">
                  <w:rPr>
                    <w:rFonts w:ascii="Times New Roman" w:hAnsi="Times New Roman" w:cs="Times New Roman"/>
                    <w:sz w:val="24"/>
                    <w:szCs w:val="24"/>
                  </w:rPr>
                </w:rPrChange>
              </w:rPr>
              <w:t>0</w:t>
            </w:r>
          </w:p>
        </w:tc>
        <w:tc>
          <w:tcPr>
            <w:tcW w:w="933" w:type="dxa"/>
            <w:tcPrChange w:id="160"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61" w:author="David Gravett" w:date="2019-12-01T10:21:00Z">
                  <w:rPr>
                    <w:rFonts w:ascii="Times New Roman" w:hAnsi="Times New Roman" w:cs="Times New Roman"/>
                    <w:sz w:val="24"/>
                    <w:szCs w:val="24"/>
                  </w:rPr>
                </w:rPrChange>
              </w:rPr>
              <w:pPrChange w:id="162" w:author="James Dwyer" w:date="2019-12-01T10:21:00Z">
                <w:pPr/>
              </w:pPrChange>
            </w:pPr>
            <w:r w:rsidRPr="00016618">
              <w:rPr>
                <w:rFonts w:ascii="Times New Roman" w:hAnsi="Times New Roman"/>
                <w:sz w:val="36"/>
                <w:rPrChange w:id="163" w:author="David Gravett" w:date="2019-12-01T10:21:00Z">
                  <w:rPr>
                    <w:rFonts w:ascii="Times New Roman" w:hAnsi="Times New Roman" w:cs="Times New Roman"/>
                    <w:sz w:val="24"/>
                    <w:szCs w:val="24"/>
                  </w:rPr>
                </w:rPrChange>
              </w:rPr>
              <w:t>0</w:t>
            </w:r>
          </w:p>
        </w:tc>
        <w:tc>
          <w:tcPr>
            <w:tcW w:w="933" w:type="dxa"/>
            <w:tcPrChange w:id="164"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65" w:author="David Gravett" w:date="2019-12-01T10:21:00Z">
                  <w:rPr>
                    <w:rFonts w:ascii="Times New Roman" w:hAnsi="Times New Roman" w:cs="Times New Roman"/>
                    <w:sz w:val="24"/>
                    <w:szCs w:val="24"/>
                  </w:rPr>
                </w:rPrChange>
              </w:rPr>
              <w:pPrChange w:id="166" w:author="James Dwyer" w:date="2019-12-01T10:21:00Z">
                <w:pPr/>
              </w:pPrChange>
            </w:pPr>
            <w:r w:rsidRPr="00016618">
              <w:rPr>
                <w:rFonts w:ascii="Times New Roman" w:hAnsi="Times New Roman"/>
                <w:sz w:val="36"/>
                <w:rPrChange w:id="167" w:author="David Gravett" w:date="2019-12-01T10:21:00Z">
                  <w:rPr>
                    <w:rFonts w:ascii="Times New Roman" w:hAnsi="Times New Roman" w:cs="Times New Roman"/>
                    <w:sz w:val="24"/>
                    <w:szCs w:val="24"/>
                  </w:rPr>
                </w:rPrChange>
              </w:rPr>
              <w:t>0</w:t>
            </w:r>
          </w:p>
        </w:tc>
        <w:tc>
          <w:tcPr>
            <w:tcW w:w="933" w:type="dxa"/>
            <w:tcPrChange w:id="168"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69" w:author="David Gravett" w:date="2019-12-01T10:21:00Z">
                  <w:rPr>
                    <w:rFonts w:ascii="Times New Roman" w:hAnsi="Times New Roman" w:cs="Times New Roman"/>
                    <w:sz w:val="24"/>
                    <w:szCs w:val="24"/>
                  </w:rPr>
                </w:rPrChange>
              </w:rPr>
              <w:pPrChange w:id="170" w:author="James Dwyer" w:date="2019-12-01T10:21:00Z">
                <w:pPr/>
              </w:pPrChange>
            </w:pPr>
            <w:r w:rsidRPr="00016618">
              <w:rPr>
                <w:rFonts w:ascii="Times New Roman" w:hAnsi="Times New Roman"/>
                <w:sz w:val="36"/>
                <w:rPrChange w:id="171" w:author="David Gravett" w:date="2019-12-01T10:21:00Z">
                  <w:rPr>
                    <w:rFonts w:ascii="Times New Roman" w:hAnsi="Times New Roman" w:cs="Times New Roman"/>
                    <w:sz w:val="24"/>
                    <w:szCs w:val="24"/>
                  </w:rPr>
                </w:rPrChange>
              </w:rPr>
              <w:t>0</w:t>
            </w:r>
          </w:p>
        </w:tc>
        <w:tc>
          <w:tcPr>
            <w:tcW w:w="933" w:type="dxa"/>
            <w:tcPrChange w:id="172"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73" w:author="David Gravett" w:date="2019-12-01T10:21:00Z">
                  <w:rPr>
                    <w:rFonts w:ascii="Times New Roman" w:hAnsi="Times New Roman" w:cs="Times New Roman"/>
                    <w:sz w:val="24"/>
                    <w:szCs w:val="24"/>
                  </w:rPr>
                </w:rPrChange>
              </w:rPr>
              <w:pPrChange w:id="174" w:author="James Dwyer" w:date="2019-12-01T10:21:00Z">
                <w:pPr/>
              </w:pPrChange>
            </w:pPr>
            <w:r w:rsidRPr="00016618">
              <w:rPr>
                <w:rFonts w:ascii="Times New Roman" w:hAnsi="Times New Roman"/>
                <w:sz w:val="36"/>
                <w:rPrChange w:id="175"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76" w:author="David Gravett" w:date="2019-12-01T10:21:00Z">
            <w:trPr>
              <w:trHeight w:val="432"/>
            </w:trPr>
          </w:trPrChange>
        </w:trPr>
        <w:tc>
          <w:tcPr>
            <w:tcW w:w="933" w:type="dxa"/>
            <w:tcPrChange w:id="177"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78" w:author="David Gravett" w:date="2019-12-01T10:21:00Z">
                  <w:rPr>
                    <w:rFonts w:ascii="Times New Roman" w:hAnsi="Times New Roman" w:cs="Times New Roman"/>
                    <w:sz w:val="24"/>
                    <w:szCs w:val="24"/>
                  </w:rPr>
                </w:rPrChange>
              </w:rPr>
              <w:pPrChange w:id="179" w:author="James Dwyer" w:date="2019-12-01T10:21:00Z">
                <w:pPr/>
              </w:pPrChange>
            </w:pPr>
            <w:r w:rsidRPr="00016618">
              <w:rPr>
                <w:rFonts w:ascii="Times New Roman" w:hAnsi="Times New Roman"/>
                <w:sz w:val="36"/>
                <w:rPrChange w:id="180" w:author="David Gravett" w:date="2019-12-01T10:21:00Z">
                  <w:rPr>
                    <w:rFonts w:ascii="Times New Roman" w:hAnsi="Times New Roman" w:cs="Times New Roman"/>
                    <w:sz w:val="24"/>
                    <w:szCs w:val="24"/>
                  </w:rPr>
                </w:rPrChange>
              </w:rPr>
              <w:t>0</w:t>
            </w:r>
          </w:p>
        </w:tc>
        <w:tc>
          <w:tcPr>
            <w:tcW w:w="933" w:type="dxa"/>
            <w:tcPrChange w:id="181"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82" w:author="David Gravett" w:date="2019-12-01T10:21:00Z">
                  <w:rPr>
                    <w:rFonts w:ascii="Times New Roman" w:hAnsi="Times New Roman" w:cs="Times New Roman"/>
                    <w:sz w:val="24"/>
                    <w:szCs w:val="24"/>
                  </w:rPr>
                </w:rPrChange>
              </w:rPr>
              <w:pPrChange w:id="183" w:author="James Dwyer" w:date="2019-12-01T10:21:00Z">
                <w:pPr/>
              </w:pPrChange>
            </w:pPr>
            <w:r w:rsidRPr="00016618">
              <w:rPr>
                <w:rFonts w:ascii="Times New Roman" w:hAnsi="Times New Roman"/>
                <w:sz w:val="36"/>
                <w:rPrChange w:id="184" w:author="David Gravett" w:date="2019-12-01T10:21:00Z">
                  <w:rPr>
                    <w:rFonts w:ascii="Times New Roman" w:hAnsi="Times New Roman" w:cs="Times New Roman"/>
                    <w:sz w:val="24"/>
                    <w:szCs w:val="24"/>
                  </w:rPr>
                </w:rPrChange>
              </w:rPr>
              <w:t>0</w:t>
            </w:r>
          </w:p>
        </w:tc>
        <w:tc>
          <w:tcPr>
            <w:tcW w:w="933" w:type="dxa"/>
            <w:tcPrChange w:id="185"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86" w:author="David Gravett" w:date="2019-12-01T10:21:00Z">
                  <w:rPr>
                    <w:rFonts w:ascii="Times New Roman" w:hAnsi="Times New Roman" w:cs="Times New Roman"/>
                    <w:sz w:val="24"/>
                    <w:szCs w:val="24"/>
                  </w:rPr>
                </w:rPrChange>
              </w:rPr>
              <w:pPrChange w:id="187" w:author="James Dwyer" w:date="2019-12-01T10:21:00Z">
                <w:pPr/>
              </w:pPrChange>
            </w:pPr>
            <w:r w:rsidRPr="00016618">
              <w:rPr>
                <w:rFonts w:ascii="Times New Roman" w:hAnsi="Times New Roman"/>
                <w:sz w:val="36"/>
                <w:rPrChange w:id="188" w:author="David Gravett" w:date="2019-12-01T10:21:00Z">
                  <w:rPr>
                    <w:rFonts w:ascii="Times New Roman" w:hAnsi="Times New Roman" w:cs="Times New Roman"/>
                    <w:sz w:val="24"/>
                    <w:szCs w:val="24"/>
                  </w:rPr>
                </w:rPrChange>
              </w:rPr>
              <w:t>0</w:t>
            </w:r>
          </w:p>
        </w:tc>
        <w:tc>
          <w:tcPr>
            <w:tcW w:w="933" w:type="dxa"/>
            <w:tcPrChange w:id="189"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90" w:author="David Gravett" w:date="2019-12-01T10:21:00Z">
                  <w:rPr>
                    <w:rFonts w:ascii="Times New Roman" w:hAnsi="Times New Roman" w:cs="Times New Roman"/>
                    <w:sz w:val="24"/>
                    <w:szCs w:val="24"/>
                  </w:rPr>
                </w:rPrChange>
              </w:rPr>
              <w:pPrChange w:id="191" w:author="James Dwyer" w:date="2019-12-01T10:21:00Z">
                <w:pPr/>
              </w:pPrChange>
            </w:pPr>
            <w:r w:rsidRPr="00016618">
              <w:rPr>
                <w:rFonts w:ascii="Times New Roman" w:hAnsi="Times New Roman"/>
                <w:sz w:val="36"/>
                <w:rPrChange w:id="192" w:author="David Gravett" w:date="2019-12-01T10:21:00Z">
                  <w:rPr>
                    <w:rFonts w:ascii="Times New Roman" w:hAnsi="Times New Roman" w:cs="Times New Roman"/>
                    <w:sz w:val="24"/>
                    <w:szCs w:val="24"/>
                  </w:rPr>
                </w:rPrChange>
              </w:rPr>
              <w:t>0</w:t>
            </w:r>
          </w:p>
        </w:tc>
        <w:tc>
          <w:tcPr>
            <w:tcW w:w="933" w:type="dxa"/>
            <w:tcPrChange w:id="193"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94" w:author="David Gravett" w:date="2019-12-01T10:21:00Z">
                  <w:rPr>
                    <w:rFonts w:ascii="Times New Roman" w:hAnsi="Times New Roman" w:cs="Times New Roman"/>
                    <w:sz w:val="24"/>
                    <w:szCs w:val="24"/>
                  </w:rPr>
                </w:rPrChange>
              </w:rPr>
              <w:pPrChange w:id="195" w:author="James Dwyer" w:date="2019-12-01T10:21:00Z">
                <w:pPr/>
              </w:pPrChange>
            </w:pPr>
            <w:r w:rsidRPr="00016618">
              <w:rPr>
                <w:rFonts w:ascii="Times New Roman" w:hAnsi="Times New Roman"/>
                <w:sz w:val="36"/>
                <w:rPrChange w:id="196" w:author="David Gravett" w:date="2019-12-01T10:21:00Z">
                  <w:rPr>
                    <w:rFonts w:ascii="Times New Roman" w:hAnsi="Times New Roman" w:cs="Times New Roman"/>
                    <w:sz w:val="24"/>
                    <w:szCs w:val="24"/>
                  </w:rPr>
                </w:rPrChange>
              </w:rPr>
              <w:t>0</w:t>
            </w:r>
          </w:p>
        </w:tc>
        <w:tc>
          <w:tcPr>
            <w:tcW w:w="933" w:type="dxa"/>
            <w:tcPrChange w:id="197"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98" w:author="David Gravett" w:date="2019-12-01T10:21:00Z">
                  <w:rPr>
                    <w:rFonts w:ascii="Times New Roman" w:hAnsi="Times New Roman" w:cs="Times New Roman"/>
                    <w:sz w:val="24"/>
                    <w:szCs w:val="24"/>
                  </w:rPr>
                </w:rPrChange>
              </w:rPr>
              <w:pPrChange w:id="199" w:author="James Dwyer" w:date="2019-12-01T10:21:00Z">
                <w:pPr/>
              </w:pPrChange>
            </w:pPr>
            <w:r w:rsidRPr="00016618">
              <w:rPr>
                <w:rFonts w:ascii="Times New Roman" w:hAnsi="Times New Roman"/>
                <w:sz w:val="36"/>
                <w:rPrChange w:id="200" w:author="David Gravett" w:date="2019-12-01T10:21:00Z">
                  <w:rPr>
                    <w:rFonts w:ascii="Times New Roman" w:hAnsi="Times New Roman" w:cs="Times New Roman"/>
                    <w:sz w:val="24"/>
                    <w:szCs w:val="24"/>
                  </w:rPr>
                </w:rPrChange>
              </w:rPr>
              <w:t>0</w:t>
            </w:r>
          </w:p>
        </w:tc>
        <w:tc>
          <w:tcPr>
            <w:tcW w:w="933" w:type="dxa"/>
            <w:tcPrChange w:id="201"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202" w:author="David Gravett" w:date="2019-12-01T10:21:00Z">
                  <w:rPr>
                    <w:rFonts w:ascii="Times New Roman" w:hAnsi="Times New Roman" w:cs="Times New Roman"/>
                    <w:sz w:val="24"/>
                    <w:szCs w:val="24"/>
                  </w:rPr>
                </w:rPrChange>
              </w:rPr>
              <w:pPrChange w:id="203" w:author="James Dwyer" w:date="2019-12-01T10:21:00Z">
                <w:pPr/>
              </w:pPrChange>
            </w:pPr>
            <w:r w:rsidRPr="00016618">
              <w:rPr>
                <w:rFonts w:ascii="Times New Roman" w:hAnsi="Times New Roman"/>
                <w:sz w:val="36"/>
                <w:rPrChange w:id="204"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205" w:author="David Gravett" w:date="2019-12-01T10:21:00Z">
            <w:trPr>
              <w:trHeight w:val="432"/>
            </w:trPr>
          </w:trPrChange>
        </w:trPr>
        <w:tc>
          <w:tcPr>
            <w:tcW w:w="933" w:type="dxa"/>
            <w:tcPrChange w:id="206"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207" w:author="David Gravett" w:date="2019-12-01T10:21:00Z">
                  <w:rPr>
                    <w:rFonts w:ascii="Times New Roman" w:hAnsi="Times New Roman" w:cs="Times New Roman"/>
                    <w:sz w:val="24"/>
                    <w:szCs w:val="24"/>
                  </w:rPr>
                </w:rPrChange>
              </w:rPr>
              <w:pPrChange w:id="208" w:author="James Dwyer" w:date="2019-12-01T10:21:00Z">
                <w:pPr/>
              </w:pPrChange>
            </w:pPr>
            <w:r w:rsidRPr="00016618">
              <w:rPr>
                <w:rFonts w:ascii="Times New Roman" w:hAnsi="Times New Roman"/>
                <w:sz w:val="36"/>
                <w:rPrChange w:id="209" w:author="David Gravett" w:date="2019-12-01T10:21:00Z">
                  <w:rPr>
                    <w:rFonts w:ascii="Times New Roman" w:hAnsi="Times New Roman" w:cs="Times New Roman"/>
                    <w:sz w:val="24"/>
                    <w:szCs w:val="24"/>
                  </w:rPr>
                </w:rPrChange>
              </w:rPr>
              <w:t>0</w:t>
            </w:r>
          </w:p>
        </w:tc>
        <w:tc>
          <w:tcPr>
            <w:tcW w:w="933" w:type="dxa"/>
            <w:tcPrChange w:id="210"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211" w:author="David Gravett" w:date="2019-12-01T10:21:00Z">
                  <w:rPr>
                    <w:rFonts w:ascii="Times New Roman" w:hAnsi="Times New Roman" w:cs="Times New Roman"/>
                    <w:sz w:val="24"/>
                    <w:szCs w:val="24"/>
                  </w:rPr>
                </w:rPrChange>
              </w:rPr>
              <w:pPrChange w:id="212" w:author="James Dwyer" w:date="2019-12-01T10:21:00Z">
                <w:pPr/>
              </w:pPrChange>
            </w:pPr>
            <w:r w:rsidRPr="00016618">
              <w:rPr>
                <w:rFonts w:ascii="Times New Roman" w:hAnsi="Times New Roman"/>
                <w:sz w:val="36"/>
                <w:rPrChange w:id="213" w:author="David Gravett" w:date="2019-12-01T10:21:00Z">
                  <w:rPr>
                    <w:rFonts w:ascii="Times New Roman" w:hAnsi="Times New Roman" w:cs="Times New Roman"/>
                    <w:sz w:val="24"/>
                    <w:szCs w:val="24"/>
                  </w:rPr>
                </w:rPrChange>
              </w:rPr>
              <w:t>0</w:t>
            </w:r>
          </w:p>
        </w:tc>
        <w:tc>
          <w:tcPr>
            <w:tcW w:w="933" w:type="dxa"/>
            <w:tcPrChange w:id="214"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215" w:author="David Gravett" w:date="2019-12-01T10:21:00Z">
                  <w:rPr>
                    <w:rFonts w:ascii="Times New Roman" w:hAnsi="Times New Roman" w:cs="Times New Roman"/>
                    <w:sz w:val="24"/>
                    <w:szCs w:val="24"/>
                  </w:rPr>
                </w:rPrChange>
              </w:rPr>
              <w:pPrChange w:id="216" w:author="James Dwyer" w:date="2019-12-01T10:21:00Z">
                <w:pPr/>
              </w:pPrChange>
            </w:pPr>
            <w:r w:rsidRPr="00016618">
              <w:rPr>
                <w:rFonts w:ascii="Times New Roman" w:hAnsi="Times New Roman"/>
                <w:sz w:val="36"/>
                <w:rPrChange w:id="217" w:author="David Gravett" w:date="2019-12-01T10:21:00Z">
                  <w:rPr>
                    <w:rFonts w:ascii="Times New Roman" w:hAnsi="Times New Roman" w:cs="Times New Roman"/>
                    <w:sz w:val="24"/>
                    <w:szCs w:val="24"/>
                  </w:rPr>
                </w:rPrChange>
              </w:rPr>
              <w:t>0</w:t>
            </w:r>
          </w:p>
        </w:tc>
        <w:tc>
          <w:tcPr>
            <w:tcW w:w="933" w:type="dxa"/>
            <w:tcPrChange w:id="218"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219" w:author="David Gravett" w:date="2019-12-01T10:21:00Z">
                  <w:rPr>
                    <w:rFonts w:ascii="Times New Roman" w:hAnsi="Times New Roman" w:cs="Times New Roman"/>
                    <w:sz w:val="24"/>
                    <w:szCs w:val="24"/>
                  </w:rPr>
                </w:rPrChange>
              </w:rPr>
              <w:pPrChange w:id="220" w:author="James Dwyer" w:date="2019-12-01T10:21:00Z">
                <w:pPr/>
              </w:pPrChange>
            </w:pPr>
            <w:r w:rsidRPr="00016618">
              <w:rPr>
                <w:rFonts w:ascii="Times New Roman" w:hAnsi="Times New Roman"/>
                <w:sz w:val="36"/>
                <w:rPrChange w:id="221" w:author="David Gravett" w:date="2019-12-01T10:21:00Z">
                  <w:rPr>
                    <w:rFonts w:ascii="Times New Roman" w:hAnsi="Times New Roman" w:cs="Times New Roman"/>
                    <w:sz w:val="24"/>
                    <w:szCs w:val="24"/>
                  </w:rPr>
                </w:rPrChange>
              </w:rPr>
              <w:t>0</w:t>
            </w:r>
          </w:p>
        </w:tc>
        <w:tc>
          <w:tcPr>
            <w:tcW w:w="933" w:type="dxa"/>
            <w:tcPrChange w:id="222"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223" w:author="David Gravett" w:date="2019-12-01T10:21:00Z">
                  <w:rPr>
                    <w:rFonts w:ascii="Times New Roman" w:hAnsi="Times New Roman" w:cs="Times New Roman"/>
                    <w:sz w:val="24"/>
                    <w:szCs w:val="24"/>
                  </w:rPr>
                </w:rPrChange>
              </w:rPr>
              <w:pPrChange w:id="224" w:author="James Dwyer" w:date="2019-12-01T10:21:00Z">
                <w:pPr/>
              </w:pPrChange>
            </w:pPr>
            <w:r w:rsidRPr="00016618">
              <w:rPr>
                <w:rFonts w:ascii="Times New Roman" w:hAnsi="Times New Roman"/>
                <w:sz w:val="36"/>
                <w:rPrChange w:id="225" w:author="David Gravett" w:date="2019-12-01T10:21:00Z">
                  <w:rPr>
                    <w:rFonts w:ascii="Times New Roman" w:hAnsi="Times New Roman" w:cs="Times New Roman"/>
                    <w:sz w:val="24"/>
                    <w:szCs w:val="24"/>
                  </w:rPr>
                </w:rPrChange>
              </w:rPr>
              <w:t>0</w:t>
            </w:r>
          </w:p>
        </w:tc>
        <w:tc>
          <w:tcPr>
            <w:tcW w:w="933" w:type="dxa"/>
            <w:tcPrChange w:id="226"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227" w:author="David Gravett" w:date="2019-12-01T10:21:00Z">
                  <w:rPr>
                    <w:rFonts w:ascii="Times New Roman" w:hAnsi="Times New Roman" w:cs="Times New Roman"/>
                    <w:sz w:val="24"/>
                    <w:szCs w:val="24"/>
                  </w:rPr>
                </w:rPrChange>
              </w:rPr>
              <w:pPrChange w:id="228" w:author="James Dwyer" w:date="2019-12-01T10:21:00Z">
                <w:pPr/>
              </w:pPrChange>
            </w:pPr>
            <w:r w:rsidRPr="00016618">
              <w:rPr>
                <w:rFonts w:ascii="Times New Roman" w:hAnsi="Times New Roman"/>
                <w:sz w:val="36"/>
                <w:rPrChange w:id="229" w:author="David Gravett" w:date="2019-12-01T10:21:00Z">
                  <w:rPr>
                    <w:rFonts w:ascii="Times New Roman" w:hAnsi="Times New Roman" w:cs="Times New Roman"/>
                    <w:sz w:val="24"/>
                    <w:szCs w:val="24"/>
                  </w:rPr>
                </w:rPrChange>
              </w:rPr>
              <w:t>0</w:t>
            </w:r>
          </w:p>
        </w:tc>
        <w:tc>
          <w:tcPr>
            <w:tcW w:w="933" w:type="dxa"/>
            <w:tcPrChange w:id="230"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31" w:author="David Gravett" w:date="2019-12-01T10:21:00Z">
                  <w:rPr>
                    <w:rFonts w:ascii="Times New Roman" w:hAnsi="Times New Roman" w:cs="Times New Roman"/>
                    <w:sz w:val="24"/>
                    <w:szCs w:val="24"/>
                  </w:rPr>
                </w:rPrChange>
              </w:rPr>
              <w:pPrChange w:id="232" w:author="James Dwyer" w:date="2019-12-01T10:21:00Z">
                <w:pPr/>
              </w:pPrChange>
            </w:pPr>
            <w:r w:rsidRPr="00016618">
              <w:rPr>
                <w:rFonts w:ascii="Times New Roman" w:hAnsi="Times New Roman"/>
                <w:sz w:val="36"/>
                <w:rPrChange w:id="233"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34" w:author="David Gravett" w:date="2019-12-01T10:21:00Z">
            <w:trPr>
              <w:trHeight w:val="432"/>
            </w:trPr>
          </w:trPrChange>
        </w:trPr>
        <w:tc>
          <w:tcPr>
            <w:tcW w:w="933" w:type="dxa"/>
            <w:tcPrChange w:id="235"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36" w:author="David Gravett" w:date="2019-12-01T10:21:00Z">
                  <w:rPr>
                    <w:rFonts w:ascii="Times New Roman" w:hAnsi="Times New Roman" w:cs="Times New Roman"/>
                    <w:sz w:val="24"/>
                    <w:szCs w:val="24"/>
                  </w:rPr>
                </w:rPrChange>
              </w:rPr>
              <w:pPrChange w:id="237" w:author="James Dwyer" w:date="2019-12-01T10:21:00Z">
                <w:pPr/>
              </w:pPrChange>
            </w:pPr>
            <w:r w:rsidRPr="00016618">
              <w:rPr>
                <w:rFonts w:ascii="Times New Roman" w:hAnsi="Times New Roman"/>
                <w:sz w:val="36"/>
                <w:rPrChange w:id="238" w:author="David Gravett" w:date="2019-12-01T10:21:00Z">
                  <w:rPr>
                    <w:rFonts w:ascii="Times New Roman" w:hAnsi="Times New Roman" w:cs="Times New Roman"/>
                    <w:sz w:val="24"/>
                    <w:szCs w:val="24"/>
                  </w:rPr>
                </w:rPrChange>
              </w:rPr>
              <w:t>0</w:t>
            </w:r>
          </w:p>
        </w:tc>
        <w:tc>
          <w:tcPr>
            <w:tcW w:w="933" w:type="dxa"/>
            <w:tcPrChange w:id="239"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40" w:author="David Gravett" w:date="2019-12-01T10:21:00Z">
                  <w:rPr>
                    <w:rFonts w:ascii="Times New Roman" w:hAnsi="Times New Roman" w:cs="Times New Roman"/>
                    <w:sz w:val="24"/>
                    <w:szCs w:val="24"/>
                  </w:rPr>
                </w:rPrChange>
              </w:rPr>
              <w:pPrChange w:id="241" w:author="James Dwyer" w:date="2019-12-01T10:21:00Z">
                <w:pPr/>
              </w:pPrChange>
            </w:pPr>
            <w:r w:rsidRPr="00016618">
              <w:rPr>
                <w:rFonts w:ascii="Times New Roman" w:hAnsi="Times New Roman"/>
                <w:sz w:val="36"/>
                <w:rPrChange w:id="242" w:author="David Gravett" w:date="2019-12-01T10:21:00Z">
                  <w:rPr>
                    <w:rFonts w:ascii="Times New Roman" w:hAnsi="Times New Roman" w:cs="Times New Roman"/>
                    <w:sz w:val="24"/>
                    <w:szCs w:val="24"/>
                  </w:rPr>
                </w:rPrChange>
              </w:rPr>
              <w:t>0</w:t>
            </w:r>
          </w:p>
        </w:tc>
        <w:tc>
          <w:tcPr>
            <w:tcW w:w="933" w:type="dxa"/>
            <w:tcPrChange w:id="243"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44" w:author="David Gravett" w:date="2019-12-01T10:21:00Z">
                  <w:rPr>
                    <w:rFonts w:ascii="Times New Roman" w:hAnsi="Times New Roman" w:cs="Times New Roman"/>
                    <w:sz w:val="24"/>
                    <w:szCs w:val="24"/>
                  </w:rPr>
                </w:rPrChange>
              </w:rPr>
              <w:pPrChange w:id="245" w:author="James Dwyer" w:date="2019-12-01T10:21:00Z">
                <w:pPr/>
              </w:pPrChange>
            </w:pPr>
            <w:r w:rsidRPr="00016618">
              <w:rPr>
                <w:rFonts w:ascii="Times New Roman" w:hAnsi="Times New Roman"/>
                <w:sz w:val="36"/>
                <w:rPrChange w:id="246" w:author="David Gravett" w:date="2019-12-01T10:21:00Z">
                  <w:rPr>
                    <w:rFonts w:ascii="Times New Roman" w:hAnsi="Times New Roman" w:cs="Times New Roman"/>
                    <w:sz w:val="24"/>
                    <w:szCs w:val="24"/>
                  </w:rPr>
                </w:rPrChange>
              </w:rPr>
              <w:t>0</w:t>
            </w:r>
          </w:p>
        </w:tc>
        <w:tc>
          <w:tcPr>
            <w:tcW w:w="933" w:type="dxa"/>
            <w:tcPrChange w:id="247"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48" w:author="David Gravett" w:date="2019-12-01T10:21:00Z">
                  <w:rPr>
                    <w:rFonts w:ascii="Times New Roman" w:hAnsi="Times New Roman" w:cs="Times New Roman"/>
                    <w:sz w:val="24"/>
                    <w:szCs w:val="24"/>
                  </w:rPr>
                </w:rPrChange>
              </w:rPr>
              <w:pPrChange w:id="249" w:author="James Dwyer" w:date="2019-12-01T10:21:00Z">
                <w:pPr/>
              </w:pPrChange>
            </w:pPr>
            <w:r w:rsidRPr="00016618">
              <w:rPr>
                <w:rFonts w:ascii="Times New Roman" w:hAnsi="Times New Roman"/>
                <w:sz w:val="36"/>
                <w:rPrChange w:id="250" w:author="David Gravett" w:date="2019-12-01T10:21:00Z">
                  <w:rPr>
                    <w:rFonts w:ascii="Times New Roman" w:hAnsi="Times New Roman" w:cs="Times New Roman"/>
                    <w:sz w:val="24"/>
                    <w:szCs w:val="24"/>
                  </w:rPr>
                </w:rPrChange>
              </w:rPr>
              <w:t>0</w:t>
            </w:r>
          </w:p>
        </w:tc>
        <w:tc>
          <w:tcPr>
            <w:tcW w:w="933" w:type="dxa"/>
            <w:tcPrChange w:id="251"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52" w:author="David Gravett" w:date="2019-12-01T10:21:00Z">
                  <w:rPr>
                    <w:rFonts w:ascii="Times New Roman" w:hAnsi="Times New Roman" w:cs="Times New Roman"/>
                    <w:sz w:val="24"/>
                    <w:szCs w:val="24"/>
                  </w:rPr>
                </w:rPrChange>
              </w:rPr>
              <w:pPrChange w:id="253" w:author="James Dwyer" w:date="2019-12-01T10:21:00Z">
                <w:pPr/>
              </w:pPrChange>
            </w:pPr>
            <w:r w:rsidRPr="00016618">
              <w:rPr>
                <w:rFonts w:ascii="Times New Roman" w:hAnsi="Times New Roman"/>
                <w:sz w:val="36"/>
                <w:rPrChange w:id="254" w:author="David Gravett" w:date="2019-12-01T10:21:00Z">
                  <w:rPr>
                    <w:rFonts w:ascii="Times New Roman" w:hAnsi="Times New Roman" w:cs="Times New Roman"/>
                    <w:sz w:val="24"/>
                    <w:szCs w:val="24"/>
                  </w:rPr>
                </w:rPrChange>
              </w:rPr>
              <w:t>0</w:t>
            </w:r>
          </w:p>
        </w:tc>
        <w:tc>
          <w:tcPr>
            <w:tcW w:w="933" w:type="dxa"/>
            <w:tcPrChange w:id="255"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56" w:author="David Gravett" w:date="2019-12-01T10:21:00Z">
                  <w:rPr>
                    <w:rFonts w:ascii="Times New Roman" w:hAnsi="Times New Roman" w:cs="Times New Roman"/>
                    <w:sz w:val="24"/>
                    <w:szCs w:val="24"/>
                  </w:rPr>
                </w:rPrChange>
              </w:rPr>
              <w:pPrChange w:id="257" w:author="James Dwyer" w:date="2019-12-01T10:21:00Z">
                <w:pPr/>
              </w:pPrChange>
            </w:pPr>
            <w:r w:rsidRPr="00016618">
              <w:rPr>
                <w:rFonts w:ascii="Times New Roman" w:hAnsi="Times New Roman"/>
                <w:sz w:val="36"/>
                <w:rPrChange w:id="258" w:author="David Gravett" w:date="2019-12-01T10:21:00Z">
                  <w:rPr>
                    <w:rFonts w:ascii="Times New Roman" w:hAnsi="Times New Roman" w:cs="Times New Roman"/>
                    <w:sz w:val="24"/>
                    <w:szCs w:val="24"/>
                  </w:rPr>
                </w:rPrChange>
              </w:rPr>
              <w:t>0</w:t>
            </w:r>
          </w:p>
        </w:tc>
        <w:tc>
          <w:tcPr>
            <w:tcW w:w="933" w:type="dxa"/>
            <w:tcPrChange w:id="259"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60" w:author="David Gravett" w:date="2019-12-01T10:21:00Z">
                  <w:rPr>
                    <w:rFonts w:ascii="Times New Roman" w:hAnsi="Times New Roman" w:cs="Times New Roman"/>
                    <w:sz w:val="24"/>
                    <w:szCs w:val="24"/>
                  </w:rPr>
                </w:rPrChange>
              </w:rPr>
              <w:pPrChange w:id="261" w:author="James Dwyer" w:date="2019-12-01T10:21:00Z">
                <w:pPr/>
              </w:pPrChange>
            </w:pPr>
            <w:r w:rsidRPr="00016618">
              <w:rPr>
                <w:rFonts w:ascii="Times New Roman" w:hAnsi="Times New Roman"/>
                <w:sz w:val="36"/>
                <w:rPrChange w:id="262"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63" w:author="David Gravett" w:date="2019-12-01T10:21:00Z">
            <w:trPr>
              <w:trHeight w:val="432"/>
            </w:trPr>
          </w:trPrChange>
        </w:trPr>
        <w:tc>
          <w:tcPr>
            <w:tcW w:w="933" w:type="dxa"/>
            <w:tcPrChange w:id="264"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65" w:author="David Gravett" w:date="2019-12-01T10:21:00Z">
                  <w:rPr>
                    <w:rFonts w:ascii="Times New Roman" w:hAnsi="Times New Roman" w:cs="Times New Roman"/>
                    <w:sz w:val="24"/>
                    <w:szCs w:val="24"/>
                  </w:rPr>
                </w:rPrChange>
              </w:rPr>
              <w:pPrChange w:id="266" w:author="James Dwyer" w:date="2019-12-01T10:21:00Z">
                <w:pPr/>
              </w:pPrChange>
            </w:pPr>
            <w:r w:rsidRPr="00016618">
              <w:rPr>
                <w:rFonts w:ascii="Times New Roman" w:hAnsi="Times New Roman"/>
                <w:sz w:val="36"/>
                <w:rPrChange w:id="267" w:author="David Gravett" w:date="2019-12-01T10:21:00Z">
                  <w:rPr>
                    <w:rFonts w:ascii="Times New Roman" w:hAnsi="Times New Roman" w:cs="Times New Roman"/>
                    <w:sz w:val="24"/>
                    <w:szCs w:val="24"/>
                  </w:rPr>
                </w:rPrChange>
              </w:rPr>
              <w:t>0</w:t>
            </w:r>
          </w:p>
        </w:tc>
        <w:tc>
          <w:tcPr>
            <w:tcW w:w="933" w:type="dxa"/>
            <w:tcPrChange w:id="268"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69" w:author="David Gravett" w:date="2019-12-01T10:21:00Z">
                  <w:rPr>
                    <w:rFonts w:ascii="Times New Roman" w:hAnsi="Times New Roman" w:cs="Times New Roman"/>
                    <w:sz w:val="24"/>
                    <w:szCs w:val="24"/>
                  </w:rPr>
                </w:rPrChange>
              </w:rPr>
              <w:pPrChange w:id="270" w:author="James Dwyer" w:date="2019-12-01T10:21:00Z">
                <w:pPr/>
              </w:pPrChange>
            </w:pPr>
            <w:r w:rsidRPr="00016618">
              <w:rPr>
                <w:rFonts w:ascii="Times New Roman" w:hAnsi="Times New Roman"/>
                <w:sz w:val="36"/>
                <w:rPrChange w:id="271" w:author="David Gravett" w:date="2019-12-01T10:21:00Z">
                  <w:rPr>
                    <w:rFonts w:ascii="Times New Roman" w:hAnsi="Times New Roman" w:cs="Times New Roman"/>
                    <w:sz w:val="24"/>
                    <w:szCs w:val="24"/>
                  </w:rPr>
                </w:rPrChange>
              </w:rPr>
              <w:t>0</w:t>
            </w:r>
          </w:p>
        </w:tc>
        <w:tc>
          <w:tcPr>
            <w:tcW w:w="933" w:type="dxa"/>
            <w:tcPrChange w:id="272"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73" w:author="David Gravett" w:date="2019-12-01T10:21:00Z">
                  <w:rPr>
                    <w:rFonts w:ascii="Times New Roman" w:hAnsi="Times New Roman" w:cs="Times New Roman"/>
                    <w:sz w:val="24"/>
                    <w:szCs w:val="24"/>
                  </w:rPr>
                </w:rPrChange>
              </w:rPr>
              <w:pPrChange w:id="274" w:author="James Dwyer" w:date="2019-12-01T10:21:00Z">
                <w:pPr/>
              </w:pPrChange>
            </w:pPr>
            <w:r w:rsidRPr="00016618">
              <w:rPr>
                <w:rFonts w:ascii="Times New Roman" w:hAnsi="Times New Roman"/>
                <w:sz w:val="36"/>
                <w:rPrChange w:id="275" w:author="David Gravett" w:date="2019-12-01T10:21:00Z">
                  <w:rPr>
                    <w:rFonts w:ascii="Times New Roman" w:hAnsi="Times New Roman" w:cs="Times New Roman"/>
                    <w:sz w:val="24"/>
                    <w:szCs w:val="24"/>
                  </w:rPr>
                </w:rPrChange>
              </w:rPr>
              <w:t>0</w:t>
            </w:r>
          </w:p>
        </w:tc>
        <w:tc>
          <w:tcPr>
            <w:tcW w:w="933" w:type="dxa"/>
            <w:tcPrChange w:id="276"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77" w:author="David Gravett" w:date="2019-12-01T10:21:00Z">
                  <w:rPr>
                    <w:rFonts w:ascii="Times New Roman" w:hAnsi="Times New Roman" w:cs="Times New Roman"/>
                    <w:sz w:val="24"/>
                    <w:szCs w:val="24"/>
                  </w:rPr>
                </w:rPrChange>
              </w:rPr>
              <w:pPrChange w:id="278" w:author="James Dwyer" w:date="2019-12-01T10:21:00Z">
                <w:pPr/>
              </w:pPrChange>
            </w:pPr>
            <w:r w:rsidRPr="00016618">
              <w:rPr>
                <w:rFonts w:ascii="Times New Roman" w:hAnsi="Times New Roman"/>
                <w:sz w:val="36"/>
                <w:rPrChange w:id="279" w:author="David Gravett" w:date="2019-12-01T10:21:00Z">
                  <w:rPr>
                    <w:rFonts w:ascii="Times New Roman" w:hAnsi="Times New Roman" w:cs="Times New Roman"/>
                    <w:sz w:val="24"/>
                    <w:szCs w:val="24"/>
                  </w:rPr>
                </w:rPrChange>
              </w:rPr>
              <w:t>0</w:t>
            </w:r>
          </w:p>
        </w:tc>
        <w:tc>
          <w:tcPr>
            <w:tcW w:w="933" w:type="dxa"/>
            <w:tcPrChange w:id="280"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81" w:author="David Gravett" w:date="2019-12-01T10:21:00Z">
                  <w:rPr>
                    <w:rFonts w:ascii="Times New Roman" w:hAnsi="Times New Roman" w:cs="Times New Roman"/>
                    <w:sz w:val="24"/>
                    <w:szCs w:val="24"/>
                  </w:rPr>
                </w:rPrChange>
              </w:rPr>
              <w:pPrChange w:id="282" w:author="James Dwyer" w:date="2019-12-01T10:21:00Z">
                <w:pPr/>
              </w:pPrChange>
            </w:pPr>
            <w:r w:rsidRPr="00016618">
              <w:rPr>
                <w:rFonts w:ascii="Times New Roman" w:hAnsi="Times New Roman"/>
                <w:sz w:val="36"/>
                <w:rPrChange w:id="283" w:author="David Gravett" w:date="2019-12-01T10:21:00Z">
                  <w:rPr>
                    <w:rFonts w:ascii="Times New Roman" w:hAnsi="Times New Roman" w:cs="Times New Roman"/>
                    <w:sz w:val="24"/>
                    <w:szCs w:val="24"/>
                  </w:rPr>
                </w:rPrChange>
              </w:rPr>
              <w:t>0</w:t>
            </w:r>
          </w:p>
        </w:tc>
        <w:tc>
          <w:tcPr>
            <w:tcW w:w="933" w:type="dxa"/>
            <w:tcPrChange w:id="284"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85" w:author="David Gravett" w:date="2019-12-01T10:21:00Z">
                  <w:rPr>
                    <w:rFonts w:ascii="Times New Roman" w:hAnsi="Times New Roman" w:cs="Times New Roman"/>
                    <w:sz w:val="24"/>
                    <w:szCs w:val="24"/>
                  </w:rPr>
                </w:rPrChange>
              </w:rPr>
              <w:pPrChange w:id="286" w:author="James Dwyer" w:date="2019-12-01T10:21:00Z">
                <w:pPr/>
              </w:pPrChange>
            </w:pPr>
            <w:r w:rsidRPr="00016618">
              <w:rPr>
                <w:rFonts w:ascii="Times New Roman" w:hAnsi="Times New Roman"/>
                <w:sz w:val="36"/>
                <w:rPrChange w:id="287" w:author="David Gravett" w:date="2019-12-01T10:21:00Z">
                  <w:rPr>
                    <w:rFonts w:ascii="Times New Roman" w:hAnsi="Times New Roman" w:cs="Times New Roman"/>
                    <w:sz w:val="24"/>
                    <w:szCs w:val="24"/>
                  </w:rPr>
                </w:rPrChange>
              </w:rPr>
              <w:t>0</w:t>
            </w:r>
          </w:p>
        </w:tc>
        <w:tc>
          <w:tcPr>
            <w:tcW w:w="933" w:type="dxa"/>
            <w:tcPrChange w:id="288"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89" w:author="David Gravett" w:date="2019-12-01T10:21:00Z">
                  <w:rPr>
                    <w:rFonts w:ascii="Times New Roman" w:hAnsi="Times New Roman" w:cs="Times New Roman"/>
                    <w:sz w:val="24"/>
                    <w:szCs w:val="24"/>
                  </w:rPr>
                </w:rPrChange>
              </w:rPr>
              <w:pPrChange w:id="290" w:author="James Dwyer" w:date="2019-12-01T10:21:00Z">
                <w:pPr/>
              </w:pPrChange>
            </w:pPr>
            <w:r w:rsidRPr="00016618">
              <w:rPr>
                <w:rFonts w:ascii="Times New Roman" w:hAnsi="Times New Roman"/>
                <w:sz w:val="36"/>
                <w:rPrChange w:id="291"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92" w:author="David Gravett" w:date="2019-12-01T10:21:00Z">
            <w:trPr>
              <w:trHeight w:val="432"/>
            </w:trPr>
          </w:trPrChange>
        </w:trPr>
        <w:tc>
          <w:tcPr>
            <w:tcW w:w="933" w:type="dxa"/>
            <w:tcPrChange w:id="293"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94" w:author="David Gravett" w:date="2019-12-01T10:21:00Z">
                  <w:rPr>
                    <w:rFonts w:ascii="Times New Roman" w:hAnsi="Times New Roman" w:cs="Times New Roman"/>
                    <w:sz w:val="24"/>
                    <w:szCs w:val="24"/>
                  </w:rPr>
                </w:rPrChange>
              </w:rPr>
              <w:pPrChange w:id="295" w:author="James Dwyer" w:date="2019-12-01T10:21:00Z">
                <w:pPr/>
              </w:pPrChange>
            </w:pPr>
            <w:r w:rsidRPr="00016618">
              <w:rPr>
                <w:rFonts w:ascii="Times New Roman" w:hAnsi="Times New Roman"/>
                <w:sz w:val="36"/>
                <w:rPrChange w:id="296" w:author="David Gravett" w:date="2019-12-01T10:21:00Z">
                  <w:rPr>
                    <w:rFonts w:ascii="Times New Roman" w:hAnsi="Times New Roman" w:cs="Times New Roman"/>
                    <w:sz w:val="24"/>
                    <w:szCs w:val="24"/>
                  </w:rPr>
                </w:rPrChange>
              </w:rPr>
              <w:t>0</w:t>
            </w:r>
          </w:p>
        </w:tc>
        <w:tc>
          <w:tcPr>
            <w:tcW w:w="933" w:type="dxa"/>
            <w:tcPrChange w:id="297"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98" w:author="David Gravett" w:date="2019-12-01T10:21:00Z">
                  <w:rPr>
                    <w:rFonts w:ascii="Times New Roman" w:hAnsi="Times New Roman" w:cs="Times New Roman"/>
                    <w:sz w:val="24"/>
                    <w:szCs w:val="24"/>
                  </w:rPr>
                </w:rPrChange>
              </w:rPr>
              <w:pPrChange w:id="299" w:author="James Dwyer" w:date="2019-12-01T10:21:00Z">
                <w:pPr/>
              </w:pPrChange>
            </w:pPr>
            <w:r w:rsidRPr="00016618">
              <w:rPr>
                <w:rFonts w:ascii="Times New Roman" w:hAnsi="Times New Roman"/>
                <w:sz w:val="36"/>
                <w:rPrChange w:id="300" w:author="David Gravett" w:date="2019-12-01T10:21:00Z">
                  <w:rPr>
                    <w:rFonts w:ascii="Times New Roman" w:hAnsi="Times New Roman" w:cs="Times New Roman"/>
                    <w:sz w:val="24"/>
                    <w:szCs w:val="24"/>
                  </w:rPr>
                </w:rPrChange>
              </w:rPr>
              <w:t>0</w:t>
            </w:r>
          </w:p>
        </w:tc>
        <w:tc>
          <w:tcPr>
            <w:tcW w:w="933" w:type="dxa"/>
            <w:tcPrChange w:id="301"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302" w:author="David Gravett" w:date="2019-12-01T10:21:00Z">
                  <w:rPr>
                    <w:rFonts w:ascii="Times New Roman" w:hAnsi="Times New Roman" w:cs="Times New Roman"/>
                    <w:sz w:val="24"/>
                    <w:szCs w:val="24"/>
                  </w:rPr>
                </w:rPrChange>
              </w:rPr>
              <w:pPrChange w:id="303" w:author="James Dwyer" w:date="2019-12-01T10:21:00Z">
                <w:pPr/>
              </w:pPrChange>
            </w:pPr>
            <w:r w:rsidRPr="00016618">
              <w:rPr>
                <w:rFonts w:ascii="Times New Roman" w:hAnsi="Times New Roman"/>
                <w:sz w:val="36"/>
                <w:rPrChange w:id="304" w:author="David Gravett" w:date="2019-12-01T10:21:00Z">
                  <w:rPr>
                    <w:rFonts w:ascii="Times New Roman" w:hAnsi="Times New Roman" w:cs="Times New Roman"/>
                    <w:sz w:val="24"/>
                    <w:szCs w:val="24"/>
                  </w:rPr>
                </w:rPrChange>
              </w:rPr>
              <w:t>0</w:t>
            </w:r>
          </w:p>
        </w:tc>
        <w:tc>
          <w:tcPr>
            <w:tcW w:w="933" w:type="dxa"/>
            <w:tcPrChange w:id="305"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306" w:author="David Gravett" w:date="2019-12-01T10:21:00Z">
                  <w:rPr>
                    <w:rFonts w:ascii="Times New Roman" w:hAnsi="Times New Roman" w:cs="Times New Roman"/>
                    <w:sz w:val="24"/>
                    <w:szCs w:val="24"/>
                  </w:rPr>
                </w:rPrChange>
              </w:rPr>
              <w:pPrChange w:id="307" w:author="James Dwyer" w:date="2019-12-01T10:21:00Z">
                <w:pPr/>
              </w:pPrChange>
            </w:pPr>
            <w:r w:rsidRPr="00016618">
              <w:rPr>
                <w:rFonts w:ascii="Times New Roman" w:hAnsi="Times New Roman"/>
                <w:sz w:val="36"/>
                <w:rPrChange w:id="308" w:author="David Gravett" w:date="2019-12-01T10:21:00Z">
                  <w:rPr>
                    <w:rFonts w:ascii="Times New Roman" w:hAnsi="Times New Roman" w:cs="Times New Roman"/>
                    <w:sz w:val="24"/>
                    <w:szCs w:val="24"/>
                  </w:rPr>
                </w:rPrChange>
              </w:rPr>
              <w:t>0</w:t>
            </w:r>
          </w:p>
        </w:tc>
        <w:tc>
          <w:tcPr>
            <w:tcW w:w="933" w:type="dxa"/>
            <w:tcPrChange w:id="309"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310" w:author="David Gravett" w:date="2019-12-01T10:21:00Z">
                  <w:rPr>
                    <w:rFonts w:ascii="Times New Roman" w:hAnsi="Times New Roman" w:cs="Times New Roman"/>
                    <w:sz w:val="24"/>
                    <w:szCs w:val="24"/>
                  </w:rPr>
                </w:rPrChange>
              </w:rPr>
              <w:pPrChange w:id="311" w:author="James Dwyer" w:date="2019-12-01T10:21:00Z">
                <w:pPr/>
              </w:pPrChange>
            </w:pPr>
            <w:r w:rsidRPr="00016618">
              <w:rPr>
                <w:rFonts w:ascii="Times New Roman" w:hAnsi="Times New Roman"/>
                <w:sz w:val="36"/>
                <w:rPrChange w:id="312" w:author="David Gravett" w:date="2019-12-01T10:21:00Z">
                  <w:rPr>
                    <w:rFonts w:ascii="Times New Roman" w:hAnsi="Times New Roman" w:cs="Times New Roman"/>
                    <w:sz w:val="24"/>
                    <w:szCs w:val="24"/>
                  </w:rPr>
                </w:rPrChange>
              </w:rPr>
              <w:t>0</w:t>
            </w:r>
          </w:p>
        </w:tc>
        <w:tc>
          <w:tcPr>
            <w:tcW w:w="933" w:type="dxa"/>
            <w:tcPrChange w:id="313"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314" w:author="David Gravett" w:date="2019-12-01T10:21:00Z">
                  <w:rPr>
                    <w:rFonts w:ascii="Times New Roman" w:hAnsi="Times New Roman" w:cs="Times New Roman"/>
                    <w:sz w:val="24"/>
                    <w:szCs w:val="24"/>
                  </w:rPr>
                </w:rPrChange>
              </w:rPr>
              <w:pPrChange w:id="315" w:author="James Dwyer" w:date="2019-12-01T10:21:00Z">
                <w:pPr/>
              </w:pPrChange>
            </w:pPr>
            <w:r w:rsidRPr="00016618">
              <w:rPr>
                <w:rFonts w:ascii="Times New Roman" w:hAnsi="Times New Roman"/>
                <w:sz w:val="36"/>
                <w:rPrChange w:id="316" w:author="David Gravett" w:date="2019-12-01T10:21:00Z">
                  <w:rPr>
                    <w:rFonts w:ascii="Times New Roman" w:hAnsi="Times New Roman" w:cs="Times New Roman"/>
                    <w:sz w:val="24"/>
                    <w:szCs w:val="24"/>
                  </w:rPr>
                </w:rPrChange>
              </w:rPr>
              <w:t>0</w:t>
            </w:r>
          </w:p>
        </w:tc>
        <w:tc>
          <w:tcPr>
            <w:tcW w:w="933" w:type="dxa"/>
            <w:tcPrChange w:id="317"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318" w:author="David Gravett" w:date="2019-12-01T10:21:00Z">
                  <w:rPr>
                    <w:rFonts w:ascii="Times New Roman" w:hAnsi="Times New Roman" w:cs="Times New Roman"/>
                    <w:sz w:val="24"/>
                    <w:szCs w:val="24"/>
                  </w:rPr>
                </w:rPrChange>
              </w:rPr>
              <w:pPrChange w:id="319" w:author="James Dwyer" w:date="2019-12-01T10:21:00Z">
                <w:pPr/>
              </w:pPrChange>
            </w:pPr>
            <w:r w:rsidRPr="00016618">
              <w:rPr>
                <w:rFonts w:ascii="Times New Roman" w:hAnsi="Times New Roman"/>
                <w:sz w:val="36"/>
                <w:rPrChange w:id="320"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321" w:author="David Gravett" w:date="2019-12-01T10:21:00Z">
            <w:trPr>
              <w:trHeight w:val="432"/>
            </w:trPr>
          </w:trPrChange>
        </w:trPr>
        <w:tc>
          <w:tcPr>
            <w:tcW w:w="933" w:type="dxa"/>
            <w:tcPrChange w:id="322"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323" w:author="David Gravett" w:date="2019-12-01T10:21:00Z">
                  <w:rPr>
                    <w:rFonts w:ascii="Times New Roman" w:hAnsi="Times New Roman" w:cs="Times New Roman"/>
                    <w:sz w:val="24"/>
                    <w:szCs w:val="24"/>
                  </w:rPr>
                </w:rPrChange>
              </w:rPr>
              <w:pPrChange w:id="324" w:author="James Dwyer" w:date="2019-12-01T10:21:00Z">
                <w:pPr/>
              </w:pPrChange>
            </w:pPr>
            <w:r w:rsidRPr="00016618">
              <w:rPr>
                <w:rFonts w:ascii="Times New Roman" w:hAnsi="Times New Roman"/>
                <w:sz w:val="36"/>
                <w:rPrChange w:id="325" w:author="David Gravett" w:date="2019-12-01T10:21:00Z">
                  <w:rPr>
                    <w:rFonts w:ascii="Times New Roman" w:hAnsi="Times New Roman" w:cs="Times New Roman"/>
                    <w:sz w:val="24"/>
                    <w:szCs w:val="24"/>
                  </w:rPr>
                </w:rPrChange>
              </w:rPr>
              <w:t>0</w:t>
            </w:r>
          </w:p>
        </w:tc>
        <w:tc>
          <w:tcPr>
            <w:tcW w:w="933" w:type="dxa"/>
            <w:tcPrChange w:id="326"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327" w:author="David Gravett" w:date="2019-12-01T10:21:00Z">
                  <w:rPr>
                    <w:rFonts w:ascii="Times New Roman" w:hAnsi="Times New Roman" w:cs="Times New Roman"/>
                    <w:sz w:val="24"/>
                    <w:szCs w:val="24"/>
                  </w:rPr>
                </w:rPrChange>
              </w:rPr>
              <w:pPrChange w:id="328" w:author="James Dwyer" w:date="2019-12-01T10:21:00Z">
                <w:pPr/>
              </w:pPrChange>
            </w:pPr>
            <w:r w:rsidRPr="00016618">
              <w:rPr>
                <w:rFonts w:ascii="Times New Roman" w:hAnsi="Times New Roman"/>
                <w:sz w:val="36"/>
                <w:rPrChange w:id="329" w:author="David Gravett" w:date="2019-12-01T10:21:00Z">
                  <w:rPr>
                    <w:rFonts w:ascii="Times New Roman" w:hAnsi="Times New Roman" w:cs="Times New Roman"/>
                    <w:sz w:val="24"/>
                    <w:szCs w:val="24"/>
                  </w:rPr>
                </w:rPrChange>
              </w:rPr>
              <w:t>0</w:t>
            </w:r>
          </w:p>
        </w:tc>
        <w:tc>
          <w:tcPr>
            <w:tcW w:w="933" w:type="dxa"/>
            <w:tcPrChange w:id="330"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31" w:author="David Gravett" w:date="2019-12-01T10:21:00Z">
                  <w:rPr>
                    <w:rFonts w:ascii="Times New Roman" w:hAnsi="Times New Roman" w:cs="Times New Roman"/>
                    <w:sz w:val="24"/>
                    <w:szCs w:val="24"/>
                  </w:rPr>
                </w:rPrChange>
              </w:rPr>
              <w:pPrChange w:id="332" w:author="James Dwyer" w:date="2019-12-01T10:21:00Z">
                <w:pPr/>
              </w:pPrChange>
            </w:pPr>
            <w:r w:rsidRPr="00016618">
              <w:rPr>
                <w:rFonts w:ascii="Times New Roman" w:hAnsi="Times New Roman"/>
                <w:sz w:val="36"/>
                <w:rPrChange w:id="333" w:author="David Gravett" w:date="2019-12-01T10:21:00Z">
                  <w:rPr>
                    <w:rFonts w:ascii="Times New Roman" w:hAnsi="Times New Roman" w:cs="Times New Roman"/>
                    <w:sz w:val="24"/>
                    <w:szCs w:val="24"/>
                  </w:rPr>
                </w:rPrChange>
              </w:rPr>
              <w:t>0</w:t>
            </w:r>
          </w:p>
        </w:tc>
        <w:tc>
          <w:tcPr>
            <w:tcW w:w="933" w:type="dxa"/>
            <w:tcPrChange w:id="334"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35" w:author="David Gravett" w:date="2019-12-01T10:21:00Z">
                  <w:rPr>
                    <w:rFonts w:ascii="Times New Roman" w:hAnsi="Times New Roman" w:cs="Times New Roman"/>
                    <w:sz w:val="24"/>
                    <w:szCs w:val="24"/>
                  </w:rPr>
                </w:rPrChange>
              </w:rPr>
              <w:pPrChange w:id="336" w:author="James Dwyer" w:date="2019-12-01T10:21:00Z">
                <w:pPr/>
              </w:pPrChange>
            </w:pPr>
            <w:r w:rsidRPr="00016618">
              <w:rPr>
                <w:rFonts w:ascii="Times New Roman" w:hAnsi="Times New Roman"/>
                <w:sz w:val="36"/>
                <w:rPrChange w:id="337" w:author="David Gravett" w:date="2019-12-01T10:21:00Z">
                  <w:rPr>
                    <w:rFonts w:ascii="Times New Roman" w:hAnsi="Times New Roman" w:cs="Times New Roman"/>
                    <w:sz w:val="24"/>
                    <w:szCs w:val="24"/>
                  </w:rPr>
                </w:rPrChange>
              </w:rPr>
              <w:t>0</w:t>
            </w:r>
          </w:p>
        </w:tc>
        <w:tc>
          <w:tcPr>
            <w:tcW w:w="933" w:type="dxa"/>
            <w:tcPrChange w:id="338"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39" w:author="David Gravett" w:date="2019-12-01T10:21:00Z">
                  <w:rPr>
                    <w:rFonts w:ascii="Times New Roman" w:hAnsi="Times New Roman" w:cs="Times New Roman"/>
                    <w:sz w:val="24"/>
                    <w:szCs w:val="24"/>
                  </w:rPr>
                </w:rPrChange>
              </w:rPr>
              <w:pPrChange w:id="340" w:author="James Dwyer" w:date="2019-12-01T10:21:00Z">
                <w:pPr/>
              </w:pPrChange>
            </w:pPr>
            <w:r w:rsidRPr="00016618">
              <w:rPr>
                <w:rFonts w:ascii="Times New Roman" w:hAnsi="Times New Roman"/>
                <w:sz w:val="36"/>
                <w:rPrChange w:id="341" w:author="David Gravett" w:date="2019-12-01T10:21:00Z">
                  <w:rPr>
                    <w:rFonts w:ascii="Times New Roman" w:hAnsi="Times New Roman" w:cs="Times New Roman"/>
                    <w:sz w:val="24"/>
                    <w:szCs w:val="24"/>
                  </w:rPr>
                </w:rPrChange>
              </w:rPr>
              <w:t>0</w:t>
            </w:r>
          </w:p>
        </w:tc>
        <w:tc>
          <w:tcPr>
            <w:tcW w:w="933" w:type="dxa"/>
            <w:tcPrChange w:id="342"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43" w:author="David Gravett" w:date="2019-12-01T10:21:00Z">
                  <w:rPr>
                    <w:rFonts w:ascii="Times New Roman" w:hAnsi="Times New Roman" w:cs="Times New Roman"/>
                    <w:sz w:val="24"/>
                    <w:szCs w:val="24"/>
                  </w:rPr>
                </w:rPrChange>
              </w:rPr>
              <w:pPrChange w:id="344" w:author="James Dwyer" w:date="2019-12-01T10:21:00Z">
                <w:pPr/>
              </w:pPrChange>
            </w:pPr>
            <w:r w:rsidRPr="00016618">
              <w:rPr>
                <w:rFonts w:ascii="Times New Roman" w:hAnsi="Times New Roman"/>
                <w:sz w:val="36"/>
                <w:rPrChange w:id="345" w:author="David Gravett" w:date="2019-12-01T10:21:00Z">
                  <w:rPr>
                    <w:rFonts w:ascii="Times New Roman" w:hAnsi="Times New Roman" w:cs="Times New Roman"/>
                    <w:sz w:val="24"/>
                    <w:szCs w:val="24"/>
                  </w:rPr>
                </w:rPrChange>
              </w:rPr>
              <w:t>0</w:t>
            </w:r>
          </w:p>
        </w:tc>
        <w:tc>
          <w:tcPr>
            <w:tcW w:w="933" w:type="dxa"/>
            <w:tcPrChange w:id="346"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47" w:author="David Gravett" w:date="2019-12-01T10:21:00Z">
                  <w:rPr>
                    <w:rFonts w:ascii="Times New Roman" w:hAnsi="Times New Roman" w:cs="Times New Roman"/>
                    <w:sz w:val="24"/>
                    <w:szCs w:val="24"/>
                  </w:rPr>
                </w:rPrChange>
              </w:rPr>
              <w:pPrChange w:id="348" w:author="James Dwyer" w:date="2019-12-01T10:21:00Z">
                <w:pPr/>
              </w:pPrChange>
            </w:pPr>
            <w:r w:rsidRPr="00016618">
              <w:rPr>
                <w:rFonts w:ascii="Times New Roman" w:hAnsi="Times New Roman"/>
                <w:sz w:val="36"/>
                <w:rPrChange w:id="349" w:author="David Gravett" w:date="2019-12-01T10:21:00Z">
                  <w:rPr>
                    <w:rFonts w:ascii="Times New Roman" w:hAnsi="Times New Roman" w:cs="Times New Roman"/>
                    <w:sz w:val="24"/>
                    <w:szCs w:val="24"/>
                  </w:rPr>
                </w:rPrChange>
              </w:rPr>
              <w:t>0</w:t>
            </w:r>
          </w:p>
        </w:tc>
      </w:tr>
    </w:tbl>
    <w:p w14:paraId="2AC90A3A" w14:textId="77777777" w:rsidR="00945C60" w:rsidRDefault="00016618" w:rsidP="00C76A65">
      <w:pPr>
        <w:rPr>
          <w:rFonts w:ascii="Times New Roman" w:hAnsi="Times New Roman" w:cs="Times New Roman"/>
          <w:sz w:val="24"/>
          <w:szCs w:val="24"/>
        </w:rPr>
      </w:pPr>
      <w:ins w:id="350"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121219" w:rsidRPr="00D103E4" w:rsidRDefault="00121219" w:rsidP="00016618">
                              <w:pPr>
                                <w:pStyle w:val="Caption"/>
                                <w:jc w:val="center"/>
                                <w:rPr>
                                  <w:ins w:id="351" w:author="David Gravett" w:date="2019-12-01T10:21:00Z"/>
                                  <w:rFonts w:ascii="Arial" w:eastAsia="Arial" w:hAnsi="Arial" w:cs="Arial"/>
                                  <w:noProof/>
                                  <w:lang w:val="en"/>
                                </w:rPr>
                              </w:pPr>
                              <w:ins w:id="352"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121219" w:rsidRPr="00D103E4" w:rsidRDefault="00121219" w:rsidP="00016618">
                        <w:pPr>
                          <w:pStyle w:val="Caption"/>
                          <w:jc w:val="center"/>
                          <w:rPr>
                            <w:ins w:id="353" w:author="David Gravett" w:date="2019-12-01T10:21:00Z"/>
                            <w:rFonts w:ascii="Arial" w:eastAsia="Arial" w:hAnsi="Arial" w:cs="Arial"/>
                            <w:noProof/>
                            <w:lang w:val="en"/>
                          </w:rPr>
                        </w:pPr>
                        <w:ins w:id="354"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55" w:author="David Gravett" w:date="2019-12-01T10:21:00Z"/>
          <w:rFonts w:ascii="Times New Roman" w:hAnsi="Times New Roman"/>
          <w:sz w:val="24"/>
          <w:rPrChange w:id="356" w:author="David Gravett" w:date="2019-12-01T10:21:00Z">
            <w:rPr>
              <w:moveTo w:id="357" w:author="David Gravett" w:date="2019-12-01T10:21:00Z"/>
              <w:rFonts w:ascii="Times New Roman" w:hAnsi="Times New Roman" w:cs="Times New Roman"/>
              <w:sz w:val="24"/>
              <w:szCs w:val="24"/>
              <w:lang w:val="en-US"/>
            </w:rPr>
          </w:rPrChange>
        </w:rPr>
        <w:pPrChange w:id="358" w:author="David Gravett" w:date="2019-12-01T10:21:00Z">
          <w:pPr>
            <w:spacing w:line="288" w:lineRule="auto"/>
          </w:pPr>
        </w:pPrChange>
      </w:pPr>
      <w:moveToRangeStart w:id="359" w:author="David Gravett" w:date="2019-12-01T10:21:00Z" w:name="move26088126"/>
    </w:p>
    <w:p w14:paraId="1B7849C2" w14:textId="77777777" w:rsidR="005F2D99" w:rsidRDefault="005F2D99">
      <w:pPr>
        <w:jc w:val="both"/>
        <w:rPr>
          <w:moveTo w:id="360" w:author="David Gravett" w:date="2019-12-01T10:21:00Z"/>
          <w:rFonts w:ascii="Times New Roman" w:hAnsi="Times New Roman"/>
          <w:sz w:val="24"/>
          <w:rPrChange w:id="361" w:author="David Gravett" w:date="2019-12-01T10:21:00Z">
            <w:rPr>
              <w:moveTo w:id="362" w:author="David Gravett" w:date="2019-12-01T10:21:00Z"/>
              <w:rFonts w:ascii="Times New Roman" w:hAnsi="Times New Roman" w:cs="Times New Roman"/>
              <w:sz w:val="24"/>
              <w:szCs w:val="24"/>
              <w:lang w:val="en-US"/>
            </w:rPr>
          </w:rPrChange>
        </w:rPr>
        <w:pPrChange w:id="363" w:author="David Gravett" w:date="2019-12-01T10:21:00Z">
          <w:pPr>
            <w:spacing w:line="288" w:lineRule="auto"/>
          </w:pPr>
        </w:pPrChange>
      </w:pPr>
    </w:p>
    <w:p w14:paraId="70B24987" w14:textId="77777777" w:rsidR="005F2D99" w:rsidRDefault="005F2D99">
      <w:pPr>
        <w:jc w:val="both"/>
        <w:rPr>
          <w:moveTo w:id="364" w:author="David Gravett" w:date="2019-12-01T10:21:00Z"/>
          <w:rFonts w:ascii="Times New Roman" w:hAnsi="Times New Roman"/>
          <w:sz w:val="24"/>
          <w:rPrChange w:id="365" w:author="David Gravett" w:date="2019-12-01T10:21:00Z">
            <w:rPr>
              <w:moveTo w:id="366" w:author="David Gravett" w:date="2019-12-01T10:21:00Z"/>
              <w:rFonts w:ascii="Times New Roman" w:hAnsi="Times New Roman" w:cs="Times New Roman"/>
              <w:sz w:val="24"/>
              <w:szCs w:val="24"/>
              <w:lang w:val="en-US"/>
            </w:rPr>
          </w:rPrChange>
        </w:rPr>
        <w:pPrChange w:id="367" w:author="David Gravett" w:date="2019-12-01T10:21:00Z">
          <w:pPr>
            <w:spacing w:line="288" w:lineRule="auto"/>
          </w:pPr>
        </w:pPrChange>
      </w:pPr>
    </w:p>
    <w:p w14:paraId="02BBA6C6" w14:textId="77777777" w:rsidR="005F2D99" w:rsidRDefault="005F2D99">
      <w:pPr>
        <w:jc w:val="both"/>
        <w:rPr>
          <w:moveTo w:id="368" w:author="David Gravett" w:date="2019-12-01T10:21:00Z"/>
          <w:rFonts w:ascii="Times New Roman" w:hAnsi="Times New Roman"/>
          <w:sz w:val="24"/>
          <w:rPrChange w:id="369" w:author="David Gravett" w:date="2019-12-01T10:21:00Z">
            <w:rPr>
              <w:moveTo w:id="370" w:author="David Gravett" w:date="2019-12-01T10:21:00Z"/>
              <w:rFonts w:ascii="Times New Roman" w:hAnsi="Times New Roman" w:cs="Times New Roman"/>
              <w:sz w:val="24"/>
              <w:szCs w:val="24"/>
              <w:lang w:val="en-US"/>
            </w:rPr>
          </w:rPrChange>
        </w:rPr>
        <w:pPrChange w:id="371" w:author="David Gravett" w:date="2019-12-01T10:21:00Z">
          <w:pPr>
            <w:spacing w:line="288" w:lineRule="auto"/>
          </w:pPr>
        </w:pPrChange>
      </w:pPr>
    </w:p>
    <w:p w14:paraId="73F9AE9A" w14:textId="77777777" w:rsidR="005F2D99" w:rsidRDefault="005F2D99">
      <w:pPr>
        <w:jc w:val="both"/>
        <w:rPr>
          <w:moveTo w:id="372" w:author="David Gravett" w:date="2019-12-01T10:21:00Z"/>
          <w:rFonts w:ascii="Times New Roman" w:hAnsi="Times New Roman"/>
          <w:sz w:val="24"/>
          <w:rPrChange w:id="373" w:author="David Gravett" w:date="2019-12-01T10:21:00Z">
            <w:rPr>
              <w:moveTo w:id="374" w:author="David Gravett" w:date="2019-12-01T10:21:00Z"/>
              <w:rFonts w:ascii="Times New Roman" w:hAnsi="Times New Roman" w:cs="Times New Roman"/>
              <w:sz w:val="24"/>
              <w:szCs w:val="24"/>
              <w:lang w:val="en-US"/>
            </w:rPr>
          </w:rPrChange>
        </w:rPr>
        <w:pPrChange w:id="375" w:author="David Gravett" w:date="2019-12-01T10:21:00Z">
          <w:pPr>
            <w:spacing w:line="288" w:lineRule="auto"/>
          </w:pPr>
        </w:pPrChange>
      </w:pPr>
    </w:p>
    <w:p w14:paraId="4CAC3E63" w14:textId="77777777" w:rsidR="005F2D99" w:rsidRDefault="005F2D99">
      <w:pPr>
        <w:jc w:val="both"/>
        <w:rPr>
          <w:moveTo w:id="376" w:author="David Gravett" w:date="2019-12-01T10:21:00Z"/>
          <w:rFonts w:ascii="Times New Roman" w:hAnsi="Times New Roman"/>
          <w:sz w:val="24"/>
          <w:rPrChange w:id="377" w:author="David Gravett" w:date="2019-12-01T10:21:00Z">
            <w:rPr>
              <w:moveTo w:id="378" w:author="David Gravett" w:date="2019-12-01T10:21:00Z"/>
              <w:rFonts w:ascii="Times New Roman" w:hAnsi="Times New Roman" w:cs="Times New Roman"/>
              <w:sz w:val="24"/>
              <w:szCs w:val="24"/>
              <w:lang w:val="en-US"/>
            </w:rPr>
          </w:rPrChange>
        </w:rPr>
        <w:pPrChange w:id="379" w:author="David Gravett" w:date="2019-12-01T10:21:00Z">
          <w:pPr>
            <w:spacing w:line="288" w:lineRule="auto"/>
          </w:pPr>
        </w:pPrChange>
      </w:pPr>
    </w:p>
    <w:p w14:paraId="1A9A9B16" w14:textId="02B998B5" w:rsidR="00016618" w:rsidRPr="00016618" w:rsidRDefault="005F2D99" w:rsidP="00016618">
      <w:pPr>
        <w:pStyle w:val="TOCHeading"/>
        <w:rPr>
          <w:ins w:id="380" w:author="David Gravett" w:date="2019-12-01T10:21:00Z"/>
          <w:sz w:val="40"/>
          <w:szCs w:val="40"/>
        </w:rPr>
      </w:pPr>
      <w:moveTo w:id="381" w:author="David Gravett" w:date="2019-12-01T10:21:00Z">
        <w:r>
          <w:rPr>
            <w:sz w:val="40"/>
            <w:rPrChange w:id="382" w:author="David Gravett" w:date="2019-12-01T10:21:00Z">
              <w:rPr>
                <w:rFonts w:cstheme="majorHAnsi"/>
                <w:color w:val="1F3864" w:themeColor="accent1" w:themeShade="80"/>
                <w:sz w:val="40"/>
                <w:szCs w:val="40"/>
              </w:rPr>
            </w:rPrChange>
          </w:rPr>
          <w:lastRenderedPageBreak/>
          <w:t>Procedurally Generated Game Board</w:t>
        </w:r>
      </w:moveTo>
      <w:moveToRangeEnd w:id="359"/>
      <w:ins w:id="383"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84"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85"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86">
          <w:tblGrid>
            <w:gridCol w:w="432"/>
            <w:gridCol w:w="432"/>
            <w:gridCol w:w="432"/>
            <w:gridCol w:w="432"/>
            <w:gridCol w:w="432"/>
            <w:gridCol w:w="432"/>
            <w:gridCol w:w="432"/>
          </w:tblGrid>
        </w:tblGridChange>
      </w:tblGrid>
      <w:tr w:rsidR="00A56B62" w14:paraId="5B24BDD8" w14:textId="77777777" w:rsidTr="00BE50C5">
        <w:trPr>
          <w:trHeight w:val="869"/>
          <w:trPrChange w:id="387" w:author="David Gravett" w:date="2019-12-01T10:21:00Z">
            <w:trPr>
              <w:trHeight w:val="432"/>
            </w:trPr>
          </w:trPrChange>
        </w:trPr>
        <w:tc>
          <w:tcPr>
            <w:tcW w:w="933" w:type="dxa"/>
            <w:tcPrChange w:id="388"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89" w:author="David Gravett" w:date="2019-12-01T10:21:00Z">
                  <w:rPr>
                    <w:rFonts w:ascii="Times New Roman" w:hAnsi="Times New Roman" w:cs="Times New Roman"/>
                    <w:sz w:val="24"/>
                    <w:szCs w:val="24"/>
                  </w:rPr>
                </w:rPrChange>
              </w:rPr>
              <w:pPrChange w:id="390" w:author="James Dwyer" w:date="2019-12-01T10:21:00Z">
                <w:pPr/>
              </w:pPrChange>
            </w:pPr>
            <w:r w:rsidRPr="00016618">
              <w:rPr>
                <w:rFonts w:ascii="Times New Roman" w:hAnsi="Times New Roman"/>
                <w:sz w:val="36"/>
                <w:rPrChange w:id="391" w:author="David Gravett" w:date="2019-12-01T10:21:00Z">
                  <w:rPr>
                    <w:rFonts w:ascii="Times New Roman" w:hAnsi="Times New Roman" w:cs="Times New Roman"/>
                    <w:sz w:val="24"/>
                    <w:szCs w:val="24"/>
                  </w:rPr>
                </w:rPrChange>
              </w:rPr>
              <w:t>0</w:t>
            </w:r>
          </w:p>
        </w:tc>
        <w:tc>
          <w:tcPr>
            <w:tcW w:w="933" w:type="dxa"/>
            <w:tcPrChange w:id="392"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93" w:author="David Gravett" w:date="2019-12-01T10:21:00Z">
                  <w:rPr>
                    <w:rFonts w:ascii="Times New Roman" w:hAnsi="Times New Roman" w:cs="Times New Roman"/>
                    <w:sz w:val="24"/>
                    <w:szCs w:val="24"/>
                  </w:rPr>
                </w:rPrChange>
              </w:rPr>
              <w:pPrChange w:id="394" w:author="James Dwyer" w:date="2019-12-01T10:21:00Z">
                <w:pPr/>
              </w:pPrChange>
            </w:pPr>
            <w:r w:rsidRPr="00016618">
              <w:rPr>
                <w:rFonts w:ascii="Times New Roman" w:hAnsi="Times New Roman"/>
                <w:sz w:val="36"/>
                <w:rPrChange w:id="395" w:author="David Gravett" w:date="2019-12-01T10:21:00Z">
                  <w:rPr>
                    <w:rFonts w:ascii="Times New Roman" w:hAnsi="Times New Roman" w:cs="Times New Roman"/>
                    <w:sz w:val="24"/>
                    <w:szCs w:val="24"/>
                  </w:rPr>
                </w:rPrChange>
              </w:rPr>
              <w:t>0</w:t>
            </w:r>
          </w:p>
        </w:tc>
        <w:tc>
          <w:tcPr>
            <w:tcW w:w="933" w:type="dxa"/>
            <w:tcPrChange w:id="396"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97" w:author="David Gravett" w:date="2019-12-01T10:21:00Z">
                  <w:rPr>
                    <w:rFonts w:ascii="Times New Roman" w:hAnsi="Times New Roman" w:cs="Times New Roman"/>
                    <w:sz w:val="24"/>
                    <w:szCs w:val="24"/>
                  </w:rPr>
                </w:rPrChange>
              </w:rPr>
              <w:pPrChange w:id="398" w:author="James Dwyer" w:date="2019-12-01T10:21:00Z">
                <w:pPr/>
              </w:pPrChange>
            </w:pPr>
            <w:r w:rsidRPr="00016618">
              <w:rPr>
                <w:rFonts w:ascii="Times New Roman" w:hAnsi="Times New Roman"/>
                <w:sz w:val="36"/>
                <w:rPrChange w:id="399" w:author="David Gravett" w:date="2019-12-01T10:21:00Z">
                  <w:rPr>
                    <w:rFonts w:ascii="Times New Roman" w:hAnsi="Times New Roman" w:cs="Times New Roman"/>
                    <w:sz w:val="24"/>
                    <w:szCs w:val="24"/>
                  </w:rPr>
                </w:rPrChange>
              </w:rPr>
              <w:t>0</w:t>
            </w:r>
          </w:p>
        </w:tc>
        <w:tc>
          <w:tcPr>
            <w:tcW w:w="933" w:type="dxa"/>
            <w:tcPrChange w:id="400"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401" w:author="David Gravett" w:date="2019-12-01T10:21:00Z">
                  <w:rPr>
                    <w:rFonts w:ascii="Times New Roman" w:hAnsi="Times New Roman" w:cs="Times New Roman"/>
                    <w:sz w:val="24"/>
                    <w:szCs w:val="24"/>
                  </w:rPr>
                </w:rPrChange>
              </w:rPr>
              <w:pPrChange w:id="402" w:author="James Dwyer" w:date="2019-12-01T10:21:00Z">
                <w:pPr/>
              </w:pPrChange>
            </w:pPr>
            <w:r w:rsidRPr="00016618">
              <w:rPr>
                <w:rFonts w:ascii="Times New Roman" w:hAnsi="Times New Roman"/>
                <w:sz w:val="36"/>
                <w:rPrChange w:id="403" w:author="David Gravett" w:date="2019-12-01T10:21:00Z">
                  <w:rPr>
                    <w:rFonts w:ascii="Times New Roman" w:hAnsi="Times New Roman" w:cs="Times New Roman"/>
                    <w:sz w:val="24"/>
                    <w:szCs w:val="24"/>
                  </w:rPr>
                </w:rPrChange>
              </w:rPr>
              <w:t>0</w:t>
            </w:r>
          </w:p>
        </w:tc>
        <w:tc>
          <w:tcPr>
            <w:tcW w:w="933" w:type="dxa"/>
            <w:tcPrChange w:id="404"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405" w:author="David Gravett" w:date="2019-12-01T10:21:00Z">
                  <w:rPr>
                    <w:rFonts w:ascii="Times New Roman" w:hAnsi="Times New Roman" w:cs="Times New Roman"/>
                    <w:sz w:val="24"/>
                    <w:szCs w:val="24"/>
                  </w:rPr>
                </w:rPrChange>
              </w:rPr>
              <w:pPrChange w:id="406" w:author="James Dwyer" w:date="2019-12-01T10:21:00Z">
                <w:pPr/>
              </w:pPrChange>
            </w:pPr>
            <w:r w:rsidRPr="00016618">
              <w:rPr>
                <w:rFonts w:ascii="Times New Roman" w:hAnsi="Times New Roman"/>
                <w:sz w:val="36"/>
                <w:rPrChange w:id="407" w:author="David Gravett" w:date="2019-12-01T10:21:00Z">
                  <w:rPr>
                    <w:rFonts w:ascii="Times New Roman" w:hAnsi="Times New Roman" w:cs="Times New Roman"/>
                    <w:sz w:val="24"/>
                    <w:szCs w:val="24"/>
                  </w:rPr>
                </w:rPrChange>
              </w:rPr>
              <w:t>0</w:t>
            </w:r>
          </w:p>
        </w:tc>
        <w:tc>
          <w:tcPr>
            <w:tcW w:w="933" w:type="dxa"/>
            <w:tcPrChange w:id="408"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409" w:author="David Gravett" w:date="2019-12-01T10:21:00Z">
                  <w:rPr>
                    <w:rFonts w:ascii="Times New Roman" w:hAnsi="Times New Roman" w:cs="Times New Roman"/>
                    <w:sz w:val="24"/>
                    <w:szCs w:val="24"/>
                  </w:rPr>
                </w:rPrChange>
              </w:rPr>
              <w:pPrChange w:id="410" w:author="James Dwyer" w:date="2019-12-01T10:21:00Z">
                <w:pPr/>
              </w:pPrChange>
            </w:pPr>
            <w:r w:rsidRPr="00016618">
              <w:rPr>
                <w:rFonts w:ascii="Times New Roman" w:hAnsi="Times New Roman"/>
                <w:sz w:val="36"/>
                <w:rPrChange w:id="411" w:author="David Gravett" w:date="2019-12-01T10:21:00Z">
                  <w:rPr>
                    <w:rFonts w:ascii="Times New Roman" w:hAnsi="Times New Roman" w:cs="Times New Roman"/>
                    <w:sz w:val="24"/>
                    <w:szCs w:val="24"/>
                  </w:rPr>
                </w:rPrChange>
              </w:rPr>
              <w:t>0</w:t>
            </w:r>
          </w:p>
        </w:tc>
        <w:tc>
          <w:tcPr>
            <w:tcW w:w="933" w:type="dxa"/>
            <w:tcPrChange w:id="412"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413" w:author="David Gravett" w:date="2019-12-01T10:21:00Z">
                  <w:rPr>
                    <w:rFonts w:ascii="Times New Roman" w:hAnsi="Times New Roman" w:cs="Times New Roman"/>
                    <w:sz w:val="24"/>
                    <w:szCs w:val="24"/>
                  </w:rPr>
                </w:rPrChange>
              </w:rPr>
              <w:pPrChange w:id="414" w:author="James Dwyer" w:date="2019-12-01T10:21:00Z">
                <w:pPr/>
              </w:pPrChange>
            </w:pPr>
            <w:r w:rsidRPr="00016618">
              <w:rPr>
                <w:rFonts w:ascii="Times New Roman" w:hAnsi="Times New Roman"/>
                <w:sz w:val="36"/>
                <w:rPrChange w:id="415"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416" w:author="David Gravett" w:date="2019-12-01T10:21:00Z">
            <w:trPr>
              <w:trHeight w:val="432"/>
            </w:trPr>
          </w:trPrChange>
        </w:trPr>
        <w:tc>
          <w:tcPr>
            <w:tcW w:w="933" w:type="dxa"/>
            <w:tcPrChange w:id="417"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418" w:author="David Gravett" w:date="2019-12-01T10:21:00Z">
                  <w:rPr>
                    <w:rFonts w:ascii="Times New Roman" w:hAnsi="Times New Roman" w:cs="Times New Roman"/>
                    <w:sz w:val="24"/>
                    <w:szCs w:val="24"/>
                  </w:rPr>
                </w:rPrChange>
              </w:rPr>
              <w:pPrChange w:id="419" w:author="James Dwyer" w:date="2019-12-01T10:21:00Z">
                <w:pPr/>
              </w:pPrChange>
            </w:pPr>
            <w:r w:rsidRPr="00016618">
              <w:rPr>
                <w:rFonts w:ascii="Times New Roman" w:hAnsi="Times New Roman"/>
                <w:sz w:val="36"/>
                <w:rPrChange w:id="420" w:author="David Gravett" w:date="2019-12-01T10:21:00Z">
                  <w:rPr>
                    <w:rFonts w:ascii="Times New Roman" w:hAnsi="Times New Roman" w:cs="Times New Roman"/>
                    <w:sz w:val="24"/>
                    <w:szCs w:val="24"/>
                  </w:rPr>
                </w:rPrChange>
              </w:rPr>
              <w:t>0</w:t>
            </w:r>
          </w:p>
        </w:tc>
        <w:tc>
          <w:tcPr>
            <w:tcW w:w="933" w:type="dxa"/>
            <w:tcPrChange w:id="421"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422" w:author="David Gravett" w:date="2019-12-01T10:21:00Z">
                  <w:rPr>
                    <w:rFonts w:ascii="Times New Roman" w:hAnsi="Times New Roman" w:cs="Times New Roman"/>
                    <w:sz w:val="24"/>
                    <w:szCs w:val="24"/>
                  </w:rPr>
                </w:rPrChange>
              </w:rPr>
              <w:pPrChange w:id="423" w:author="James Dwyer" w:date="2019-12-01T10:21:00Z">
                <w:pPr/>
              </w:pPrChange>
            </w:pPr>
            <w:r w:rsidRPr="00016618">
              <w:rPr>
                <w:rFonts w:ascii="Times New Roman" w:hAnsi="Times New Roman"/>
                <w:sz w:val="36"/>
                <w:rPrChange w:id="424" w:author="David Gravett" w:date="2019-12-01T10:21:00Z">
                  <w:rPr>
                    <w:rFonts w:ascii="Times New Roman" w:hAnsi="Times New Roman" w:cs="Times New Roman"/>
                    <w:sz w:val="24"/>
                    <w:szCs w:val="24"/>
                  </w:rPr>
                </w:rPrChange>
              </w:rPr>
              <w:t>0</w:t>
            </w:r>
          </w:p>
        </w:tc>
        <w:tc>
          <w:tcPr>
            <w:tcW w:w="933" w:type="dxa"/>
            <w:tcPrChange w:id="425"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426" w:author="David Gravett" w:date="2019-12-01T10:21:00Z">
                  <w:rPr>
                    <w:rFonts w:ascii="Times New Roman" w:hAnsi="Times New Roman" w:cs="Times New Roman"/>
                    <w:sz w:val="24"/>
                    <w:szCs w:val="24"/>
                  </w:rPr>
                </w:rPrChange>
              </w:rPr>
              <w:pPrChange w:id="427" w:author="James Dwyer" w:date="2019-12-01T10:21:00Z">
                <w:pPr/>
              </w:pPrChange>
            </w:pPr>
            <w:r w:rsidRPr="00016618">
              <w:rPr>
                <w:rFonts w:ascii="Times New Roman" w:hAnsi="Times New Roman"/>
                <w:sz w:val="36"/>
                <w:rPrChange w:id="428" w:author="David Gravett" w:date="2019-12-01T10:21:00Z">
                  <w:rPr>
                    <w:rFonts w:ascii="Times New Roman" w:hAnsi="Times New Roman" w:cs="Times New Roman"/>
                    <w:sz w:val="24"/>
                    <w:szCs w:val="24"/>
                  </w:rPr>
                </w:rPrChange>
              </w:rPr>
              <w:t>0</w:t>
            </w:r>
          </w:p>
        </w:tc>
        <w:tc>
          <w:tcPr>
            <w:tcW w:w="933" w:type="dxa"/>
            <w:tcPrChange w:id="429"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30" w:author="David Gravett" w:date="2019-12-01T10:21:00Z">
                  <w:rPr>
                    <w:rFonts w:ascii="Times New Roman" w:hAnsi="Times New Roman" w:cs="Times New Roman"/>
                    <w:sz w:val="24"/>
                    <w:szCs w:val="24"/>
                  </w:rPr>
                </w:rPrChange>
              </w:rPr>
              <w:pPrChange w:id="431" w:author="James Dwyer" w:date="2019-12-01T10:21:00Z">
                <w:pPr/>
              </w:pPrChange>
            </w:pPr>
            <w:r w:rsidRPr="00016618">
              <w:rPr>
                <w:rFonts w:ascii="Times New Roman" w:hAnsi="Times New Roman"/>
                <w:sz w:val="36"/>
                <w:rPrChange w:id="432" w:author="David Gravett" w:date="2019-12-01T10:21:00Z">
                  <w:rPr>
                    <w:rFonts w:ascii="Times New Roman" w:hAnsi="Times New Roman" w:cs="Times New Roman"/>
                    <w:sz w:val="24"/>
                    <w:szCs w:val="24"/>
                  </w:rPr>
                </w:rPrChange>
              </w:rPr>
              <w:t>0</w:t>
            </w:r>
          </w:p>
        </w:tc>
        <w:tc>
          <w:tcPr>
            <w:tcW w:w="933" w:type="dxa"/>
            <w:tcPrChange w:id="433"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34" w:author="David Gravett" w:date="2019-12-01T10:21:00Z">
                  <w:rPr>
                    <w:rFonts w:ascii="Times New Roman" w:hAnsi="Times New Roman" w:cs="Times New Roman"/>
                    <w:sz w:val="24"/>
                    <w:szCs w:val="24"/>
                  </w:rPr>
                </w:rPrChange>
              </w:rPr>
              <w:pPrChange w:id="435" w:author="James Dwyer" w:date="2019-12-01T10:21:00Z">
                <w:pPr/>
              </w:pPrChange>
            </w:pPr>
            <w:r w:rsidRPr="00016618">
              <w:rPr>
                <w:rFonts w:ascii="Times New Roman" w:hAnsi="Times New Roman"/>
                <w:sz w:val="36"/>
                <w:rPrChange w:id="436" w:author="David Gravett" w:date="2019-12-01T10:21:00Z">
                  <w:rPr>
                    <w:rFonts w:ascii="Times New Roman" w:hAnsi="Times New Roman" w:cs="Times New Roman"/>
                    <w:sz w:val="24"/>
                    <w:szCs w:val="24"/>
                  </w:rPr>
                </w:rPrChange>
              </w:rPr>
              <w:t>0</w:t>
            </w:r>
          </w:p>
        </w:tc>
        <w:tc>
          <w:tcPr>
            <w:tcW w:w="933" w:type="dxa"/>
            <w:tcPrChange w:id="437"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38" w:author="David Gravett" w:date="2019-12-01T10:21:00Z">
                  <w:rPr>
                    <w:rFonts w:ascii="Times New Roman" w:hAnsi="Times New Roman" w:cs="Times New Roman"/>
                    <w:sz w:val="24"/>
                    <w:szCs w:val="24"/>
                  </w:rPr>
                </w:rPrChange>
              </w:rPr>
              <w:pPrChange w:id="439" w:author="James Dwyer" w:date="2019-12-01T10:21:00Z">
                <w:pPr/>
              </w:pPrChange>
            </w:pPr>
            <w:r w:rsidRPr="00016618">
              <w:rPr>
                <w:rFonts w:ascii="Times New Roman" w:hAnsi="Times New Roman"/>
                <w:sz w:val="36"/>
                <w:rPrChange w:id="440" w:author="David Gravett" w:date="2019-12-01T10:21:00Z">
                  <w:rPr>
                    <w:rFonts w:ascii="Times New Roman" w:hAnsi="Times New Roman" w:cs="Times New Roman"/>
                    <w:sz w:val="24"/>
                    <w:szCs w:val="24"/>
                  </w:rPr>
                </w:rPrChange>
              </w:rPr>
              <w:t>0</w:t>
            </w:r>
          </w:p>
        </w:tc>
        <w:tc>
          <w:tcPr>
            <w:tcW w:w="933" w:type="dxa"/>
            <w:tcPrChange w:id="441"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42" w:author="David Gravett" w:date="2019-12-01T10:21:00Z">
                  <w:rPr>
                    <w:rFonts w:ascii="Times New Roman" w:hAnsi="Times New Roman" w:cs="Times New Roman"/>
                    <w:sz w:val="24"/>
                    <w:szCs w:val="24"/>
                  </w:rPr>
                </w:rPrChange>
              </w:rPr>
              <w:pPrChange w:id="443" w:author="James Dwyer" w:date="2019-12-01T10:21:00Z">
                <w:pPr/>
              </w:pPrChange>
            </w:pPr>
            <w:r w:rsidRPr="00016618">
              <w:rPr>
                <w:rFonts w:ascii="Times New Roman" w:hAnsi="Times New Roman"/>
                <w:sz w:val="36"/>
                <w:rPrChange w:id="444"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45" w:author="David Gravett" w:date="2019-12-01T10:21:00Z">
            <w:trPr>
              <w:trHeight w:val="432"/>
            </w:trPr>
          </w:trPrChange>
        </w:trPr>
        <w:tc>
          <w:tcPr>
            <w:tcW w:w="933" w:type="dxa"/>
            <w:tcPrChange w:id="446"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47" w:author="David Gravett" w:date="2019-12-01T10:21:00Z">
                  <w:rPr>
                    <w:rFonts w:ascii="Times New Roman" w:hAnsi="Times New Roman" w:cs="Times New Roman"/>
                    <w:sz w:val="24"/>
                    <w:szCs w:val="24"/>
                  </w:rPr>
                </w:rPrChange>
              </w:rPr>
              <w:pPrChange w:id="448" w:author="James Dwyer" w:date="2019-12-01T10:21:00Z">
                <w:pPr/>
              </w:pPrChange>
            </w:pPr>
            <w:r w:rsidRPr="00016618">
              <w:rPr>
                <w:rFonts w:ascii="Times New Roman" w:hAnsi="Times New Roman"/>
                <w:sz w:val="36"/>
                <w:rPrChange w:id="449" w:author="David Gravett" w:date="2019-12-01T10:21:00Z">
                  <w:rPr>
                    <w:rFonts w:ascii="Times New Roman" w:hAnsi="Times New Roman" w:cs="Times New Roman"/>
                    <w:sz w:val="24"/>
                    <w:szCs w:val="24"/>
                  </w:rPr>
                </w:rPrChange>
              </w:rPr>
              <w:t>0</w:t>
            </w:r>
          </w:p>
        </w:tc>
        <w:tc>
          <w:tcPr>
            <w:tcW w:w="933" w:type="dxa"/>
            <w:tcPrChange w:id="450"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51" w:author="David Gravett" w:date="2019-12-01T10:21:00Z">
                  <w:rPr>
                    <w:rFonts w:ascii="Times New Roman" w:hAnsi="Times New Roman" w:cs="Times New Roman"/>
                    <w:sz w:val="24"/>
                    <w:szCs w:val="24"/>
                  </w:rPr>
                </w:rPrChange>
              </w:rPr>
              <w:pPrChange w:id="452" w:author="James Dwyer" w:date="2019-12-01T10:21:00Z">
                <w:pPr/>
              </w:pPrChange>
            </w:pPr>
            <w:r w:rsidRPr="00016618">
              <w:rPr>
                <w:rFonts w:ascii="Times New Roman" w:hAnsi="Times New Roman"/>
                <w:sz w:val="36"/>
                <w:rPrChange w:id="453" w:author="David Gravett" w:date="2019-12-01T10:21:00Z">
                  <w:rPr>
                    <w:rFonts w:ascii="Times New Roman" w:hAnsi="Times New Roman" w:cs="Times New Roman"/>
                    <w:sz w:val="24"/>
                    <w:szCs w:val="24"/>
                  </w:rPr>
                </w:rPrChange>
              </w:rPr>
              <w:t>0</w:t>
            </w:r>
          </w:p>
        </w:tc>
        <w:tc>
          <w:tcPr>
            <w:tcW w:w="933" w:type="dxa"/>
            <w:tcPrChange w:id="454"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55" w:author="David Gravett" w:date="2019-12-01T10:21:00Z">
                  <w:rPr>
                    <w:rFonts w:ascii="Times New Roman" w:hAnsi="Times New Roman" w:cs="Times New Roman"/>
                    <w:sz w:val="24"/>
                    <w:szCs w:val="24"/>
                  </w:rPr>
                </w:rPrChange>
              </w:rPr>
              <w:pPrChange w:id="456" w:author="James Dwyer" w:date="2019-12-01T10:21:00Z">
                <w:pPr/>
              </w:pPrChange>
            </w:pPr>
            <w:r w:rsidRPr="00016618">
              <w:rPr>
                <w:rFonts w:ascii="Times New Roman" w:hAnsi="Times New Roman"/>
                <w:sz w:val="36"/>
                <w:rPrChange w:id="457" w:author="David Gravett" w:date="2019-12-01T10:21:00Z">
                  <w:rPr>
                    <w:rFonts w:ascii="Times New Roman" w:hAnsi="Times New Roman" w:cs="Times New Roman"/>
                    <w:sz w:val="24"/>
                    <w:szCs w:val="24"/>
                  </w:rPr>
                </w:rPrChange>
              </w:rPr>
              <w:t>0</w:t>
            </w:r>
          </w:p>
        </w:tc>
        <w:tc>
          <w:tcPr>
            <w:tcW w:w="933" w:type="dxa"/>
            <w:tcPrChange w:id="458"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59" w:author="David Gravett" w:date="2019-12-01T10:21:00Z">
                  <w:rPr>
                    <w:rFonts w:ascii="Times New Roman" w:hAnsi="Times New Roman" w:cs="Times New Roman"/>
                    <w:sz w:val="24"/>
                    <w:szCs w:val="24"/>
                  </w:rPr>
                </w:rPrChange>
              </w:rPr>
              <w:pPrChange w:id="460" w:author="James Dwyer" w:date="2019-12-01T10:21:00Z">
                <w:pPr/>
              </w:pPrChange>
            </w:pPr>
            <w:r w:rsidRPr="00016618">
              <w:rPr>
                <w:rFonts w:ascii="Times New Roman" w:hAnsi="Times New Roman"/>
                <w:sz w:val="36"/>
                <w:rPrChange w:id="461" w:author="David Gravett" w:date="2019-12-01T10:21:00Z">
                  <w:rPr>
                    <w:rFonts w:ascii="Times New Roman" w:hAnsi="Times New Roman" w:cs="Times New Roman"/>
                    <w:sz w:val="24"/>
                    <w:szCs w:val="24"/>
                  </w:rPr>
                </w:rPrChange>
              </w:rPr>
              <w:t>0</w:t>
            </w:r>
          </w:p>
        </w:tc>
        <w:tc>
          <w:tcPr>
            <w:tcW w:w="933" w:type="dxa"/>
            <w:tcPrChange w:id="462"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63" w:author="David Gravett" w:date="2019-12-01T10:21:00Z">
                  <w:rPr>
                    <w:rFonts w:ascii="Times New Roman" w:hAnsi="Times New Roman" w:cs="Times New Roman"/>
                    <w:sz w:val="24"/>
                    <w:szCs w:val="24"/>
                  </w:rPr>
                </w:rPrChange>
              </w:rPr>
              <w:pPrChange w:id="464" w:author="James Dwyer" w:date="2019-12-01T10:21:00Z">
                <w:pPr/>
              </w:pPrChange>
            </w:pPr>
            <w:r w:rsidRPr="00016618">
              <w:rPr>
                <w:rFonts w:ascii="Times New Roman" w:hAnsi="Times New Roman"/>
                <w:sz w:val="36"/>
                <w:rPrChange w:id="465" w:author="David Gravett" w:date="2019-12-01T10:21:00Z">
                  <w:rPr>
                    <w:rFonts w:ascii="Times New Roman" w:hAnsi="Times New Roman" w:cs="Times New Roman"/>
                    <w:sz w:val="24"/>
                    <w:szCs w:val="24"/>
                  </w:rPr>
                </w:rPrChange>
              </w:rPr>
              <w:t>0</w:t>
            </w:r>
          </w:p>
        </w:tc>
        <w:tc>
          <w:tcPr>
            <w:tcW w:w="933" w:type="dxa"/>
            <w:tcPrChange w:id="466"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67" w:author="David Gravett" w:date="2019-12-01T10:21:00Z">
                  <w:rPr>
                    <w:rFonts w:ascii="Times New Roman" w:hAnsi="Times New Roman" w:cs="Times New Roman"/>
                    <w:sz w:val="24"/>
                    <w:szCs w:val="24"/>
                  </w:rPr>
                </w:rPrChange>
              </w:rPr>
              <w:pPrChange w:id="468" w:author="James Dwyer" w:date="2019-12-01T10:21:00Z">
                <w:pPr/>
              </w:pPrChange>
            </w:pPr>
            <w:r w:rsidRPr="00016618">
              <w:rPr>
                <w:rFonts w:ascii="Times New Roman" w:hAnsi="Times New Roman"/>
                <w:sz w:val="36"/>
                <w:rPrChange w:id="469" w:author="David Gravett" w:date="2019-12-01T10:21:00Z">
                  <w:rPr>
                    <w:rFonts w:ascii="Times New Roman" w:hAnsi="Times New Roman" w:cs="Times New Roman"/>
                    <w:sz w:val="24"/>
                    <w:szCs w:val="24"/>
                  </w:rPr>
                </w:rPrChange>
              </w:rPr>
              <w:t>0</w:t>
            </w:r>
          </w:p>
        </w:tc>
        <w:tc>
          <w:tcPr>
            <w:tcW w:w="933" w:type="dxa"/>
            <w:tcPrChange w:id="470"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71" w:author="David Gravett" w:date="2019-12-01T10:21:00Z">
                  <w:rPr>
                    <w:rFonts w:ascii="Times New Roman" w:hAnsi="Times New Roman" w:cs="Times New Roman"/>
                    <w:sz w:val="24"/>
                    <w:szCs w:val="24"/>
                  </w:rPr>
                </w:rPrChange>
              </w:rPr>
              <w:pPrChange w:id="472" w:author="James Dwyer" w:date="2019-12-01T10:21:00Z">
                <w:pPr/>
              </w:pPrChange>
            </w:pPr>
            <w:r w:rsidRPr="00016618">
              <w:rPr>
                <w:rFonts w:ascii="Times New Roman" w:hAnsi="Times New Roman"/>
                <w:sz w:val="36"/>
                <w:rPrChange w:id="473"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74" w:author="David Gravett" w:date="2019-12-01T10:21:00Z">
            <w:trPr>
              <w:trHeight w:val="432"/>
            </w:trPr>
          </w:trPrChange>
        </w:trPr>
        <w:tc>
          <w:tcPr>
            <w:tcW w:w="933" w:type="dxa"/>
            <w:tcPrChange w:id="475"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76" w:author="David Gravett" w:date="2019-12-01T10:21:00Z">
                  <w:rPr>
                    <w:rFonts w:ascii="Times New Roman" w:hAnsi="Times New Roman" w:cs="Times New Roman"/>
                    <w:sz w:val="24"/>
                    <w:szCs w:val="24"/>
                  </w:rPr>
                </w:rPrChange>
              </w:rPr>
              <w:pPrChange w:id="477" w:author="James Dwyer" w:date="2019-12-01T10:21:00Z">
                <w:pPr/>
              </w:pPrChange>
            </w:pPr>
            <w:r>
              <w:rPr>
                <w:rFonts w:ascii="Times New Roman" w:hAnsi="Times New Roman"/>
                <w:sz w:val="36"/>
                <w:rPrChange w:id="478" w:author="David Gravett" w:date="2019-12-01T10:21:00Z">
                  <w:rPr>
                    <w:rFonts w:ascii="Times New Roman" w:hAnsi="Times New Roman" w:cs="Times New Roman"/>
                    <w:sz w:val="24"/>
                    <w:szCs w:val="24"/>
                  </w:rPr>
                </w:rPrChange>
              </w:rPr>
              <w:t>1</w:t>
            </w:r>
          </w:p>
        </w:tc>
        <w:tc>
          <w:tcPr>
            <w:tcW w:w="933" w:type="dxa"/>
            <w:tcPrChange w:id="479"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80" w:author="David Gravett" w:date="2019-12-01T10:21:00Z">
                  <w:rPr>
                    <w:rFonts w:ascii="Times New Roman" w:hAnsi="Times New Roman" w:cs="Times New Roman"/>
                    <w:sz w:val="24"/>
                    <w:szCs w:val="24"/>
                  </w:rPr>
                </w:rPrChange>
              </w:rPr>
              <w:pPrChange w:id="481" w:author="James Dwyer" w:date="2019-12-01T10:21:00Z">
                <w:pPr/>
              </w:pPrChange>
            </w:pPr>
            <w:r w:rsidRPr="00016618">
              <w:rPr>
                <w:rFonts w:ascii="Times New Roman" w:hAnsi="Times New Roman"/>
                <w:sz w:val="36"/>
                <w:rPrChange w:id="482" w:author="David Gravett" w:date="2019-12-01T10:21:00Z">
                  <w:rPr>
                    <w:rFonts w:ascii="Times New Roman" w:hAnsi="Times New Roman" w:cs="Times New Roman"/>
                    <w:sz w:val="24"/>
                    <w:szCs w:val="24"/>
                  </w:rPr>
                </w:rPrChange>
              </w:rPr>
              <w:t>0</w:t>
            </w:r>
          </w:p>
        </w:tc>
        <w:tc>
          <w:tcPr>
            <w:tcW w:w="933" w:type="dxa"/>
            <w:tcPrChange w:id="483"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84" w:author="David Gravett" w:date="2019-12-01T10:21:00Z">
                  <w:rPr>
                    <w:rFonts w:ascii="Times New Roman" w:hAnsi="Times New Roman" w:cs="Times New Roman"/>
                    <w:sz w:val="24"/>
                    <w:szCs w:val="24"/>
                  </w:rPr>
                </w:rPrChange>
              </w:rPr>
              <w:pPrChange w:id="485" w:author="James Dwyer" w:date="2019-12-01T10:21:00Z">
                <w:pPr/>
              </w:pPrChange>
            </w:pPr>
            <w:r w:rsidRPr="00016618">
              <w:rPr>
                <w:rFonts w:ascii="Times New Roman" w:hAnsi="Times New Roman"/>
                <w:sz w:val="36"/>
                <w:rPrChange w:id="486" w:author="David Gravett" w:date="2019-12-01T10:21:00Z">
                  <w:rPr>
                    <w:rFonts w:ascii="Times New Roman" w:hAnsi="Times New Roman" w:cs="Times New Roman"/>
                    <w:sz w:val="24"/>
                    <w:szCs w:val="24"/>
                  </w:rPr>
                </w:rPrChange>
              </w:rPr>
              <w:t>0</w:t>
            </w:r>
          </w:p>
        </w:tc>
        <w:tc>
          <w:tcPr>
            <w:tcW w:w="933" w:type="dxa"/>
            <w:tcPrChange w:id="487"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88" w:author="David Gravett" w:date="2019-12-01T10:21:00Z">
                  <w:rPr>
                    <w:rFonts w:ascii="Times New Roman" w:hAnsi="Times New Roman" w:cs="Times New Roman"/>
                    <w:sz w:val="24"/>
                    <w:szCs w:val="24"/>
                  </w:rPr>
                </w:rPrChange>
              </w:rPr>
              <w:pPrChange w:id="489" w:author="James Dwyer" w:date="2019-12-01T10:21:00Z">
                <w:pPr/>
              </w:pPrChange>
            </w:pPr>
            <w:r w:rsidRPr="00016618">
              <w:rPr>
                <w:rFonts w:ascii="Times New Roman" w:hAnsi="Times New Roman"/>
                <w:sz w:val="36"/>
                <w:rPrChange w:id="490" w:author="David Gravett" w:date="2019-12-01T10:21:00Z">
                  <w:rPr>
                    <w:rFonts w:ascii="Times New Roman" w:hAnsi="Times New Roman" w:cs="Times New Roman"/>
                    <w:sz w:val="24"/>
                    <w:szCs w:val="24"/>
                  </w:rPr>
                </w:rPrChange>
              </w:rPr>
              <w:t>0</w:t>
            </w:r>
          </w:p>
        </w:tc>
        <w:tc>
          <w:tcPr>
            <w:tcW w:w="933" w:type="dxa"/>
            <w:tcPrChange w:id="491"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92" w:author="David Gravett" w:date="2019-12-01T10:21:00Z">
                  <w:rPr>
                    <w:rFonts w:ascii="Times New Roman" w:hAnsi="Times New Roman" w:cs="Times New Roman"/>
                    <w:sz w:val="24"/>
                    <w:szCs w:val="24"/>
                  </w:rPr>
                </w:rPrChange>
              </w:rPr>
              <w:pPrChange w:id="493" w:author="James Dwyer" w:date="2019-12-01T10:21:00Z">
                <w:pPr/>
              </w:pPrChange>
            </w:pPr>
            <w:r w:rsidRPr="00016618">
              <w:rPr>
                <w:rFonts w:ascii="Times New Roman" w:hAnsi="Times New Roman"/>
                <w:sz w:val="36"/>
                <w:rPrChange w:id="494" w:author="David Gravett" w:date="2019-12-01T10:21:00Z">
                  <w:rPr>
                    <w:rFonts w:ascii="Times New Roman" w:hAnsi="Times New Roman" w:cs="Times New Roman"/>
                    <w:sz w:val="24"/>
                    <w:szCs w:val="24"/>
                  </w:rPr>
                </w:rPrChange>
              </w:rPr>
              <w:t>0</w:t>
            </w:r>
          </w:p>
        </w:tc>
        <w:tc>
          <w:tcPr>
            <w:tcW w:w="933" w:type="dxa"/>
            <w:tcPrChange w:id="495"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96" w:author="David Gravett" w:date="2019-12-01T10:21:00Z">
                  <w:rPr>
                    <w:rFonts w:ascii="Times New Roman" w:hAnsi="Times New Roman" w:cs="Times New Roman"/>
                    <w:sz w:val="24"/>
                    <w:szCs w:val="24"/>
                  </w:rPr>
                </w:rPrChange>
              </w:rPr>
              <w:pPrChange w:id="497" w:author="James Dwyer" w:date="2019-12-01T10:21:00Z">
                <w:pPr/>
              </w:pPrChange>
            </w:pPr>
            <w:r w:rsidRPr="00016618">
              <w:rPr>
                <w:rFonts w:ascii="Times New Roman" w:hAnsi="Times New Roman"/>
                <w:sz w:val="36"/>
                <w:rPrChange w:id="498" w:author="David Gravett" w:date="2019-12-01T10:21:00Z">
                  <w:rPr>
                    <w:rFonts w:ascii="Times New Roman" w:hAnsi="Times New Roman" w:cs="Times New Roman"/>
                    <w:sz w:val="24"/>
                    <w:szCs w:val="24"/>
                  </w:rPr>
                </w:rPrChange>
              </w:rPr>
              <w:t>0</w:t>
            </w:r>
          </w:p>
        </w:tc>
        <w:tc>
          <w:tcPr>
            <w:tcW w:w="933" w:type="dxa"/>
            <w:tcPrChange w:id="499"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500" w:author="David Gravett" w:date="2019-12-01T10:21:00Z">
                  <w:rPr>
                    <w:rFonts w:ascii="Times New Roman" w:hAnsi="Times New Roman" w:cs="Times New Roman"/>
                    <w:sz w:val="24"/>
                    <w:szCs w:val="24"/>
                  </w:rPr>
                </w:rPrChange>
              </w:rPr>
              <w:pPrChange w:id="501" w:author="James Dwyer" w:date="2019-12-01T10:21:00Z">
                <w:pPr/>
              </w:pPrChange>
            </w:pPr>
            <w:r w:rsidRPr="00016618">
              <w:rPr>
                <w:rFonts w:ascii="Times New Roman" w:hAnsi="Times New Roman"/>
                <w:sz w:val="36"/>
                <w:rPrChange w:id="502"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503" w:author="David Gravett" w:date="2019-12-01T10:21:00Z">
            <w:trPr>
              <w:trHeight w:val="432"/>
            </w:trPr>
          </w:trPrChange>
        </w:trPr>
        <w:tc>
          <w:tcPr>
            <w:tcW w:w="933" w:type="dxa"/>
            <w:tcPrChange w:id="504"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505" w:author="David Gravett" w:date="2019-12-01T10:21:00Z">
                  <w:rPr>
                    <w:rFonts w:ascii="Times New Roman" w:hAnsi="Times New Roman" w:cs="Times New Roman"/>
                    <w:sz w:val="24"/>
                    <w:szCs w:val="24"/>
                  </w:rPr>
                </w:rPrChange>
              </w:rPr>
              <w:pPrChange w:id="506" w:author="James Dwyer" w:date="2019-12-01T10:21:00Z">
                <w:pPr/>
              </w:pPrChange>
            </w:pPr>
            <w:r w:rsidRPr="00016618">
              <w:rPr>
                <w:rFonts w:ascii="Times New Roman" w:hAnsi="Times New Roman"/>
                <w:sz w:val="36"/>
                <w:rPrChange w:id="507" w:author="David Gravett" w:date="2019-12-01T10:21:00Z">
                  <w:rPr>
                    <w:rFonts w:ascii="Times New Roman" w:hAnsi="Times New Roman" w:cs="Times New Roman"/>
                    <w:sz w:val="24"/>
                    <w:szCs w:val="24"/>
                  </w:rPr>
                </w:rPrChange>
              </w:rPr>
              <w:t>0</w:t>
            </w:r>
          </w:p>
        </w:tc>
        <w:tc>
          <w:tcPr>
            <w:tcW w:w="933" w:type="dxa"/>
            <w:tcPrChange w:id="508"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509" w:author="David Gravett" w:date="2019-12-01T10:21:00Z">
                  <w:rPr>
                    <w:rFonts w:ascii="Times New Roman" w:hAnsi="Times New Roman" w:cs="Times New Roman"/>
                    <w:sz w:val="24"/>
                    <w:szCs w:val="24"/>
                  </w:rPr>
                </w:rPrChange>
              </w:rPr>
              <w:pPrChange w:id="510" w:author="James Dwyer" w:date="2019-12-01T10:21:00Z">
                <w:pPr/>
              </w:pPrChange>
            </w:pPr>
            <w:r w:rsidRPr="00016618">
              <w:rPr>
                <w:rFonts w:ascii="Times New Roman" w:hAnsi="Times New Roman"/>
                <w:sz w:val="36"/>
                <w:rPrChange w:id="511" w:author="David Gravett" w:date="2019-12-01T10:21:00Z">
                  <w:rPr>
                    <w:rFonts w:ascii="Times New Roman" w:hAnsi="Times New Roman" w:cs="Times New Roman"/>
                    <w:sz w:val="24"/>
                    <w:szCs w:val="24"/>
                  </w:rPr>
                </w:rPrChange>
              </w:rPr>
              <w:t>0</w:t>
            </w:r>
          </w:p>
        </w:tc>
        <w:tc>
          <w:tcPr>
            <w:tcW w:w="933" w:type="dxa"/>
            <w:tcPrChange w:id="512"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513" w:author="David Gravett" w:date="2019-12-01T10:21:00Z">
                  <w:rPr>
                    <w:rFonts w:ascii="Times New Roman" w:hAnsi="Times New Roman" w:cs="Times New Roman"/>
                    <w:sz w:val="24"/>
                    <w:szCs w:val="24"/>
                  </w:rPr>
                </w:rPrChange>
              </w:rPr>
              <w:pPrChange w:id="514" w:author="James Dwyer" w:date="2019-12-01T10:21:00Z">
                <w:pPr/>
              </w:pPrChange>
            </w:pPr>
            <w:r w:rsidRPr="00016618">
              <w:rPr>
                <w:rFonts w:ascii="Times New Roman" w:hAnsi="Times New Roman"/>
                <w:sz w:val="36"/>
                <w:rPrChange w:id="515" w:author="David Gravett" w:date="2019-12-01T10:21:00Z">
                  <w:rPr>
                    <w:rFonts w:ascii="Times New Roman" w:hAnsi="Times New Roman" w:cs="Times New Roman"/>
                    <w:sz w:val="24"/>
                    <w:szCs w:val="24"/>
                  </w:rPr>
                </w:rPrChange>
              </w:rPr>
              <w:t>0</w:t>
            </w:r>
          </w:p>
        </w:tc>
        <w:tc>
          <w:tcPr>
            <w:tcW w:w="933" w:type="dxa"/>
            <w:tcPrChange w:id="516"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517" w:author="David Gravett" w:date="2019-12-01T10:21:00Z">
                  <w:rPr>
                    <w:rFonts w:ascii="Times New Roman" w:hAnsi="Times New Roman" w:cs="Times New Roman"/>
                    <w:sz w:val="24"/>
                    <w:szCs w:val="24"/>
                  </w:rPr>
                </w:rPrChange>
              </w:rPr>
              <w:pPrChange w:id="518" w:author="James Dwyer" w:date="2019-12-01T10:21:00Z">
                <w:pPr/>
              </w:pPrChange>
            </w:pPr>
            <w:r w:rsidRPr="00016618">
              <w:rPr>
                <w:rFonts w:ascii="Times New Roman" w:hAnsi="Times New Roman"/>
                <w:sz w:val="36"/>
                <w:rPrChange w:id="519" w:author="David Gravett" w:date="2019-12-01T10:21:00Z">
                  <w:rPr>
                    <w:rFonts w:ascii="Times New Roman" w:hAnsi="Times New Roman" w:cs="Times New Roman"/>
                    <w:sz w:val="24"/>
                    <w:szCs w:val="24"/>
                  </w:rPr>
                </w:rPrChange>
              </w:rPr>
              <w:t>0</w:t>
            </w:r>
          </w:p>
        </w:tc>
        <w:tc>
          <w:tcPr>
            <w:tcW w:w="933" w:type="dxa"/>
            <w:tcPrChange w:id="520"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521" w:author="David Gravett" w:date="2019-12-01T10:21:00Z">
                  <w:rPr>
                    <w:rFonts w:ascii="Times New Roman" w:hAnsi="Times New Roman" w:cs="Times New Roman"/>
                    <w:sz w:val="24"/>
                    <w:szCs w:val="24"/>
                  </w:rPr>
                </w:rPrChange>
              </w:rPr>
              <w:pPrChange w:id="522" w:author="James Dwyer" w:date="2019-12-01T10:21:00Z">
                <w:pPr/>
              </w:pPrChange>
            </w:pPr>
            <w:r w:rsidRPr="00016618">
              <w:rPr>
                <w:rFonts w:ascii="Times New Roman" w:hAnsi="Times New Roman"/>
                <w:sz w:val="36"/>
                <w:rPrChange w:id="523" w:author="David Gravett" w:date="2019-12-01T10:21:00Z">
                  <w:rPr>
                    <w:rFonts w:ascii="Times New Roman" w:hAnsi="Times New Roman" w:cs="Times New Roman"/>
                    <w:sz w:val="24"/>
                    <w:szCs w:val="24"/>
                  </w:rPr>
                </w:rPrChange>
              </w:rPr>
              <w:t>0</w:t>
            </w:r>
          </w:p>
        </w:tc>
        <w:tc>
          <w:tcPr>
            <w:tcW w:w="933" w:type="dxa"/>
            <w:tcPrChange w:id="524"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525" w:author="David Gravett" w:date="2019-12-01T10:21:00Z">
                  <w:rPr>
                    <w:rFonts w:ascii="Times New Roman" w:hAnsi="Times New Roman" w:cs="Times New Roman"/>
                    <w:sz w:val="24"/>
                    <w:szCs w:val="24"/>
                  </w:rPr>
                </w:rPrChange>
              </w:rPr>
              <w:pPrChange w:id="526" w:author="James Dwyer" w:date="2019-12-01T10:21:00Z">
                <w:pPr/>
              </w:pPrChange>
            </w:pPr>
            <w:r w:rsidRPr="00016618">
              <w:rPr>
                <w:rFonts w:ascii="Times New Roman" w:hAnsi="Times New Roman"/>
                <w:sz w:val="36"/>
                <w:rPrChange w:id="527" w:author="David Gravett" w:date="2019-12-01T10:21:00Z">
                  <w:rPr>
                    <w:rFonts w:ascii="Times New Roman" w:hAnsi="Times New Roman" w:cs="Times New Roman"/>
                    <w:sz w:val="24"/>
                    <w:szCs w:val="24"/>
                  </w:rPr>
                </w:rPrChange>
              </w:rPr>
              <w:t>0</w:t>
            </w:r>
          </w:p>
        </w:tc>
        <w:tc>
          <w:tcPr>
            <w:tcW w:w="933" w:type="dxa"/>
            <w:tcPrChange w:id="528"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29" w:author="David Gravett" w:date="2019-12-01T10:21:00Z">
                  <w:rPr>
                    <w:rFonts w:ascii="Times New Roman" w:hAnsi="Times New Roman" w:cs="Times New Roman"/>
                    <w:sz w:val="24"/>
                    <w:szCs w:val="24"/>
                  </w:rPr>
                </w:rPrChange>
              </w:rPr>
              <w:pPrChange w:id="530" w:author="James Dwyer" w:date="2019-12-01T10:21:00Z">
                <w:pPr/>
              </w:pPrChange>
            </w:pPr>
            <w:r w:rsidRPr="00016618">
              <w:rPr>
                <w:rFonts w:ascii="Times New Roman" w:hAnsi="Times New Roman"/>
                <w:sz w:val="36"/>
                <w:rPrChange w:id="531"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32" w:author="David Gravett" w:date="2019-12-01T10:21:00Z">
            <w:trPr>
              <w:trHeight w:val="432"/>
            </w:trPr>
          </w:trPrChange>
        </w:trPr>
        <w:tc>
          <w:tcPr>
            <w:tcW w:w="933" w:type="dxa"/>
            <w:tcPrChange w:id="533"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34" w:author="David Gravett" w:date="2019-12-01T10:21:00Z">
                  <w:rPr>
                    <w:rFonts w:ascii="Times New Roman" w:hAnsi="Times New Roman" w:cs="Times New Roman"/>
                    <w:sz w:val="24"/>
                    <w:szCs w:val="24"/>
                  </w:rPr>
                </w:rPrChange>
              </w:rPr>
              <w:pPrChange w:id="535" w:author="James Dwyer" w:date="2019-12-01T10:21:00Z">
                <w:pPr/>
              </w:pPrChange>
            </w:pPr>
            <w:r w:rsidRPr="00016618">
              <w:rPr>
                <w:rFonts w:ascii="Times New Roman" w:hAnsi="Times New Roman"/>
                <w:sz w:val="36"/>
                <w:rPrChange w:id="536" w:author="David Gravett" w:date="2019-12-01T10:21:00Z">
                  <w:rPr>
                    <w:rFonts w:ascii="Times New Roman" w:hAnsi="Times New Roman" w:cs="Times New Roman"/>
                    <w:sz w:val="24"/>
                    <w:szCs w:val="24"/>
                  </w:rPr>
                </w:rPrChange>
              </w:rPr>
              <w:t>0</w:t>
            </w:r>
          </w:p>
        </w:tc>
        <w:tc>
          <w:tcPr>
            <w:tcW w:w="933" w:type="dxa"/>
            <w:tcPrChange w:id="537"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38" w:author="David Gravett" w:date="2019-12-01T10:21:00Z">
                  <w:rPr>
                    <w:rFonts w:ascii="Times New Roman" w:hAnsi="Times New Roman" w:cs="Times New Roman"/>
                    <w:sz w:val="24"/>
                    <w:szCs w:val="24"/>
                  </w:rPr>
                </w:rPrChange>
              </w:rPr>
              <w:pPrChange w:id="539" w:author="James Dwyer" w:date="2019-12-01T10:21:00Z">
                <w:pPr/>
              </w:pPrChange>
            </w:pPr>
            <w:r w:rsidRPr="00016618">
              <w:rPr>
                <w:rFonts w:ascii="Times New Roman" w:hAnsi="Times New Roman"/>
                <w:sz w:val="36"/>
                <w:rPrChange w:id="540" w:author="David Gravett" w:date="2019-12-01T10:21:00Z">
                  <w:rPr>
                    <w:rFonts w:ascii="Times New Roman" w:hAnsi="Times New Roman" w:cs="Times New Roman"/>
                    <w:sz w:val="24"/>
                    <w:szCs w:val="24"/>
                  </w:rPr>
                </w:rPrChange>
              </w:rPr>
              <w:t>0</w:t>
            </w:r>
          </w:p>
        </w:tc>
        <w:tc>
          <w:tcPr>
            <w:tcW w:w="933" w:type="dxa"/>
            <w:tcPrChange w:id="541"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42" w:author="David Gravett" w:date="2019-12-01T10:21:00Z">
                  <w:rPr>
                    <w:rFonts w:ascii="Times New Roman" w:hAnsi="Times New Roman" w:cs="Times New Roman"/>
                    <w:sz w:val="24"/>
                    <w:szCs w:val="24"/>
                  </w:rPr>
                </w:rPrChange>
              </w:rPr>
              <w:pPrChange w:id="543" w:author="James Dwyer" w:date="2019-12-01T10:21:00Z">
                <w:pPr/>
              </w:pPrChange>
            </w:pPr>
            <w:r w:rsidRPr="00016618">
              <w:rPr>
                <w:rFonts w:ascii="Times New Roman" w:hAnsi="Times New Roman"/>
                <w:sz w:val="36"/>
                <w:rPrChange w:id="544" w:author="David Gravett" w:date="2019-12-01T10:21:00Z">
                  <w:rPr>
                    <w:rFonts w:ascii="Times New Roman" w:hAnsi="Times New Roman" w:cs="Times New Roman"/>
                    <w:sz w:val="24"/>
                    <w:szCs w:val="24"/>
                  </w:rPr>
                </w:rPrChange>
              </w:rPr>
              <w:t>0</w:t>
            </w:r>
          </w:p>
        </w:tc>
        <w:tc>
          <w:tcPr>
            <w:tcW w:w="933" w:type="dxa"/>
            <w:tcPrChange w:id="545"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46" w:author="David Gravett" w:date="2019-12-01T10:21:00Z">
                  <w:rPr>
                    <w:rFonts w:ascii="Times New Roman" w:hAnsi="Times New Roman" w:cs="Times New Roman"/>
                    <w:sz w:val="24"/>
                    <w:szCs w:val="24"/>
                  </w:rPr>
                </w:rPrChange>
              </w:rPr>
              <w:pPrChange w:id="547" w:author="James Dwyer" w:date="2019-12-01T10:21:00Z">
                <w:pPr/>
              </w:pPrChange>
            </w:pPr>
            <w:r w:rsidRPr="00016618">
              <w:rPr>
                <w:rFonts w:ascii="Times New Roman" w:hAnsi="Times New Roman"/>
                <w:sz w:val="36"/>
                <w:rPrChange w:id="548" w:author="David Gravett" w:date="2019-12-01T10:21:00Z">
                  <w:rPr>
                    <w:rFonts w:ascii="Times New Roman" w:hAnsi="Times New Roman" w:cs="Times New Roman"/>
                    <w:sz w:val="24"/>
                    <w:szCs w:val="24"/>
                  </w:rPr>
                </w:rPrChange>
              </w:rPr>
              <w:t>0</w:t>
            </w:r>
          </w:p>
        </w:tc>
        <w:tc>
          <w:tcPr>
            <w:tcW w:w="933" w:type="dxa"/>
            <w:tcPrChange w:id="549"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50" w:author="David Gravett" w:date="2019-12-01T10:21:00Z">
                  <w:rPr>
                    <w:rFonts w:ascii="Times New Roman" w:hAnsi="Times New Roman" w:cs="Times New Roman"/>
                    <w:sz w:val="24"/>
                    <w:szCs w:val="24"/>
                  </w:rPr>
                </w:rPrChange>
              </w:rPr>
              <w:pPrChange w:id="551" w:author="James Dwyer" w:date="2019-12-01T10:21:00Z">
                <w:pPr/>
              </w:pPrChange>
            </w:pPr>
            <w:r w:rsidRPr="00016618">
              <w:rPr>
                <w:rFonts w:ascii="Times New Roman" w:hAnsi="Times New Roman"/>
                <w:sz w:val="36"/>
                <w:rPrChange w:id="552" w:author="David Gravett" w:date="2019-12-01T10:21:00Z">
                  <w:rPr>
                    <w:rFonts w:ascii="Times New Roman" w:hAnsi="Times New Roman" w:cs="Times New Roman"/>
                    <w:sz w:val="24"/>
                    <w:szCs w:val="24"/>
                  </w:rPr>
                </w:rPrChange>
              </w:rPr>
              <w:t>0</w:t>
            </w:r>
          </w:p>
        </w:tc>
        <w:tc>
          <w:tcPr>
            <w:tcW w:w="933" w:type="dxa"/>
            <w:tcPrChange w:id="553"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54" w:author="David Gravett" w:date="2019-12-01T10:21:00Z">
                  <w:rPr>
                    <w:rFonts w:ascii="Times New Roman" w:hAnsi="Times New Roman" w:cs="Times New Roman"/>
                    <w:sz w:val="24"/>
                    <w:szCs w:val="24"/>
                  </w:rPr>
                </w:rPrChange>
              </w:rPr>
              <w:pPrChange w:id="555" w:author="James Dwyer" w:date="2019-12-01T10:21:00Z">
                <w:pPr/>
              </w:pPrChange>
            </w:pPr>
            <w:r w:rsidRPr="00016618">
              <w:rPr>
                <w:rFonts w:ascii="Times New Roman" w:hAnsi="Times New Roman"/>
                <w:sz w:val="36"/>
                <w:rPrChange w:id="556" w:author="David Gravett" w:date="2019-12-01T10:21:00Z">
                  <w:rPr>
                    <w:rFonts w:ascii="Times New Roman" w:hAnsi="Times New Roman" w:cs="Times New Roman"/>
                    <w:sz w:val="24"/>
                    <w:szCs w:val="24"/>
                  </w:rPr>
                </w:rPrChange>
              </w:rPr>
              <w:t>0</w:t>
            </w:r>
          </w:p>
        </w:tc>
        <w:tc>
          <w:tcPr>
            <w:tcW w:w="933" w:type="dxa"/>
            <w:tcPrChange w:id="557"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58" w:author="David Gravett" w:date="2019-12-01T10:21:00Z">
                  <w:rPr>
                    <w:rFonts w:ascii="Times New Roman" w:hAnsi="Times New Roman" w:cs="Times New Roman"/>
                    <w:sz w:val="24"/>
                    <w:szCs w:val="24"/>
                  </w:rPr>
                </w:rPrChange>
              </w:rPr>
              <w:pPrChange w:id="559" w:author="James Dwyer" w:date="2019-12-01T10:21:00Z">
                <w:pPr/>
              </w:pPrChange>
            </w:pPr>
            <w:r w:rsidRPr="00016618">
              <w:rPr>
                <w:rFonts w:ascii="Times New Roman" w:hAnsi="Times New Roman"/>
                <w:sz w:val="36"/>
                <w:rPrChange w:id="560"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61" w:author="David Gravett" w:date="2019-12-01T10:21:00Z">
            <w:trPr>
              <w:trHeight w:val="432"/>
            </w:trPr>
          </w:trPrChange>
        </w:trPr>
        <w:tc>
          <w:tcPr>
            <w:tcW w:w="933" w:type="dxa"/>
            <w:tcPrChange w:id="562"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63" w:author="David Gravett" w:date="2019-12-01T10:21:00Z">
                  <w:rPr>
                    <w:rFonts w:ascii="Times New Roman" w:hAnsi="Times New Roman" w:cs="Times New Roman"/>
                    <w:sz w:val="24"/>
                    <w:szCs w:val="24"/>
                  </w:rPr>
                </w:rPrChange>
              </w:rPr>
              <w:pPrChange w:id="564" w:author="James Dwyer" w:date="2019-12-01T10:21:00Z">
                <w:pPr/>
              </w:pPrChange>
            </w:pPr>
            <w:r w:rsidRPr="00016618">
              <w:rPr>
                <w:rFonts w:ascii="Times New Roman" w:hAnsi="Times New Roman"/>
                <w:sz w:val="36"/>
                <w:rPrChange w:id="565" w:author="David Gravett" w:date="2019-12-01T10:21:00Z">
                  <w:rPr>
                    <w:rFonts w:ascii="Times New Roman" w:hAnsi="Times New Roman" w:cs="Times New Roman"/>
                    <w:sz w:val="24"/>
                    <w:szCs w:val="24"/>
                  </w:rPr>
                </w:rPrChange>
              </w:rPr>
              <w:t>0</w:t>
            </w:r>
          </w:p>
        </w:tc>
        <w:tc>
          <w:tcPr>
            <w:tcW w:w="933" w:type="dxa"/>
            <w:tcPrChange w:id="566"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67" w:author="David Gravett" w:date="2019-12-01T10:21:00Z">
                  <w:rPr>
                    <w:rFonts w:ascii="Times New Roman" w:hAnsi="Times New Roman" w:cs="Times New Roman"/>
                    <w:sz w:val="24"/>
                    <w:szCs w:val="24"/>
                  </w:rPr>
                </w:rPrChange>
              </w:rPr>
              <w:pPrChange w:id="568" w:author="James Dwyer" w:date="2019-12-01T10:21:00Z">
                <w:pPr/>
              </w:pPrChange>
            </w:pPr>
            <w:r w:rsidRPr="00016618">
              <w:rPr>
                <w:rFonts w:ascii="Times New Roman" w:hAnsi="Times New Roman"/>
                <w:sz w:val="36"/>
                <w:rPrChange w:id="569" w:author="David Gravett" w:date="2019-12-01T10:21:00Z">
                  <w:rPr>
                    <w:rFonts w:ascii="Times New Roman" w:hAnsi="Times New Roman" w:cs="Times New Roman"/>
                    <w:sz w:val="24"/>
                    <w:szCs w:val="24"/>
                  </w:rPr>
                </w:rPrChange>
              </w:rPr>
              <w:t>0</w:t>
            </w:r>
          </w:p>
        </w:tc>
        <w:tc>
          <w:tcPr>
            <w:tcW w:w="933" w:type="dxa"/>
            <w:tcPrChange w:id="570"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71" w:author="David Gravett" w:date="2019-12-01T10:21:00Z">
                  <w:rPr>
                    <w:rFonts w:ascii="Times New Roman" w:hAnsi="Times New Roman" w:cs="Times New Roman"/>
                    <w:sz w:val="24"/>
                    <w:szCs w:val="24"/>
                  </w:rPr>
                </w:rPrChange>
              </w:rPr>
              <w:pPrChange w:id="572" w:author="James Dwyer" w:date="2019-12-01T10:21:00Z">
                <w:pPr/>
              </w:pPrChange>
            </w:pPr>
            <w:r w:rsidRPr="00016618">
              <w:rPr>
                <w:rFonts w:ascii="Times New Roman" w:hAnsi="Times New Roman"/>
                <w:sz w:val="36"/>
                <w:rPrChange w:id="573" w:author="David Gravett" w:date="2019-12-01T10:21:00Z">
                  <w:rPr>
                    <w:rFonts w:ascii="Times New Roman" w:hAnsi="Times New Roman" w:cs="Times New Roman"/>
                    <w:sz w:val="24"/>
                    <w:szCs w:val="24"/>
                  </w:rPr>
                </w:rPrChange>
              </w:rPr>
              <w:t>0</w:t>
            </w:r>
          </w:p>
        </w:tc>
        <w:tc>
          <w:tcPr>
            <w:tcW w:w="933" w:type="dxa"/>
            <w:tcPrChange w:id="574"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75" w:author="David Gravett" w:date="2019-12-01T10:21:00Z">
                  <w:rPr>
                    <w:rFonts w:ascii="Times New Roman" w:hAnsi="Times New Roman" w:cs="Times New Roman"/>
                    <w:sz w:val="24"/>
                    <w:szCs w:val="24"/>
                  </w:rPr>
                </w:rPrChange>
              </w:rPr>
              <w:pPrChange w:id="576" w:author="James Dwyer" w:date="2019-12-01T10:21:00Z">
                <w:pPr/>
              </w:pPrChange>
            </w:pPr>
            <w:r w:rsidRPr="00016618">
              <w:rPr>
                <w:rFonts w:ascii="Times New Roman" w:hAnsi="Times New Roman"/>
                <w:sz w:val="36"/>
                <w:rPrChange w:id="577" w:author="David Gravett" w:date="2019-12-01T10:21:00Z">
                  <w:rPr>
                    <w:rFonts w:ascii="Times New Roman" w:hAnsi="Times New Roman" w:cs="Times New Roman"/>
                    <w:sz w:val="24"/>
                    <w:szCs w:val="24"/>
                  </w:rPr>
                </w:rPrChange>
              </w:rPr>
              <w:t>0</w:t>
            </w:r>
          </w:p>
        </w:tc>
        <w:tc>
          <w:tcPr>
            <w:tcW w:w="933" w:type="dxa"/>
            <w:tcPrChange w:id="578"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79" w:author="David Gravett" w:date="2019-12-01T10:21:00Z">
                  <w:rPr>
                    <w:rFonts w:ascii="Times New Roman" w:hAnsi="Times New Roman" w:cs="Times New Roman"/>
                    <w:sz w:val="24"/>
                    <w:szCs w:val="24"/>
                  </w:rPr>
                </w:rPrChange>
              </w:rPr>
              <w:pPrChange w:id="580" w:author="James Dwyer" w:date="2019-12-01T10:21:00Z">
                <w:pPr/>
              </w:pPrChange>
            </w:pPr>
            <w:r w:rsidRPr="00016618">
              <w:rPr>
                <w:rFonts w:ascii="Times New Roman" w:hAnsi="Times New Roman"/>
                <w:sz w:val="36"/>
                <w:rPrChange w:id="581" w:author="David Gravett" w:date="2019-12-01T10:21:00Z">
                  <w:rPr>
                    <w:rFonts w:ascii="Times New Roman" w:hAnsi="Times New Roman" w:cs="Times New Roman"/>
                    <w:sz w:val="24"/>
                    <w:szCs w:val="24"/>
                  </w:rPr>
                </w:rPrChange>
              </w:rPr>
              <w:t>0</w:t>
            </w:r>
          </w:p>
        </w:tc>
        <w:tc>
          <w:tcPr>
            <w:tcW w:w="933" w:type="dxa"/>
            <w:tcPrChange w:id="582"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James Dwyer"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c>
          <w:tcPr>
            <w:tcW w:w="933" w:type="dxa"/>
            <w:tcPrChange w:id="586"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87" w:author="David Gravett" w:date="2019-12-01T10:21:00Z">
                  <w:rPr>
                    <w:rFonts w:ascii="Times New Roman" w:hAnsi="Times New Roman" w:cs="Times New Roman"/>
                    <w:sz w:val="24"/>
                    <w:szCs w:val="24"/>
                  </w:rPr>
                </w:rPrChange>
              </w:rPr>
              <w:pPrChange w:id="588" w:author="James Dwyer" w:date="2019-12-01T10:21:00Z">
                <w:pPr/>
              </w:pPrChange>
            </w:pPr>
            <w:r w:rsidRPr="00016618">
              <w:rPr>
                <w:rFonts w:ascii="Times New Roman" w:hAnsi="Times New Roman"/>
                <w:sz w:val="36"/>
                <w:rPrChange w:id="589"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90"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121219" w:rsidRPr="00D103E4" w:rsidRDefault="00121219" w:rsidP="00016618">
                              <w:pPr>
                                <w:pStyle w:val="Caption"/>
                                <w:jc w:val="center"/>
                                <w:rPr>
                                  <w:ins w:id="591" w:author="David Gravett" w:date="2019-12-01T10:21:00Z"/>
                                  <w:rFonts w:ascii="Arial" w:eastAsia="Arial" w:hAnsi="Arial" w:cs="Arial"/>
                                  <w:noProof/>
                                  <w:lang w:val="en"/>
                                </w:rPr>
                              </w:pPr>
                              <w:ins w:id="592"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121219" w:rsidRPr="00D103E4" w:rsidRDefault="00121219" w:rsidP="00016618">
                        <w:pPr>
                          <w:pStyle w:val="Caption"/>
                          <w:jc w:val="center"/>
                          <w:rPr>
                            <w:ins w:id="593" w:author="David Gravett" w:date="2019-12-01T10:21:00Z"/>
                            <w:rFonts w:ascii="Arial" w:eastAsia="Arial" w:hAnsi="Arial" w:cs="Arial"/>
                            <w:noProof/>
                            <w:lang w:val="en"/>
                          </w:rPr>
                        </w:pPr>
                        <w:ins w:id="594"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95"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96" w:author="David Gravett" w:date="2019-12-01T10:21:00Z"/>
          <w:sz w:val="40"/>
          <w:rPrChange w:id="597" w:author="David Gravett" w:date="2019-12-01T10:21:00Z">
            <w:rPr>
              <w:moveFrom w:id="598" w:author="David Gravett" w:date="2019-12-01T10:21:00Z"/>
              <w:rFonts w:asciiTheme="majorHAnsi" w:hAnsiTheme="majorHAnsi" w:cstheme="majorHAnsi"/>
              <w:color w:val="1F3864" w:themeColor="accent1" w:themeShade="80"/>
              <w:sz w:val="24"/>
              <w:szCs w:val="24"/>
              <w:lang w:val="en-US"/>
            </w:rPr>
          </w:rPrChange>
        </w:rPr>
        <w:pPrChange w:id="599" w:author="David Gravett" w:date="2019-12-01T10:21:00Z">
          <w:pPr>
            <w:spacing w:line="288" w:lineRule="auto"/>
            <w:jc w:val="both"/>
          </w:pPr>
        </w:pPrChange>
      </w:pPr>
      <w:moveFromRangeStart w:id="600" w:author="David Gravett" w:date="2019-12-01T10:21:00Z" w:name="move26088125"/>
      <w:moveFrom w:id="601" w:author="David Gravett" w:date="2019-12-01T10:21:00Z">
        <w:r>
          <w:rPr>
            <w:sz w:val="40"/>
            <w:rPrChange w:id="602"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600"/>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603" w:author="David Gravett" w:date="2019-12-01T10:21:00Z">
        <w:r w:rsidR="00BE50C5">
          <w:rPr>
            <w:rFonts w:ascii="Times New Roman" w:hAnsi="Times New Roman" w:cs="Times New Roman"/>
            <w:sz w:val="24"/>
            <w:szCs w:val="24"/>
            <w:lang w:val="en-US"/>
          </w:rPr>
          <w:t>its</w:t>
        </w:r>
      </w:ins>
      <w:del w:id="604"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605" w:author="David Gravett" w:date="2019-12-01T10:21:00Z"/>
          <w:rFonts w:asciiTheme="majorHAnsi" w:hAnsiTheme="majorHAnsi" w:cstheme="majorHAnsi"/>
          <w:color w:val="1F3864" w:themeColor="accent1" w:themeShade="80"/>
          <w:sz w:val="24"/>
          <w:szCs w:val="24"/>
          <w:lang w:val="en-US"/>
        </w:rPr>
      </w:pPr>
      <w:ins w:id="606"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60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608">
          <w:tblGrid>
            <w:gridCol w:w="432"/>
            <w:gridCol w:w="432"/>
            <w:gridCol w:w="432"/>
            <w:gridCol w:w="432"/>
            <w:gridCol w:w="432"/>
            <w:gridCol w:w="432"/>
            <w:gridCol w:w="432"/>
          </w:tblGrid>
        </w:tblGridChange>
      </w:tblGrid>
      <w:tr w:rsidR="00E246BB" w14:paraId="0BF6BD74" w14:textId="77777777" w:rsidTr="00BE50C5">
        <w:trPr>
          <w:trHeight w:val="869"/>
          <w:trPrChange w:id="609" w:author="David Gravett" w:date="2019-12-01T10:21:00Z">
            <w:trPr>
              <w:trHeight w:val="432"/>
            </w:trPr>
          </w:trPrChange>
        </w:trPr>
        <w:tc>
          <w:tcPr>
            <w:tcW w:w="933" w:type="dxa"/>
            <w:tcPrChange w:id="610"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611" w:author="David Gravett" w:date="2019-12-01T10:21:00Z">
                  <w:rPr>
                    <w:rFonts w:ascii="Times New Roman" w:hAnsi="Times New Roman" w:cs="Times New Roman"/>
                    <w:sz w:val="24"/>
                    <w:szCs w:val="24"/>
                  </w:rPr>
                </w:rPrChange>
              </w:rPr>
              <w:pPrChange w:id="612" w:author="James Dwyer" w:date="2019-12-01T10:21:00Z">
                <w:pPr/>
              </w:pPrChange>
            </w:pPr>
            <w:r w:rsidRPr="00016618">
              <w:rPr>
                <w:rFonts w:ascii="Times New Roman" w:hAnsi="Times New Roman"/>
                <w:sz w:val="36"/>
                <w:rPrChange w:id="613" w:author="David Gravett" w:date="2019-12-01T10:21:00Z">
                  <w:rPr>
                    <w:rFonts w:ascii="Times New Roman" w:hAnsi="Times New Roman" w:cs="Times New Roman"/>
                    <w:sz w:val="24"/>
                    <w:szCs w:val="24"/>
                  </w:rPr>
                </w:rPrChange>
              </w:rPr>
              <w:t>0</w:t>
            </w:r>
          </w:p>
        </w:tc>
        <w:tc>
          <w:tcPr>
            <w:tcW w:w="933" w:type="dxa"/>
            <w:tcPrChange w:id="614"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615" w:author="David Gravett" w:date="2019-12-01T10:21:00Z">
                  <w:rPr>
                    <w:rFonts w:ascii="Times New Roman" w:hAnsi="Times New Roman" w:cs="Times New Roman"/>
                    <w:sz w:val="24"/>
                    <w:szCs w:val="24"/>
                  </w:rPr>
                </w:rPrChange>
              </w:rPr>
              <w:pPrChange w:id="616" w:author="James Dwyer" w:date="2019-12-01T10:21:00Z">
                <w:pPr/>
              </w:pPrChange>
            </w:pPr>
            <w:r w:rsidRPr="00016618">
              <w:rPr>
                <w:rFonts w:ascii="Times New Roman" w:hAnsi="Times New Roman"/>
                <w:sz w:val="36"/>
                <w:rPrChange w:id="617" w:author="David Gravett" w:date="2019-12-01T10:21:00Z">
                  <w:rPr>
                    <w:rFonts w:ascii="Times New Roman" w:hAnsi="Times New Roman" w:cs="Times New Roman"/>
                    <w:sz w:val="24"/>
                    <w:szCs w:val="24"/>
                  </w:rPr>
                </w:rPrChange>
              </w:rPr>
              <w:t>0</w:t>
            </w:r>
          </w:p>
        </w:tc>
        <w:tc>
          <w:tcPr>
            <w:tcW w:w="933" w:type="dxa"/>
            <w:tcPrChange w:id="618"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619" w:author="David Gravett" w:date="2019-12-01T10:21:00Z">
                  <w:rPr>
                    <w:rFonts w:ascii="Times New Roman" w:hAnsi="Times New Roman" w:cs="Times New Roman"/>
                    <w:sz w:val="24"/>
                    <w:szCs w:val="24"/>
                  </w:rPr>
                </w:rPrChange>
              </w:rPr>
              <w:pPrChange w:id="620" w:author="James Dwyer" w:date="2019-12-01T10:21:00Z">
                <w:pPr/>
              </w:pPrChange>
            </w:pPr>
            <w:r w:rsidRPr="00016618">
              <w:rPr>
                <w:rFonts w:ascii="Times New Roman" w:hAnsi="Times New Roman"/>
                <w:sz w:val="36"/>
                <w:rPrChange w:id="621" w:author="David Gravett" w:date="2019-12-01T10:21:00Z">
                  <w:rPr>
                    <w:rFonts w:ascii="Times New Roman" w:hAnsi="Times New Roman" w:cs="Times New Roman"/>
                    <w:sz w:val="24"/>
                    <w:szCs w:val="24"/>
                  </w:rPr>
                </w:rPrChange>
              </w:rPr>
              <w:t>0</w:t>
            </w:r>
          </w:p>
        </w:tc>
        <w:tc>
          <w:tcPr>
            <w:tcW w:w="933" w:type="dxa"/>
            <w:tcPrChange w:id="622"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623" w:author="David Gravett" w:date="2019-12-01T10:21:00Z">
                  <w:rPr>
                    <w:rFonts w:ascii="Times New Roman" w:hAnsi="Times New Roman" w:cs="Times New Roman"/>
                    <w:sz w:val="24"/>
                    <w:szCs w:val="24"/>
                  </w:rPr>
                </w:rPrChange>
              </w:rPr>
              <w:pPrChange w:id="624" w:author="James Dwyer" w:date="2019-12-01T10:21:00Z">
                <w:pPr/>
              </w:pPrChange>
            </w:pPr>
            <w:r w:rsidRPr="00016618">
              <w:rPr>
                <w:rFonts w:ascii="Times New Roman" w:hAnsi="Times New Roman"/>
                <w:sz w:val="36"/>
                <w:rPrChange w:id="625" w:author="David Gravett" w:date="2019-12-01T10:21:00Z">
                  <w:rPr>
                    <w:rFonts w:ascii="Times New Roman" w:hAnsi="Times New Roman" w:cs="Times New Roman"/>
                    <w:sz w:val="24"/>
                    <w:szCs w:val="24"/>
                  </w:rPr>
                </w:rPrChange>
              </w:rPr>
              <w:t>0</w:t>
            </w:r>
          </w:p>
        </w:tc>
        <w:tc>
          <w:tcPr>
            <w:tcW w:w="933" w:type="dxa"/>
            <w:tcPrChange w:id="626"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627" w:author="David Gravett" w:date="2019-12-01T10:21:00Z">
                  <w:rPr>
                    <w:rFonts w:ascii="Times New Roman" w:hAnsi="Times New Roman" w:cs="Times New Roman"/>
                    <w:sz w:val="24"/>
                    <w:szCs w:val="24"/>
                  </w:rPr>
                </w:rPrChange>
              </w:rPr>
              <w:pPrChange w:id="628" w:author="James Dwyer" w:date="2019-12-01T10:21:00Z">
                <w:pPr/>
              </w:pPrChange>
            </w:pPr>
            <w:r w:rsidRPr="00016618">
              <w:rPr>
                <w:rFonts w:ascii="Times New Roman" w:hAnsi="Times New Roman"/>
                <w:sz w:val="36"/>
                <w:rPrChange w:id="629" w:author="David Gravett" w:date="2019-12-01T10:21:00Z">
                  <w:rPr>
                    <w:rFonts w:ascii="Times New Roman" w:hAnsi="Times New Roman" w:cs="Times New Roman"/>
                    <w:sz w:val="24"/>
                    <w:szCs w:val="24"/>
                  </w:rPr>
                </w:rPrChange>
              </w:rPr>
              <w:t>0</w:t>
            </w:r>
          </w:p>
        </w:tc>
        <w:tc>
          <w:tcPr>
            <w:tcW w:w="933" w:type="dxa"/>
            <w:tcPrChange w:id="630"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31" w:author="David Gravett" w:date="2019-12-01T10:21:00Z">
                  <w:rPr>
                    <w:rFonts w:ascii="Times New Roman" w:hAnsi="Times New Roman" w:cs="Times New Roman"/>
                    <w:sz w:val="24"/>
                    <w:szCs w:val="24"/>
                  </w:rPr>
                </w:rPrChange>
              </w:rPr>
              <w:pPrChange w:id="632" w:author="James Dwyer" w:date="2019-12-01T10:21:00Z">
                <w:pPr/>
              </w:pPrChange>
            </w:pPr>
            <w:r w:rsidRPr="00016618">
              <w:rPr>
                <w:rFonts w:ascii="Times New Roman" w:hAnsi="Times New Roman"/>
                <w:sz w:val="36"/>
                <w:rPrChange w:id="633" w:author="David Gravett" w:date="2019-12-01T10:21:00Z">
                  <w:rPr>
                    <w:rFonts w:ascii="Times New Roman" w:hAnsi="Times New Roman" w:cs="Times New Roman"/>
                    <w:sz w:val="24"/>
                    <w:szCs w:val="24"/>
                  </w:rPr>
                </w:rPrChange>
              </w:rPr>
              <w:t>0</w:t>
            </w:r>
          </w:p>
        </w:tc>
        <w:tc>
          <w:tcPr>
            <w:tcW w:w="933" w:type="dxa"/>
            <w:tcPrChange w:id="634"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35" w:author="David Gravett" w:date="2019-12-01T10:21:00Z">
                  <w:rPr>
                    <w:rFonts w:ascii="Times New Roman" w:hAnsi="Times New Roman" w:cs="Times New Roman"/>
                    <w:sz w:val="24"/>
                    <w:szCs w:val="24"/>
                  </w:rPr>
                </w:rPrChange>
              </w:rPr>
              <w:pPrChange w:id="636" w:author="James Dwyer" w:date="2019-12-01T10:21:00Z">
                <w:pPr/>
              </w:pPrChange>
            </w:pPr>
            <w:r w:rsidRPr="00016618">
              <w:rPr>
                <w:rFonts w:ascii="Times New Roman" w:hAnsi="Times New Roman"/>
                <w:sz w:val="36"/>
                <w:rPrChange w:id="637"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38" w:author="David Gravett" w:date="2019-12-01T10:21:00Z">
            <w:trPr>
              <w:trHeight w:val="432"/>
            </w:trPr>
          </w:trPrChange>
        </w:trPr>
        <w:tc>
          <w:tcPr>
            <w:tcW w:w="933" w:type="dxa"/>
            <w:tcPrChange w:id="639"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40" w:author="David Gravett" w:date="2019-12-01T10:21:00Z">
                  <w:rPr>
                    <w:rFonts w:ascii="Times New Roman" w:hAnsi="Times New Roman" w:cs="Times New Roman"/>
                    <w:sz w:val="24"/>
                    <w:szCs w:val="24"/>
                  </w:rPr>
                </w:rPrChange>
              </w:rPr>
              <w:pPrChange w:id="641" w:author="James Dwyer" w:date="2019-12-01T10:21:00Z">
                <w:pPr/>
              </w:pPrChange>
            </w:pPr>
            <w:r w:rsidRPr="00016618">
              <w:rPr>
                <w:rFonts w:ascii="Times New Roman" w:hAnsi="Times New Roman"/>
                <w:sz w:val="36"/>
                <w:rPrChange w:id="642" w:author="David Gravett" w:date="2019-12-01T10:21:00Z">
                  <w:rPr>
                    <w:rFonts w:ascii="Times New Roman" w:hAnsi="Times New Roman" w:cs="Times New Roman"/>
                    <w:sz w:val="24"/>
                    <w:szCs w:val="24"/>
                  </w:rPr>
                </w:rPrChange>
              </w:rPr>
              <w:t>0</w:t>
            </w:r>
          </w:p>
        </w:tc>
        <w:tc>
          <w:tcPr>
            <w:tcW w:w="933" w:type="dxa"/>
            <w:tcPrChange w:id="643"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44" w:author="David Gravett" w:date="2019-12-01T10:21:00Z">
                  <w:rPr>
                    <w:rFonts w:ascii="Times New Roman" w:hAnsi="Times New Roman" w:cs="Times New Roman"/>
                    <w:sz w:val="24"/>
                    <w:szCs w:val="24"/>
                  </w:rPr>
                </w:rPrChange>
              </w:rPr>
              <w:pPrChange w:id="645" w:author="James Dwyer" w:date="2019-12-01T10:21:00Z">
                <w:pPr/>
              </w:pPrChange>
            </w:pPr>
            <w:r w:rsidRPr="00016618">
              <w:rPr>
                <w:rFonts w:ascii="Times New Roman" w:hAnsi="Times New Roman"/>
                <w:sz w:val="36"/>
                <w:rPrChange w:id="646" w:author="David Gravett" w:date="2019-12-01T10:21:00Z">
                  <w:rPr>
                    <w:rFonts w:ascii="Times New Roman" w:hAnsi="Times New Roman" w:cs="Times New Roman"/>
                    <w:sz w:val="24"/>
                    <w:szCs w:val="24"/>
                  </w:rPr>
                </w:rPrChange>
              </w:rPr>
              <w:t>0</w:t>
            </w:r>
          </w:p>
        </w:tc>
        <w:tc>
          <w:tcPr>
            <w:tcW w:w="933" w:type="dxa"/>
            <w:tcPrChange w:id="647"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48" w:author="David Gravett" w:date="2019-12-01T10:21:00Z">
                  <w:rPr>
                    <w:rFonts w:ascii="Times New Roman" w:hAnsi="Times New Roman" w:cs="Times New Roman"/>
                    <w:sz w:val="24"/>
                    <w:szCs w:val="24"/>
                  </w:rPr>
                </w:rPrChange>
              </w:rPr>
              <w:pPrChange w:id="649" w:author="James Dwyer" w:date="2019-12-01T10:21:00Z">
                <w:pPr/>
              </w:pPrChange>
            </w:pPr>
            <w:r w:rsidRPr="00016618">
              <w:rPr>
                <w:rFonts w:ascii="Times New Roman" w:hAnsi="Times New Roman"/>
                <w:sz w:val="36"/>
                <w:rPrChange w:id="650" w:author="David Gravett" w:date="2019-12-01T10:21:00Z">
                  <w:rPr>
                    <w:rFonts w:ascii="Times New Roman" w:hAnsi="Times New Roman" w:cs="Times New Roman"/>
                    <w:sz w:val="24"/>
                    <w:szCs w:val="24"/>
                  </w:rPr>
                </w:rPrChange>
              </w:rPr>
              <w:t>0</w:t>
            </w:r>
          </w:p>
        </w:tc>
        <w:tc>
          <w:tcPr>
            <w:tcW w:w="933" w:type="dxa"/>
            <w:tcPrChange w:id="651"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52" w:author="David Gravett" w:date="2019-12-01T10:21:00Z">
                  <w:rPr>
                    <w:rFonts w:ascii="Times New Roman" w:hAnsi="Times New Roman" w:cs="Times New Roman"/>
                    <w:sz w:val="24"/>
                    <w:szCs w:val="24"/>
                  </w:rPr>
                </w:rPrChange>
              </w:rPr>
              <w:pPrChange w:id="653" w:author="James Dwyer" w:date="2019-12-01T10:21:00Z">
                <w:pPr/>
              </w:pPrChange>
            </w:pPr>
            <w:r w:rsidRPr="00016618">
              <w:rPr>
                <w:rFonts w:ascii="Times New Roman" w:hAnsi="Times New Roman"/>
                <w:sz w:val="36"/>
                <w:rPrChange w:id="654" w:author="David Gravett" w:date="2019-12-01T10:21:00Z">
                  <w:rPr>
                    <w:rFonts w:ascii="Times New Roman" w:hAnsi="Times New Roman" w:cs="Times New Roman"/>
                    <w:sz w:val="24"/>
                    <w:szCs w:val="24"/>
                  </w:rPr>
                </w:rPrChange>
              </w:rPr>
              <w:t>0</w:t>
            </w:r>
          </w:p>
        </w:tc>
        <w:tc>
          <w:tcPr>
            <w:tcW w:w="933" w:type="dxa"/>
            <w:tcPrChange w:id="655"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56" w:author="David Gravett" w:date="2019-12-01T10:21:00Z">
                  <w:rPr>
                    <w:rFonts w:ascii="Times New Roman" w:hAnsi="Times New Roman" w:cs="Times New Roman"/>
                    <w:sz w:val="24"/>
                    <w:szCs w:val="24"/>
                  </w:rPr>
                </w:rPrChange>
              </w:rPr>
              <w:pPrChange w:id="657" w:author="James Dwyer" w:date="2019-12-01T10:21:00Z">
                <w:pPr/>
              </w:pPrChange>
            </w:pPr>
            <w:r w:rsidRPr="00016618">
              <w:rPr>
                <w:rFonts w:ascii="Times New Roman" w:hAnsi="Times New Roman"/>
                <w:sz w:val="36"/>
                <w:rPrChange w:id="658" w:author="David Gravett" w:date="2019-12-01T10:21:00Z">
                  <w:rPr>
                    <w:rFonts w:ascii="Times New Roman" w:hAnsi="Times New Roman" w:cs="Times New Roman"/>
                    <w:sz w:val="24"/>
                    <w:szCs w:val="24"/>
                  </w:rPr>
                </w:rPrChange>
              </w:rPr>
              <w:t>0</w:t>
            </w:r>
          </w:p>
        </w:tc>
        <w:tc>
          <w:tcPr>
            <w:tcW w:w="933" w:type="dxa"/>
            <w:tcPrChange w:id="659"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60" w:author="David Gravett" w:date="2019-12-01T10:21:00Z">
                  <w:rPr>
                    <w:rFonts w:ascii="Times New Roman" w:hAnsi="Times New Roman" w:cs="Times New Roman"/>
                    <w:sz w:val="24"/>
                    <w:szCs w:val="24"/>
                  </w:rPr>
                </w:rPrChange>
              </w:rPr>
              <w:pPrChange w:id="661" w:author="James Dwyer" w:date="2019-12-01T10:21:00Z">
                <w:pPr/>
              </w:pPrChange>
            </w:pPr>
            <w:r w:rsidRPr="00016618">
              <w:rPr>
                <w:rFonts w:ascii="Times New Roman" w:hAnsi="Times New Roman"/>
                <w:sz w:val="36"/>
                <w:rPrChange w:id="662" w:author="David Gravett" w:date="2019-12-01T10:21:00Z">
                  <w:rPr>
                    <w:rFonts w:ascii="Times New Roman" w:hAnsi="Times New Roman" w:cs="Times New Roman"/>
                    <w:sz w:val="24"/>
                    <w:szCs w:val="24"/>
                  </w:rPr>
                </w:rPrChange>
              </w:rPr>
              <w:t>0</w:t>
            </w:r>
          </w:p>
        </w:tc>
        <w:tc>
          <w:tcPr>
            <w:tcW w:w="933" w:type="dxa"/>
            <w:tcPrChange w:id="663"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64" w:author="David Gravett" w:date="2019-12-01T10:21:00Z">
                  <w:rPr>
                    <w:rFonts w:ascii="Times New Roman" w:hAnsi="Times New Roman" w:cs="Times New Roman"/>
                    <w:sz w:val="24"/>
                    <w:szCs w:val="24"/>
                  </w:rPr>
                </w:rPrChange>
              </w:rPr>
              <w:pPrChange w:id="665" w:author="James Dwyer" w:date="2019-12-01T10:21:00Z">
                <w:pPr/>
              </w:pPrChange>
            </w:pPr>
            <w:r w:rsidRPr="00016618">
              <w:rPr>
                <w:rFonts w:ascii="Times New Roman" w:hAnsi="Times New Roman"/>
                <w:sz w:val="36"/>
                <w:rPrChange w:id="666"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67" w:author="David Gravett" w:date="2019-12-01T10:21:00Z">
            <w:trPr>
              <w:trHeight w:val="432"/>
            </w:trPr>
          </w:trPrChange>
        </w:trPr>
        <w:tc>
          <w:tcPr>
            <w:tcW w:w="933" w:type="dxa"/>
            <w:tcPrChange w:id="668"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69" w:author="David Gravett" w:date="2019-12-01T10:21:00Z">
                  <w:rPr>
                    <w:rFonts w:ascii="Times New Roman" w:hAnsi="Times New Roman" w:cs="Times New Roman"/>
                    <w:sz w:val="24"/>
                    <w:szCs w:val="24"/>
                  </w:rPr>
                </w:rPrChange>
              </w:rPr>
              <w:pPrChange w:id="670" w:author="James Dwyer" w:date="2019-12-01T10:21:00Z">
                <w:pPr/>
              </w:pPrChange>
            </w:pPr>
            <w:r w:rsidRPr="00016618">
              <w:rPr>
                <w:rFonts w:ascii="Times New Roman" w:hAnsi="Times New Roman"/>
                <w:sz w:val="36"/>
                <w:rPrChange w:id="671" w:author="David Gravett" w:date="2019-12-01T10:21:00Z">
                  <w:rPr>
                    <w:rFonts w:ascii="Times New Roman" w:hAnsi="Times New Roman" w:cs="Times New Roman"/>
                    <w:sz w:val="24"/>
                    <w:szCs w:val="24"/>
                  </w:rPr>
                </w:rPrChange>
              </w:rPr>
              <w:t>0</w:t>
            </w:r>
          </w:p>
        </w:tc>
        <w:tc>
          <w:tcPr>
            <w:tcW w:w="933" w:type="dxa"/>
            <w:tcPrChange w:id="672"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73" w:author="David Gravett" w:date="2019-12-01T10:21:00Z">
                  <w:rPr>
                    <w:rFonts w:ascii="Times New Roman" w:hAnsi="Times New Roman" w:cs="Times New Roman"/>
                    <w:sz w:val="24"/>
                    <w:szCs w:val="24"/>
                  </w:rPr>
                </w:rPrChange>
              </w:rPr>
              <w:pPrChange w:id="674" w:author="James Dwyer" w:date="2019-12-01T10:21:00Z">
                <w:pPr/>
              </w:pPrChange>
            </w:pPr>
            <w:r w:rsidRPr="00016618">
              <w:rPr>
                <w:rFonts w:ascii="Times New Roman" w:hAnsi="Times New Roman"/>
                <w:sz w:val="36"/>
                <w:rPrChange w:id="675" w:author="David Gravett" w:date="2019-12-01T10:21:00Z">
                  <w:rPr>
                    <w:rFonts w:ascii="Times New Roman" w:hAnsi="Times New Roman" w:cs="Times New Roman"/>
                    <w:sz w:val="24"/>
                    <w:szCs w:val="24"/>
                  </w:rPr>
                </w:rPrChange>
              </w:rPr>
              <w:t>0</w:t>
            </w:r>
          </w:p>
        </w:tc>
        <w:tc>
          <w:tcPr>
            <w:tcW w:w="933" w:type="dxa"/>
            <w:tcPrChange w:id="676"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77" w:author="David Gravett" w:date="2019-12-01T10:21:00Z">
                  <w:rPr>
                    <w:rFonts w:ascii="Times New Roman" w:hAnsi="Times New Roman" w:cs="Times New Roman"/>
                    <w:sz w:val="24"/>
                    <w:szCs w:val="24"/>
                  </w:rPr>
                </w:rPrChange>
              </w:rPr>
              <w:pPrChange w:id="678" w:author="James Dwyer" w:date="2019-12-01T10:21:00Z">
                <w:pPr/>
              </w:pPrChange>
            </w:pPr>
            <w:r w:rsidRPr="00016618">
              <w:rPr>
                <w:rFonts w:ascii="Times New Roman" w:hAnsi="Times New Roman"/>
                <w:sz w:val="36"/>
                <w:rPrChange w:id="679" w:author="David Gravett" w:date="2019-12-01T10:21:00Z">
                  <w:rPr>
                    <w:rFonts w:ascii="Times New Roman" w:hAnsi="Times New Roman" w:cs="Times New Roman"/>
                    <w:sz w:val="24"/>
                    <w:szCs w:val="24"/>
                  </w:rPr>
                </w:rPrChange>
              </w:rPr>
              <w:t>0</w:t>
            </w:r>
          </w:p>
        </w:tc>
        <w:tc>
          <w:tcPr>
            <w:tcW w:w="933" w:type="dxa"/>
            <w:tcPrChange w:id="680"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81" w:author="David Gravett" w:date="2019-12-01T10:21:00Z">
                  <w:rPr>
                    <w:rFonts w:ascii="Times New Roman" w:hAnsi="Times New Roman" w:cs="Times New Roman"/>
                    <w:sz w:val="24"/>
                    <w:szCs w:val="24"/>
                  </w:rPr>
                </w:rPrChange>
              </w:rPr>
              <w:pPrChange w:id="682" w:author="James Dwyer" w:date="2019-12-01T10:21:00Z">
                <w:pPr/>
              </w:pPrChange>
            </w:pPr>
            <w:r w:rsidRPr="00016618">
              <w:rPr>
                <w:rFonts w:ascii="Times New Roman" w:hAnsi="Times New Roman"/>
                <w:sz w:val="36"/>
                <w:rPrChange w:id="683" w:author="David Gravett" w:date="2019-12-01T10:21:00Z">
                  <w:rPr>
                    <w:rFonts w:ascii="Times New Roman" w:hAnsi="Times New Roman" w:cs="Times New Roman"/>
                    <w:sz w:val="24"/>
                    <w:szCs w:val="24"/>
                  </w:rPr>
                </w:rPrChange>
              </w:rPr>
              <w:t>0</w:t>
            </w:r>
          </w:p>
        </w:tc>
        <w:tc>
          <w:tcPr>
            <w:tcW w:w="933" w:type="dxa"/>
            <w:tcPrChange w:id="684"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85" w:author="David Gravett" w:date="2019-12-01T10:21:00Z">
                  <w:rPr>
                    <w:rFonts w:ascii="Times New Roman" w:hAnsi="Times New Roman" w:cs="Times New Roman"/>
                    <w:sz w:val="24"/>
                    <w:szCs w:val="24"/>
                  </w:rPr>
                </w:rPrChange>
              </w:rPr>
              <w:pPrChange w:id="686" w:author="James Dwyer" w:date="2019-12-01T10:21:00Z">
                <w:pPr/>
              </w:pPrChange>
            </w:pPr>
            <w:r w:rsidRPr="00016618">
              <w:rPr>
                <w:rFonts w:ascii="Times New Roman" w:hAnsi="Times New Roman"/>
                <w:sz w:val="36"/>
                <w:rPrChange w:id="687" w:author="David Gravett" w:date="2019-12-01T10:21:00Z">
                  <w:rPr>
                    <w:rFonts w:ascii="Times New Roman" w:hAnsi="Times New Roman" w:cs="Times New Roman"/>
                    <w:sz w:val="24"/>
                    <w:szCs w:val="24"/>
                  </w:rPr>
                </w:rPrChange>
              </w:rPr>
              <w:t>0</w:t>
            </w:r>
          </w:p>
        </w:tc>
        <w:tc>
          <w:tcPr>
            <w:tcW w:w="933" w:type="dxa"/>
            <w:tcPrChange w:id="688"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89" w:author="David Gravett" w:date="2019-12-01T10:21:00Z">
                  <w:rPr>
                    <w:rFonts w:ascii="Times New Roman" w:hAnsi="Times New Roman" w:cs="Times New Roman"/>
                    <w:sz w:val="24"/>
                    <w:szCs w:val="24"/>
                  </w:rPr>
                </w:rPrChange>
              </w:rPr>
              <w:pPrChange w:id="690" w:author="James Dwyer" w:date="2019-12-01T10:21:00Z">
                <w:pPr/>
              </w:pPrChange>
            </w:pPr>
            <w:r w:rsidRPr="00016618">
              <w:rPr>
                <w:rFonts w:ascii="Times New Roman" w:hAnsi="Times New Roman"/>
                <w:sz w:val="36"/>
                <w:rPrChange w:id="691" w:author="David Gravett" w:date="2019-12-01T10:21:00Z">
                  <w:rPr>
                    <w:rFonts w:ascii="Times New Roman" w:hAnsi="Times New Roman" w:cs="Times New Roman"/>
                    <w:sz w:val="24"/>
                    <w:szCs w:val="24"/>
                  </w:rPr>
                </w:rPrChange>
              </w:rPr>
              <w:t>0</w:t>
            </w:r>
          </w:p>
        </w:tc>
        <w:tc>
          <w:tcPr>
            <w:tcW w:w="933" w:type="dxa"/>
            <w:tcPrChange w:id="692"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93" w:author="David Gravett" w:date="2019-12-01T10:21:00Z">
                  <w:rPr>
                    <w:rFonts w:ascii="Times New Roman" w:hAnsi="Times New Roman" w:cs="Times New Roman"/>
                    <w:sz w:val="24"/>
                    <w:szCs w:val="24"/>
                  </w:rPr>
                </w:rPrChange>
              </w:rPr>
              <w:pPrChange w:id="694" w:author="James Dwyer" w:date="2019-12-01T10:21:00Z">
                <w:pPr/>
              </w:pPrChange>
            </w:pPr>
            <w:r w:rsidRPr="00016618">
              <w:rPr>
                <w:rFonts w:ascii="Times New Roman" w:hAnsi="Times New Roman"/>
                <w:sz w:val="36"/>
                <w:rPrChange w:id="695"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96" w:author="David Gravett" w:date="2019-12-01T10:21:00Z">
            <w:trPr>
              <w:trHeight w:val="432"/>
            </w:trPr>
          </w:trPrChange>
        </w:trPr>
        <w:tc>
          <w:tcPr>
            <w:tcW w:w="933" w:type="dxa"/>
            <w:tcPrChange w:id="697"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98" w:author="David Gravett" w:date="2019-12-01T10:21:00Z">
                  <w:rPr>
                    <w:rFonts w:ascii="Times New Roman" w:hAnsi="Times New Roman" w:cs="Times New Roman"/>
                    <w:sz w:val="24"/>
                    <w:szCs w:val="24"/>
                  </w:rPr>
                </w:rPrChange>
              </w:rPr>
              <w:pPrChange w:id="699" w:author="James Dwyer" w:date="2019-12-01T10:21:00Z">
                <w:pPr/>
              </w:pPrChange>
            </w:pPr>
            <w:r w:rsidRPr="00016618">
              <w:rPr>
                <w:rFonts w:ascii="Times New Roman" w:hAnsi="Times New Roman"/>
                <w:sz w:val="36"/>
                <w:rPrChange w:id="700" w:author="David Gravett" w:date="2019-12-01T10:21:00Z">
                  <w:rPr>
                    <w:rFonts w:ascii="Times New Roman" w:hAnsi="Times New Roman" w:cs="Times New Roman"/>
                    <w:sz w:val="24"/>
                    <w:szCs w:val="24"/>
                  </w:rPr>
                </w:rPrChange>
              </w:rPr>
              <w:t>1</w:t>
            </w:r>
          </w:p>
        </w:tc>
        <w:tc>
          <w:tcPr>
            <w:tcW w:w="933" w:type="dxa"/>
            <w:tcPrChange w:id="701"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702" w:author="David Gravett" w:date="2019-12-01T10:21:00Z">
                  <w:rPr>
                    <w:rFonts w:ascii="Times New Roman" w:hAnsi="Times New Roman" w:cs="Times New Roman"/>
                    <w:sz w:val="24"/>
                    <w:szCs w:val="24"/>
                  </w:rPr>
                </w:rPrChange>
              </w:rPr>
              <w:pPrChange w:id="703" w:author="James Dwyer" w:date="2019-12-01T10:21:00Z">
                <w:pPr/>
              </w:pPrChange>
            </w:pPr>
            <w:r w:rsidRPr="00016618">
              <w:rPr>
                <w:rFonts w:ascii="Times New Roman" w:hAnsi="Times New Roman"/>
                <w:sz w:val="36"/>
                <w:rPrChange w:id="704" w:author="David Gravett" w:date="2019-12-01T10:21:00Z">
                  <w:rPr>
                    <w:rFonts w:ascii="Times New Roman" w:hAnsi="Times New Roman" w:cs="Times New Roman"/>
                    <w:sz w:val="24"/>
                    <w:szCs w:val="24"/>
                  </w:rPr>
                </w:rPrChange>
              </w:rPr>
              <w:t>-1</w:t>
            </w:r>
          </w:p>
        </w:tc>
        <w:tc>
          <w:tcPr>
            <w:tcW w:w="933" w:type="dxa"/>
            <w:tcPrChange w:id="705"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706" w:author="David Gravett" w:date="2019-12-01T10:21:00Z">
                  <w:rPr>
                    <w:rFonts w:ascii="Times New Roman" w:hAnsi="Times New Roman" w:cs="Times New Roman"/>
                    <w:sz w:val="24"/>
                    <w:szCs w:val="24"/>
                  </w:rPr>
                </w:rPrChange>
              </w:rPr>
              <w:pPrChange w:id="707" w:author="James Dwyer" w:date="2019-12-01T10:21:00Z">
                <w:pPr/>
              </w:pPrChange>
            </w:pPr>
            <w:r w:rsidRPr="00016618">
              <w:rPr>
                <w:rFonts w:ascii="Times New Roman" w:hAnsi="Times New Roman"/>
                <w:sz w:val="36"/>
                <w:rPrChange w:id="708" w:author="David Gravett" w:date="2019-12-01T10:21:00Z">
                  <w:rPr>
                    <w:rFonts w:ascii="Times New Roman" w:hAnsi="Times New Roman" w:cs="Times New Roman"/>
                    <w:sz w:val="24"/>
                    <w:szCs w:val="24"/>
                  </w:rPr>
                </w:rPrChange>
              </w:rPr>
              <w:t>0</w:t>
            </w:r>
          </w:p>
        </w:tc>
        <w:tc>
          <w:tcPr>
            <w:tcW w:w="933" w:type="dxa"/>
            <w:tcPrChange w:id="709"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710" w:author="David Gravett" w:date="2019-12-01T10:21:00Z">
                  <w:rPr>
                    <w:rFonts w:ascii="Times New Roman" w:hAnsi="Times New Roman" w:cs="Times New Roman"/>
                    <w:sz w:val="24"/>
                    <w:szCs w:val="24"/>
                  </w:rPr>
                </w:rPrChange>
              </w:rPr>
              <w:pPrChange w:id="711" w:author="James Dwyer" w:date="2019-12-01T10:21:00Z">
                <w:pPr/>
              </w:pPrChange>
            </w:pPr>
            <w:r w:rsidRPr="00016618">
              <w:rPr>
                <w:rFonts w:ascii="Times New Roman" w:hAnsi="Times New Roman"/>
                <w:sz w:val="36"/>
                <w:rPrChange w:id="712" w:author="David Gravett" w:date="2019-12-01T10:21:00Z">
                  <w:rPr>
                    <w:rFonts w:ascii="Times New Roman" w:hAnsi="Times New Roman" w:cs="Times New Roman"/>
                    <w:sz w:val="24"/>
                    <w:szCs w:val="24"/>
                  </w:rPr>
                </w:rPrChange>
              </w:rPr>
              <w:t>0</w:t>
            </w:r>
          </w:p>
        </w:tc>
        <w:tc>
          <w:tcPr>
            <w:tcW w:w="933" w:type="dxa"/>
            <w:tcPrChange w:id="713"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714" w:author="David Gravett" w:date="2019-12-01T10:21:00Z">
                  <w:rPr>
                    <w:rFonts w:ascii="Times New Roman" w:hAnsi="Times New Roman" w:cs="Times New Roman"/>
                    <w:sz w:val="24"/>
                    <w:szCs w:val="24"/>
                  </w:rPr>
                </w:rPrChange>
              </w:rPr>
              <w:pPrChange w:id="715" w:author="James Dwyer" w:date="2019-12-01T10:21:00Z">
                <w:pPr/>
              </w:pPrChange>
            </w:pPr>
            <w:r w:rsidRPr="00016618">
              <w:rPr>
                <w:rFonts w:ascii="Times New Roman" w:hAnsi="Times New Roman"/>
                <w:sz w:val="36"/>
                <w:rPrChange w:id="716" w:author="David Gravett" w:date="2019-12-01T10:21:00Z">
                  <w:rPr>
                    <w:rFonts w:ascii="Times New Roman" w:hAnsi="Times New Roman" w:cs="Times New Roman"/>
                    <w:sz w:val="24"/>
                    <w:szCs w:val="24"/>
                  </w:rPr>
                </w:rPrChange>
              </w:rPr>
              <w:t>0</w:t>
            </w:r>
          </w:p>
        </w:tc>
        <w:tc>
          <w:tcPr>
            <w:tcW w:w="933" w:type="dxa"/>
            <w:tcPrChange w:id="717"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718" w:author="David Gravett" w:date="2019-12-01T10:21:00Z">
                  <w:rPr>
                    <w:rFonts w:ascii="Times New Roman" w:hAnsi="Times New Roman" w:cs="Times New Roman"/>
                    <w:sz w:val="24"/>
                    <w:szCs w:val="24"/>
                  </w:rPr>
                </w:rPrChange>
              </w:rPr>
              <w:pPrChange w:id="719" w:author="James Dwyer" w:date="2019-12-01T10:21:00Z">
                <w:pPr/>
              </w:pPrChange>
            </w:pPr>
            <w:r w:rsidRPr="00016618">
              <w:rPr>
                <w:rFonts w:ascii="Times New Roman" w:hAnsi="Times New Roman"/>
                <w:sz w:val="36"/>
                <w:rPrChange w:id="720" w:author="David Gravett" w:date="2019-12-01T10:21:00Z">
                  <w:rPr>
                    <w:rFonts w:ascii="Times New Roman" w:hAnsi="Times New Roman" w:cs="Times New Roman"/>
                    <w:sz w:val="24"/>
                    <w:szCs w:val="24"/>
                  </w:rPr>
                </w:rPrChange>
              </w:rPr>
              <w:t>0</w:t>
            </w:r>
          </w:p>
        </w:tc>
        <w:tc>
          <w:tcPr>
            <w:tcW w:w="933" w:type="dxa"/>
            <w:tcPrChange w:id="721"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722" w:author="David Gravett" w:date="2019-12-01T10:21:00Z">
                  <w:rPr>
                    <w:rFonts w:ascii="Times New Roman" w:hAnsi="Times New Roman" w:cs="Times New Roman"/>
                    <w:sz w:val="24"/>
                    <w:szCs w:val="24"/>
                  </w:rPr>
                </w:rPrChange>
              </w:rPr>
              <w:pPrChange w:id="723" w:author="James Dwyer" w:date="2019-12-01T10:21:00Z">
                <w:pPr/>
              </w:pPrChange>
            </w:pPr>
            <w:r w:rsidRPr="00016618">
              <w:rPr>
                <w:rFonts w:ascii="Times New Roman" w:hAnsi="Times New Roman"/>
                <w:sz w:val="36"/>
                <w:rPrChange w:id="724"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725" w:author="David Gravett" w:date="2019-12-01T10:21:00Z">
            <w:trPr>
              <w:trHeight w:val="432"/>
            </w:trPr>
          </w:trPrChange>
        </w:trPr>
        <w:tc>
          <w:tcPr>
            <w:tcW w:w="933" w:type="dxa"/>
            <w:tcPrChange w:id="726"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727" w:author="David Gravett" w:date="2019-12-01T10:21:00Z">
                  <w:rPr>
                    <w:rFonts w:ascii="Times New Roman" w:hAnsi="Times New Roman" w:cs="Times New Roman"/>
                    <w:sz w:val="24"/>
                    <w:szCs w:val="24"/>
                  </w:rPr>
                </w:rPrChange>
              </w:rPr>
              <w:pPrChange w:id="728" w:author="James Dwyer" w:date="2019-12-01T10:21:00Z">
                <w:pPr/>
              </w:pPrChange>
            </w:pPr>
            <w:r w:rsidRPr="00016618">
              <w:rPr>
                <w:rFonts w:ascii="Times New Roman" w:hAnsi="Times New Roman"/>
                <w:sz w:val="36"/>
                <w:rPrChange w:id="729" w:author="David Gravett" w:date="2019-12-01T10:21:00Z">
                  <w:rPr>
                    <w:rFonts w:ascii="Times New Roman" w:hAnsi="Times New Roman" w:cs="Times New Roman"/>
                    <w:sz w:val="24"/>
                    <w:szCs w:val="24"/>
                  </w:rPr>
                </w:rPrChange>
              </w:rPr>
              <w:t>0</w:t>
            </w:r>
          </w:p>
        </w:tc>
        <w:tc>
          <w:tcPr>
            <w:tcW w:w="933" w:type="dxa"/>
            <w:tcPrChange w:id="730"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31" w:author="David Gravett" w:date="2019-12-01T10:21:00Z">
                  <w:rPr>
                    <w:rFonts w:ascii="Times New Roman" w:hAnsi="Times New Roman" w:cs="Times New Roman"/>
                    <w:sz w:val="24"/>
                    <w:szCs w:val="24"/>
                  </w:rPr>
                </w:rPrChange>
              </w:rPr>
              <w:pPrChange w:id="732" w:author="James Dwyer" w:date="2019-12-01T10:21:00Z">
                <w:pPr/>
              </w:pPrChange>
            </w:pPr>
            <w:r w:rsidRPr="00016618">
              <w:rPr>
                <w:rFonts w:ascii="Times New Roman" w:hAnsi="Times New Roman"/>
                <w:sz w:val="36"/>
                <w:rPrChange w:id="733" w:author="David Gravett" w:date="2019-12-01T10:21:00Z">
                  <w:rPr>
                    <w:rFonts w:ascii="Times New Roman" w:hAnsi="Times New Roman" w:cs="Times New Roman"/>
                    <w:sz w:val="24"/>
                    <w:szCs w:val="24"/>
                  </w:rPr>
                </w:rPrChange>
              </w:rPr>
              <w:t>0</w:t>
            </w:r>
          </w:p>
        </w:tc>
        <w:tc>
          <w:tcPr>
            <w:tcW w:w="933" w:type="dxa"/>
            <w:tcPrChange w:id="734"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35" w:author="David Gravett" w:date="2019-12-01T10:21:00Z">
                  <w:rPr>
                    <w:rFonts w:ascii="Times New Roman" w:hAnsi="Times New Roman" w:cs="Times New Roman"/>
                    <w:sz w:val="24"/>
                    <w:szCs w:val="24"/>
                  </w:rPr>
                </w:rPrChange>
              </w:rPr>
              <w:pPrChange w:id="736" w:author="James Dwyer" w:date="2019-12-01T10:21:00Z">
                <w:pPr/>
              </w:pPrChange>
            </w:pPr>
            <w:r w:rsidRPr="00016618">
              <w:rPr>
                <w:rFonts w:ascii="Times New Roman" w:hAnsi="Times New Roman"/>
                <w:sz w:val="36"/>
                <w:rPrChange w:id="737" w:author="David Gravett" w:date="2019-12-01T10:21:00Z">
                  <w:rPr>
                    <w:rFonts w:ascii="Times New Roman" w:hAnsi="Times New Roman" w:cs="Times New Roman"/>
                    <w:sz w:val="24"/>
                    <w:szCs w:val="24"/>
                  </w:rPr>
                </w:rPrChange>
              </w:rPr>
              <w:t>0</w:t>
            </w:r>
          </w:p>
        </w:tc>
        <w:tc>
          <w:tcPr>
            <w:tcW w:w="933" w:type="dxa"/>
            <w:tcPrChange w:id="738"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39" w:author="David Gravett" w:date="2019-12-01T10:21:00Z">
                  <w:rPr>
                    <w:rFonts w:ascii="Times New Roman" w:hAnsi="Times New Roman" w:cs="Times New Roman"/>
                    <w:sz w:val="24"/>
                    <w:szCs w:val="24"/>
                  </w:rPr>
                </w:rPrChange>
              </w:rPr>
              <w:pPrChange w:id="740" w:author="James Dwyer" w:date="2019-12-01T10:21:00Z">
                <w:pPr/>
              </w:pPrChange>
            </w:pPr>
            <w:r w:rsidRPr="00016618">
              <w:rPr>
                <w:rFonts w:ascii="Times New Roman" w:hAnsi="Times New Roman"/>
                <w:sz w:val="36"/>
                <w:rPrChange w:id="741" w:author="David Gravett" w:date="2019-12-01T10:21:00Z">
                  <w:rPr>
                    <w:rFonts w:ascii="Times New Roman" w:hAnsi="Times New Roman" w:cs="Times New Roman"/>
                    <w:sz w:val="24"/>
                    <w:szCs w:val="24"/>
                  </w:rPr>
                </w:rPrChange>
              </w:rPr>
              <w:t>0</w:t>
            </w:r>
          </w:p>
        </w:tc>
        <w:tc>
          <w:tcPr>
            <w:tcW w:w="933" w:type="dxa"/>
            <w:tcPrChange w:id="742"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43" w:author="David Gravett" w:date="2019-12-01T10:21:00Z">
                  <w:rPr>
                    <w:rFonts w:ascii="Times New Roman" w:hAnsi="Times New Roman" w:cs="Times New Roman"/>
                    <w:sz w:val="24"/>
                    <w:szCs w:val="24"/>
                  </w:rPr>
                </w:rPrChange>
              </w:rPr>
              <w:pPrChange w:id="744" w:author="James Dwyer" w:date="2019-12-01T10:21:00Z">
                <w:pPr/>
              </w:pPrChange>
            </w:pPr>
            <w:r w:rsidRPr="00016618">
              <w:rPr>
                <w:rFonts w:ascii="Times New Roman" w:hAnsi="Times New Roman"/>
                <w:sz w:val="36"/>
                <w:rPrChange w:id="745" w:author="David Gravett" w:date="2019-12-01T10:21:00Z">
                  <w:rPr>
                    <w:rFonts w:ascii="Times New Roman" w:hAnsi="Times New Roman" w:cs="Times New Roman"/>
                    <w:sz w:val="24"/>
                    <w:szCs w:val="24"/>
                  </w:rPr>
                </w:rPrChange>
              </w:rPr>
              <w:t>0</w:t>
            </w:r>
          </w:p>
        </w:tc>
        <w:tc>
          <w:tcPr>
            <w:tcW w:w="933" w:type="dxa"/>
            <w:tcPrChange w:id="746"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47" w:author="David Gravett" w:date="2019-12-01T10:21:00Z">
                  <w:rPr>
                    <w:rFonts w:ascii="Times New Roman" w:hAnsi="Times New Roman" w:cs="Times New Roman"/>
                    <w:sz w:val="24"/>
                    <w:szCs w:val="24"/>
                  </w:rPr>
                </w:rPrChange>
              </w:rPr>
              <w:pPrChange w:id="748" w:author="James Dwyer" w:date="2019-12-01T10:21:00Z">
                <w:pPr/>
              </w:pPrChange>
            </w:pPr>
            <w:r w:rsidRPr="00016618">
              <w:rPr>
                <w:rFonts w:ascii="Times New Roman" w:hAnsi="Times New Roman"/>
                <w:sz w:val="36"/>
                <w:rPrChange w:id="749" w:author="David Gravett" w:date="2019-12-01T10:21:00Z">
                  <w:rPr>
                    <w:rFonts w:ascii="Times New Roman" w:hAnsi="Times New Roman" w:cs="Times New Roman"/>
                    <w:sz w:val="24"/>
                    <w:szCs w:val="24"/>
                  </w:rPr>
                </w:rPrChange>
              </w:rPr>
              <w:t>0</w:t>
            </w:r>
          </w:p>
        </w:tc>
        <w:tc>
          <w:tcPr>
            <w:tcW w:w="933" w:type="dxa"/>
            <w:tcPrChange w:id="750"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51" w:author="David Gravett" w:date="2019-12-01T10:21:00Z">
                  <w:rPr>
                    <w:rFonts w:ascii="Times New Roman" w:hAnsi="Times New Roman" w:cs="Times New Roman"/>
                    <w:sz w:val="24"/>
                    <w:szCs w:val="24"/>
                  </w:rPr>
                </w:rPrChange>
              </w:rPr>
              <w:pPrChange w:id="752" w:author="James Dwyer" w:date="2019-12-01T10:21:00Z">
                <w:pPr/>
              </w:pPrChange>
            </w:pPr>
            <w:r w:rsidRPr="00016618">
              <w:rPr>
                <w:rFonts w:ascii="Times New Roman" w:hAnsi="Times New Roman"/>
                <w:sz w:val="36"/>
                <w:rPrChange w:id="753"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54" w:author="David Gravett" w:date="2019-12-01T10:21:00Z">
            <w:trPr>
              <w:trHeight w:val="432"/>
            </w:trPr>
          </w:trPrChange>
        </w:trPr>
        <w:tc>
          <w:tcPr>
            <w:tcW w:w="933" w:type="dxa"/>
            <w:tcPrChange w:id="755"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56" w:author="David Gravett" w:date="2019-12-01T10:21:00Z">
                  <w:rPr>
                    <w:rFonts w:ascii="Times New Roman" w:hAnsi="Times New Roman" w:cs="Times New Roman"/>
                    <w:sz w:val="24"/>
                    <w:szCs w:val="24"/>
                  </w:rPr>
                </w:rPrChange>
              </w:rPr>
              <w:pPrChange w:id="757" w:author="James Dwyer" w:date="2019-12-01T10:21:00Z">
                <w:pPr/>
              </w:pPrChange>
            </w:pPr>
            <w:r w:rsidRPr="00016618">
              <w:rPr>
                <w:rFonts w:ascii="Times New Roman" w:hAnsi="Times New Roman"/>
                <w:sz w:val="36"/>
                <w:rPrChange w:id="758" w:author="David Gravett" w:date="2019-12-01T10:21:00Z">
                  <w:rPr>
                    <w:rFonts w:ascii="Times New Roman" w:hAnsi="Times New Roman" w:cs="Times New Roman"/>
                    <w:sz w:val="24"/>
                    <w:szCs w:val="24"/>
                  </w:rPr>
                </w:rPrChange>
              </w:rPr>
              <w:t>0</w:t>
            </w:r>
          </w:p>
        </w:tc>
        <w:tc>
          <w:tcPr>
            <w:tcW w:w="933" w:type="dxa"/>
            <w:tcPrChange w:id="759"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60" w:author="David Gravett" w:date="2019-12-01T10:21:00Z">
                  <w:rPr>
                    <w:rFonts w:ascii="Times New Roman" w:hAnsi="Times New Roman" w:cs="Times New Roman"/>
                    <w:sz w:val="24"/>
                    <w:szCs w:val="24"/>
                  </w:rPr>
                </w:rPrChange>
              </w:rPr>
              <w:pPrChange w:id="761" w:author="James Dwyer" w:date="2019-12-01T10:21:00Z">
                <w:pPr/>
              </w:pPrChange>
            </w:pPr>
            <w:r w:rsidRPr="00016618">
              <w:rPr>
                <w:rFonts w:ascii="Times New Roman" w:hAnsi="Times New Roman"/>
                <w:sz w:val="36"/>
                <w:rPrChange w:id="762" w:author="David Gravett" w:date="2019-12-01T10:21:00Z">
                  <w:rPr>
                    <w:rFonts w:ascii="Times New Roman" w:hAnsi="Times New Roman" w:cs="Times New Roman"/>
                    <w:sz w:val="24"/>
                    <w:szCs w:val="24"/>
                  </w:rPr>
                </w:rPrChange>
              </w:rPr>
              <w:t>0</w:t>
            </w:r>
          </w:p>
        </w:tc>
        <w:tc>
          <w:tcPr>
            <w:tcW w:w="933" w:type="dxa"/>
            <w:tcPrChange w:id="763"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64" w:author="David Gravett" w:date="2019-12-01T10:21:00Z">
                  <w:rPr>
                    <w:rFonts w:ascii="Times New Roman" w:hAnsi="Times New Roman" w:cs="Times New Roman"/>
                    <w:sz w:val="24"/>
                    <w:szCs w:val="24"/>
                  </w:rPr>
                </w:rPrChange>
              </w:rPr>
              <w:pPrChange w:id="765" w:author="James Dwyer" w:date="2019-12-01T10:21:00Z">
                <w:pPr/>
              </w:pPrChange>
            </w:pPr>
            <w:r w:rsidRPr="00016618">
              <w:rPr>
                <w:rFonts w:ascii="Times New Roman" w:hAnsi="Times New Roman"/>
                <w:sz w:val="36"/>
                <w:rPrChange w:id="766" w:author="David Gravett" w:date="2019-12-01T10:21:00Z">
                  <w:rPr>
                    <w:rFonts w:ascii="Times New Roman" w:hAnsi="Times New Roman" w:cs="Times New Roman"/>
                    <w:sz w:val="24"/>
                    <w:szCs w:val="24"/>
                  </w:rPr>
                </w:rPrChange>
              </w:rPr>
              <w:t>0</w:t>
            </w:r>
          </w:p>
        </w:tc>
        <w:tc>
          <w:tcPr>
            <w:tcW w:w="933" w:type="dxa"/>
            <w:tcPrChange w:id="767"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68" w:author="David Gravett" w:date="2019-12-01T10:21:00Z">
                  <w:rPr>
                    <w:rFonts w:ascii="Times New Roman" w:hAnsi="Times New Roman" w:cs="Times New Roman"/>
                    <w:sz w:val="24"/>
                    <w:szCs w:val="24"/>
                  </w:rPr>
                </w:rPrChange>
              </w:rPr>
              <w:pPrChange w:id="769" w:author="James Dwyer" w:date="2019-12-01T10:21:00Z">
                <w:pPr/>
              </w:pPrChange>
            </w:pPr>
            <w:r w:rsidRPr="00016618">
              <w:rPr>
                <w:rFonts w:ascii="Times New Roman" w:hAnsi="Times New Roman"/>
                <w:sz w:val="36"/>
                <w:rPrChange w:id="770" w:author="David Gravett" w:date="2019-12-01T10:21:00Z">
                  <w:rPr>
                    <w:rFonts w:ascii="Times New Roman" w:hAnsi="Times New Roman" w:cs="Times New Roman"/>
                    <w:sz w:val="24"/>
                    <w:szCs w:val="24"/>
                  </w:rPr>
                </w:rPrChange>
              </w:rPr>
              <w:t>0</w:t>
            </w:r>
          </w:p>
        </w:tc>
        <w:tc>
          <w:tcPr>
            <w:tcW w:w="933" w:type="dxa"/>
            <w:tcPrChange w:id="771"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72" w:author="David Gravett" w:date="2019-12-01T10:21:00Z">
                  <w:rPr>
                    <w:rFonts w:ascii="Times New Roman" w:hAnsi="Times New Roman" w:cs="Times New Roman"/>
                    <w:sz w:val="24"/>
                    <w:szCs w:val="24"/>
                  </w:rPr>
                </w:rPrChange>
              </w:rPr>
              <w:pPrChange w:id="773" w:author="James Dwyer" w:date="2019-12-01T10:21:00Z">
                <w:pPr/>
              </w:pPrChange>
            </w:pPr>
            <w:r w:rsidRPr="00016618">
              <w:rPr>
                <w:rFonts w:ascii="Times New Roman" w:hAnsi="Times New Roman"/>
                <w:sz w:val="36"/>
                <w:rPrChange w:id="774" w:author="David Gravett" w:date="2019-12-01T10:21:00Z">
                  <w:rPr>
                    <w:rFonts w:ascii="Times New Roman" w:hAnsi="Times New Roman" w:cs="Times New Roman"/>
                    <w:sz w:val="24"/>
                    <w:szCs w:val="24"/>
                  </w:rPr>
                </w:rPrChange>
              </w:rPr>
              <w:t>0</w:t>
            </w:r>
          </w:p>
        </w:tc>
        <w:tc>
          <w:tcPr>
            <w:tcW w:w="933" w:type="dxa"/>
            <w:tcPrChange w:id="775"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76" w:author="David Gravett" w:date="2019-12-01T10:21:00Z">
                  <w:rPr>
                    <w:rFonts w:ascii="Times New Roman" w:hAnsi="Times New Roman" w:cs="Times New Roman"/>
                    <w:sz w:val="24"/>
                    <w:szCs w:val="24"/>
                  </w:rPr>
                </w:rPrChange>
              </w:rPr>
              <w:pPrChange w:id="777" w:author="James Dwyer" w:date="2019-12-01T10:21:00Z">
                <w:pPr/>
              </w:pPrChange>
            </w:pPr>
            <w:r w:rsidRPr="00016618">
              <w:rPr>
                <w:rFonts w:ascii="Times New Roman" w:hAnsi="Times New Roman"/>
                <w:sz w:val="36"/>
                <w:rPrChange w:id="778" w:author="David Gravett" w:date="2019-12-01T10:21:00Z">
                  <w:rPr>
                    <w:rFonts w:ascii="Times New Roman" w:hAnsi="Times New Roman" w:cs="Times New Roman"/>
                    <w:sz w:val="24"/>
                    <w:szCs w:val="24"/>
                  </w:rPr>
                </w:rPrChange>
              </w:rPr>
              <w:t>0</w:t>
            </w:r>
          </w:p>
        </w:tc>
        <w:tc>
          <w:tcPr>
            <w:tcW w:w="933" w:type="dxa"/>
            <w:tcPrChange w:id="779"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80" w:author="David Gravett" w:date="2019-12-01T10:21:00Z">
                  <w:rPr>
                    <w:rFonts w:ascii="Times New Roman" w:hAnsi="Times New Roman" w:cs="Times New Roman"/>
                    <w:sz w:val="24"/>
                    <w:szCs w:val="24"/>
                  </w:rPr>
                </w:rPrChange>
              </w:rPr>
              <w:pPrChange w:id="781" w:author="James Dwyer" w:date="2019-12-01T10:21:00Z">
                <w:pPr/>
              </w:pPrChange>
            </w:pPr>
            <w:r w:rsidRPr="00016618">
              <w:rPr>
                <w:rFonts w:ascii="Times New Roman" w:hAnsi="Times New Roman"/>
                <w:sz w:val="36"/>
                <w:rPrChange w:id="782"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83" w:author="David Gravett" w:date="2019-12-01T10:21:00Z">
            <w:trPr>
              <w:trHeight w:val="432"/>
            </w:trPr>
          </w:trPrChange>
        </w:trPr>
        <w:tc>
          <w:tcPr>
            <w:tcW w:w="933" w:type="dxa"/>
            <w:tcPrChange w:id="784"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85" w:author="David Gravett" w:date="2019-12-01T10:21:00Z">
                  <w:rPr>
                    <w:rFonts w:ascii="Times New Roman" w:hAnsi="Times New Roman" w:cs="Times New Roman"/>
                    <w:sz w:val="24"/>
                    <w:szCs w:val="24"/>
                  </w:rPr>
                </w:rPrChange>
              </w:rPr>
              <w:pPrChange w:id="786" w:author="James Dwyer" w:date="2019-12-01T10:21:00Z">
                <w:pPr/>
              </w:pPrChange>
            </w:pPr>
            <w:r w:rsidRPr="00016618">
              <w:rPr>
                <w:rFonts w:ascii="Times New Roman" w:hAnsi="Times New Roman"/>
                <w:sz w:val="36"/>
                <w:rPrChange w:id="787" w:author="David Gravett" w:date="2019-12-01T10:21:00Z">
                  <w:rPr>
                    <w:rFonts w:ascii="Times New Roman" w:hAnsi="Times New Roman" w:cs="Times New Roman"/>
                    <w:sz w:val="24"/>
                    <w:szCs w:val="24"/>
                  </w:rPr>
                </w:rPrChange>
              </w:rPr>
              <w:t>0</w:t>
            </w:r>
          </w:p>
        </w:tc>
        <w:tc>
          <w:tcPr>
            <w:tcW w:w="933" w:type="dxa"/>
            <w:tcPrChange w:id="788"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89" w:author="David Gravett" w:date="2019-12-01T10:21:00Z">
                  <w:rPr>
                    <w:rFonts w:ascii="Times New Roman" w:hAnsi="Times New Roman" w:cs="Times New Roman"/>
                    <w:sz w:val="24"/>
                    <w:szCs w:val="24"/>
                  </w:rPr>
                </w:rPrChange>
              </w:rPr>
              <w:pPrChange w:id="790" w:author="James Dwyer" w:date="2019-12-01T10:21:00Z">
                <w:pPr/>
              </w:pPrChange>
            </w:pPr>
            <w:r w:rsidRPr="00016618">
              <w:rPr>
                <w:rFonts w:ascii="Times New Roman" w:hAnsi="Times New Roman"/>
                <w:sz w:val="36"/>
                <w:rPrChange w:id="791" w:author="David Gravett" w:date="2019-12-01T10:21:00Z">
                  <w:rPr>
                    <w:rFonts w:ascii="Times New Roman" w:hAnsi="Times New Roman" w:cs="Times New Roman"/>
                    <w:sz w:val="24"/>
                    <w:szCs w:val="24"/>
                  </w:rPr>
                </w:rPrChange>
              </w:rPr>
              <w:t>0</w:t>
            </w:r>
          </w:p>
        </w:tc>
        <w:tc>
          <w:tcPr>
            <w:tcW w:w="933" w:type="dxa"/>
            <w:tcPrChange w:id="792"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93" w:author="David Gravett" w:date="2019-12-01T10:21:00Z">
                  <w:rPr>
                    <w:rFonts w:ascii="Times New Roman" w:hAnsi="Times New Roman" w:cs="Times New Roman"/>
                    <w:sz w:val="24"/>
                    <w:szCs w:val="24"/>
                  </w:rPr>
                </w:rPrChange>
              </w:rPr>
              <w:pPrChange w:id="794" w:author="James Dwyer" w:date="2019-12-01T10:21:00Z">
                <w:pPr/>
              </w:pPrChange>
            </w:pPr>
            <w:r w:rsidRPr="00016618">
              <w:rPr>
                <w:rFonts w:ascii="Times New Roman" w:hAnsi="Times New Roman"/>
                <w:sz w:val="36"/>
                <w:rPrChange w:id="795" w:author="David Gravett" w:date="2019-12-01T10:21:00Z">
                  <w:rPr>
                    <w:rFonts w:ascii="Times New Roman" w:hAnsi="Times New Roman" w:cs="Times New Roman"/>
                    <w:sz w:val="24"/>
                    <w:szCs w:val="24"/>
                  </w:rPr>
                </w:rPrChange>
              </w:rPr>
              <w:t>0</w:t>
            </w:r>
          </w:p>
        </w:tc>
        <w:tc>
          <w:tcPr>
            <w:tcW w:w="933" w:type="dxa"/>
            <w:tcPrChange w:id="796"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97" w:author="David Gravett" w:date="2019-12-01T10:21:00Z">
                  <w:rPr>
                    <w:rFonts w:ascii="Times New Roman" w:hAnsi="Times New Roman" w:cs="Times New Roman"/>
                    <w:sz w:val="24"/>
                    <w:szCs w:val="24"/>
                  </w:rPr>
                </w:rPrChange>
              </w:rPr>
              <w:pPrChange w:id="798" w:author="James Dwyer" w:date="2019-12-01T10:21:00Z">
                <w:pPr/>
              </w:pPrChange>
            </w:pPr>
            <w:r w:rsidRPr="00016618">
              <w:rPr>
                <w:rFonts w:ascii="Times New Roman" w:hAnsi="Times New Roman"/>
                <w:sz w:val="36"/>
                <w:rPrChange w:id="799" w:author="David Gravett" w:date="2019-12-01T10:21:00Z">
                  <w:rPr>
                    <w:rFonts w:ascii="Times New Roman" w:hAnsi="Times New Roman" w:cs="Times New Roman"/>
                    <w:sz w:val="24"/>
                    <w:szCs w:val="24"/>
                  </w:rPr>
                </w:rPrChange>
              </w:rPr>
              <w:t>0</w:t>
            </w:r>
          </w:p>
        </w:tc>
        <w:tc>
          <w:tcPr>
            <w:tcW w:w="933" w:type="dxa"/>
            <w:tcPrChange w:id="800"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801" w:author="David Gravett" w:date="2019-12-01T10:21:00Z">
                  <w:rPr>
                    <w:rFonts w:ascii="Times New Roman" w:hAnsi="Times New Roman" w:cs="Times New Roman"/>
                    <w:sz w:val="24"/>
                    <w:szCs w:val="24"/>
                  </w:rPr>
                </w:rPrChange>
              </w:rPr>
              <w:pPrChange w:id="802" w:author="James Dwyer" w:date="2019-12-01T10:21:00Z">
                <w:pPr/>
              </w:pPrChange>
            </w:pPr>
            <w:r w:rsidRPr="00016618">
              <w:rPr>
                <w:rFonts w:ascii="Times New Roman" w:hAnsi="Times New Roman"/>
                <w:sz w:val="36"/>
                <w:rPrChange w:id="803" w:author="David Gravett" w:date="2019-12-01T10:21:00Z">
                  <w:rPr>
                    <w:rFonts w:ascii="Times New Roman" w:hAnsi="Times New Roman" w:cs="Times New Roman"/>
                    <w:sz w:val="24"/>
                    <w:szCs w:val="24"/>
                  </w:rPr>
                </w:rPrChange>
              </w:rPr>
              <w:t>0</w:t>
            </w:r>
          </w:p>
        </w:tc>
        <w:tc>
          <w:tcPr>
            <w:tcW w:w="933" w:type="dxa"/>
            <w:tcPrChange w:id="804"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805" w:author="David Gravett" w:date="2019-12-01T10:21:00Z">
                  <w:rPr>
                    <w:rFonts w:ascii="Times New Roman" w:hAnsi="Times New Roman" w:cs="Times New Roman"/>
                    <w:sz w:val="24"/>
                    <w:szCs w:val="24"/>
                  </w:rPr>
                </w:rPrChange>
              </w:rPr>
              <w:pPrChange w:id="806" w:author="James Dwyer" w:date="2019-12-01T10:21:00Z">
                <w:pPr/>
              </w:pPrChange>
            </w:pPr>
            <w:r w:rsidRPr="00016618">
              <w:rPr>
                <w:rFonts w:ascii="Times New Roman" w:hAnsi="Times New Roman"/>
                <w:sz w:val="36"/>
                <w:rPrChange w:id="807" w:author="David Gravett" w:date="2019-12-01T10:21:00Z">
                  <w:rPr>
                    <w:rFonts w:ascii="Times New Roman" w:hAnsi="Times New Roman" w:cs="Times New Roman"/>
                    <w:sz w:val="24"/>
                    <w:szCs w:val="24"/>
                  </w:rPr>
                </w:rPrChange>
              </w:rPr>
              <w:t>0</w:t>
            </w:r>
          </w:p>
        </w:tc>
        <w:tc>
          <w:tcPr>
            <w:tcW w:w="933" w:type="dxa"/>
            <w:tcPrChange w:id="808"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809" w:author="David Gravett" w:date="2019-12-01T10:21:00Z">
                  <w:rPr>
                    <w:rFonts w:ascii="Times New Roman" w:hAnsi="Times New Roman" w:cs="Times New Roman"/>
                    <w:sz w:val="24"/>
                    <w:szCs w:val="24"/>
                  </w:rPr>
                </w:rPrChange>
              </w:rPr>
              <w:pPrChange w:id="810" w:author="James Dwyer" w:date="2019-12-01T10:21:00Z">
                <w:pPr/>
              </w:pPrChange>
            </w:pPr>
            <w:r w:rsidRPr="00016618">
              <w:rPr>
                <w:rFonts w:ascii="Times New Roman" w:hAnsi="Times New Roman"/>
                <w:sz w:val="36"/>
                <w:rPrChange w:id="811"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812"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813" w:author="David Gravett" w:date="2019-12-01T10:21:00Z"/>
          <w:rFonts w:ascii="Times New Roman" w:hAnsi="Times New Roman" w:cs="Times New Roman"/>
          <w:sz w:val="24"/>
          <w:szCs w:val="24"/>
          <w:lang w:val="en-US"/>
        </w:rPr>
      </w:pPr>
      <w:moveFromRangeStart w:id="814" w:author="David Gravett" w:date="2019-12-01T10:21:00Z" w:name="move26088127"/>
      <w:moveFrom w:id="815"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814"/>
      <w:ins w:id="816"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121219" w:rsidRPr="00D103E4" w:rsidRDefault="00121219" w:rsidP="00016618">
                              <w:pPr>
                                <w:pStyle w:val="Caption"/>
                                <w:jc w:val="center"/>
                                <w:rPr>
                                  <w:ins w:id="817" w:author="David Gravett" w:date="2019-12-01T10:21:00Z"/>
                                  <w:rFonts w:ascii="Arial" w:eastAsia="Arial" w:hAnsi="Arial" w:cs="Arial"/>
                                  <w:noProof/>
                                  <w:lang w:val="en"/>
                                </w:rPr>
                              </w:pPr>
                              <w:ins w:id="818"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121219" w:rsidRPr="00D103E4" w:rsidRDefault="00121219" w:rsidP="00016618">
                        <w:pPr>
                          <w:pStyle w:val="Caption"/>
                          <w:jc w:val="center"/>
                          <w:rPr>
                            <w:ins w:id="819" w:author="David Gravett" w:date="2019-12-01T10:21:00Z"/>
                            <w:rFonts w:ascii="Arial" w:eastAsia="Arial" w:hAnsi="Arial" w:cs="Arial"/>
                            <w:noProof/>
                            <w:lang w:val="en"/>
                          </w:rPr>
                        </w:pPr>
                        <w:ins w:id="820"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821"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822"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823"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824"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825"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lastRenderedPageBreak/>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826" w:author="David Gravett" w:date="2019-12-01T10:21:00Z"/>
        </w:trPr>
        <w:tc>
          <w:tcPr>
            <w:tcW w:w="432" w:type="dxa"/>
          </w:tcPr>
          <w:p w14:paraId="04C7622E" w14:textId="77777777" w:rsidR="00E246BB" w:rsidRDefault="00E246BB" w:rsidP="003B3061">
            <w:pPr>
              <w:rPr>
                <w:del w:id="827" w:author="David Gravett" w:date="2019-12-01T10:21:00Z"/>
                <w:rFonts w:ascii="Times New Roman" w:hAnsi="Times New Roman" w:cs="Times New Roman"/>
                <w:sz w:val="24"/>
                <w:szCs w:val="24"/>
              </w:rPr>
            </w:pPr>
            <w:del w:id="828"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37" w:author="David Gravett" w:date="2019-12-01T10:21:00Z"/>
                <w:rFonts w:ascii="Times New Roman" w:hAnsi="Times New Roman" w:cs="Times New Roman"/>
                <w:sz w:val="24"/>
                <w:szCs w:val="24"/>
              </w:rPr>
            </w:pPr>
            <w:del w:id="838"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39" w:author="David Gravett" w:date="2019-12-01T10:21:00Z"/>
                <w:rFonts w:ascii="Times New Roman" w:hAnsi="Times New Roman" w:cs="Times New Roman"/>
                <w:sz w:val="24"/>
                <w:szCs w:val="24"/>
              </w:rPr>
            </w:pPr>
            <w:del w:id="840"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41" w:author="David Gravett" w:date="2019-12-01T10:21:00Z"/>
        </w:trPr>
        <w:tc>
          <w:tcPr>
            <w:tcW w:w="432" w:type="dxa"/>
          </w:tcPr>
          <w:p w14:paraId="693BD055" w14:textId="77777777" w:rsidR="00E246BB" w:rsidRDefault="00E246BB" w:rsidP="003B3061">
            <w:pPr>
              <w:rPr>
                <w:del w:id="842" w:author="David Gravett" w:date="2019-12-01T10:21:00Z"/>
                <w:rFonts w:ascii="Times New Roman" w:hAnsi="Times New Roman" w:cs="Times New Roman"/>
                <w:sz w:val="24"/>
                <w:szCs w:val="24"/>
              </w:rPr>
            </w:pPr>
            <w:del w:id="843"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52" w:author="David Gravett" w:date="2019-12-01T10:21:00Z"/>
                <w:rFonts w:ascii="Times New Roman" w:hAnsi="Times New Roman" w:cs="Times New Roman"/>
                <w:sz w:val="24"/>
                <w:szCs w:val="24"/>
              </w:rPr>
            </w:pPr>
            <w:del w:id="853"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54" w:author="David Gravett" w:date="2019-12-01T10:21:00Z"/>
                <w:rFonts w:ascii="Times New Roman" w:hAnsi="Times New Roman" w:cs="Times New Roman"/>
                <w:sz w:val="24"/>
                <w:szCs w:val="24"/>
              </w:rPr>
            </w:pPr>
            <w:del w:id="855"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56" w:author="David Gravett" w:date="2019-12-01T10:21:00Z"/>
        </w:trPr>
        <w:tc>
          <w:tcPr>
            <w:tcW w:w="432" w:type="dxa"/>
          </w:tcPr>
          <w:p w14:paraId="22D4DB34" w14:textId="34C5C82E" w:rsidR="00E246BB" w:rsidRDefault="00E246BB" w:rsidP="003B3061">
            <w:pPr>
              <w:rPr>
                <w:del w:id="857" w:author="David Gravett" w:date="2019-12-01T10:21:00Z"/>
                <w:rFonts w:ascii="Times New Roman" w:hAnsi="Times New Roman" w:cs="Times New Roman"/>
                <w:sz w:val="24"/>
                <w:szCs w:val="24"/>
              </w:rPr>
            </w:pPr>
            <w:del w:id="858"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67" w:author="David Gravett" w:date="2019-12-01T10:21:00Z"/>
                <w:rFonts w:ascii="Times New Roman" w:hAnsi="Times New Roman" w:cs="Times New Roman"/>
                <w:sz w:val="24"/>
                <w:szCs w:val="24"/>
              </w:rPr>
            </w:pPr>
            <w:del w:id="868"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69" w:author="David Gravett" w:date="2019-12-01T10:21:00Z"/>
                <w:rFonts w:ascii="Times New Roman" w:hAnsi="Times New Roman" w:cs="Times New Roman"/>
                <w:sz w:val="24"/>
                <w:szCs w:val="24"/>
              </w:rPr>
            </w:pPr>
            <w:del w:id="870"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71" w:author="David Gravett" w:date="2019-12-01T10:21:00Z"/>
        </w:trPr>
        <w:tc>
          <w:tcPr>
            <w:tcW w:w="432" w:type="dxa"/>
          </w:tcPr>
          <w:p w14:paraId="77DB88BD" w14:textId="77777777" w:rsidR="00E246BB" w:rsidRDefault="00E246BB" w:rsidP="003B3061">
            <w:pPr>
              <w:rPr>
                <w:del w:id="872" w:author="David Gravett" w:date="2019-12-01T10:21:00Z"/>
                <w:rFonts w:ascii="Times New Roman" w:hAnsi="Times New Roman" w:cs="Times New Roman"/>
                <w:sz w:val="24"/>
                <w:szCs w:val="24"/>
              </w:rPr>
            </w:pPr>
            <w:del w:id="873"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82" w:author="David Gravett" w:date="2019-12-01T10:21:00Z"/>
                <w:rFonts w:ascii="Times New Roman" w:hAnsi="Times New Roman" w:cs="Times New Roman"/>
                <w:sz w:val="24"/>
                <w:szCs w:val="24"/>
              </w:rPr>
            </w:pPr>
            <w:del w:id="883"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84" w:author="David Gravett" w:date="2019-12-01T10:21:00Z"/>
                <w:rFonts w:ascii="Times New Roman" w:hAnsi="Times New Roman" w:cs="Times New Roman"/>
                <w:sz w:val="24"/>
                <w:szCs w:val="24"/>
              </w:rPr>
            </w:pPr>
            <w:del w:id="885"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86" w:author="David Gravett" w:date="2019-12-01T10:21:00Z"/>
        </w:trPr>
        <w:tc>
          <w:tcPr>
            <w:tcW w:w="432" w:type="dxa"/>
          </w:tcPr>
          <w:p w14:paraId="3F849D65" w14:textId="33C79841" w:rsidR="00E246BB" w:rsidRDefault="00E246BB" w:rsidP="003B3061">
            <w:pPr>
              <w:rPr>
                <w:del w:id="887" w:author="David Gravett" w:date="2019-12-01T10:21:00Z"/>
                <w:rFonts w:ascii="Times New Roman" w:hAnsi="Times New Roman" w:cs="Times New Roman"/>
                <w:sz w:val="24"/>
                <w:szCs w:val="24"/>
              </w:rPr>
            </w:pPr>
            <w:del w:id="888"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97" w:author="David Gravett" w:date="2019-12-01T10:21:00Z"/>
                <w:rFonts w:ascii="Times New Roman" w:hAnsi="Times New Roman" w:cs="Times New Roman"/>
                <w:sz w:val="24"/>
                <w:szCs w:val="24"/>
              </w:rPr>
            </w:pPr>
            <w:del w:id="898"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99" w:author="David Gravett" w:date="2019-12-01T10:21:00Z"/>
                <w:rFonts w:ascii="Times New Roman" w:hAnsi="Times New Roman" w:cs="Times New Roman"/>
                <w:sz w:val="24"/>
                <w:szCs w:val="24"/>
              </w:rPr>
            </w:pPr>
            <w:del w:id="900"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901" w:author="David Gravett" w:date="2019-12-01T10:21:00Z"/>
        </w:trPr>
        <w:tc>
          <w:tcPr>
            <w:tcW w:w="432" w:type="dxa"/>
          </w:tcPr>
          <w:p w14:paraId="5DEF886B" w14:textId="77777777" w:rsidR="00E246BB" w:rsidRDefault="00E246BB" w:rsidP="003B3061">
            <w:pPr>
              <w:rPr>
                <w:del w:id="902" w:author="David Gravett" w:date="2019-12-01T10:21:00Z"/>
                <w:rFonts w:ascii="Times New Roman" w:hAnsi="Times New Roman" w:cs="Times New Roman"/>
                <w:sz w:val="24"/>
                <w:szCs w:val="24"/>
              </w:rPr>
            </w:pPr>
            <w:del w:id="903"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904" w:author="David Gravett" w:date="2019-12-01T10:21:00Z"/>
                <w:rFonts w:ascii="Times New Roman" w:hAnsi="Times New Roman" w:cs="Times New Roman"/>
                <w:sz w:val="24"/>
                <w:szCs w:val="24"/>
              </w:rPr>
            </w:pPr>
            <w:del w:id="905"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906" w:author="David Gravett" w:date="2019-12-01T10:21:00Z"/>
                <w:rFonts w:ascii="Times New Roman" w:hAnsi="Times New Roman" w:cs="Times New Roman"/>
                <w:sz w:val="24"/>
                <w:szCs w:val="24"/>
              </w:rPr>
            </w:pPr>
            <w:del w:id="907"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908" w:author="David Gravett" w:date="2019-12-01T10:21:00Z"/>
                <w:rFonts w:ascii="Times New Roman" w:hAnsi="Times New Roman" w:cs="Times New Roman"/>
                <w:sz w:val="24"/>
                <w:szCs w:val="24"/>
              </w:rPr>
            </w:pPr>
            <w:del w:id="909"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910" w:author="David Gravett" w:date="2019-12-01T10:21:00Z"/>
                <w:rFonts w:ascii="Times New Roman" w:hAnsi="Times New Roman" w:cs="Times New Roman"/>
                <w:sz w:val="24"/>
                <w:szCs w:val="24"/>
              </w:rPr>
            </w:pPr>
            <w:del w:id="911"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912" w:author="David Gravett" w:date="2019-12-01T10:21:00Z"/>
                <w:rFonts w:ascii="Times New Roman" w:hAnsi="Times New Roman" w:cs="Times New Roman"/>
                <w:sz w:val="24"/>
                <w:szCs w:val="24"/>
              </w:rPr>
            </w:pPr>
            <w:del w:id="913"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914" w:author="David Gravett" w:date="2019-12-01T10:21:00Z"/>
                <w:rFonts w:ascii="Times New Roman" w:hAnsi="Times New Roman" w:cs="Times New Roman"/>
                <w:sz w:val="24"/>
                <w:szCs w:val="24"/>
              </w:rPr>
            </w:pPr>
            <w:del w:id="915"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916" w:author="David Gravett" w:date="2019-12-01T10:21:00Z"/>
        </w:trPr>
        <w:tc>
          <w:tcPr>
            <w:tcW w:w="432" w:type="dxa"/>
          </w:tcPr>
          <w:p w14:paraId="09127FBB" w14:textId="77777777" w:rsidR="00E246BB" w:rsidRDefault="00E246BB" w:rsidP="003B3061">
            <w:pPr>
              <w:rPr>
                <w:del w:id="917" w:author="David Gravett" w:date="2019-12-01T10:21:00Z"/>
                <w:rFonts w:ascii="Times New Roman" w:hAnsi="Times New Roman" w:cs="Times New Roman"/>
                <w:sz w:val="24"/>
                <w:szCs w:val="24"/>
              </w:rPr>
            </w:pPr>
            <w:del w:id="918"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919" w:author="David Gravett" w:date="2019-12-01T10:21:00Z"/>
                <w:rFonts w:ascii="Times New Roman" w:hAnsi="Times New Roman" w:cs="Times New Roman"/>
                <w:sz w:val="24"/>
                <w:szCs w:val="24"/>
              </w:rPr>
            </w:pPr>
            <w:del w:id="920"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921" w:author="David Gravett" w:date="2019-12-01T10:21:00Z"/>
                <w:rFonts w:ascii="Times New Roman" w:hAnsi="Times New Roman" w:cs="Times New Roman"/>
                <w:sz w:val="24"/>
                <w:szCs w:val="24"/>
              </w:rPr>
            </w:pPr>
            <w:del w:id="922"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923" w:author="David Gravett" w:date="2019-12-01T10:21:00Z"/>
                <w:rFonts w:ascii="Times New Roman" w:hAnsi="Times New Roman" w:cs="Times New Roman"/>
                <w:sz w:val="24"/>
                <w:szCs w:val="24"/>
              </w:rPr>
            </w:pPr>
            <w:del w:id="924"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925" w:author="David Gravett" w:date="2019-12-01T10:21:00Z"/>
                <w:rFonts w:ascii="Times New Roman" w:hAnsi="Times New Roman" w:cs="Times New Roman"/>
                <w:sz w:val="24"/>
                <w:szCs w:val="24"/>
              </w:rPr>
            </w:pPr>
            <w:del w:id="926"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927" w:author="David Gravett" w:date="2019-12-01T10:21:00Z"/>
                <w:rFonts w:ascii="Times New Roman" w:hAnsi="Times New Roman" w:cs="Times New Roman"/>
                <w:sz w:val="24"/>
                <w:szCs w:val="24"/>
              </w:rPr>
            </w:pPr>
            <w:del w:id="928"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29" w:author="David Gravett" w:date="2019-12-01T10:21:00Z"/>
                <w:rFonts w:ascii="Times New Roman" w:hAnsi="Times New Roman" w:cs="Times New Roman"/>
                <w:sz w:val="24"/>
                <w:szCs w:val="24"/>
              </w:rPr>
            </w:pPr>
            <w:del w:id="930"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31" w:author="David Gravett" w:date="2019-12-01T10:21:00Z">
          <w:pPr>
            <w:spacing w:line="288" w:lineRule="auto"/>
          </w:pPr>
        </w:pPrChange>
      </w:pPr>
      <w:moveToRangeStart w:id="932" w:author="David Gravett" w:date="2019-12-01T10:21:00Z" w:name="move26088127"/>
      <w:moveTo w:id="933"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32"/>
    </w:p>
    <w:p w14:paraId="278401A6" w14:textId="77777777" w:rsidR="00BE50C5" w:rsidRDefault="00BE50C5" w:rsidP="00016618">
      <w:pPr>
        <w:spacing w:line="288" w:lineRule="auto"/>
        <w:jc w:val="both"/>
        <w:rPr>
          <w:ins w:id="934"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35" w:author="David Gravett" w:date="2019-12-01T10:21:00Z"/>
        </w:trPr>
        <w:tc>
          <w:tcPr>
            <w:tcW w:w="933" w:type="dxa"/>
          </w:tcPr>
          <w:p w14:paraId="6D906F59" w14:textId="6DE50D43" w:rsidR="00016618" w:rsidRPr="00016618" w:rsidRDefault="00016618" w:rsidP="00016618">
            <w:pPr>
              <w:jc w:val="center"/>
              <w:rPr>
                <w:ins w:id="936" w:author="David Gravett" w:date="2019-12-01T10:21:00Z"/>
                <w:rFonts w:ascii="Times New Roman" w:hAnsi="Times New Roman" w:cs="Times New Roman"/>
                <w:sz w:val="36"/>
                <w:szCs w:val="36"/>
              </w:rPr>
            </w:pPr>
            <w:ins w:id="937"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46" w:author="David Gravett" w:date="2019-12-01T10:21:00Z"/>
                <w:rFonts w:ascii="Times New Roman" w:hAnsi="Times New Roman" w:cs="Times New Roman"/>
                <w:sz w:val="36"/>
                <w:szCs w:val="36"/>
              </w:rPr>
            </w:pPr>
            <w:ins w:id="947"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48" w:author="David Gravett" w:date="2019-12-01T10:21:00Z"/>
                <w:rFonts w:ascii="Times New Roman" w:hAnsi="Times New Roman" w:cs="Times New Roman"/>
                <w:sz w:val="36"/>
                <w:szCs w:val="36"/>
              </w:rPr>
            </w:pPr>
            <w:ins w:id="949"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50" w:author="David Gravett" w:date="2019-12-01T10:21:00Z"/>
        </w:trPr>
        <w:tc>
          <w:tcPr>
            <w:tcW w:w="933" w:type="dxa"/>
          </w:tcPr>
          <w:p w14:paraId="3B9A35D0" w14:textId="266E0B79" w:rsidR="00016618" w:rsidRPr="00016618" w:rsidRDefault="00016618" w:rsidP="00016618">
            <w:pPr>
              <w:jc w:val="center"/>
              <w:rPr>
                <w:ins w:id="951" w:author="David Gravett" w:date="2019-12-01T10:21:00Z"/>
                <w:rFonts w:ascii="Times New Roman" w:hAnsi="Times New Roman" w:cs="Times New Roman"/>
                <w:sz w:val="36"/>
                <w:szCs w:val="36"/>
              </w:rPr>
            </w:pPr>
            <w:ins w:id="952"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61" w:author="David Gravett" w:date="2019-12-01T10:21:00Z"/>
                <w:rFonts w:ascii="Times New Roman" w:hAnsi="Times New Roman" w:cs="Times New Roman"/>
                <w:sz w:val="36"/>
                <w:szCs w:val="36"/>
              </w:rPr>
            </w:pPr>
            <w:ins w:id="962"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63" w:author="David Gravett" w:date="2019-12-01T10:21:00Z"/>
                <w:rFonts w:ascii="Times New Roman" w:hAnsi="Times New Roman" w:cs="Times New Roman"/>
                <w:sz w:val="36"/>
                <w:szCs w:val="36"/>
              </w:rPr>
            </w:pPr>
            <w:ins w:id="964"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65" w:author="David Gravett" w:date="2019-12-01T10:21:00Z"/>
        </w:trPr>
        <w:tc>
          <w:tcPr>
            <w:tcW w:w="933" w:type="dxa"/>
          </w:tcPr>
          <w:p w14:paraId="535B4265" w14:textId="625E0506" w:rsidR="00016618" w:rsidRPr="00016618" w:rsidRDefault="00016618" w:rsidP="00016618">
            <w:pPr>
              <w:jc w:val="center"/>
              <w:rPr>
                <w:ins w:id="966" w:author="David Gravett" w:date="2019-12-01T10:21:00Z"/>
                <w:rFonts w:ascii="Times New Roman" w:hAnsi="Times New Roman" w:cs="Times New Roman"/>
                <w:sz w:val="36"/>
                <w:szCs w:val="36"/>
              </w:rPr>
            </w:pPr>
            <w:ins w:id="967"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76" w:author="David Gravett" w:date="2019-12-01T10:21:00Z"/>
                <w:rFonts w:ascii="Times New Roman" w:hAnsi="Times New Roman" w:cs="Times New Roman"/>
                <w:sz w:val="36"/>
                <w:szCs w:val="36"/>
              </w:rPr>
            </w:pPr>
            <w:ins w:id="977"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78" w:author="David Gravett" w:date="2019-12-01T10:21:00Z"/>
                <w:rFonts w:ascii="Times New Roman" w:hAnsi="Times New Roman" w:cs="Times New Roman"/>
                <w:sz w:val="36"/>
                <w:szCs w:val="36"/>
              </w:rPr>
            </w:pPr>
            <w:ins w:id="979"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80" w:author="David Gravett" w:date="2019-12-01T10:21:00Z"/>
        </w:trPr>
        <w:tc>
          <w:tcPr>
            <w:tcW w:w="933" w:type="dxa"/>
          </w:tcPr>
          <w:p w14:paraId="57F36703" w14:textId="709251CB" w:rsidR="00016618" w:rsidRPr="00016618" w:rsidRDefault="00016618" w:rsidP="00016618">
            <w:pPr>
              <w:jc w:val="center"/>
              <w:rPr>
                <w:ins w:id="981" w:author="David Gravett" w:date="2019-12-01T10:21:00Z"/>
                <w:rFonts w:ascii="Times New Roman" w:hAnsi="Times New Roman" w:cs="Times New Roman"/>
                <w:sz w:val="36"/>
                <w:szCs w:val="36"/>
              </w:rPr>
            </w:pPr>
            <w:ins w:id="982"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91" w:author="David Gravett" w:date="2019-12-01T10:21:00Z"/>
                <w:rFonts w:ascii="Times New Roman" w:hAnsi="Times New Roman" w:cs="Times New Roman"/>
                <w:sz w:val="36"/>
                <w:szCs w:val="36"/>
              </w:rPr>
            </w:pPr>
            <w:ins w:id="992"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93" w:author="David Gravett" w:date="2019-12-01T10:21:00Z"/>
                <w:rFonts w:ascii="Times New Roman" w:hAnsi="Times New Roman" w:cs="Times New Roman"/>
                <w:sz w:val="36"/>
                <w:szCs w:val="36"/>
              </w:rPr>
            </w:pPr>
            <w:ins w:id="994"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95" w:author="David Gravett" w:date="2019-12-01T10:21:00Z"/>
        </w:trPr>
        <w:tc>
          <w:tcPr>
            <w:tcW w:w="933" w:type="dxa"/>
          </w:tcPr>
          <w:p w14:paraId="66CCE07C" w14:textId="2F52360D" w:rsidR="00016618" w:rsidRPr="00016618" w:rsidRDefault="00016618" w:rsidP="00016618">
            <w:pPr>
              <w:jc w:val="center"/>
              <w:rPr>
                <w:ins w:id="996" w:author="David Gravett" w:date="2019-12-01T10:21:00Z"/>
                <w:rFonts w:ascii="Times New Roman" w:hAnsi="Times New Roman" w:cs="Times New Roman"/>
                <w:sz w:val="36"/>
                <w:szCs w:val="36"/>
              </w:rPr>
            </w:pPr>
            <w:ins w:id="997"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1006" w:author="David Gravett" w:date="2019-12-01T10:21:00Z"/>
                <w:rFonts w:ascii="Times New Roman" w:hAnsi="Times New Roman" w:cs="Times New Roman"/>
                <w:sz w:val="36"/>
                <w:szCs w:val="36"/>
              </w:rPr>
            </w:pPr>
            <w:ins w:id="1007"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1008" w:author="David Gravett" w:date="2019-12-01T10:21:00Z"/>
                <w:rFonts w:ascii="Times New Roman" w:hAnsi="Times New Roman" w:cs="Times New Roman"/>
                <w:sz w:val="36"/>
                <w:szCs w:val="36"/>
              </w:rPr>
            </w:pPr>
            <w:ins w:id="1009"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1010" w:author="David Gravett" w:date="2019-12-01T10:21:00Z"/>
        </w:trPr>
        <w:tc>
          <w:tcPr>
            <w:tcW w:w="933" w:type="dxa"/>
          </w:tcPr>
          <w:p w14:paraId="44D7E6C6" w14:textId="7D754606" w:rsidR="00016618" w:rsidRPr="00016618" w:rsidRDefault="00016618" w:rsidP="00016618">
            <w:pPr>
              <w:jc w:val="center"/>
              <w:rPr>
                <w:ins w:id="1011" w:author="David Gravett" w:date="2019-12-01T10:21:00Z"/>
                <w:rFonts w:ascii="Times New Roman" w:hAnsi="Times New Roman" w:cs="Times New Roman"/>
                <w:sz w:val="36"/>
                <w:szCs w:val="36"/>
              </w:rPr>
            </w:pPr>
            <w:ins w:id="1012"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1013" w:author="David Gravett" w:date="2019-12-01T10:21:00Z"/>
                <w:rFonts w:ascii="Times New Roman" w:hAnsi="Times New Roman" w:cs="Times New Roman"/>
                <w:sz w:val="36"/>
                <w:szCs w:val="36"/>
              </w:rPr>
            </w:pPr>
            <w:ins w:id="1014"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1015" w:author="David Gravett" w:date="2019-12-01T10:21:00Z"/>
                <w:rFonts w:ascii="Times New Roman" w:hAnsi="Times New Roman" w:cs="Times New Roman"/>
                <w:sz w:val="36"/>
                <w:szCs w:val="36"/>
              </w:rPr>
            </w:pPr>
            <w:ins w:id="1016"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1017" w:author="David Gravett" w:date="2019-12-01T10:21:00Z"/>
                <w:rFonts w:ascii="Times New Roman" w:hAnsi="Times New Roman" w:cs="Times New Roman"/>
                <w:sz w:val="36"/>
                <w:szCs w:val="36"/>
              </w:rPr>
            </w:pPr>
            <w:ins w:id="1018"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1019" w:author="David Gravett" w:date="2019-12-01T10:21:00Z"/>
                <w:rFonts w:ascii="Times New Roman" w:hAnsi="Times New Roman" w:cs="Times New Roman"/>
                <w:sz w:val="36"/>
                <w:szCs w:val="36"/>
              </w:rPr>
            </w:pPr>
            <w:ins w:id="1020"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1021" w:author="David Gravett" w:date="2019-12-01T10:21:00Z"/>
                <w:rFonts w:ascii="Times New Roman" w:hAnsi="Times New Roman" w:cs="Times New Roman"/>
                <w:sz w:val="36"/>
                <w:szCs w:val="36"/>
              </w:rPr>
            </w:pPr>
            <w:ins w:id="1022"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1023" w:author="David Gravett" w:date="2019-12-01T10:21:00Z"/>
                <w:rFonts w:ascii="Times New Roman" w:hAnsi="Times New Roman" w:cs="Times New Roman"/>
                <w:sz w:val="36"/>
                <w:szCs w:val="36"/>
              </w:rPr>
            </w:pPr>
            <w:ins w:id="1024"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1025" w:author="David Gravett" w:date="2019-12-01T10:21:00Z"/>
        </w:trPr>
        <w:tc>
          <w:tcPr>
            <w:tcW w:w="933" w:type="dxa"/>
          </w:tcPr>
          <w:p w14:paraId="71518CE4" w14:textId="2211EBF1" w:rsidR="00016618" w:rsidRPr="00016618" w:rsidRDefault="00016618" w:rsidP="00016618">
            <w:pPr>
              <w:jc w:val="center"/>
              <w:rPr>
                <w:ins w:id="1026" w:author="David Gravett" w:date="2019-12-01T10:21:00Z"/>
                <w:rFonts w:ascii="Times New Roman" w:hAnsi="Times New Roman" w:cs="Times New Roman"/>
                <w:sz w:val="36"/>
                <w:szCs w:val="36"/>
              </w:rPr>
            </w:pPr>
            <w:ins w:id="1027"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28" w:author="David Gravett" w:date="2019-12-01T10:21:00Z"/>
                <w:rFonts w:ascii="Times New Roman" w:hAnsi="Times New Roman" w:cs="Times New Roman"/>
                <w:sz w:val="36"/>
                <w:szCs w:val="36"/>
              </w:rPr>
            </w:pPr>
            <w:ins w:id="1029"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30" w:author="David Gravett" w:date="2019-12-01T10:21:00Z"/>
                <w:rFonts w:ascii="Times New Roman" w:hAnsi="Times New Roman" w:cs="Times New Roman"/>
                <w:sz w:val="36"/>
                <w:szCs w:val="36"/>
              </w:rPr>
            </w:pPr>
            <w:ins w:id="1031"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32" w:author="David Gravett" w:date="2019-12-01T10:21:00Z"/>
                <w:rFonts w:ascii="Times New Roman" w:hAnsi="Times New Roman" w:cs="Times New Roman"/>
                <w:sz w:val="36"/>
                <w:szCs w:val="36"/>
              </w:rPr>
            </w:pPr>
            <w:ins w:id="1033"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36" w:author="David Gravett" w:date="2019-12-01T10:21:00Z"/>
                <w:rFonts w:ascii="Times New Roman" w:hAnsi="Times New Roman" w:cs="Times New Roman"/>
                <w:sz w:val="36"/>
                <w:szCs w:val="36"/>
              </w:rPr>
            </w:pPr>
            <w:ins w:id="1037"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38" w:author="David Gravett" w:date="2019-12-01T10:21:00Z"/>
                <w:rFonts w:ascii="Times New Roman" w:hAnsi="Times New Roman" w:cs="Times New Roman"/>
                <w:sz w:val="36"/>
                <w:szCs w:val="36"/>
              </w:rPr>
            </w:pPr>
            <w:ins w:id="1039"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40" w:author="David Gravett" w:date="2019-12-01T10:21:00Z"/>
          <w:rFonts w:ascii="Times New Roman" w:hAnsi="Times New Roman" w:cs="Times New Roman"/>
          <w:sz w:val="24"/>
          <w:szCs w:val="24"/>
          <w:lang w:val="en-US"/>
        </w:rPr>
      </w:pPr>
      <w:ins w:id="1041"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121219" w:rsidRPr="00D103E4" w:rsidRDefault="00121219" w:rsidP="00016618">
                              <w:pPr>
                                <w:pStyle w:val="Caption"/>
                                <w:jc w:val="center"/>
                                <w:rPr>
                                  <w:ins w:id="1042" w:author="David Gravett" w:date="2019-12-01T10:21:00Z"/>
                                  <w:rFonts w:ascii="Arial" w:eastAsia="Arial" w:hAnsi="Arial" w:cs="Arial"/>
                                  <w:noProof/>
                                  <w:lang w:val="en"/>
                                </w:rPr>
                              </w:pPr>
                              <w:ins w:id="1043"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121219" w:rsidRPr="00D103E4" w:rsidRDefault="00121219" w:rsidP="00016618">
                        <w:pPr>
                          <w:pStyle w:val="Caption"/>
                          <w:jc w:val="center"/>
                          <w:rPr>
                            <w:ins w:id="1044" w:author="David Gravett" w:date="2019-12-01T10:21:00Z"/>
                            <w:rFonts w:ascii="Arial" w:eastAsia="Arial" w:hAnsi="Arial" w:cs="Arial"/>
                            <w:noProof/>
                            <w:lang w:val="en"/>
                          </w:rPr>
                        </w:pPr>
                        <w:ins w:id="1045"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46"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47" w:author="David Gravett" w:date="2019-12-01T10:21:00Z"/>
          <w:rFonts w:ascii="Times New Roman" w:hAnsi="Times New Roman" w:cs="Times New Roman"/>
          <w:sz w:val="24"/>
          <w:szCs w:val="24"/>
          <w:lang w:val="en-US"/>
        </w:rPr>
      </w:pPr>
      <w:ins w:id="1048"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49"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50"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51"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52"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53"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54"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55"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56"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57"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58" w:author="David Gravett" w:date="2019-12-01T10:21:00Z"/>
          <w:rFonts w:asciiTheme="majorHAnsi" w:hAnsiTheme="majorHAnsi" w:cstheme="majorHAnsi"/>
          <w:color w:val="1F3864" w:themeColor="accent1" w:themeShade="80"/>
          <w:sz w:val="40"/>
          <w:szCs w:val="40"/>
        </w:rPr>
      </w:pPr>
      <w:ins w:id="1059"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60"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61" w:author="David Gravett" w:date="2019-12-01T10:21:00Z"/>
        </w:trPr>
        <w:tc>
          <w:tcPr>
            <w:tcW w:w="933" w:type="dxa"/>
          </w:tcPr>
          <w:p w14:paraId="25DAC49B" w14:textId="16EDC669" w:rsidR="00016618" w:rsidRPr="00016618" w:rsidRDefault="00016618" w:rsidP="00016618">
            <w:pPr>
              <w:jc w:val="center"/>
              <w:rPr>
                <w:ins w:id="1062" w:author="David Gravett" w:date="2019-12-01T10:21:00Z"/>
                <w:rFonts w:ascii="Times New Roman" w:hAnsi="Times New Roman" w:cs="Times New Roman"/>
                <w:sz w:val="36"/>
                <w:szCs w:val="36"/>
              </w:rPr>
            </w:pPr>
            <w:ins w:id="1063"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72" w:author="David Gravett" w:date="2019-12-01T10:21:00Z"/>
                <w:rFonts w:ascii="Times New Roman" w:hAnsi="Times New Roman" w:cs="Times New Roman"/>
                <w:sz w:val="36"/>
                <w:szCs w:val="36"/>
              </w:rPr>
            </w:pPr>
            <w:ins w:id="1073"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74" w:author="David Gravett" w:date="2019-12-01T10:21:00Z"/>
                <w:rFonts w:ascii="Times New Roman" w:hAnsi="Times New Roman" w:cs="Times New Roman"/>
                <w:sz w:val="36"/>
                <w:szCs w:val="36"/>
              </w:rPr>
            </w:pPr>
            <w:ins w:id="1075"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76" w:author="David Gravett" w:date="2019-12-01T10:21:00Z"/>
        </w:trPr>
        <w:tc>
          <w:tcPr>
            <w:tcW w:w="933" w:type="dxa"/>
          </w:tcPr>
          <w:p w14:paraId="19D88635" w14:textId="21B80CD1" w:rsidR="00016618" w:rsidRPr="00016618" w:rsidRDefault="00016618" w:rsidP="00016618">
            <w:pPr>
              <w:jc w:val="center"/>
              <w:rPr>
                <w:ins w:id="1077" w:author="David Gravett" w:date="2019-12-01T10:21:00Z"/>
                <w:rFonts w:ascii="Times New Roman" w:hAnsi="Times New Roman" w:cs="Times New Roman"/>
                <w:sz w:val="36"/>
                <w:szCs w:val="36"/>
              </w:rPr>
            </w:pPr>
            <w:ins w:id="1078"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87" w:author="David Gravett" w:date="2019-12-01T10:21:00Z"/>
                <w:rFonts w:ascii="Times New Roman" w:hAnsi="Times New Roman" w:cs="Times New Roman"/>
                <w:sz w:val="36"/>
                <w:szCs w:val="36"/>
              </w:rPr>
            </w:pPr>
            <w:ins w:id="1088"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89" w:author="David Gravett" w:date="2019-12-01T10:21:00Z"/>
                <w:rFonts w:ascii="Times New Roman" w:hAnsi="Times New Roman" w:cs="Times New Roman"/>
                <w:sz w:val="36"/>
                <w:szCs w:val="36"/>
              </w:rPr>
            </w:pPr>
            <w:ins w:id="1090"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91" w:author="David Gravett" w:date="2019-12-01T10:21:00Z"/>
        </w:trPr>
        <w:tc>
          <w:tcPr>
            <w:tcW w:w="933" w:type="dxa"/>
          </w:tcPr>
          <w:p w14:paraId="38C19A43" w14:textId="785CC76E" w:rsidR="00016618" w:rsidRPr="00016618" w:rsidRDefault="00016618" w:rsidP="00016618">
            <w:pPr>
              <w:jc w:val="center"/>
              <w:rPr>
                <w:ins w:id="1092" w:author="David Gravett" w:date="2019-12-01T10:21:00Z"/>
                <w:rFonts w:ascii="Times New Roman" w:hAnsi="Times New Roman" w:cs="Times New Roman"/>
                <w:sz w:val="36"/>
                <w:szCs w:val="36"/>
              </w:rPr>
            </w:pPr>
            <w:ins w:id="1093"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102" w:author="David Gravett" w:date="2019-12-01T10:21:00Z"/>
                <w:rFonts w:ascii="Times New Roman" w:hAnsi="Times New Roman" w:cs="Times New Roman"/>
                <w:sz w:val="36"/>
                <w:szCs w:val="36"/>
              </w:rPr>
            </w:pPr>
            <w:ins w:id="1103"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104" w:author="David Gravett" w:date="2019-12-01T10:21:00Z"/>
                <w:rFonts w:ascii="Times New Roman" w:hAnsi="Times New Roman" w:cs="Times New Roman"/>
                <w:sz w:val="36"/>
                <w:szCs w:val="36"/>
              </w:rPr>
            </w:pPr>
            <w:ins w:id="1105"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106" w:author="David Gravett" w:date="2019-12-01T10:21:00Z"/>
        </w:trPr>
        <w:tc>
          <w:tcPr>
            <w:tcW w:w="933" w:type="dxa"/>
          </w:tcPr>
          <w:p w14:paraId="6874888F" w14:textId="6A528125" w:rsidR="00016618" w:rsidRPr="00016618" w:rsidRDefault="00016618" w:rsidP="00016618">
            <w:pPr>
              <w:jc w:val="center"/>
              <w:rPr>
                <w:ins w:id="1107" w:author="David Gravett" w:date="2019-12-01T10:21:00Z"/>
                <w:rFonts w:ascii="Times New Roman" w:hAnsi="Times New Roman" w:cs="Times New Roman"/>
                <w:sz w:val="36"/>
                <w:szCs w:val="36"/>
              </w:rPr>
            </w:pPr>
            <w:ins w:id="1108"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117" w:author="David Gravett" w:date="2019-12-01T10:21:00Z"/>
                <w:rFonts w:ascii="Times New Roman" w:hAnsi="Times New Roman" w:cs="Times New Roman"/>
                <w:sz w:val="36"/>
                <w:szCs w:val="36"/>
              </w:rPr>
            </w:pPr>
            <w:ins w:id="1118"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119" w:author="David Gravett" w:date="2019-12-01T10:21:00Z"/>
                <w:rFonts w:ascii="Times New Roman" w:hAnsi="Times New Roman" w:cs="Times New Roman"/>
                <w:sz w:val="36"/>
                <w:szCs w:val="36"/>
              </w:rPr>
            </w:pPr>
            <w:ins w:id="1120"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121" w:author="David Gravett" w:date="2019-12-01T10:21:00Z"/>
        </w:trPr>
        <w:tc>
          <w:tcPr>
            <w:tcW w:w="933" w:type="dxa"/>
          </w:tcPr>
          <w:p w14:paraId="52585A82" w14:textId="0A535F6A" w:rsidR="00016618" w:rsidRPr="00016618" w:rsidRDefault="00016618" w:rsidP="00016618">
            <w:pPr>
              <w:jc w:val="center"/>
              <w:rPr>
                <w:ins w:id="1122" w:author="David Gravett" w:date="2019-12-01T10:21:00Z"/>
                <w:rFonts w:ascii="Times New Roman" w:hAnsi="Times New Roman" w:cs="Times New Roman"/>
                <w:sz w:val="36"/>
                <w:szCs w:val="36"/>
              </w:rPr>
            </w:pPr>
            <w:ins w:id="1123"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32" w:author="David Gravett" w:date="2019-12-01T10:21:00Z"/>
                <w:rFonts w:ascii="Times New Roman" w:hAnsi="Times New Roman" w:cs="Times New Roman"/>
                <w:sz w:val="36"/>
                <w:szCs w:val="36"/>
              </w:rPr>
            </w:pPr>
            <w:ins w:id="1133"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34" w:author="David Gravett" w:date="2019-12-01T10:21:00Z"/>
                <w:rFonts w:ascii="Times New Roman" w:hAnsi="Times New Roman" w:cs="Times New Roman"/>
                <w:sz w:val="36"/>
                <w:szCs w:val="36"/>
              </w:rPr>
            </w:pPr>
            <w:ins w:id="1135"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36" w:author="David Gravett" w:date="2019-12-01T10:21:00Z"/>
        </w:trPr>
        <w:tc>
          <w:tcPr>
            <w:tcW w:w="933" w:type="dxa"/>
          </w:tcPr>
          <w:p w14:paraId="6141216C" w14:textId="658C9479" w:rsidR="00016618" w:rsidRPr="00016618" w:rsidRDefault="00016618" w:rsidP="00016618">
            <w:pPr>
              <w:jc w:val="center"/>
              <w:rPr>
                <w:ins w:id="1137" w:author="David Gravett" w:date="2019-12-01T10:21:00Z"/>
                <w:rFonts w:ascii="Times New Roman" w:hAnsi="Times New Roman" w:cs="Times New Roman"/>
                <w:sz w:val="36"/>
                <w:szCs w:val="36"/>
              </w:rPr>
            </w:pPr>
            <w:ins w:id="1138"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39" w:author="David Gravett" w:date="2019-12-01T10:21:00Z"/>
                <w:rFonts w:ascii="Times New Roman" w:hAnsi="Times New Roman" w:cs="Times New Roman"/>
                <w:sz w:val="36"/>
                <w:szCs w:val="36"/>
              </w:rPr>
            </w:pPr>
            <w:ins w:id="1140"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41" w:author="David Gravett" w:date="2019-12-01T10:21:00Z"/>
                <w:rFonts w:ascii="Times New Roman" w:hAnsi="Times New Roman" w:cs="Times New Roman"/>
                <w:sz w:val="36"/>
                <w:szCs w:val="36"/>
              </w:rPr>
            </w:pPr>
            <w:ins w:id="1142"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43" w:author="David Gravett" w:date="2019-12-01T10:21:00Z"/>
                <w:rFonts w:ascii="Times New Roman" w:hAnsi="Times New Roman" w:cs="Times New Roman"/>
                <w:sz w:val="36"/>
                <w:szCs w:val="36"/>
              </w:rPr>
            </w:pPr>
            <w:ins w:id="1144"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45" w:author="David Gravett" w:date="2019-12-01T10:21:00Z"/>
                <w:rFonts w:ascii="Times New Roman" w:hAnsi="Times New Roman" w:cs="Times New Roman"/>
                <w:sz w:val="36"/>
                <w:szCs w:val="36"/>
              </w:rPr>
            </w:pPr>
            <w:ins w:id="1146"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47" w:author="David Gravett" w:date="2019-12-01T10:21:00Z"/>
                <w:rFonts w:ascii="Times New Roman" w:hAnsi="Times New Roman" w:cs="Times New Roman"/>
                <w:sz w:val="36"/>
                <w:szCs w:val="36"/>
              </w:rPr>
            </w:pPr>
            <w:ins w:id="1148"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49" w:author="David Gravett" w:date="2019-12-01T10:21:00Z"/>
                <w:rFonts w:ascii="Times New Roman" w:hAnsi="Times New Roman" w:cs="Times New Roman"/>
                <w:sz w:val="36"/>
                <w:szCs w:val="36"/>
              </w:rPr>
            </w:pPr>
            <w:ins w:id="1150"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51" w:author="David Gravett" w:date="2019-12-01T10:21:00Z"/>
        </w:trPr>
        <w:tc>
          <w:tcPr>
            <w:tcW w:w="933" w:type="dxa"/>
          </w:tcPr>
          <w:p w14:paraId="1D5D7470" w14:textId="00E8F556" w:rsidR="00016618" w:rsidRPr="00016618" w:rsidRDefault="00016618" w:rsidP="00016618">
            <w:pPr>
              <w:jc w:val="center"/>
              <w:rPr>
                <w:ins w:id="1152" w:author="David Gravett" w:date="2019-12-01T10:21:00Z"/>
                <w:rFonts w:ascii="Times New Roman" w:hAnsi="Times New Roman" w:cs="Times New Roman"/>
                <w:sz w:val="36"/>
                <w:szCs w:val="36"/>
              </w:rPr>
            </w:pPr>
            <w:ins w:id="1153"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54" w:author="David Gravett" w:date="2019-12-01T10:21:00Z"/>
                <w:rFonts w:ascii="Times New Roman" w:hAnsi="Times New Roman" w:cs="Times New Roman"/>
                <w:sz w:val="36"/>
                <w:szCs w:val="36"/>
              </w:rPr>
            </w:pPr>
            <w:ins w:id="1155"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56" w:author="David Gravett" w:date="2019-12-01T10:21:00Z"/>
                <w:rFonts w:ascii="Times New Roman" w:hAnsi="Times New Roman" w:cs="Times New Roman"/>
                <w:sz w:val="36"/>
                <w:szCs w:val="36"/>
              </w:rPr>
            </w:pPr>
            <w:ins w:id="1157"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58" w:author="David Gravett" w:date="2019-12-01T10:21:00Z"/>
                <w:rFonts w:ascii="Times New Roman" w:hAnsi="Times New Roman" w:cs="Times New Roman"/>
                <w:sz w:val="36"/>
                <w:szCs w:val="36"/>
              </w:rPr>
            </w:pPr>
            <w:ins w:id="1159"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60" w:author="David Gravett" w:date="2019-12-01T10:21:00Z"/>
                <w:rFonts w:ascii="Times New Roman" w:hAnsi="Times New Roman" w:cs="Times New Roman"/>
                <w:sz w:val="36"/>
                <w:szCs w:val="36"/>
              </w:rPr>
            </w:pPr>
            <w:ins w:id="1161"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62" w:author="David Gravett" w:date="2019-12-01T10:21:00Z"/>
                <w:rFonts w:ascii="Times New Roman" w:hAnsi="Times New Roman" w:cs="Times New Roman"/>
                <w:sz w:val="36"/>
                <w:szCs w:val="36"/>
              </w:rPr>
            </w:pPr>
            <w:ins w:id="1163"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64" w:author="David Gravett" w:date="2019-12-01T10:21:00Z"/>
                <w:rFonts w:ascii="Times New Roman" w:hAnsi="Times New Roman" w:cs="Times New Roman"/>
                <w:sz w:val="36"/>
                <w:szCs w:val="36"/>
              </w:rPr>
            </w:pPr>
            <w:ins w:id="1165"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66" w:author="David Gravett" w:date="2019-12-01T10:21:00Z"/>
          <w:rFonts w:ascii="Times New Roman" w:hAnsi="Times New Roman" w:cs="Times New Roman"/>
          <w:sz w:val="24"/>
          <w:szCs w:val="24"/>
          <w:lang w:val="en-US"/>
        </w:rPr>
      </w:pPr>
      <w:ins w:id="1167"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121219" w:rsidRPr="00D103E4" w:rsidRDefault="00121219" w:rsidP="00016618">
                              <w:pPr>
                                <w:pStyle w:val="Caption"/>
                                <w:jc w:val="center"/>
                                <w:rPr>
                                  <w:ins w:id="1168" w:author="David Gravett" w:date="2019-12-01T10:21:00Z"/>
                                  <w:rFonts w:ascii="Arial" w:eastAsia="Arial" w:hAnsi="Arial" w:cs="Arial"/>
                                  <w:noProof/>
                                  <w:lang w:val="en"/>
                                </w:rPr>
                              </w:pPr>
                              <w:ins w:id="1169"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121219" w:rsidRPr="00D103E4" w:rsidRDefault="00121219" w:rsidP="00016618">
                        <w:pPr>
                          <w:pStyle w:val="Caption"/>
                          <w:jc w:val="center"/>
                          <w:rPr>
                            <w:ins w:id="1170" w:author="David Gravett" w:date="2019-12-01T10:21:00Z"/>
                            <w:rFonts w:ascii="Arial" w:eastAsia="Arial" w:hAnsi="Arial" w:cs="Arial"/>
                            <w:noProof/>
                            <w:lang w:val="en"/>
                          </w:rPr>
                        </w:pPr>
                        <w:ins w:id="1171"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72" w:author="David Gravett" w:date="2019-12-01T10:21:00Z"/>
        </w:trPr>
        <w:tc>
          <w:tcPr>
            <w:tcW w:w="432" w:type="dxa"/>
          </w:tcPr>
          <w:p w14:paraId="6A672990" w14:textId="77777777" w:rsidR="00E246BB" w:rsidRDefault="00E246BB" w:rsidP="003B3061">
            <w:pPr>
              <w:rPr>
                <w:del w:id="1173" w:author="David Gravett" w:date="2019-12-01T10:21:00Z"/>
                <w:rFonts w:ascii="Times New Roman" w:hAnsi="Times New Roman" w:cs="Times New Roman"/>
                <w:sz w:val="24"/>
                <w:szCs w:val="24"/>
              </w:rPr>
            </w:pPr>
            <w:del w:id="1174"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83" w:author="David Gravett" w:date="2019-12-01T10:21:00Z"/>
                <w:rFonts w:ascii="Times New Roman" w:hAnsi="Times New Roman" w:cs="Times New Roman"/>
                <w:sz w:val="24"/>
                <w:szCs w:val="24"/>
              </w:rPr>
            </w:pPr>
            <w:del w:id="1184"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85" w:author="David Gravett" w:date="2019-12-01T10:21:00Z"/>
                <w:rFonts w:ascii="Times New Roman" w:hAnsi="Times New Roman" w:cs="Times New Roman"/>
                <w:sz w:val="24"/>
                <w:szCs w:val="24"/>
              </w:rPr>
            </w:pPr>
            <w:del w:id="1186"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87" w:author="David Gravett" w:date="2019-12-01T10:21:00Z"/>
        </w:trPr>
        <w:tc>
          <w:tcPr>
            <w:tcW w:w="432" w:type="dxa"/>
          </w:tcPr>
          <w:p w14:paraId="1E1E774E" w14:textId="77777777" w:rsidR="00E246BB" w:rsidRDefault="00E246BB" w:rsidP="003B3061">
            <w:pPr>
              <w:rPr>
                <w:del w:id="1188" w:author="David Gravett" w:date="2019-12-01T10:21:00Z"/>
                <w:rFonts w:ascii="Times New Roman" w:hAnsi="Times New Roman" w:cs="Times New Roman"/>
                <w:sz w:val="24"/>
                <w:szCs w:val="24"/>
              </w:rPr>
            </w:pPr>
            <w:del w:id="1189"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98" w:author="David Gravett" w:date="2019-12-01T10:21:00Z"/>
                <w:rFonts w:ascii="Times New Roman" w:hAnsi="Times New Roman" w:cs="Times New Roman"/>
                <w:sz w:val="24"/>
                <w:szCs w:val="24"/>
              </w:rPr>
            </w:pPr>
            <w:del w:id="1199"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200" w:author="David Gravett" w:date="2019-12-01T10:21:00Z"/>
                <w:rFonts w:ascii="Times New Roman" w:hAnsi="Times New Roman" w:cs="Times New Roman"/>
                <w:sz w:val="24"/>
                <w:szCs w:val="24"/>
              </w:rPr>
            </w:pPr>
            <w:del w:id="1201"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202" w:author="David Gravett" w:date="2019-12-01T10:21:00Z"/>
        </w:trPr>
        <w:tc>
          <w:tcPr>
            <w:tcW w:w="432" w:type="dxa"/>
          </w:tcPr>
          <w:p w14:paraId="67579085" w14:textId="77777777" w:rsidR="00E246BB" w:rsidRDefault="00E246BB" w:rsidP="003B3061">
            <w:pPr>
              <w:rPr>
                <w:del w:id="1203" w:author="David Gravett" w:date="2019-12-01T10:21:00Z"/>
                <w:rFonts w:ascii="Times New Roman" w:hAnsi="Times New Roman" w:cs="Times New Roman"/>
                <w:sz w:val="24"/>
                <w:szCs w:val="24"/>
              </w:rPr>
            </w:pPr>
            <w:del w:id="1204"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213" w:author="David Gravett" w:date="2019-12-01T10:21:00Z"/>
                <w:rFonts w:ascii="Times New Roman" w:hAnsi="Times New Roman" w:cs="Times New Roman"/>
                <w:sz w:val="24"/>
                <w:szCs w:val="24"/>
              </w:rPr>
            </w:pPr>
            <w:del w:id="1214"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215" w:author="David Gravett" w:date="2019-12-01T10:21:00Z"/>
                <w:rFonts w:ascii="Times New Roman" w:hAnsi="Times New Roman" w:cs="Times New Roman"/>
                <w:sz w:val="24"/>
                <w:szCs w:val="24"/>
              </w:rPr>
            </w:pPr>
            <w:del w:id="1216"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217" w:author="David Gravett" w:date="2019-12-01T10:21:00Z"/>
        </w:trPr>
        <w:tc>
          <w:tcPr>
            <w:tcW w:w="432" w:type="dxa"/>
          </w:tcPr>
          <w:p w14:paraId="472C2046" w14:textId="77777777" w:rsidR="00E246BB" w:rsidRDefault="00E246BB" w:rsidP="003B3061">
            <w:pPr>
              <w:rPr>
                <w:del w:id="1218" w:author="David Gravett" w:date="2019-12-01T10:21:00Z"/>
                <w:rFonts w:ascii="Times New Roman" w:hAnsi="Times New Roman" w:cs="Times New Roman"/>
                <w:sz w:val="24"/>
                <w:szCs w:val="24"/>
              </w:rPr>
            </w:pPr>
            <w:del w:id="1219"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28" w:author="David Gravett" w:date="2019-12-01T10:21:00Z"/>
                <w:rFonts w:ascii="Times New Roman" w:hAnsi="Times New Roman" w:cs="Times New Roman"/>
                <w:sz w:val="24"/>
                <w:szCs w:val="24"/>
              </w:rPr>
            </w:pPr>
            <w:del w:id="1229"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30" w:author="David Gravett" w:date="2019-12-01T10:21:00Z"/>
                <w:rFonts w:ascii="Times New Roman" w:hAnsi="Times New Roman" w:cs="Times New Roman"/>
                <w:sz w:val="24"/>
                <w:szCs w:val="24"/>
              </w:rPr>
            </w:pPr>
            <w:del w:id="1231"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32" w:author="David Gravett" w:date="2019-12-01T10:21:00Z"/>
        </w:trPr>
        <w:tc>
          <w:tcPr>
            <w:tcW w:w="432" w:type="dxa"/>
          </w:tcPr>
          <w:p w14:paraId="6E4EC446" w14:textId="77777777" w:rsidR="00E246BB" w:rsidRDefault="00E246BB" w:rsidP="003B3061">
            <w:pPr>
              <w:rPr>
                <w:del w:id="1233" w:author="David Gravett" w:date="2019-12-01T10:21:00Z"/>
                <w:rFonts w:ascii="Times New Roman" w:hAnsi="Times New Roman" w:cs="Times New Roman"/>
                <w:sz w:val="24"/>
                <w:szCs w:val="24"/>
              </w:rPr>
            </w:pPr>
            <w:del w:id="1234"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43" w:author="David Gravett" w:date="2019-12-01T10:21:00Z"/>
                <w:rFonts w:ascii="Times New Roman" w:hAnsi="Times New Roman" w:cs="Times New Roman"/>
                <w:sz w:val="24"/>
                <w:szCs w:val="24"/>
              </w:rPr>
            </w:pPr>
            <w:del w:id="1244"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45" w:author="David Gravett" w:date="2019-12-01T10:21:00Z"/>
                <w:rFonts w:ascii="Times New Roman" w:hAnsi="Times New Roman" w:cs="Times New Roman"/>
                <w:sz w:val="24"/>
                <w:szCs w:val="24"/>
              </w:rPr>
            </w:pPr>
            <w:del w:id="1246"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47" w:author="David Gravett" w:date="2019-12-01T10:21:00Z"/>
        </w:trPr>
        <w:tc>
          <w:tcPr>
            <w:tcW w:w="432" w:type="dxa"/>
          </w:tcPr>
          <w:p w14:paraId="57B30C96" w14:textId="678C772C" w:rsidR="00E246BB" w:rsidRDefault="00E246BB" w:rsidP="003B3061">
            <w:pPr>
              <w:rPr>
                <w:del w:id="1248" w:author="David Gravett" w:date="2019-12-01T10:21:00Z"/>
                <w:rFonts w:ascii="Times New Roman" w:hAnsi="Times New Roman" w:cs="Times New Roman"/>
                <w:sz w:val="24"/>
                <w:szCs w:val="24"/>
              </w:rPr>
            </w:pPr>
            <w:del w:id="1249"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50" w:author="David Gravett" w:date="2019-12-01T10:21:00Z"/>
                <w:rFonts w:ascii="Times New Roman" w:hAnsi="Times New Roman" w:cs="Times New Roman"/>
                <w:sz w:val="24"/>
                <w:szCs w:val="24"/>
              </w:rPr>
            </w:pPr>
            <w:del w:id="1251"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52" w:author="David Gravett" w:date="2019-12-01T10:21:00Z"/>
                <w:rFonts w:ascii="Times New Roman" w:hAnsi="Times New Roman" w:cs="Times New Roman"/>
                <w:sz w:val="24"/>
                <w:szCs w:val="24"/>
              </w:rPr>
            </w:pPr>
            <w:del w:id="1253"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54" w:author="David Gravett" w:date="2019-12-01T10:21:00Z"/>
                <w:rFonts w:ascii="Times New Roman" w:hAnsi="Times New Roman" w:cs="Times New Roman"/>
                <w:sz w:val="24"/>
                <w:szCs w:val="24"/>
              </w:rPr>
            </w:pPr>
            <w:del w:id="1255"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56" w:author="David Gravett" w:date="2019-12-01T10:21:00Z"/>
                <w:rFonts w:ascii="Times New Roman" w:hAnsi="Times New Roman" w:cs="Times New Roman"/>
                <w:sz w:val="24"/>
                <w:szCs w:val="24"/>
              </w:rPr>
            </w:pPr>
            <w:del w:id="1257"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58" w:author="David Gravett" w:date="2019-12-01T10:21:00Z"/>
                <w:rFonts w:ascii="Times New Roman" w:hAnsi="Times New Roman" w:cs="Times New Roman"/>
                <w:sz w:val="24"/>
                <w:szCs w:val="24"/>
              </w:rPr>
            </w:pPr>
            <w:del w:id="1259"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60" w:author="David Gravett" w:date="2019-12-01T10:21:00Z"/>
                <w:rFonts w:ascii="Times New Roman" w:hAnsi="Times New Roman" w:cs="Times New Roman"/>
                <w:sz w:val="24"/>
                <w:szCs w:val="24"/>
              </w:rPr>
            </w:pPr>
            <w:del w:id="1261"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62" w:author="David Gravett" w:date="2019-12-01T10:21:00Z"/>
        </w:trPr>
        <w:tc>
          <w:tcPr>
            <w:tcW w:w="432" w:type="dxa"/>
          </w:tcPr>
          <w:p w14:paraId="12C68F82" w14:textId="77777777" w:rsidR="00E246BB" w:rsidRDefault="00E246BB" w:rsidP="003B3061">
            <w:pPr>
              <w:rPr>
                <w:del w:id="1263" w:author="David Gravett" w:date="2019-12-01T10:21:00Z"/>
                <w:rFonts w:ascii="Times New Roman" w:hAnsi="Times New Roman" w:cs="Times New Roman"/>
                <w:sz w:val="24"/>
                <w:szCs w:val="24"/>
              </w:rPr>
            </w:pPr>
            <w:del w:id="1264"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65" w:author="David Gravett" w:date="2019-12-01T10:21:00Z"/>
                <w:rFonts w:ascii="Times New Roman" w:hAnsi="Times New Roman" w:cs="Times New Roman"/>
                <w:sz w:val="24"/>
                <w:szCs w:val="24"/>
              </w:rPr>
            </w:pPr>
            <w:del w:id="1266"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67" w:author="David Gravett" w:date="2019-12-01T10:21:00Z"/>
                <w:rFonts w:ascii="Times New Roman" w:hAnsi="Times New Roman" w:cs="Times New Roman"/>
                <w:sz w:val="24"/>
                <w:szCs w:val="24"/>
              </w:rPr>
            </w:pPr>
            <w:del w:id="1268"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69" w:author="David Gravett" w:date="2019-12-01T10:21:00Z"/>
                <w:rFonts w:ascii="Times New Roman" w:hAnsi="Times New Roman" w:cs="Times New Roman"/>
                <w:sz w:val="24"/>
                <w:szCs w:val="24"/>
              </w:rPr>
            </w:pPr>
            <w:del w:id="1270"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71" w:author="David Gravett" w:date="2019-12-01T10:21:00Z"/>
                <w:rFonts w:ascii="Times New Roman" w:hAnsi="Times New Roman" w:cs="Times New Roman"/>
                <w:sz w:val="24"/>
                <w:szCs w:val="24"/>
              </w:rPr>
            </w:pPr>
            <w:del w:id="1272"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73" w:author="David Gravett" w:date="2019-12-01T10:21:00Z"/>
                <w:rFonts w:ascii="Times New Roman" w:hAnsi="Times New Roman" w:cs="Times New Roman"/>
                <w:sz w:val="24"/>
                <w:szCs w:val="24"/>
              </w:rPr>
            </w:pPr>
            <w:del w:id="1274"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75" w:author="David Gravett" w:date="2019-12-01T10:21:00Z"/>
                <w:rFonts w:ascii="Times New Roman" w:hAnsi="Times New Roman" w:cs="Times New Roman"/>
                <w:sz w:val="24"/>
                <w:szCs w:val="24"/>
              </w:rPr>
            </w:pPr>
            <w:del w:id="1276"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77"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78"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79"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80"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81"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82"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83"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84"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85"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86"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87" w:author="David Gravett" w:date="2019-12-01T10:21:00Z"/>
          <w:rFonts w:ascii="Times New Roman" w:hAnsi="Times New Roman" w:cs="Times New Roman"/>
          <w:sz w:val="24"/>
          <w:szCs w:val="24"/>
          <w:lang w:val="en-US"/>
        </w:rPr>
      </w:pPr>
      <w:ins w:id="1288"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89"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90" w:author="David Gravett" w:date="2019-12-01T10:21:00Z"/>
          <w:rFonts w:ascii="Times New Roman" w:hAnsi="Times New Roman"/>
          <w:sz w:val="24"/>
          <w:rPrChange w:id="1291" w:author="David Gravett" w:date="2019-12-01T10:21:00Z">
            <w:rPr>
              <w:moveFrom w:id="1292" w:author="David Gravett" w:date="2019-12-01T10:21:00Z"/>
              <w:rFonts w:ascii="Times New Roman" w:hAnsi="Times New Roman" w:cs="Times New Roman"/>
              <w:sz w:val="24"/>
              <w:szCs w:val="24"/>
              <w:lang w:val="en-US"/>
            </w:rPr>
          </w:rPrChange>
        </w:rPr>
        <w:pPrChange w:id="1293" w:author="David Gravett" w:date="2019-12-01T10:21:00Z">
          <w:pPr>
            <w:spacing w:line="288" w:lineRule="auto"/>
          </w:pPr>
        </w:pPrChange>
      </w:pPr>
      <w:moveFromRangeStart w:id="1294" w:author="David Gravett" w:date="2019-12-01T10:21:00Z" w:name="move26088126"/>
    </w:p>
    <w:p w14:paraId="3208B661" w14:textId="134971F2" w:rsidR="005F2D99" w:rsidRDefault="005F2D99">
      <w:pPr>
        <w:jc w:val="both"/>
        <w:rPr>
          <w:moveFrom w:id="1295" w:author="David Gravett" w:date="2019-12-01T10:21:00Z"/>
          <w:rFonts w:ascii="Times New Roman" w:hAnsi="Times New Roman"/>
          <w:sz w:val="24"/>
          <w:rPrChange w:id="1296" w:author="David Gravett" w:date="2019-12-01T10:21:00Z">
            <w:rPr>
              <w:moveFrom w:id="1297" w:author="David Gravett" w:date="2019-12-01T10:21:00Z"/>
              <w:rFonts w:ascii="Times New Roman" w:hAnsi="Times New Roman" w:cs="Times New Roman"/>
              <w:sz w:val="24"/>
              <w:szCs w:val="24"/>
              <w:lang w:val="en-US"/>
            </w:rPr>
          </w:rPrChange>
        </w:rPr>
        <w:pPrChange w:id="1298" w:author="David Gravett" w:date="2019-12-01T10:21:00Z">
          <w:pPr>
            <w:spacing w:line="288" w:lineRule="auto"/>
          </w:pPr>
        </w:pPrChange>
      </w:pPr>
    </w:p>
    <w:p w14:paraId="03A50811" w14:textId="6D331BA9" w:rsidR="005F2D99" w:rsidRDefault="005F2D99">
      <w:pPr>
        <w:jc w:val="both"/>
        <w:rPr>
          <w:moveFrom w:id="1299" w:author="David Gravett" w:date="2019-12-01T10:21:00Z"/>
          <w:rFonts w:ascii="Times New Roman" w:hAnsi="Times New Roman"/>
          <w:sz w:val="24"/>
          <w:rPrChange w:id="1300" w:author="David Gravett" w:date="2019-12-01T10:21:00Z">
            <w:rPr>
              <w:moveFrom w:id="1301" w:author="David Gravett" w:date="2019-12-01T10:21:00Z"/>
              <w:rFonts w:ascii="Times New Roman" w:hAnsi="Times New Roman" w:cs="Times New Roman"/>
              <w:sz w:val="24"/>
              <w:szCs w:val="24"/>
              <w:lang w:val="en-US"/>
            </w:rPr>
          </w:rPrChange>
        </w:rPr>
        <w:pPrChange w:id="1302" w:author="David Gravett" w:date="2019-12-01T10:21:00Z">
          <w:pPr>
            <w:spacing w:line="288" w:lineRule="auto"/>
          </w:pPr>
        </w:pPrChange>
      </w:pPr>
    </w:p>
    <w:p w14:paraId="5CB91808" w14:textId="43DBCBA4" w:rsidR="005F2D99" w:rsidRDefault="005F2D99">
      <w:pPr>
        <w:jc w:val="both"/>
        <w:rPr>
          <w:moveFrom w:id="1303" w:author="David Gravett" w:date="2019-12-01T10:21:00Z"/>
          <w:rFonts w:ascii="Times New Roman" w:hAnsi="Times New Roman"/>
          <w:sz w:val="24"/>
          <w:rPrChange w:id="1304" w:author="David Gravett" w:date="2019-12-01T10:21:00Z">
            <w:rPr>
              <w:moveFrom w:id="1305" w:author="David Gravett" w:date="2019-12-01T10:21:00Z"/>
              <w:rFonts w:ascii="Times New Roman" w:hAnsi="Times New Roman" w:cs="Times New Roman"/>
              <w:sz w:val="24"/>
              <w:szCs w:val="24"/>
              <w:lang w:val="en-US"/>
            </w:rPr>
          </w:rPrChange>
        </w:rPr>
        <w:pPrChange w:id="1306" w:author="David Gravett" w:date="2019-12-01T10:21:00Z">
          <w:pPr>
            <w:spacing w:line="288" w:lineRule="auto"/>
          </w:pPr>
        </w:pPrChange>
      </w:pPr>
    </w:p>
    <w:p w14:paraId="62201929" w14:textId="047217C9" w:rsidR="005F2D99" w:rsidRDefault="005F2D99">
      <w:pPr>
        <w:jc w:val="both"/>
        <w:rPr>
          <w:moveFrom w:id="1307" w:author="David Gravett" w:date="2019-12-01T10:21:00Z"/>
          <w:rFonts w:ascii="Times New Roman" w:hAnsi="Times New Roman"/>
          <w:sz w:val="24"/>
          <w:rPrChange w:id="1308" w:author="David Gravett" w:date="2019-12-01T10:21:00Z">
            <w:rPr>
              <w:moveFrom w:id="1309" w:author="David Gravett" w:date="2019-12-01T10:21:00Z"/>
              <w:rFonts w:ascii="Times New Roman" w:hAnsi="Times New Roman" w:cs="Times New Roman"/>
              <w:sz w:val="24"/>
              <w:szCs w:val="24"/>
              <w:lang w:val="en-US"/>
            </w:rPr>
          </w:rPrChange>
        </w:rPr>
        <w:pPrChange w:id="1310" w:author="David Gravett" w:date="2019-12-01T10:21:00Z">
          <w:pPr>
            <w:spacing w:line="288" w:lineRule="auto"/>
          </w:pPr>
        </w:pPrChange>
      </w:pPr>
    </w:p>
    <w:p w14:paraId="28071DFD" w14:textId="58F07689" w:rsidR="005F2D99" w:rsidRDefault="005F2D99">
      <w:pPr>
        <w:jc w:val="both"/>
        <w:rPr>
          <w:moveFrom w:id="1311" w:author="David Gravett" w:date="2019-12-01T10:21:00Z"/>
          <w:rFonts w:ascii="Times New Roman" w:hAnsi="Times New Roman"/>
          <w:sz w:val="24"/>
          <w:rPrChange w:id="1312" w:author="David Gravett" w:date="2019-12-01T10:21:00Z">
            <w:rPr>
              <w:moveFrom w:id="1313" w:author="David Gravett" w:date="2019-12-01T10:21:00Z"/>
              <w:rFonts w:ascii="Times New Roman" w:hAnsi="Times New Roman" w:cs="Times New Roman"/>
              <w:sz w:val="24"/>
              <w:szCs w:val="24"/>
              <w:lang w:val="en-US"/>
            </w:rPr>
          </w:rPrChange>
        </w:rPr>
        <w:pPrChange w:id="1314" w:author="David Gravett" w:date="2019-12-01T10:21:00Z">
          <w:pPr>
            <w:spacing w:line="288" w:lineRule="auto"/>
          </w:pPr>
        </w:pPrChange>
      </w:pPr>
    </w:p>
    <w:p w14:paraId="1C0041A2" w14:textId="50E2B1DA" w:rsidR="005F2D99" w:rsidRPr="005F2D99" w:rsidRDefault="005F2D99" w:rsidP="00F62130">
      <w:pPr>
        <w:spacing w:line="288" w:lineRule="auto"/>
        <w:rPr>
          <w:del w:id="1315" w:author="David Gravett" w:date="2019-12-01T10:21:00Z"/>
          <w:rFonts w:asciiTheme="majorHAnsi" w:hAnsiTheme="majorHAnsi" w:cstheme="majorHAnsi"/>
          <w:color w:val="1F3864" w:themeColor="accent1" w:themeShade="80"/>
          <w:sz w:val="24"/>
          <w:szCs w:val="24"/>
          <w:lang w:val="en-US"/>
        </w:rPr>
      </w:pPr>
      <w:moveFrom w:id="1316" w:author="David Gravett" w:date="2019-12-01T10:21:00Z">
        <w:r>
          <w:rPr>
            <w:sz w:val="40"/>
            <w:rPrChange w:id="1317"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94"/>
    </w:p>
    <w:tbl>
      <w:tblPr>
        <w:tblStyle w:val="TableGrid"/>
        <w:tblW w:w="0" w:type="auto"/>
        <w:tblInd w:w="1405" w:type="dxa"/>
        <w:tblLook w:val="04A0" w:firstRow="1" w:lastRow="0" w:firstColumn="1" w:lastColumn="0" w:noHBand="0" w:noVBand="1"/>
        <w:tblPrChange w:id="131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319">
          <w:tblGrid>
            <w:gridCol w:w="432"/>
            <w:gridCol w:w="432"/>
            <w:gridCol w:w="432"/>
            <w:gridCol w:w="432"/>
            <w:gridCol w:w="432"/>
            <w:gridCol w:w="432"/>
            <w:gridCol w:w="432"/>
          </w:tblGrid>
        </w:tblGridChange>
      </w:tblGrid>
      <w:tr w:rsidR="00280D7C" w14:paraId="230D39F4" w14:textId="77777777" w:rsidTr="00BE50C5">
        <w:trPr>
          <w:trHeight w:val="869"/>
          <w:trPrChange w:id="1320" w:author="David Gravett" w:date="2019-12-01T10:21:00Z">
            <w:trPr>
              <w:trHeight w:val="432"/>
            </w:trPr>
          </w:trPrChange>
        </w:trPr>
        <w:tc>
          <w:tcPr>
            <w:tcW w:w="933" w:type="dxa"/>
            <w:tcPrChange w:id="1321"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322" w:author="David Gravett" w:date="2019-12-01T10:21:00Z">
                  <w:rPr>
                    <w:rFonts w:ascii="Times New Roman" w:hAnsi="Times New Roman" w:cs="Times New Roman"/>
                    <w:sz w:val="24"/>
                    <w:szCs w:val="24"/>
                  </w:rPr>
                </w:rPrChange>
              </w:rPr>
              <w:pPrChange w:id="1323" w:author="James Dwyer" w:date="2019-12-01T10:21:00Z">
                <w:pPr/>
              </w:pPrChange>
            </w:pPr>
            <w:r w:rsidRPr="00016618">
              <w:rPr>
                <w:rFonts w:ascii="Times New Roman" w:hAnsi="Times New Roman"/>
                <w:sz w:val="36"/>
                <w:rPrChange w:id="1324" w:author="David Gravett" w:date="2019-12-01T10:21:00Z">
                  <w:rPr>
                    <w:rFonts w:ascii="Times New Roman" w:hAnsi="Times New Roman" w:cs="Times New Roman"/>
                    <w:sz w:val="24"/>
                    <w:szCs w:val="24"/>
                  </w:rPr>
                </w:rPrChange>
              </w:rPr>
              <w:t>0</w:t>
            </w:r>
          </w:p>
        </w:tc>
        <w:tc>
          <w:tcPr>
            <w:tcW w:w="933" w:type="dxa"/>
            <w:tcPrChange w:id="1325"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326" w:author="David Gravett" w:date="2019-12-01T10:21:00Z">
                  <w:rPr>
                    <w:rFonts w:ascii="Times New Roman" w:hAnsi="Times New Roman" w:cs="Times New Roman"/>
                    <w:sz w:val="24"/>
                    <w:szCs w:val="24"/>
                  </w:rPr>
                </w:rPrChange>
              </w:rPr>
              <w:pPrChange w:id="1327" w:author="James Dwyer" w:date="2019-12-01T10:21:00Z">
                <w:pPr/>
              </w:pPrChange>
            </w:pPr>
            <w:r w:rsidRPr="00016618">
              <w:rPr>
                <w:rFonts w:ascii="Times New Roman" w:hAnsi="Times New Roman"/>
                <w:sz w:val="36"/>
                <w:rPrChange w:id="1328" w:author="David Gravett" w:date="2019-12-01T10:21:00Z">
                  <w:rPr>
                    <w:rFonts w:ascii="Times New Roman" w:hAnsi="Times New Roman" w:cs="Times New Roman"/>
                    <w:sz w:val="24"/>
                    <w:szCs w:val="24"/>
                  </w:rPr>
                </w:rPrChange>
              </w:rPr>
              <w:t>0</w:t>
            </w:r>
          </w:p>
        </w:tc>
        <w:tc>
          <w:tcPr>
            <w:tcW w:w="933" w:type="dxa"/>
            <w:tcPrChange w:id="1329"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30" w:author="David Gravett" w:date="2019-12-01T10:21:00Z">
                  <w:rPr>
                    <w:rFonts w:ascii="Times New Roman" w:hAnsi="Times New Roman" w:cs="Times New Roman"/>
                    <w:sz w:val="24"/>
                    <w:szCs w:val="24"/>
                  </w:rPr>
                </w:rPrChange>
              </w:rPr>
              <w:pPrChange w:id="1331" w:author="James Dwyer" w:date="2019-12-01T10:21:00Z">
                <w:pPr/>
              </w:pPrChange>
            </w:pPr>
            <w:r w:rsidRPr="00016618">
              <w:rPr>
                <w:rFonts w:ascii="Times New Roman" w:hAnsi="Times New Roman"/>
                <w:sz w:val="36"/>
                <w:rPrChange w:id="1332" w:author="David Gravett" w:date="2019-12-01T10:21:00Z">
                  <w:rPr>
                    <w:rFonts w:ascii="Times New Roman" w:hAnsi="Times New Roman" w:cs="Times New Roman"/>
                    <w:sz w:val="24"/>
                    <w:szCs w:val="24"/>
                  </w:rPr>
                </w:rPrChange>
              </w:rPr>
              <w:t>0</w:t>
            </w:r>
          </w:p>
        </w:tc>
        <w:tc>
          <w:tcPr>
            <w:tcW w:w="933" w:type="dxa"/>
            <w:tcPrChange w:id="1333"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34" w:author="David Gravett" w:date="2019-12-01T10:21:00Z">
                  <w:rPr>
                    <w:rFonts w:ascii="Times New Roman" w:hAnsi="Times New Roman" w:cs="Times New Roman"/>
                    <w:sz w:val="24"/>
                    <w:szCs w:val="24"/>
                  </w:rPr>
                </w:rPrChange>
              </w:rPr>
              <w:pPrChange w:id="1335" w:author="James Dwyer" w:date="2019-12-01T10:21:00Z">
                <w:pPr/>
              </w:pPrChange>
            </w:pPr>
            <w:r w:rsidRPr="00016618">
              <w:rPr>
                <w:rFonts w:ascii="Times New Roman" w:hAnsi="Times New Roman"/>
                <w:sz w:val="36"/>
                <w:rPrChange w:id="1336" w:author="David Gravett" w:date="2019-12-01T10:21:00Z">
                  <w:rPr>
                    <w:rFonts w:ascii="Times New Roman" w:hAnsi="Times New Roman" w:cs="Times New Roman"/>
                    <w:sz w:val="24"/>
                    <w:szCs w:val="24"/>
                  </w:rPr>
                </w:rPrChange>
              </w:rPr>
              <w:t>0</w:t>
            </w:r>
          </w:p>
        </w:tc>
        <w:tc>
          <w:tcPr>
            <w:tcW w:w="933" w:type="dxa"/>
            <w:tcPrChange w:id="1337"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38" w:author="David Gravett" w:date="2019-12-01T10:21:00Z">
                  <w:rPr>
                    <w:rFonts w:ascii="Times New Roman" w:hAnsi="Times New Roman" w:cs="Times New Roman"/>
                    <w:sz w:val="24"/>
                    <w:szCs w:val="24"/>
                  </w:rPr>
                </w:rPrChange>
              </w:rPr>
              <w:pPrChange w:id="1339" w:author="James Dwyer" w:date="2019-12-01T10:21:00Z">
                <w:pPr/>
              </w:pPrChange>
            </w:pPr>
            <w:r w:rsidRPr="00016618">
              <w:rPr>
                <w:rFonts w:ascii="Times New Roman" w:hAnsi="Times New Roman"/>
                <w:sz w:val="36"/>
                <w:rPrChange w:id="1340" w:author="David Gravett" w:date="2019-12-01T10:21:00Z">
                  <w:rPr>
                    <w:rFonts w:ascii="Times New Roman" w:hAnsi="Times New Roman" w:cs="Times New Roman"/>
                    <w:sz w:val="24"/>
                    <w:szCs w:val="24"/>
                  </w:rPr>
                </w:rPrChange>
              </w:rPr>
              <w:t>0</w:t>
            </w:r>
          </w:p>
        </w:tc>
        <w:tc>
          <w:tcPr>
            <w:tcW w:w="933" w:type="dxa"/>
            <w:tcPrChange w:id="1341"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42" w:author="David Gravett" w:date="2019-12-01T10:21:00Z">
                  <w:rPr>
                    <w:rFonts w:ascii="Times New Roman" w:hAnsi="Times New Roman" w:cs="Times New Roman"/>
                    <w:sz w:val="24"/>
                    <w:szCs w:val="24"/>
                  </w:rPr>
                </w:rPrChange>
              </w:rPr>
              <w:pPrChange w:id="1343" w:author="James Dwyer" w:date="2019-12-01T10:21:00Z">
                <w:pPr/>
              </w:pPrChange>
            </w:pPr>
            <w:r w:rsidRPr="00016618">
              <w:rPr>
                <w:rFonts w:ascii="Times New Roman" w:hAnsi="Times New Roman"/>
                <w:sz w:val="36"/>
                <w:rPrChange w:id="1344" w:author="David Gravett" w:date="2019-12-01T10:21:00Z">
                  <w:rPr>
                    <w:rFonts w:ascii="Times New Roman" w:hAnsi="Times New Roman" w:cs="Times New Roman"/>
                    <w:sz w:val="24"/>
                    <w:szCs w:val="24"/>
                  </w:rPr>
                </w:rPrChange>
              </w:rPr>
              <w:t>0</w:t>
            </w:r>
          </w:p>
        </w:tc>
        <w:tc>
          <w:tcPr>
            <w:tcW w:w="933" w:type="dxa"/>
            <w:tcPrChange w:id="1345"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46" w:author="David Gravett" w:date="2019-12-01T10:21:00Z">
                  <w:rPr>
                    <w:rFonts w:ascii="Times New Roman" w:hAnsi="Times New Roman" w:cs="Times New Roman"/>
                    <w:sz w:val="24"/>
                    <w:szCs w:val="24"/>
                  </w:rPr>
                </w:rPrChange>
              </w:rPr>
              <w:pPrChange w:id="1347" w:author="James Dwyer" w:date="2019-12-01T10:21:00Z">
                <w:pPr/>
              </w:pPrChange>
            </w:pPr>
            <w:r w:rsidRPr="00016618">
              <w:rPr>
                <w:rFonts w:ascii="Times New Roman" w:hAnsi="Times New Roman"/>
                <w:sz w:val="36"/>
                <w:rPrChange w:id="1348"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49" w:author="David Gravett" w:date="2019-12-01T10:21:00Z">
            <w:trPr>
              <w:trHeight w:val="432"/>
            </w:trPr>
          </w:trPrChange>
        </w:trPr>
        <w:tc>
          <w:tcPr>
            <w:tcW w:w="933" w:type="dxa"/>
            <w:tcPrChange w:id="1350"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51" w:author="David Gravett" w:date="2019-12-01T10:21:00Z">
                  <w:rPr>
                    <w:rFonts w:ascii="Times New Roman" w:hAnsi="Times New Roman" w:cs="Times New Roman"/>
                    <w:sz w:val="24"/>
                    <w:szCs w:val="24"/>
                  </w:rPr>
                </w:rPrChange>
              </w:rPr>
              <w:pPrChange w:id="1352" w:author="James Dwyer" w:date="2019-12-01T10:21:00Z">
                <w:pPr/>
              </w:pPrChange>
            </w:pPr>
            <w:r w:rsidRPr="00016618">
              <w:rPr>
                <w:rFonts w:ascii="Times New Roman" w:hAnsi="Times New Roman"/>
                <w:sz w:val="36"/>
                <w:rPrChange w:id="1353" w:author="David Gravett" w:date="2019-12-01T10:21:00Z">
                  <w:rPr>
                    <w:rFonts w:ascii="Times New Roman" w:hAnsi="Times New Roman" w:cs="Times New Roman"/>
                    <w:sz w:val="24"/>
                    <w:szCs w:val="24"/>
                  </w:rPr>
                </w:rPrChange>
              </w:rPr>
              <w:t>-1</w:t>
            </w:r>
          </w:p>
        </w:tc>
        <w:tc>
          <w:tcPr>
            <w:tcW w:w="933" w:type="dxa"/>
            <w:tcPrChange w:id="1354"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55" w:author="David Gravett" w:date="2019-12-01T10:21:00Z">
                  <w:rPr>
                    <w:rFonts w:ascii="Times New Roman" w:hAnsi="Times New Roman" w:cs="Times New Roman"/>
                    <w:sz w:val="24"/>
                    <w:szCs w:val="24"/>
                  </w:rPr>
                </w:rPrChange>
              </w:rPr>
              <w:pPrChange w:id="1356" w:author="James Dwyer" w:date="2019-12-01T10:21:00Z">
                <w:pPr/>
              </w:pPrChange>
            </w:pPr>
            <w:r w:rsidRPr="00016618">
              <w:rPr>
                <w:rFonts w:ascii="Times New Roman" w:hAnsi="Times New Roman"/>
                <w:sz w:val="36"/>
                <w:rPrChange w:id="1357" w:author="David Gravett" w:date="2019-12-01T10:21:00Z">
                  <w:rPr>
                    <w:rFonts w:ascii="Times New Roman" w:hAnsi="Times New Roman" w:cs="Times New Roman"/>
                    <w:sz w:val="24"/>
                    <w:szCs w:val="24"/>
                  </w:rPr>
                </w:rPrChange>
              </w:rPr>
              <w:t>1</w:t>
            </w:r>
          </w:p>
        </w:tc>
        <w:tc>
          <w:tcPr>
            <w:tcW w:w="933" w:type="dxa"/>
            <w:tcPrChange w:id="1358"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59" w:author="David Gravett" w:date="2019-12-01T10:21:00Z">
                  <w:rPr>
                    <w:rFonts w:ascii="Times New Roman" w:hAnsi="Times New Roman" w:cs="Times New Roman"/>
                    <w:sz w:val="24"/>
                    <w:szCs w:val="24"/>
                  </w:rPr>
                </w:rPrChange>
              </w:rPr>
              <w:pPrChange w:id="1360" w:author="James Dwyer" w:date="2019-12-01T10:21:00Z">
                <w:pPr/>
              </w:pPrChange>
            </w:pPr>
            <w:r w:rsidRPr="00016618">
              <w:rPr>
                <w:rFonts w:ascii="Times New Roman" w:hAnsi="Times New Roman"/>
                <w:sz w:val="36"/>
                <w:rPrChange w:id="1361" w:author="David Gravett" w:date="2019-12-01T10:21:00Z">
                  <w:rPr>
                    <w:rFonts w:ascii="Times New Roman" w:hAnsi="Times New Roman" w:cs="Times New Roman"/>
                    <w:sz w:val="24"/>
                    <w:szCs w:val="24"/>
                  </w:rPr>
                </w:rPrChange>
              </w:rPr>
              <w:t>0</w:t>
            </w:r>
          </w:p>
        </w:tc>
        <w:tc>
          <w:tcPr>
            <w:tcW w:w="933" w:type="dxa"/>
            <w:tcPrChange w:id="1362"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63" w:author="David Gravett" w:date="2019-12-01T10:21:00Z">
                  <w:rPr>
                    <w:rFonts w:ascii="Times New Roman" w:hAnsi="Times New Roman" w:cs="Times New Roman"/>
                    <w:sz w:val="24"/>
                    <w:szCs w:val="24"/>
                  </w:rPr>
                </w:rPrChange>
              </w:rPr>
              <w:pPrChange w:id="1364" w:author="James Dwyer" w:date="2019-12-01T10:21:00Z">
                <w:pPr/>
              </w:pPrChange>
            </w:pPr>
            <w:r w:rsidRPr="00016618">
              <w:rPr>
                <w:rFonts w:ascii="Times New Roman" w:hAnsi="Times New Roman"/>
                <w:sz w:val="36"/>
                <w:rPrChange w:id="1365" w:author="David Gravett" w:date="2019-12-01T10:21:00Z">
                  <w:rPr>
                    <w:rFonts w:ascii="Times New Roman" w:hAnsi="Times New Roman" w:cs="Times New Roman"/>
                    <w:sz w:val="24"/>
                    <w:szCs w:val="24"/>
                  </w:rPr>
                </w:rPrChange>
              </w:rPr>
              <w:t>0</w:t>
            </w:r>
          </w:p>
        </w:tc>
        <w:tc>
          <w:tcPr>
            <w:tcW w:w="933" w:type="dxa"/>
            <w:tcPrChange w:id="1366"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67" w:author="David Gravett" w:date="2019-12-01T10:21:00Z">
                  <w:rPr>
                    <w:rFonts w:ascii="Times New Roman" w:hAnsi="Times New Roman" w:cs="Times New Roman"/>
                    <w:sz w:val="24"/>
                    <w:szCs w:val="24"/>
                  </w:rPr>
                </w:rPrChange>
              </w:rPr>
              <w:pPrChange w:id="1368" w:author="James Dwyer" w:date="2019-12-01T10:21:00Z">
                <w:pPr/>
              </w:pPrChange>
            </w:pPr>
            <w:r w:rsidRPr="00016618">
              <w:rPr>
                <w:rFonts w:ascii="Times New Roman" w:hAnsi="Times New Roman"/>
                <w:sz w:val="36"/>
                <w:rPrChange w:id="1369" w:author="David Gravett" w:date="2019-12-01T10:21:00Z">
                  <w:rPr>
                    <w:rFonts w:ascii="Times New Roman" w:hAnsi="Times New Roman" w:cs="Times New Roman"/>
                    <w:sz w:val="24"/>
                    <w:szCs w:val="24"/>
                  </w:rPr>
                </w:rPrChange>
              </w:rPr>
              <w:t>0</w:t>
            </w:r>
          </w:p>
        </w:tc>
        <w:tc>
          <w:tcPr>
            <w:tcW w:w="933" w:type="dxa"/>
            <w:tcPrChange w:id="1370"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71" w:author="David Gravett" w:date="2019-12-01T10:21:00Z">
                  <w:rPr>
                    <w:rFonts w:ascii="Times New Roman" w:hAnsi="Times New Roman" w:cs="Times New Roman"/>
                    <w:sz w:val="24"/>
                    <w:szCs w:val="24"/>
                  </w:rPr>
                </w:rPrChange>
              </w:rPr>
              <w:pPrChange w:id="1372" w:author="James Dwyer" w:date="2019-12-01T10:21:00Z">
                <w:pPr/>
              </w:pPrChange>
            </w:pPr>
            <w:r w:rsidRPr="00016618">
              <w:rPr>
                <w:rFonts w:ascii="Times New Roman" w:hAnsi="Times New Roman"/>
                <w:sz w:val="36"/>
                <w:rPrChange w:id="1373" w:author="David Gravett" w:date="2019-12-01T10:21:00Z">
                  <w:rPr>
                    <w:rFonts w:ascii="Times New Roman" w:hAnsi="Times New Roman" w:cs="Times New Roman"/>
                    <w:sz w:val="24"/>
                    <w:szCs w:val="24"/>
                  </w:rPr>
                </w:rPrChange>
              </w:rPr>
              <w:t>0</w:t>
            </w:r>
          </w:p>
        </w:tc>
        <w:tc>
          <w:tcPr>
            <w:tcW w:w="933" w:type="dxa"/>
            <w:tcPrChange w:id="1374"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75" w:author="David Gravett" w:date="2019-12-01T10:21:00Z">
                  <w:rPr>
                    <w:rFonts w:ascii="Times New Roman" w:hAnsi="Times New Roman" w:cs="Times New Roman"/>
                    <w:sz w:val="24"/>
                    <w:szCs w:val="24"/>
                  </w:rPr>
                </w:rPrChange>
              </w:rPr>
              <w:pPrChange w:id="1376" w:author="James Dwyer" w:date="2019-12-01T10:21:00Z">
                <w:pPr/>
              </w:pPrChange>
            </w:pPr>
            <w:r w:rsidRPr="00016618">
              <w:rPr>
                <w:rFonts w:ascii="Times New Roman" w:hAnsi="Times New Roman"/>
                <w:sz w:val="36"/>
                <w:rPrChange w:id="1377"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78" w:author="David Gravett" w:date="2019-12-01T10:21:00Z">
            <w:trPr>
              <w:trHeight w:val="432"/>
            </w:trPr>
          </w:trPrChange>
        </w:trPr>
        <w:tc>
          <w:tcPr>
            <w:tcW w:w="933" w:type="dxa"/>
            <w:tcPrChange w:id="1379"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80" w:author="David Gravett" w:date="2019-12-01T10:21:00Z">
                  <w:rPr>
                    <w:rFonts w:ascii="Times New Roman" w:hAnsi="Times New Roman" w:cs="Times New Roman"/>
                    <w:sz w:val="24"/>
                    <w:szCs w:val="24"/>
                  </w:rPr>
                </w:rPrChange>
              </w:rPr>
              <w:pPrChange w:id="1381" w:author="James Dwyer" w:date="2019-12-01T10:21:00Z">
                <w:pPr/>
              </w:pPrChange>
            </w:pPr>
            <w:r w:rsidRPr="00016618">
              <w:rPr>
                <w:rFonts w:ascii="Times New Roman" w:hAnsi="Times New Roman"/>
                <w:sz w:val="36"/>
                <w:rPrChange w:id="1382" w:author="David Gravett" w:date="2019-12-01T10:21:00Z">
                  <w:rPr>
                    <w:rFonts w:ascii="Times New Roman" w:hAnsi="Times New Roman" w:cs="Times New Roman"/>
                    <w:sz w:val="24"/>
                    <w:szCs w:val="24"/>
                  </w:rPr>
                </w:rPrChange>
              </w:rPr>
              <w:t>1</w:t>
            </w:r>
          </w:p>
        </w:tc>
        <w:tc>
          <w:tcPr>
            <w:tcW w:w="933" w:type="dxa"/>
            <w:tcPrChange w:id="1383"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84" w:author="David Gravett" w:date="2019-12-01T10:21:00Z">
                  <w:rPr>
                    <w:rFonts w:ascii="Times New Roman" w:hAnsi="Times New Roman" w:cs="Times New Roman"/>
                    <w:sz w:val="24"/>
                    <w:szCs w:val="24"/>
                  </w:rPr>
                </w:rPrChange>
              </w:rPr>
              <w:pPrChange w:id="1385" w:author="James Dwyer" w:date="2019-12-01T10:21:00Z">
                <w:pPr/>
              </w:pPrChange>
            </w:pPr>
            <w:r w:rsidRPr="00016618">
              <w:rPr>
                <w:rFonts w:ascii="Times New Roman" w:hAnsi="Times New Roman"/>
                <w:sz w:val="36"/>
                <w:rPrChange w:id="1386" w:author="David Gravett" w:date="2019-12-01T10:21:00Z">
                  <w:rPr>
                    <w:rFonts w:ascii="Times New Roman" w:hAnsi="Times New Roman" w:cs="Times New Roman"/>
                    <w:sz w:val="24"/>
                    <w:szCs w:val="24"/>
                  </w:rPr>
                </w:rPrChange>
              </w:rPr>
              <w:t>-1</w:t>
            </w:r>
          </w:p>
        </w:tc>
        <w:tc>
          <w:tcPr>
            <w:tcW w:w="933" w:type="dxa"/>
            <w:tcPrChange w:id="1387"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88" w:author="David Gravett" w:date="2019-12-01T10:21:00Z">
                  <w:rPr>
                    <w:rFonts w:ascii="Times New Roman" w:hAnsi="Times New Roman" w:cs="Times New Roman"/>
                    <w:sz w:val="24"/>
                    <w:szCs w:val="24"/>
                  </w:rPr>
                </w:rPrChange>
              </w:rPr>
              <w:pPrChange w:id="1389" w:author="James Dwyer" w:date="2019-12-01T10:21:00Z">
                <w:pPr/>
              </w:pPrChange>
            </w:pPr>
            <w:r w:rsidRPr="00016618">
              <w:rPr>
                <w:rFonts w:ascii="Times New Roman" w:hAnsi="Times New Roman"/>
                <w:sz w:val="36"/>
                <w:rPrChange w:id="1390" w:author="David Gravett" w:date="2019-12-01T10:21:00Z">
                  <w:rPr>
                    <w:rFonts w:ascii="Times New Roman" w:hAnsi="Times New Roman" w:cs="Times New Roman"/>
                    <w:sz w:val="24"/>
                    <w:szCs w:val="24"/>
                  </w:rPr>
                </w:rPrChange>
              </w:rPr>
              <w:t>0</w:t>
            </w:r>
          </w:p>
        </w:tc>
        <w:tc>
          <w:tcPr>
            <w:tcW w:w="933" w:type="dxa"/>
            <w:tcPrChange w:id="1391"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92" w:author="David Gravett" w:date="2019-12-01T10:21:00Z">
                  <w:rPr>
                    <w:rFonts w:ascii="Times New Roman" w:hAnsi="Times New Roman" w:cs="Times New Roman"/>
                    <w:sz w:val="24"/>
                    <w:szCs w:val="24"/>
                  </w:rPr>
                </w:rPrChange>
              </w:rPr>
              <w:pPrChange w:id="1393" w:author="James Dwyer" w:date="2019-12-01T10:21:00Z">
                <w:pPr/>
              </w:pPrChange>
            </w:pPr>
            <w:r w:rsidRPr="00016618">
              <w:rPr>
                <w:rFonts w:ascii="Times New Roman" w:hAnsi="Times New Roman"/>
                <w:sz w:val="36"/>
                <w:rPrChange w:id="1394" w:author="David Gravett" w:date="2019-12-01T10:21:00Z">
                  <w:rPr>
                    <w:rFonts w:ascii="Times New Roman" w:hAnsi="Times New Roman" w:cs="Times New Roman"/>
                    <w:sz w:val="24"/>
                    <w:szCs w:val="24"/>
                  </w:rPr>
                </w:rPrChange>
              </w:rPr>
              <w:t>0</w:t>
            </w:r>
          </w:p>
        </w:tc>
        <w:tc>
          <w:tcPr>
            <w:tcW w:w="933" w:type="dxa"/>
            <w:tcPrChange w:id="1395"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96" w:author="David Gravett" w:date="2019-12-01T10:21:00Z">
                  <w:rPr>
                    <w:rFonts w:ascii="Times New Roman" w:hAnsi="Times New Roman" w:cs="Times New Roman"/>
                    <w:sz w:val="24"/>
                    <w:szCs w:val="24"/>
                  </w:rPr>
                </w:rPrChange>
              </w:rPr>
              <w:pPrChange w:id="1397" w:author="James Dwyer" w:date="2019-12-01T10:21:00Z">
                <w:pPr/>
              </w:pPrChange>
            </w:pPr>
            <w:r w:rsidRPr="00016618">
              <w:rPr>
                <w:rFonts w:ascii="Times New Roman" w:hAnsi="Times New Roman"/>
                <w:sz w:val="36"/>
                <w:rPrChange w:id="1398" w:author="David Gravett" w:date="2019-12-01T10:21:00Z">
                  <w:rPr>
                    <w:rFonts w:ascii="Times New Roman" w:hAnsi="Times New Roman" w:cs="Times New Roman"/>
                    <w:sz w:val="24"/>
                    <w:szCs w:val="24"/>
                  </w:rPr>
                </w:rPrChange>
              </w:rPr>
              <w:t>0</w:t>
            </w:r>
          </w:p>
        </w:tc>
        <w:tc>
          <w:tcPr>
            <w:tcW w:w="933" w:type="dxa"/>
            <w:tcPrChange w:id="1399"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400" w:author="David Gravett" w:date="2019-12-01T10:21:00Z">
                  <w:rPr>
                    <w:rFonts w:ascii="Times New Roman" w:hAnsi="Times New Roman" w:cs="Times New Roman"/>
                    <w:sz w:val="24"/>
                    <w:szCs w:val="24"/>
                  </w:rPr>
                </w:rPrChange>
              </w:rPr>
              <w:pPrChange w:id="1401" w:author="James Dwyer" w:date="2019-12-01T10:21:00Z">
                <w:pPr/>
              </w:pPrChange>
            </w:pPr>
            <w:r w:rsidRPr="00016618">
              <w:rPr>
                <w:rFonts w:ascii="Times New Roman" w:hAnsi="Times New Roman"/>
                <w:sz w:val="36"/>
                <w:rPrChange w:id="1402" w:author="David Gravett" w:date="2019-12-01T10:21:00Z">
                  <w:rPr>
                    <w:rFonts w:ascii="Times New Roman" w:hAnsi="Times New Roman" w:cs="Times New Roman"/>
                    <w:sz w:val="24"/>
                    <w:szCs w:val="24"/>
                  </w:rPr>
                </w:rPrChange>
              </w:rPr>
              <w:t>0</w:t>
            </w:r>
          </w:p>
        </w:tc>
        <w:tc>
          <w:tcPr>
            <w:tcW w:w="933" w:type="dxa"/>
            <w:tcPrChange w:id="1403"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404" w:author="David Gravett" w:date="2019-12-01T10:21:00Z">
                  <w:rPr>
                    <w:rFonts w:ascii="Times New Roman" w:hAnsi="Times New Roman" w:cs="Times New Roman"/>
                    <w:sz w:val="24"/>
                    <w:szCs w:val="24"/>
                  </w:rPr>
                </w:rPrChange>
              </w:rPr>
              <w:pPrChange w:id="1405" w:author="James Dwyer" w:date="2019-12-01T10:21:00Z">
                <w:pPr/>
              </w:pPrChange>
            </w:pPr>
            <w:r w:rsidRPr="00016618">
              <w:rPr>
                <w:rFonts w:ascii="Times New Roman" w:hAnsi="Times New Roman"/>
                <w:sz w:val="36"/>
                <w:rPrChange w:id="1406"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407" w:author="David Gravett" w:date="2019-12-01T10:21:00Z">
            <w:trPr>
              <w:trHeight w:val="432"/>
            </w:trPr>
          </w:trPrChange>
        </w:trPr>
        <w:tc>
          <w:tcPr>
            <w:tcW w:w="933" w:type="dxa"/>
            <w:tcPrChange w:id="1408"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409" w:author="David Gravett" w:date="2019-12-01T10:21:00Z">
                  <w:rPr>
                    <w:rFonts w:ascii="Times New Roman" w:hAnsi="Times New Roman" w:cs="Times New Roman"/>
                    <w:sz w:val="24"/>
                    <w:szCs w:val="24"/>
                  </w:rPr>
                </w:rPrChange>
              </w:rPr>
              <w:pPrChange w:id="1410" w:author="James Dwyer" w:date="2019-12-01T10:21:00Z">
                <w:pPr/>
              </w:pPrChange>
            </w:pPr>
            <w:r w:rsidRPr="00016618">
              <w:rPr>
                <w:rFonts w:ascii="Times New Roman" w:hAnsi="Times New Roman"/>
                <w:sz w:val="36"/>
                <w:rPrChange w:id="1411" w:author="David Gravett" w:date="2019-12-01T10:21:00Z">
                  <w:rPr>
                    <w:rFonts w:ascii="Times New Roman" w:hAnsi="Times New Roman" w:cs="Times New Roman"/>
                    <w:sz w:val="24"/>
                    <w:szCs w:val="24"/>
                  </w:rPr>
                </w:rPrChange>
              </w:rPr>
              <w:t>1</w:t>
            </w:r>
          </w:p>
        </w:tc>
        <w:tc>
          <w:tcPr>
            <w:tcW w:w="933" w:type="dxa"/>
            <w:tcPrChange w:id="1412"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413" w:author="David Gravett" w:date="2019-12-01T10:21:00Z">
                  <w:rPr>
                    <w:rFonts w:ascii="Times New Roman" w:hAnsi="Times New Roman" w:cs="Times New Roman"/>
                    <w:sz w:val="24"/>
                    <w:szCs w:val="24"/>
                  </w:rPr>
                </w:rPrChange>
              </w:rPr>
              <w:pPrChange w:id="1414" w:author="James Dwyer" w:date="2019-12-01T10:21:00Z">
                <w:pPr/>
              </w:pPrChange>
            </w:pPr>
            <w:r w:rsidRPr="00016618">
              <w:rPr>
                <w:rFonts w:ascii="Times New Roman" w:hAnsi="Times New Roman"/>
                <w:sz w:val="36"/>
                <w:rPrChange w:id="1415" w:author="David Gravett" w:date="2019-12-01T10:21:00Z">
                  <w:rPr>
                    <w:rFonts w:ascii="Times New Roman" w:hAnsi="Times New Roman" w:cs="Times New Roman"/>
                    <w:sz w:val="24"/>
                    <w:szCs w:val="24"/>
                  </w:rPr>
                </w:rPrChange>
              </w:rPr>
              <w:t>-1</w:t>
            </w:r>
          </w:p>
        </w:tc>
        <w:tc>
          <w:tcPr>
            <w:tcW w:w="933" w:type="dxa"/>
            <w:tcPrChange w:id="1416"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417" w:author="David Gravett" w:date="2019-12-01T10:21:00Z">
                  <w:rPr>
                    <w:rFonts w:ascii="Times New Roman" w:hAnsi="Times New Roman" w:cs="Times New Roman"/>
                    <w:sz w:val="24"/>
                    <w:szCs w:val="24"/>
                  </w:rPr>
                </w:rPrChange>
              </w:rPr>
              <w:pPrChange w:id="1418" w:author="James Dwyer" w:date="2019-12-01T10:21:00Z">
                <w:pPr/>
              </w:pPrChange>
            </w:pPr>
            <w:r w:rsidRPr="00016618">
              <w:rPr>
                <w:rFonts w:ascii="Times New Roman" w:hAnsi="Times New Roman"/>
                <w:sz w:val="36"/>
                <w:rPrChange w:id="1419" w:author="David Gravett" w:date="2019-12-01T10:21:00Z">
                  <w:rPr>
                    <w:rFonts w:ascii="Times New Roman" w:hAnsi="Times New Roman" w:cs="Times New Roman"/>
                    <w:sz w:val="24"/>
                    <w:szCs w:val="24"/>
                  </w:rPr>
                </w:rPrChange>
              </w:rPr>
              <w:t>-1</w:t>
            </w:r>
          </w:p>
        </w:tc>
        <w:tc>
          <w:tcPr>
            <w:tcW w:w="933" w:type="dxa"/>
            <w:tcPrChange w:id="1420"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421" w:author="David Gravett" w:date="2019-12-01T10:21:00Z">
                  <w:rPr>
                    <w:rFonts w:ascii="Times New Roman" w:hAnsi="Times New Roman" w:cs="Times New Roman"/>
                    <w:sz w:val="24"/>
                    <w:szCs w:val="24"/>
                  </w:rPr>
                </w:rPrChange>
              </w:rPr>
              <w:pPrChange w:id="1422" w:author="James Dwyer" w:date="2019-12-01T10:21:00Z">
                <w:pPr/>
              </w:pPrChange>
            </w:pPr>
            <w:r w:rsidRPr="00016618">
              <w:rPr>
                <w:rFonts w:ascii="Times New Roman" w:hAnsi="Times New Roman"/>
                <w:sz w:val="36"/>
                <w:rPrChange w:id="1423" w:author="David Gravett" w:date="2019-12-01T10:21:00Z">
                  <w:rPr>
                    <w:rFonts w:ascii="Times New Roman" w:hAnsi="Times New Roman" w:cs="Times New Roman"/>
                    <w:sz w:val="24"/>
                    <w:szCs w:val="24"/>
                  </w:rPr>
                </w:rPrChange>
              </w:rPr>
              <w:t>0</w:t>
            </w:r>
          </w:p>
        </w:tc>
        <w:tc>
          <w:tcPr>
            <w:tcW w:w="933" w:type="dxa"/>
            <w:tcPrChange w:id="1424"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425" w:author="David Gravett" w:date="2019-12-01T10:21:00Z">
                  <w:rPr>
                    <w:rFonts w:ascii="Times New Roman" w:hAnsi="Times New Roman" w:cs="Times New Roman"/>
                    <w:sz w:val="24"/>
                    <w:szCs w:val="24"/>
                  </w:rPr>
                </w:rPrChange>
              </w:rPr>
              <w:pPrChange w:id="1426" w:author="James Dwyer" w:date="2019-12-01T10:21:00Z">
                <w:pPr/>
              </w:pPrChange>
            </w:pPr>
            <w:r w:rsidRPr="00016618">
              <w:rPr>
                <w:rFonts w:ascii="Times New Roman" w:hAnsi="Times New Roman"/>
                <w:sz w:val="36"/>
                <w:rPrChange w:id="1427" w:author="David Gravett" w:date="2019-12-01T10:21:00Z">
                  <w:rPr>
                    <w:rFonts w:ascii="Times New Roman" w:hAnsi="Times New Roman" w:cs="Times New Roman"/>
                    <w:sz w:val="24"/>
                    <w:szCs w:val="24"/>
                  </w:rPr>
                </w:rPrChange>
              </w:rPr>
              <w:t>0</w:t>
            </w:r>
          </w:p>
        </w:tc>
        <w:tc>
          <w:tcPr>
            <w:tcW w:w="933" w:type="dxa"/>
            <w:tcPrChange w:id="1428"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29" w:author="David Gravett" w:date="2019-12-01T10:21:00Z">
                  <w:rPr>
                    <w:rFonts w:ascii="Times New Roman" w:hAnsi="Times New Roman" w:cs="Times New Roman"/>
                    <w:sz w:val="24"/>
                    <w:szCs w:val="24"/>
                  </w:rPr>
                </w:rPrChange>
              </w:rPr>
              <w:pPrChange w:id="1430" w:author="James Dwyer" w:date="2019-12-01T10:21:00Z">
                <w:pPr/>
              </w:pPrChange>
            </w:pPr>
            <w:r w:rsidRPr="00016618">
              <w:rPr>
                <w:rFonts w:ascii="Times New Roman" w:hAnsi="Times New Roman"/>
                <w:sz w:val="36"/>
                <w:rPrChange w:id="1431" w:author="David Gravett" w:date="2019-12-01T10:21:00Z">
                  <w:rPr>
                    <w:rFonts w:ascii="Times New Roman" w:hAnsi="Times New Roman" w:cs="Times New Roman"/>
                    <w:sz w:val="24"/>
                    <w:szCs w:val="24"/>
                  </w:rPr>
                </w:rPrChange>
              </w:rPr>
              <w:t>0</w:t>
            </w:r>
          </w:p>
        </w:tc>
        <w:tc>
          <w:tcPr>
            <w:tcW w:w="933" w:type="dxa"/>
            <w:tcPrChange w:id="1432"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33" w:author="David Gravett" w:date="2019-12-01T10:21:00Z">
                  <w:rPr>
                    <w:rFonts w:ascii="Times New Roman" w:hAnsi="Times New Roman" w:cs="Times New Roman"/>
                    <w:sz w:val="24"/>
                    <w:szCs w:val="24"/>
                  </w:rPr>
                </w:rPrChange>
              </w:rPr>
              <w:pPrChange w:id="1434" w:author="James Dwyer" w:date="2019-12-01T10:21:00Z">
                <w:pPr/>
              </w:pPrChange>
            </w:pPr>
            <w:r w:rsidRPr="00016618">
              <w:rPr>
                <w:rFonts w:ascii="Times New Roman" w:hAnsi="Times New Roman"/>
                <w:sz w:val="36"/>
                <w:rPrChange w:id="1435"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36" w:author="David Gravett" w:date="2019-12-01T10:21:00Z">
            <w:trPr>
              <w:trHeight w:val="432"/>
            </w:trPr>
          </w:trPrChange>
        </w:trPr>
        <w:tc>
          <w:tcPr>
            <w:tcW w:w="933" w:type="dxa"/>
            <w:tcPrChange w:id="1437"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38" w:author="David Gravett" w:date="2019-12-01T10:21:00Z">
                  <w:rPr>
                    <w:rFonts w:ascii="Times New Roman" w:hAnsi="Times New Roman" w:cs="Times New Roman"/>
                    <w:sz w:val="24"/>
                    <w:szCs w:val="24"/>
                  </w:rPr>
                </w:rPrChange>
              </w:rPr>
              <w:pPrChange w:id="1439" w:author="James Dwyer" w:date="2019-12-01T10:21:00Z">
                <w:pPr/>
              </w:pPrChange>
            </w:pPr>
            <w:r w:rsidRPr="00016618">
              <w:rPr>
                <w:rFonts w:ascii="Times New Roman" w:hAnsi="Times New Roman"/>
                <w:sz w:val="36"/>
                <w:rPrChange w:id="1440" w:author="David Gravett" w:date="2019-12-01T10:21:00Z">
                  <w:rPr>
                    <w:rFonts w:ascii="Times New Roman" w:hAnsi="Times New Roman" w:cs="Times New Roman"/>
                    <w:sz w:val="24"/>
                    <w:szCs w:val="24"/>
                  </w:rPr>
                </w:rPrChange>
              </w:rPr>
              <w:t>-1</w:t>
            </w:r>
          </w:p>
        </w:tc>
        <w:tc>
          <w:tcPr>
            <w:tcW w:w="933" w:type="dxa"/>
            <w:tcPrChange w:id="1441"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42" w:author="David Gravett" w:date="2019-12-01T10:21:00Z">
                  <w:rPr>
                    <w:rFonts w:ascii="Times New Roman" w:hAnsi="Times New Roman" w:cs="Times New Roman"/>
                    <w:sz w:val="24"/>
                    <w:szCs w:val="24"/>
                  </w:rPr>
                </w:rPrChange>
              </w:rPr>
              <w:pPrChange w:id="1443" w:author="James Dwyer" w:date="2019-12-01T10:21:00Z">
                <w:pPr/>
              </w:pPrChange>
            </w:pPr>
            <w:r w:rsidRPr="00016618">
              <w:rPr>
                <w:rFonts w:ascii="Times New Roman" w:hAnsi="Times New Roman"/>
                <w:sz w:val="36"/>
                <w:rPrChange w:id="1444" w:author="David Gravett" w:date="2019-12-01T10:21:00Z">
                  <w:rPr>
                    <w:rFonts w:ascii="Times New Roman" w:hAnsi="Times New Roman" w:cs="Times New Roman"/>
                    <w:sz w:val="24"/>
                    <w:szCs w:val="24"/>
                  </w:rPr>
                </w:rPrChange>
              </w:rPr>
              <w:t>1</w:t>
            </w:r>
          </w:p>
        </w:tc>
        <w:tc>
          <w:tcPr>
            <w:tcW w:w="933" w:type="dxa"/>
            <w:tcPrChange w:id="1445"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46" w:author="David Gravett" w:date="2019-12-01T10:21:00Z">
                  <w:rPr>
                    <w:rFonts w:ascii="Times New Roman" w:hAnsi="Times New Roman" w:cs="Times New Roman"/>
                    <w:sz w:val="24"/>
                    <w:szCs w:val="24"/>
                  </w:rPr>
                </w:rPrChange>
              </w:rPr>
              <w:pPrChange w:id="1447" w:author="James Dwyer" w:date="2019-12-01T10:21:00Z">
                <w:pPr/>
              </w:pPrChange>
            </w:pPr>
            <w:r w:rsidRPr="00016618">
              <w:rPr>
                <w:rFonts w:ascii="Times New Roman" w:hAnsi="Times New Roman"/>
                <w:sz w:val="36"/>
                <w:rPrChange w:id="1448" w:author="David Gravett" w:date="2019-12-01T10:21:00Z">
                  <w:rPr>
                    <w:rFonts w:ascii="Times New Roman" w:hAnsi="Times New Roman" w:cs="Times New Roman"/>
                    <w:sz w:val="24"/>
                    <w:szCs w:val="24"/>
                  </w:rPr>
                </w:rPrChange>
              </w:rPr>
              <w:t>1</w:t>
            </w:r>
          </w:p>
        </w:tc>
        <w:tc>
          <w:tcPr>
            <w:tcW w:w="933" w:type="dxa"/>
            <w:tcPrChange w:id="1449"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50" w:author="David Gravett" w:date="2019-12-01T10:21:00Z">
                  <w:rPr>
                    <w:rFonts w:ascii="Times New Roman" w:hAnsi="Times New Roman" w:cs="Times New Roman"/>
                    <w:sz w:val="24"/>
                    <w:szCs w:val="24"/>
                  </w:rPr>
                </w:rPrChange>
              </w:rPr>
              <w:pPrChange w:id="1451" w:author="James Dwyer" w:date="2019-12-01T10:21:00Z">
                <w:pPr/>
              </w:pPrChange>
            </w:pPr>
            <w:r w:rsidRPr="00016618">
              <w:rPr>
                <w:rFonts w:ascii="Times New Roman" w:hAnsi="Times New Roman"/>
                <w:sz w:val="36"/>
                <w:rPrChange w:id="1452" w:author="David Gravett" w:date="2019-12-01T10:21:00Z">
                  <w:rPr>
                    <w:rFonts w:ascii="Times New Roman" w:hAnsi="Times New Roman" w:cs="Times New Roman"/>
                    <w:sz w:val="24"/>
                    <w:szCs w:val="24"/>
                  </w:rPr>
                </w:rPrChange>
              </w:rPr>
              <w:t>0</w:t>
            </w:r>
          </w:p>
        </w:tc>
        <w:tc>
          <w:tcPr>
            <w:tcW w:w="933" w:type="dxa"/>
            <w:tcPrChange w:id="1453"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54" w:author="David Gravett" w:date="2019-12-01T10:21:00Z">
                  <w:rPr>
                    <w:rFonts w:ascii="Times New Roman" w:hAnsi="Times New Roman" w:cs="Times New Roman"/>
                    <w:sz w:val="24"/>
                    <w:szCs w:val="24"/>
                  </w:rPr>
                </w:rPrChange>
              </w:rPr>
              <w:pPrChange w:id="1455" w:author="James Dwyer" w:date="2019-12-01T10:21:00Z">
                <w:pPr/>
              </w:pPrChange>
            </w:pPr>
            <w:r w:rsidRPr="00016618">
              <w:rPr>
                <w:rFonts w:ascii="Times New Roman" w:hAnsi="Times New Roman"/>
                <w:sz w:val="36"/>
                <w:rPrChange w:id="1456" w:author="David Gravett" w:date="2019-12-01T10:21:00Z">
                  <w:rPr>
                    <w:rFonts w:ascii="Times New Roman" w:hAnsi="Times New Roman" w:cs="Times New Roman"/>
                    <w:sz w:val="24"/>
                    <w:szCs w:val="24"/>
                  </w:rPr>
                </w:rPrChange>
              </w:rPr>
              <w:t>0</w:t>
            </w:r>
          </w:p>
        </w:tc>
        <w:tc>
          <w:tcPr>
            <w:tcW w:w="933" w:type="dxa"/>
            <w:tcPrChange w:id="1457"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58" w:author="David Gravett" w:date="2019-12-01T10:21:00Z">
                  <w:rPr>
                    <w:rFonts w:ascii="Times New Roman" w:hAnsi="Times New Roman" w:cs="Times New Roman"/>
                    <w:sz w:val="24"/>
                    <w:szCs w:val="24"/>
                  </w:rPr>
                </w:rPrChange>
              </w:rPr>
              <w:pPrChange w:id="1459" w:author="James Dwyer" w:date="2019-12-01T10:21:00Z">
                <w:pPr/>
              </w:pPrChange>
            </w:pPr>
            <w:r w:rsidRPr="00016618">
              <w:rPr>
                <w:rFonts w:ascii="Times New Roman" w:hAnsi="Times New Roman"/>
                <w:sz w:val="36"/>
                <w:rPrChange w:id="1460" w:author="David Gravett" w:date="2019-12-01T10:21:00Z">
                  <w:rPr>
                    <w:rFonts w:ascii="Times New Roman" w:hAnsi="Times New Roman" w:cs="Times New Roman"/>
                    <w:sz w:val="24"/>
                    <w:szCs w:val="24"/>
                  </w:rPr>
                </w:rPrChange>
              </w:rPr>
              <w:t>0</w:t>
            </w:r>
          </w:p>
        </w:tc>
        <w:tc>
          <w:tcPr>
            <w:tcW w:w="933" w:type="dxa"/>
            <w:tcPrChange w:id="1461"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62" w:author="David Gravett" w:date="2019-12-01T10:21:00Z">
                  <w:rPr>
                    <w:rFonts w:ascii="Times New Roman" w:hAnsi="Times New Roman" w:cs="Times New Roman"/>
                    <w:sz w:val="24"/>
                    <w:szCs w:val="24"/>
                  </w:rPr>
                </w:rPrChange>
              </w:rPr>
              <w:pPrChange w:id="1463" w:author="James Dwyer" w:date="2019-12-01T10:21:00Z">
                <w:pPr/>
              </w:pPrChange>
            </w:pPr>
            <w:r w:rsidRPr="00016618">
              <w:rPr>
                <w:rFonts w:ascii="Times New Roman" w:hAnsi="Times New Roman"/>
                <w:sz w:val="36"/>
                <w:rPrChange w:id="1464"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65" w:author="David Gravett" w:date="2019-12-01T10:21:00Z">
            <w:trPr>
              <w:trHeight w:val="432"/>
            </w:trPr>
          </w:trPrChange>
        </w:trPr>
        <w:tc>
          <w:tcPr>
            <w:tcW w:w="933" w:type="dxa"/>
            <w:tcPrChange w:id="1466"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67" w:author="David Gravett" w:date="2019-12-01T10:21:00Z">
                  <w:rPr>
                    <w:rFonts w:ascii="Times New Roman" w:hAnsi="Times New Roman" w:cs="Times New Roman"/>
                    <w:sz w:val="24"/>
                    <w:szCs w:val="24"/>
                  </w:rPr>
                </w:rPrChange>
              </w:rPr>
              <w:pPrChange w:id="1468" w:author="James Dwyer" w:date="2019-12-01T10:21:00Z">
                <w:pPr/>
              </w:pPrChange>
            </w:pPr>
            <w:r w:rsidRPr="00016618">
              <w:rPr>
                <w:rFonts w:ascii="Times New Roman" w:hAnsi="Times New Roman"/>
                <w:sz w:val="36"/>
                <w:rPrChange w:id="1469" w:author="David Gravett" w:date="2019-12-01T10:21:00Z">
                  <w:rPr>
                    <w:rFonts w:ascii="Times New Roman" w:hAnsi="Times New Roman" w:cs="Times New Roman"/>
                    <w:sz w:val="24"/>
                    <w:szCs w:val="24"/>
                  </w:rPr>
                </w:rPrChange>
              </w:rPr>
              <w:t>1</w:t>
            </w:r>
          </w:p>
        </w:tc>
        <w:tc>
          <w:tcPr>
            <w:tcW w:w="933" w:type="dxa"/>
            <w:tcPrChange w:id="1470"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71" w:author="David Gravett" w:date="2019-12-01T10:21:00Z">
                  <w:rPr>
                    <w:rFonts w:ascii="Times New Roman" w:hAnsi="Times New Roman" w:cs="Times New Roman"/>
                    <w:sz w:val="24"/>
                    <w:szCs w:val="24"/>
                  </w:rPr>
                </w:rPrChange>
              </w:rPr>
              <w:pPrChange w:id="1472" w:author="James Dwyer" w:date="2019-12-01T10:21:00Z">
                <w:pPr/>
              </w:pPrChange>
            </w:pPr>
            <w:r w:rsidRPr="00016618">
              <w:rPr>
                <w:rFonts w:ascii="Times New Roman" w:hAnsi="Times New Roman"/>
                <w:sz w:val="36"/>
                <w:rPrChange w:id="1473" w:author="David Gravett" w:date="2019-12-01T10:21:00Z">
                  <w:rPr>
                    <w:rFonts w:ascii="Times New Roman" w:hAnsi="Times New Roman" w:cs="Times New Roman"/>
                    <w:sz w:val="24"/>
                    <w:szCs w:val="24"/>
                  </w:rPr>
                </w:rPrChange>
              </w:rPr>
              <w:t>-1</w:t>
            </w:r>
          </w:p>
        </w:tc>
        <w:tc>
          <w:tcPr>
            <w:tcW w:w="933" w:type="dxa"/>
            <w:tcPrChange w:id="1474"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75" w:author="David Gravett" w:date="2019-12-01T10:21:00Z">
                  <w:rPr>
                    <w:rFonts w:ascii="Times New Roman" w:hAnsi="Times New Roman" w:cs="Times New Roman"/>
                    <w:sz w:val="24"/>
                    <w:szCs w:val="24"/>
                  </w:rPr>
                </w:rPrChange>
              </w:rPr>
              <w:pPrChange w:id="1476" w:author="James Dwyer" w:date="2019-12-01T10:21:00Z">
                <w:pPr/>
              </w:pPrChange>
            </w:pPr>
            <w:r w:rsidRPr="00016618">
              <w:rPr>
                <w:rFonts w:ascii="Times New Roman" w:hAnsi="Times New Roman"/>
                <w:sz w:val="36"/>
                <w:rPrChange w:id="1477" w:author="David Gravett" w:date="2019-12-01T10:21:00Z">
                  <w:rPr>
                    <w:rFonts w:ascii="Times New Roman" w:hAnsi="Times New Roman" w:cs="Times New Roman"/>
                    <w:sz w:val="24"/>
                    <w:szCs w:val="24"/>
                  </w:rPr>
                </w:rPrChange>
              </w:rPr>
              <w:t>1</w:t>
            </w:r>
          </w:p>
        </w:tc>
        <w:tc>
          <w:tcPr>
            <w:tcW w:w="933" w:type="dxa"/>
            <w:tcPrChange w:id="1478"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79" w:author="David Gravett" w:date="2019-12-01T10:21:00Z">
                  <w:rPr>
                    <w:rFonts w:ascii="Times New Roman" w:hAnsi="Times New Roman" w:cs="Times New Roman"/>
                    <w:sz w:val="24"/>
                    <w:szCs w:val="24"/>
                  </w:rPr>
                </w:rPrChange>
              </w:rPr>
              <w:pPrChange w:id="1480" w:author="James Dwyer" w:date="2019-12-01T10:21:00Z">
                <w:pPr/>
              </w:pPrChange>
            </w:pPr>
            <w:r w:rsidRPr="00016618">
              <w:rPr>
                <w:rFonts w:ascii="Times New Roman" w:hAnsi="Times New Roman"/>
                <w:sz w:val="36"/>
                <w:rPrChange w:id="1481" w:author="David Gravett" w:date="2019-12-01T10:21:00Z">
                  <w:rPr>
                    <w:rFonts w:ascii="Times New Roman" w:hAnsi="Times New Roman" w:cs="Times New Roman"/>
                    <w:sz w:val="24"/>
                    <w:szCs w:val="24"/>
                  </w:rPr>
                </w:rPrChange>
              </w:rPr>
              <w:t>0</w:t>
            </w:r>
          </w:p>
        </w:tc>
        <w:tc>
          <w:tcPr>
            <w:tcW w:w="933" w:type="dxa"/>
            <w:tcPrChange w:id="1482"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83" w:author="David Gravett" w:date="2019-12-01T10:21:00Z">
                  <w:rPr>
                    <w:rFonts w:ascii="Times New Roman" w:hAnsi="Times New Roman" w:cs="Times New Roman"/>
                    <w:sz w:val="24"/>
                    <w:szCs w:val="24"/>
                  </w:rPr>
                </w:rPrChange>
              </w:rPr>
              <w:pPrChange w:id="1484" w:author="James Dwyer" w:date="2019-12-01T10:21:00Z">
                <w:pPr/>
              </w:pPrChange>
            </w:pPr>
            <w:r w:rsidRPr="00016618">
              <w:rPr>
                <w:rFonts w:ascii="Times New Roman" w:hAnsi="Times New Roman"/>
                <w:sz w:val="36"/>
                <w:rPrChange w:id="1485" w:author="David Gravett" w:date="2019-12-01T10:21:00Z">
                  <w:rPr>
                    <w:rFonts w:ascii="Times New Roman" w:hAnsi="Times New Roman" w:cs="Times New Roman"/>
                    <w:sz w:val="24"/>
                    <w:szCs w:val="24"/>
                  </w:rPr>
                </w:rPrChange>
              </w:rPr>
              <w:t>0</w:t>
            </w:r>
          </w:p>
        </w:tc>
        <w:tc>
          <w:tcPr>
            <w:tcW w:w="933" w:type="dxa"/>
            <w:tcPrChange w:id="1486"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87" w:author="David Gravett" w:date="2019-12-01T10:21:00Z">
                  <w:rPr>
                    <w:rFonts w:ascii="Times New Roman" w:hAnsi="Times New Roman" w:cs="Times New Roman"/>
                    <w:sz w:val="24"/>
                    <w:szCs w:val="24"/>
                  </w:rPr>
                </w:rPrChange>
              </w:rPr>
              <w:pPrChange w:id="1488" w:author="James Dwyer" w:date="2019-12-01T10:21:00Z">
                <w:pPr/>
              </w:pPrChange>
            </w:pPr>
            <w:r w:rsidRPr="00016618">
              <w:rPr>
                <w:rFonts w:ascii="Times New Roman" w:hAnsi="Times New Roman"/>
                <w:sz w:val="36"/>
                <w:rPrChange w:id="1489" w:author="David Gravett" w:date="2019-12-01T10:21:00Z">
                  <w:rPr>
                    <w:rFonts w:ascii="Times New Roman" w:hAnsi="Times New Roman" w:cs="Times New Roman"/>
                    <w:sz w:val="24"/>
                    <w:szCs w:val="24"/>
                  </w:rPr>
                </w:rPrChange>
              </w:rPr>
              <w:t>0</w:t>
            </w:r>
          </w:p>
        </w:tc>
        <w:tc>
          <w:tcPr>
            <w:tcW w:w="933" w:type="dxa"/>
            <w:tcPrChange w:id="1490"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91" w:author="David Gravett" w:date="2019-12-01T10:21:00Z">
                  <w:rPr>
                    <w:rFonts w:ascii="Times New Roman" w:hAnsi="Times New Roman" w:cs="Times New Roman"/>
                    <w:sz w:val="24"/>
                    <w:szCs w:val="24"/>
                  </w:rPr>
                </w:rPrChange>
              </w:rPr>
              <w:pPrChange w:id="1492" w:author="James Dwyer" w:date="2019-12-01T10:21:00Z">
                <w:pPr/>
              </w:pPrChange>
            </w:pPr>
            <w:r w:rsidRPr="00016618">
              <w:rPr>
                <w:rFonts w:ascii="Times New Roman" w:hAnsi="Times New Roman"/>
                <w:sz w:val="36"/>
                <w:rPrChange w:id="1493"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94" w:author="David Gravett" w:date="2019-12-01T10:21:00Z">
            <w:trPr>
              <w:trHeight w:val="432"/>
            </w:trPr>
          </w:trPrChange>
        </w:trPr>
        <w:tc>
          <w:tcPr>
            <w:tcW w:w="933" w:type="dxa"/>
            <w:tcPrChange w:id="1495"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96" w:author="David Gravett" w:date="2019-12-01T10:21:00Z">
                  <w:rPr>
                    <w:rFonts w:ascii="Times New Roman" w:hAnsi="Times New Roman" w:cs="Times New Roman"/>
                    <w:sz w:val="24"/>
                    <w:szCs w:val="24"/>
                  </w:rPr>
                </w:rPrChange>
              </w:rPr>
              <w:pPrChange w:id="1497" w:author="James Dwyer" w:date="2019-12-01T10:21:00Z">
                <w:pPr/>
              </w:pPrChange>
            </w:pPr>
            <w:r w:rsidRPr="00016618">
              <w:rPr>
                <w:rFonts w:ascii="Times New Roman" w:hAnsi="Times New Roman"/>
                <w:sz w:val="36"/>
                <w:rPrChange w:id="1498" w:author="David Gravett" w:date="2019-12-01T10:21:00Z">
                  <w:rPr>
                    <w:rFonts w:ascii="Times New Roman" w:hAnsi="Times New Roman" w:cs="Times New Roman"/>
                    <w:sz w:val="24"/>
                    <w:szCs w:val="24"/>
                  </w:rPr>
                </w:rPrChange>
              </w:rPr>
              <w:t>0</w:t>
            </w:r>
          </w:p>
        </w:tc>
        <w:tc>
          <w:tcPr>
            <w:tcW w:w="933" w:type="dxa"/>
            <w:tcPrChange w:id="1499"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500" w:author="David Gravett" w:date="2019-12-01T10:21:00Z">
                  <w:rPr>
                    <w:rFonts w:ascii="Times New Roman" w:hAnsi="Times New Roman" w:cs="Times New Roman"/>
                    <w:sz w:val="24"/>
                    <w:szCs w:val="24"/>
                  </w:rPr>
                </w:rPrChange>
              </w:rPr>
              <w:pPrChange w:id="1501" w:author="James Dwyer" w:date="2019-12-01T10:21:00Z">
                <w:pPr/>
              </w:pPrChange>
            </w:pPr>
            <w:r w:rsidRPr="00016618">
              <w:rPr>
                <w:rFonts w:ascii="Times New Roman" w:hAnsi="Times New Roman"/>
                <w:sz w:val="36"/>
                <w:rPrChange w:id="1502" w:author="David Gravett" w:date="2019-12-01T10:21:00Z">
                  <w:rPr>
                    <w:rFonts w:ascii="Times New Roman" w:hAnsi="Times New Roman" w:cs="Times New Roman"/>
                    <w:sz w:val="24"/>
                    <w:szCs w:val="24"/>
                  </w:rPr>
                </w:rPrChange>
              </w:rPr>
              <w:t>0</w:t>
            </w:r>
          </w:p>
        </w:tc>
        <w:tc>
          <w:tcPr>
            <w:tcW w:w="933" w:type="dxa"/>
            <w:tcPrChange w:id="1503"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504" w:author="David Gravett" w:date="2019-12-01T10:21:00Z">
                  <w:rPr>
                    <w:rFonts w:ascii="Times New Roman" w:hAnsi="Times New Roman" w:cs="Times New Roman"/>
                    <w:sz w:val="24"/>
                    <w:szCs w:val="24"/>
                  </w:rPr>
                </w:rPrChange>
              </w:rPr>
              <w:pPrChange w:id="1505" w:author="James Dwyer" w:date="2019-12-01T10:21:00Z">
                <w:pPr/>
              </w:pPrChange>
            </w:pPr>
            <w:r w:rsidRPr="00016618">
              <w:rPr>
                <w:rFonts w:ascii="Times New Roman" w:hAnsi="Times New Roman"/>
                <w:sz w:val="36"/>
                <w:rPrChange w:id="1506" w:author="David Gravett" w:date="2019-12-01T10:21:00Z">
                  <w:rPr>
                    <w:rFonts w:ascii="Times New Roman" w:hAnsi="Times New Roman" w:cs="Times New Roman"/>
                    <w:sz w:val="24"/>
                    <w:szCs w:val="24"/>
                  </w:rPr>
                </w:rPrChange>
              </w:rPr>
              <w:t>0</w:t>
            </w:r>
          </w:p>
        </w:tc>
        <w:tc>
          <w:tcPr>
            <w:tcW w:w="933" w:type="dxa"/>
            <w:tcPrChange w:id="1507"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508" w:author="David Gravett" w:date="2019-12-01T10:21:00Z">
                  <w:rPr>
                    <w:rFonts w:ascii="Times New Roman" w:hAnsi="Times New Roman" w:cs="Times New Roman"/>
                    <w:sz w:val="24"/>
                    <w:szCs w:val="24"/>
                  </w:rPr>
                </w:rPrChange>
              </w:rPr>
              <w:pPrChange w:id="1509" w:author="James Dwyer" w:date="2019-12-01T10:21:00Z">
                <w:pPr/>
              </w:pPrChange>
            </w:pPr>
            <w:r w:rsidRPr="00016618">
              <w:rPr>
                <w:rFonts w:ascii="Times New Roman" w:hAnsi="Times New Roman"/>
                <w:sz w:val="36"/>
                <w:rPrChange w:id="1510" w:author="David Gravett" w:date="2019-12-01T10:21:00Z">
                  <w:rPr>
                    <w:rFonts w:ascii="Times New Roman" w:hAnsi="Times New Roman" w:cs="Times New Roman"/>
                    <w:sz w:val="24"/>
                    <w:szCs w:val="24"/>
                  </w:rPr>
                </w:rPrChange>
              </w:rPr>
              <w:t>0</w:t>
            </w:r>
          </w:p>
        </w:tc>
        <w:tc>
          <w:tcPr>
            <w:tcW w:w="933" w:type="dxa"/>
            <w:tcPrChange w:id="1511"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512" w:author="David Gravett" w:date="2019-12-01T10:21:00Z">
                  <w:rPr>
                    <w:rFonts w:ascii="Times New Roman" w:hAnsi="Times New Roman" w:cs="Times New Roman"/>
                    <w:sz w:val="24"/>
                    <w:szCs w:val="24"/>
                  </w:rPr>
                </w:rPrChange>
              </w:rPr>
              <w:pPrChange w:id="1513" w:author="James Dwyer" w:date="2019-12-01T10:21:00Z">
                <w:pPr/>
              </w:pPrChange>
            </w:pPr>
            <w:r w:rsidRPr="00016618">
              <w:rPr>
                <w:rFonts w:ascii="Times New Roman" w:hAnsi="Times New Roman"/>
                <w:sz w:val="36"/>
                <w:rPrChange w:id="1514" w:author="David Gravett" w:date="2019-12-01T10:21:00Z">
                  <w:rPr>
                    <w:rFonts w:ascii="Times New Roman" w:hAnsi="Times New Roman" w:cs="Times New Roman"/>
                    <w:sz w:val="24"/>
                    <w:szCs w:val="24"/>
                  </w:rPr>
                </w:rPrChange>
              </w:rPr>
              <w:t>0</w:t>
            </w:r>
          </w:p>
        </w:tc>
        <w:tc>
          <w:tcPr>
            <w:tcW w:w="933" w:type="dxa"/>
            <w:tcPrChange w:id="1515"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516" w:author="David Gravett" w:date="2019-12-01T10:21:00Z">
                  <w:rPr>
                    <w:rFonts w:ascii="Times New Roman" w:hAnsi="Times New Roman" w:cs="Times New Roman"/>
                    <w:sz w:val="24"/>
                    <w:szCs w:val="24"/>
                  </w:rPr>
                </w:rPrChange>
              </w:rPr>
              <w:pPrChange w:id="1517" w:author="James Dwyer" w:date="2019-12-01T10:21:00Z">
                <w:pPr/>
              </w:pPrChange>
            </w:pPr>
            <w:r w:rsidRPr="00016618">
              <w:rPr>
                <w:rFonts w:ascii="Times New Roman" w:hAnsi="Times New Roman"/>
                <w:sz w:val="36"/>
                <w:rPrChange w:id="1518" w:author="David Gravett" w:date="2019-12-01T10:21:00Z">
                  <w:rPr>
                    <w:rFonts w:ascii="Times New Roman" w:hAnsi="Times New Roman" w:cs="Times New Roman"/>
                    <w:sz w:val="24"/>
                    <w:szCs w:val="24"/>
                  </w:rPr>
                </w:rPrChange>
              </w:rPr>
              <w:t>0</w:t>
            </w:r>
          </w:p>
        </w:tc>
        <w:tc>
          <w:tcPr>
            <w:tcW w:w="933" w:type="dxa"/>
            <w:tcPrChange w:id="1519"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520" w:author="David Gravett" w:date="2019-12-01T10:21:00Z">
                  <w:rPr>
                    <w:rFonts w:ascii="Times New Roman" w:hAnsi="Times New Roman" w:cs="Times New Roman"/>
                    <w:sz w:val="24"/>
                    <w:szCs w:val="24"/>
                  </w:rPr>
                </w:rPrChange>
              </w:rPr>
              <w:pPrChange w:id="1521" w:author="James Dwyer" w:date="2019-12-01T10:21:00Z">
                <w:pPr/>
              </w:pPrChange>
            </w:pPr>
            <w:r w:rsidRPr="00016618">
              <w:rPr>
                <w:rFonts w:ascii="Times New Roman" w:hAnsi="Times New Roman"/>
                <w:sz w:val="36"/>
                <w:rPrChange w:id="1522"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523"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121219" w:rsidRPr="00D103E4" w:rsidRDefault="00121219" w:rsidP="00016618">
                              <w:pPr>
                                <w:pStyle w:val="Caption"/>
                                <w:jc w:val="center"/>
                                <w:rPr>
                                  <w:ins w:id="1524" w:author="David Gravett" w:date="2019-12-01T10:21:00Z"/>
                                  <w:rFonts w:ascii="Arial" w:eastAsia="Arial" w:hAnsi="Arial" w:cs="Arial"/>
                                  <w:noProof/>
                                  <w:lang w:val="en"/>
                                </w:rPr>
                              </w:pPr>
                              <w:ins w:id="1525"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121219" w:rsidRPr="00D103E4" w:rsidRDefault="00121219" w:rsidP="00016618">
                        <w:pPr>
                          <w:pStyle w:val="Caption"/>
                          <w:jc w:val="center"/>
                          <w:rPr>
                            <w:ins w:id="1526" w:author="David Gravett" w:date="2019-12-01T10:21:00Z"/>
                            <w:rFonts w:ascii="Arial" w:eastAsia="Arial" w:hAnsi="Arial" w:cs="Arial"/>
                            <w:noProof/>
                            <w:lang w:val="en"/>
                          </w:rPr>
                        </w:pPr>
                        <w:ins w:id="1527"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28" w:author="David Gravett" w:date="2019-12-01T10:21:00Z"/>
          <w:rFonts w:ascii="Times New Roman" w:hAnsi="Times New Roman" w:cs="Times New Roman"/>
          <w:sz w:val="24"/>
          <w:szCs w:val="24"/>
          <w:lang w:val="en-US"/>
        </w:rPr>
      </w:pPr>
      <w:moveFromRangeStart w:id="1529" w:author="David Gravett" w:date="2019-12-01T10:21:00Z" w:name="move26088128"/>
      <w:moveFrom w:id="1530"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29"/>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31" w:author="David Gravett" w:date="2019-12-01T10:21:00Z"/>
        </w:trPr>
        <w:tc>
          <w:tcPr>
            <w:tcW w:w="432" w:type="dxa"/>
          </w:tcPr>
          <w:p w14:paraId="40758CDD" w14:textId="42A16649" w:rsidR="00280D7C" w:rsidRDefault="00280D7C" w:rsidP="003B3061">
            <w:pPr>
              <w:rPr>
                <w:del w:id="1532" w:author="David Gravett" w:date="2019-12-01T10:21:00Z"/>
                <w:rFonts w:ascii="Times New Roman" w:hAnsi="Times New Roman" w:cs="Times New Roman"/>
                <w:sz w:val="24"/>
                <w:szCs w:val="24"/>
              </w:rPr>
            </w:pPr>
            <w:del w:id="1533"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42" w:author="David Gravett" w:date="2019-12-01T10:21:00Z"/>
                <w:rFonts w:ascii="Times New Roman" w:hAnsi="Times New Roman" w:cs="Times New Roman"/>
                <w:sz w:val="24"/>
                <w:szCs w:val="24"/>
              </w:rPr>
            </w:pPr>
            <w:del w:id="1543"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44" w:author="David Gravett" w:date="2019-12-01T10:21:00Z"/>
                <w:rFonts w:ascii="Times New Roman" w:hAnsi="Times New Roman" w:cs="Times New Roman"/>
                <w:sz w:val="24"/>
                <w:szCs w:val="24"/>
              </w:rPr>
            </w:pPr>
            <w:del w:id="1545"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46" w:author="David Gravett" w:date="2019-12-01T10:21:00Z"/>
        </w:trPr>
        <w:tc>
          <w:tcPr>
            <w:tcW w:w="432" w:type="dxa"/>
          </w:tcPr>
          <w:p w14:paraId="43D6DA2F" w14:textId="77777777" w:rsidR="00280D7C" w:rsidRDefault="00280D7C" w:rsidP="003B3061">
            <w:pPr>
              <w:rPr>
                <w:del w:id="1547" w:author="David Gravett" w:date="2019-12-01T10:21:00Z"/>
                <w:rFonts w:ascii="Times New Roman" w:hAnsi="Times New Roman" w:cs="Times New Roman"/>
                <w:sz w:val="24"/>
                <w:szCs w:val="24"/>
              </w:rPr>
            </w:pPr>
            <w:del w:id="1548"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57" w:author="David Gravett" w:date="2019-12-01T10:21:00Z"/>
                <w:rFonts w:ascii="Times New Roman" w:hAnsi="Times New Roman" w:cs="Times New Roman"/>
                <w:sz w:val="24"/>
                <w:szCs w:val="24"/>
              </w:rPr>
            </w:pPr>
            <w:del w:id="1558"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59" w:author="David Gravett" w:date="2019-12-01T10:21:00Z"/>
                <w:rFonts w:ascii="Times New Roman" w:hAnsi="Times New Roman" w:cs="Times New Roman"/>
                <w:sz w:val="24"/>
                <w:szCs w:val="24"/>
              </w:rPr>
            </w:pPr>
            <w:del w:id="1560"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61" w:author="David Gravett" w:date="2019-12-01T10:21:00Z"/>
        </w:trPr>
        <w:tc>
          <w:tcPr>
            <w:tcW w:w="432" w:type="dxa"/>
          </w:tcPr>
          <w:p w14:paraId="240F735A" w14:textId="77777777" w:rsidR="00280D7C" w:rsidRDefault="00280D7C" w:rsidP="003B3061">
            <w:pPr>
              <w:rPr>
                <w:del w:id="1562" w:author="David Gravett" w:date="2019-12-01T10:21:00Z"/>
                <w:rFonts w:ascii="Times New Roman" w:hAnsi="Times New Roman" w:cs="Times New Roman"/>
                <w:sz w:val="24"/>
                <w:szCs w:val="24"/>
              </w:rPr>
            </w:pPr>
            <w:del w:id="1563"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72" w:author="David Gravett" w:date="2019-12-01T10:21:00Z"/>
                <w:rFonts w:ascii="Times New Roman" w:hAnsi="Times New Roman" w:cs="Times New Roman"/>
                <w:sz w:val="24"/>
                <w:szCs w:val="24"/>
              </w:rPr>
            </w:pPr>
            <w:del w:id="1573"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74" w:author="David Gravett" w:date="2019-12-01T10:21:00Z"/>
                <w:rFonts w:ascii="Times New Roman" w:hAnsi="Times New Roman" w:cs="Times New Roman"/>
                <w:sz w:val="24"/>
                <w:szCs w:val="24"/>
              </w:rPr>
            </w:pPr>
            <w:del w:id="1575"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76" w:author="David Gravett" w:date="2019-12-01T10:21:00Z"/>
        </w:trPr>
        <w:tc>
          <w:tcPr>
            <w:tcW w:w="432" w:type="dxa"/>
          </w:tcPr>
          <w:p w14:paraId="07C61D00" w14:textId="77777777" w:rsidR="00280D7C" w:rsidRDefault="00280D7C" w:rsidP="003B3061">
            <w:pPr>
              <w:rPr>
                <w:del w:id="1577" w:author="David Gravett" w:date="2019-12-01T10:21:00Z"/>
                <w:rFonts w:ascii="Times New Roman" w:hAnsi="Times New Roman" w:cs="Times New Roman"/>
                <w:sz w:val="24"/>
                <w:szCs w:val="24"/>
              </w:rPr>
            </w:pPr>
            <w:del w:id="1578"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87" w:author="David Gravett" w:date="2019-12-01T10:21:00Z"/>
                <w:rFonts w:ascii="Times New Roman" w:hAnsi="Times New Roman" w:cs="Times New Roman"/>
                <w:sz w:val="24"/>
                <w:szCs w:val="24"/>
              </w:rPr>
            </w:pPr>
            <w:del w:id="1588"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89" w:author="David Gravett" w:date="2019-12-01T10:21:00Z"/>
                <w:rFonts w:ascii="Times New Roman" w:hAnsi="Times New Roman" w:cs="Times New Roman"/>
                <w:sz w:val="24"/>
                <w:szCs w:val="24"/>
              </w:rPr>
            </w:pPr>
            <w:del w:id="1590"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91" w:author="David Gravett" w:date="2019-12-01T10:21:00Z"/>
        </w:trPr>
        <w:tc>
          <w:tcPr>
            <w:tcW w:w="432" w:type="dxa"/>
          </w:tcPr>
          <w:p w14:paraId="2BD5EDB8" w14:textId="77777777" w:rsidR="00280D7C" w:rsidRDefault="00280D7C" w:rsidP="003B3061">
            <w:pPr>
              <w:rPr>
                <w:del w:id="1592" w:author="David Gravett" w:date="2019-12-01T10:21:00Z"/>
                <w:rFonts w:ascii="Times New Roman" w:hAnsi="Times New Roman" w:cs="Times New Roman"/>
                <w:sz w:val="24"/>
                <w:szCs w:val="24"/>
              </w:rPr>
            </w:pPr>
            <w:del w:id="1593"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602" w:author="David Gravett" w:date="2019-12-01T10:21:00Z"/>
                <w:rFonts w:ascii="Times New Roman" w:hAnsi="Times New Roman" w:cs="Times New Roman"/>
                <w:sz w:val="24"/>
                <w:szCs w:val="24"/>
              </w:rPr>
            </w:pPr>
            <w:del w:id="1603"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604" w:author="David Gravett" w:date="2019-12-01T10:21:00Z"/>
                <w:rFonts w:ascii="Times New Roman" w:hAnsi="Times New Roman" w:cs="Times New Roman"/>
                <w:sz w:val="24"/>
                <w:szCs w:val="24"/>
              </w:rPr>
            </w:pPr>
            <w:del w:id="1605"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606" w:author="David Gravett" w:date="2019-12-01T10:21:00Z"/>
        </w:trPr>
        <w:tc>
          <w:tcPr>
            <w:tcW w:w="432" w:type="dxa"/>
          </w:tcPr>
          <w:p w14:paraId="5BD1D8D4" w14:textId="77777777" w:rsidR="00280D7C" w:rsidRDefault="00280D7C" w:rsidP="003B3061">
            <w:pPr>
              <w:rPr>
                <w:del w:id="1607" w:author="David Gravett" w:date="2019-12-01T10:21:00Z"/>
                <w:rFonts w:ascii="Times New Roman" w:hAnsi="Times New Roman" w:cs="Times New Roman"/>
                <w:sz w:val="24"/>
                <w:szCs w:val="24"/>
              </w:rPr>
            </w:pPr>
            <w:del w:id="1608"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609" w:author="David Gravett" w:date="2019-12-01T10:21:00Z"/>
                <w:rFonts w:ascii="Times New Roman" w:hAnsi="Times New Roman" w:cs="Times New Roman"/>
                <w:sz w:val="24"/>
                <w:szCs w:val="24"/>
              </w:rPr>
            </w:pPr>
            <w:del w:id="1610"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611" w:author="David Gravett" w:date="2019-12-01T10:21:00Z"/>
                <w:rFonts w:ascii="Times New Roman" w:hAnsi="Times New Roman" w:cs="Times New Roman"/>
                <w:sz w:val="24"/>
                <w:szCs w:val="24"/>
              </w:rPr>
            </w:pPr>
            <w:del w:id="1612"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613" w:author="David Gravett" w:date="2019-12-01T10:21:00Z"/>
                <w:rFonts w:ascii="Times New Roman" w:hAnsi="Times New Roman" w:cs="Times New Roman"/>
                <w:sz w:val="24"/>
                <w:szCs w:val="24"/>
              </w:rPr>
            </w:pPr>
            <w:del w:id="1614"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615" w:author="David Gravett" w:date="2019-12-01T10:21:00Z"/>
                <w:rFonts w:ascii="Times New Roman" w:hAnsi="Times New Roman" w:cs="Times New Roman"/>
                <w:sz w:val="24"/>
                <w:szCs w:val="24"/>
              </w:rPr>
            </w:pPr>
            <w:del w:id="1616"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617" w:author="David Gravett" w:date="2019-12-01T10:21:00Z"/>
                <w:rFonts w:ascii="Times New Roman" w:hAnsi="Times New Roman" w:cs="Times New Roman"/>
                <w:sz w:val="24"/>
                <w:szCs w:val="24"/>
              </w:rPr>
            </w:pPr>
            <w:del w:id="1618"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619" w:author="David Gravett" w:date="2019-12-01T10:21:00Z"/>
                <w:rFonts w:ascii="Times New Roman" w:hAnsi="Times New Roman" w:cs="Times New Roman"/>
                <w:sz w:val="24"/>
                <w:szCs w:val="24"/>
              </w:rPr>
            </w:pPr>
            <w:del w:id="1620"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621" w:author="David Gravett" w:date="2019-12-01T10:21:00Z"/>
        </w:trPr>
        <w:tc>
          <w:tcPr>
            <w:tcW w:w="432" w:type="dxa"/>
          </w:tcPr>
          <w:p w14:paraId="19FFA927" w14:textId="0D074E4F" w:rsidR="00280D7C" w:rsidRDefault="00280D7C" w:rsidP="003B3061">
            <w:pPr>
              <w:rPr>
                <w:del w:id="1622" w:author="David Gravett" w:date="2019-12-01T10:21:00Z"/>
                <w:rFonts w:ascii="Times New Roman" w:hAnsi="Times New Roman" w:cs="Times New Roman"/>
                <w:sz w:val="24"/>
                <w:szCs w:val="24"/>
              </w:rPr>
            </w:pPr>
            <w:del w:id="1623"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624" w:author="David Gravett" w:date="2019-12-01T10:21:00Z"/>
                <w:rFonts w:ascii="Times New Roman" w:hAnsi="Times New Roman" w:cs="Times New Roman"/>
                <w:sz w:val="24"/>
                <w:szCs w:val="24"/>
              </w:rPr>
            </w:pPr>
            <w:del w:id="1625"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626" w:author="David Gravett" w:date="2019-12-01T10:21:00Z"/>
                <w:rFonts w:ascii="Times New Roman" w:hAnsi="Times New Roman" w:cs="Times New Roman"/>
                <w:sz w:val="24"/>
                <w:szCs w:val="24"/>
              </w:rPr>
            </w:pPr>
            <w:del w:id="1627"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28" w:author="David Gravett" w:date="2019-12-01T10:21:00Z"/>
                <w:rFonts w:ascii="Times New Roman" w:hAnsi="Times New Roman" w:cs="Times New Roman"/>
                <w:sz w:val="24"/>
                <w:szCs w:val="24"/>
              </w:rPr>
            </w:pPr>
            <w:del w:id="1629"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30" w:author="David Gravett" w:date="2019-12-01T10:21:00Z"/>
                <w:rFonts w:ascii="Times New Roman" w:hAnsi="Times New Roman" w:cs="Times New Roman"/>
                <w:sz w:val="24"/>
                <w:szCs w:val="24"/>
              </w:rPr>
            </w:pPr>
            <w:del w:id="1631"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32" w:author="David Gravett" w:date="2019-12-01T10:21:00Z"/>
                <w:rFonts w:ascii="Times New Roman" w:hAnsi="Times New Roman" w:cs="Times New Roman"/>
                <w:sz w:val="24"/>
                <w:szCs w:val="24"/>
              </w:rPr>
            </w:pPr>
            <w:del w:id="1633"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34" w:author="David Gravett" w:date="2019-12-01T10:21:00Z"/>
                <w:rFonts w:ascii="Times New Roman" w:hAnsi="Times New Roman" w:cs="Times New Roman"/>
                <w:sz w:val="24"/>
                <w:szCs w:val="24"/>
              </w:rPr>
            </w:pPr>
            <w:del w:id="1635"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36" w:author="David Gravett" w:date="2019-12-01T10:21:00Z"/>
          <w:rFonts w:ascii="Times New Roman" w:hAnsi="Times New Roman" w:cs="Times New Roman"/>
          <w:sz w:val="24"/>
          <w:szCs w:val="24"/>
          <w:lang w:val="en-US"/>
        </w:rPr>
      </w:pPr>
      <w:moveFromRangeStart w:id="1637" w:author="David Gravett" w:date="2019-12-01T10:21:00Z" w:name="move26088129"/>
      <w:moveFrom w:id="1638"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39" w:author="David Gravett" w:date="2019-12-01T10:21:00Z"/>
          <w:rFonts w:ascii="Times New Roman" w:hAnsi="Times New Roman" w:cs="Times New Roman"/>
          <w:sz w:val="24"/>
          <w:szCs w:val="24"/>
          <w:lang w:val="en-US"/>
        </w:rPr>
        <w:pPrChange w:id="1640" w:author="David Gravett" w:date="2019-12-01T10:21:00Z">
          <w:pPr>
            <w:spacing w:line="288" w:lineRule="auto"/>
          </w:pPr>
        </w:pPrChange>
      </w:pPr>
    </w:p>
    <w:moveFromRangeEnd w:id="1637"/>
    <w:p w14:paraId="76FA8760" w14:textId="042861A5" w:rsidR="00016618" w:rsidRDefault="00016618" w:rsidP="005F2D99">
      <w:pPr>
        <w:spacing w:line="288" w:lineRule="auto"/>
        <w:rPr>
          <w:ins w:id="1641"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42"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43"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44"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45"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46"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47"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48"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49"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50"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51" w:author="David Gravett" w:date="2019-12-01T10:21:00Z"/>
          <w:rFonts w:asciiTheme="majorHAnsi" w:hAnsiTheme="majorHAnsi" w:cstheme="majorHAnsi"/>
          <w:color w:val="1F3864" w:themeColor="accent1" w:themeShade="80"/>
          <w:sz w:val="40"/>
          <w:szCs w:val="40"/>
        </w:rPr>
      </w:pPr>
      <w:ins w:id="1652"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06E230DD" w14:textId="77777777" w:rsidR="00280D7C" w:rsidRDefault="00280D7C" w:rsidP="005F2D99">
      <w:pPr>
        <w:spacing w:line="288" w:lineRule="auto"/>
        <w:jc w:val="both"/>
        <w:rPr>
          <w:moveTo w:id="1653" w:author="David Gravett" w:date="2019-12-01T10:21:00Z"/>
          <w:rFonts w:ascii="Times New Roman" w:hAnsi="Times New Roman" w:cs="Times New Roman"/>
          <w:sz w:val="24"/>
          <w:szCs w:val="24"/>
          <w:lang w:val="en-US"/>
        </w:rPr>
      </w:pPr>
      <w:moveToRangeStart w:id="1654" w:author="David Gravett" w:date="2019-12-01T10:21:00Z" w:name="move26088128"/>
      <w:moveTo w:id="1655"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54"/>
    <w:p w14:paraId="2B9CC07B" w14:textId="77777777" w:rsidR="00016618" w:rsidRDefault="00016618" w:rsidP="005F2D99">
      <w:pPr>
        <w:spacing w:line="288" w:lineRule="auto"/>
        <w:rPr>
          <w:ins w:id="165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5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58">
          <w:tblGrid>
            <w:gridCol w:w="432"/>
            <w:gridCol w:w="432"/>
            <w:gridCol w:w="432"/>
            <w:gridCol w:w="432"/>
            <w:gridCol w:w="432"/>
            <w:gridCol w:w="432"/>
            <w:gridCol w:w="432"/>
          </w:tblGrid>
        </w:tblGridChange>
      </w:tblGrid>
      <w:tr w:rsidR="00280D7C" w14:paraId="03F84268" w14:textId="77777777" w:rsidTr="00BE50C5">
        <w:trPr>
          <w:trHeight w:val="869"/>
          <w:trPrChange w:id="1659" w:author="David Gravett" w:date="2019-12-01T10:21:00Z">
            <w:trPr>
              <w:trHeight w:val="432"/>
            </w:trPr>
          </w:trPrChange>
        </w:trPr>
        <w:tc>
          <w:tcPr>
            <w:tcW w:w="933" w:type="dxa"/>
            <w:tcPrChange w:id="1660"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61" w:author="David Gravett" w:date="2019-12-01T10:21:00Z">
                  <w:rPr>
                    <w:rFonts w:ascii="Times New Roman" w:hAnsi="Times New Roman" w:cs="Times New Roman"/>
                    <w:sz w:val="24"/>
                    <w:szCs w:val="24"/>
                  </w:rPr>
                </w:rPrChange>
              </w:rPr>
              <w:pPrChange w:id="1662" w:author="James Dwyer" w:date="2019-12-01T10:21:00Z">
                <w:pPr/>
              </w:pPrChange>
            </w:pPr>
            <w:r w:rsidRPr="00016618">
              <w:rPr>
                <w:rFonts w:ascii="Times New Roman" w:hAnsi="Times New Roman"/>
                <w:sz w:val="36"/>
                <w:rPrChange w:id="1663" w:author="David Gravett" w:date="2019-12-01T10:21:00Z">
                  <w:rPr>
                    <w:rFonts w:ascii="Times New Roman" w:hAnsi="Times New Roman" w:cs="Times New Roman"/>
                    <w:sz w:val="24"/>
                    <w:szCs w:val="24"/>
                  </w:rPr>
                </w:rPrChange>
              </w:rPr>
              <w:t>1</w:t>
            </w:r>
          </w:p>
        </w:tc>
        <w:tc>
          <w:tcPr>
            <w:tcW w:w="933" w:type="dxa"/>
            <w:tcPrChange w:id="1664"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James Dwyer"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James Dwyer"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1</w:t>
            </w:r>
          </w:p>
        </w:tc>
        <w:tc>
          <w:tcPr>
            <w:tcW w:w="933" w:type="dxa"/>
            <w:tcPrChange w:id="1672"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James Dwyer" w:date="2019-12-01T10:21:00Z">
                <w:pPr/>
              </w:pPrChange>
            </w:pPr>
            <w:r w:rsidRPr="00016618">
              <w:rPr>
                <w:rFonts w:ascii="Times New Roman" w:hAnsi="Times New Roman"/>
                <w:sz w:val="36"/>
                <w:rPrChange w:id="1675" w:author="David Gravett" w:date="2019-12-01T10:21:00Z">
                  <w:rPr>
                    <w:rFonts w:ascii="Times New Roman" w:hAnsi="Times New Roman" w:cs="Times New Roman"/>
                    <w:sz w:val="24"/>
                    <w:szCs w:val="24"/>
                  </w:rPr>
                </w:rPrChange>
              </w:rPr>
              <w:t>0</w:t>
            </w:r>
          </w:p>
        </w:tc>
        <w:tc>
          <w:tcPr>
            <w:tcW w:w="933" w:type="dxa"/>
            <w:tcPrChange w:id="1676"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ins w:id="1679" w:author="David Gravett" w:date="2019-12-01T10:21:00Z">
              <w:r w:rsidRPr="00016618">
                <w:rPr>
                  <w:rFonts w:ascii="Times New Roman" w:hAnsi="Times New Roman" w:cs="Times New Roman"/>
                  <w:sz w:val="36"/>
                  <w:szCs w:val="36"/>
                </w:rPr>
                <w:t>0</w:t>
              </w:r>
            </w:ins>
            <w:del w:id="1680" w:author="David Gravett" w:date="2019-12-01T10:21:00Z">
              <w:r w:rsidR="00280D7C">
                <w:rPr>
                  <w:rFonts w:ascii="Times New Roman" w:hAnsi="Times New Roman" w:cs="Times New Roman"/>
                  <w:sz w:val="24"/>
                  <w:szCs w:val="24"/>
                </w:rPr>
                <w:delText>1</w:delText>
              </w:r>
            </w:del>
          </w:p>
        </w:tc>
        <w:tc>
          <w:tcPr>
            <w:tcW w:w="933" w:type="dxa"/>
            <w:tcPrChange w:id="1681"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82" w:author="David Gravett" w:date="2019-12-01T10:21:00Z">
                  <w:rPr>
                    <w:rFonts w:ascii="Times New Roman" w:hAnsi="Times New Roman" w:cs="Times New Roman"/>
                    <w:sz w:val="24"/>
                    <w:szCs w:val="24"/>
                  </w:rPr>
                </w:rPrChange>
              </w:rPr>
              <w:pPrChange w:id="1683" w:author="James Dwyer" w:date="2019-12-01T10:21:00Z">
                <w:pPr/>
              </w:pPrChange>
            </w:pPr>
            <w:ins w:id="1684" w:author="David Gravett" w:date="2019-12-01T10:21:00Z">
              <w:r w:rsidRPr="00016618">
                <w:rPr>
                  <w:rFonts w:ascii="Times New Roman" w:hAnsi="Times New Roman" w:cs="Times New Roman"/>
                  <w:sz w:val="36"/>
                  <w:szCs w:val="36"/>
                </w:rPr>
                <w:t>0</w:t>
              </w:r>
            </w:ins>
            <w:del w:id="1685" w:author="David Gravett" w:date="2019-12-01T10:21:00Z">
              <w:r w:rsidR="00280D7C">
                <w:rPr>
                  <w:rFonts w:ascii="Times New Roman" w:hAnsi="Times New Roman" w:cs="Times New Roman"/>
                  <w:sz w:val="24"/>
                  <w:szCs w:val="24"/>
                </w:rPr>
                <w:delText>-1</w:delText>
              </w:r>
            </w:del>
          </w:p>
        </w:tc>
        <w:tc>
          <w:tcPr>
            <w:tcW w:w="933" w:type="dxa"/>
            <w:tcPrChange w:id="1686"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87" w:author="David Gravett" w:date="2019-12-01T10:21:00Z">
                  <w:rPr>
                    <w:rFonts w:ascii="Times New Roman" w:hAnsi="Times New Roman" w:cs="Times New Roman"/>
                    <w:sz w:val="24"/>
                    <w:szCs w:val="24"/>
                  </w:rPr>
                </w:rPrChange>
              </w:rPr>
              <w:pPrChange w:id="1688" w:author="James Dwyer" w:date="2019-12-01T10:21:00Z">
                <w:pPr/>
              </w:pPrChange>
            </w:pPr>
            <w:ins w:id="1689" w:author="David Gravett" w:date="2019-12-01T10:21:00Z">
              <w:r w:rsidRPr="00016618">
                <w:rPr>
                  <w:rFonts w:ascii="Times New Roman" w:hAnsi="Times New Roman" w:cs="Times New Roman"/>
                  <w:sz w:val="36"/>
                  <w:szCs w:val="36"/>
                </w:rPr>
                <w:t>0</w:t>
              </w:r>
            </w:ins>
            <w:del w:id="1690"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91" w:author="David Gravett" w:date="2019-12-01T10:21:00Z">
            <w:trPr>
              <w:trHeight w:val="432"/>
            </w:trPr>
          </w:trPrChange>
        </w:trPr>
        <w:tc>
          <w:tcPr>
            <w:tcW w:w="933" w:type="dxa"/>
            <w:tcPrChange w:id="1692"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93" w:author="David Gravett" w:date="2019-12-01T10:21:00Z">
                  <w:rPr>
                    <w:rFonts w:ascii="Times New Roman" w:hAnsi="Times New Roman" w:cs="Times New Roman"/>
                    <w:sz w:val="24"/>
                    <w:szCs w:val="24"/>
                  </w:rPr>
                </w:rPrChange>
              </w:rPr>
              <w:pPrChange w:id="1694" w:author="James Dwyer" w:date="2019-12-01T10:21:00Z">
                <w:pPr/>
              </w:pPrChange>
            </w:pPr>
            <w:r w:rsidRPr="00016618">
              <w:rPr>
                <w:rFonts w:ascii="Times New Roman" w:hAnsi="Times New Roman"/>
                <w:sz w:val="36"/>
                <w:rPrChange w:id="1695" w:author="David Gravett" w:date="2019-12-01T10:21:00Z">
                  <w:rPr>
                    <w:rFonts w:ascii="Times New Roman" w:hAnsi="Times New Roman" w:cs="Times New Roman"/>
                    <w:sz w:val="24"/>
                    <w:szCs w:val="24"/>
                  </w:rPr>
                </w:rPrChange>
              </w:rPr>
              <w:t>-1</w:t>
            </w:r>
          </w:p>
        </w:tc>
        <w:tc>
          <w:tcPr>
            <w:tcW w:w="933" w:type="dxa"/>
            <w:tcPrChange w:id="1696"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James Dwyer"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James Dwyer"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1</w:t>
            </w:r>
          </w:p>
        </w:tc>
        <w:tc>
          <w:tcPr>
            <w:tcW w:w="933" w:type="dxa"/>
            <w:tcPrChange w:id="1704"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James Dwyer" w:date="2019-12-01T10:21:00Z">
                <w:pPr/>
              </w:pPrChange>
            </w:pPr>
            <w:r w:rsidRPr="00016618">
              <w:rPr>
                <w:rFonts w:ascii="Times New Roman" w:hAnsi="Times New Roman"/>
                <w:sz w:val="36"/>
                <w:rPrChange w:id="1707" w:author="David Gravett" w:date="2019-12-01T10:21:00Z">
                  <w:rPr>
                    <w:rFonts w:ascii="Times New Roman" w:hAnsi="Times New Roman" w:cs="Times New Roman"/>
                    <w:sz w:val="24"/>
                    <w:szCs w:val="24"/>
                  </w:rPr>
                </w:rPrChange>
              </w:rPr>
              <w:t>0</w:t>
            </w:r>
          </w:p>
        </w:tc>
        <w:tc>
          <w:tcPr>
            <w:tcW w:w="933" w:type="dxa"/>
            <w:tcPrChange w:id="1708"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ins w:id="1711" w:author="David Gravett" w:date="2019-12-01T10:21:00Z">
              <w:r w:rsidRPr="00016618">
                <w:rPr>
                  <w:rFonts w:ascii="Times New Roman" w:hAnsi="Times New Roman" w:cs="Times New Roman"/>
                  <w:sz w:val="36"/>
                  <w:szCs w:val="36"/>
                </w:rPr>
                <w:t>0</w:t>
              </w:r>
            </w:ins>
            <w:del w:id="1712" w:author="David Gravett" w:date="2019-12-01T10:21:00Z">
              <w:r w:rsidR="00280D7C">
                <w:rPr>
                  <w:rFonts w:ascii="Times New Roman" w:hAnsi="Times New Roman" w:cs="Times New Roman"/>
                  <w:sz w:val="24"/>
                  <w:szCs w:val="24"/>
                </w:rPr>
                <w:delText>1</w:delText>
              </w:r>
            </w:del>
          </w:p>
        </w:tc>
        <w:tc>
          <w:tcPr>
            <w:tcW w:w="933" w:type="dxa"/>
            <w:tcPrChange w:id="1713"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714" w:author="David Gravett" w:date="2019-12-01T10:21:00Z">
                  <w:rPr>
                    <w:rFonts w:ascii="Times New Roman" w:hAnsi="Times New Roman" w:cs="Times New Roman"/>
                    <w:sz w:val="24"/>
                    <w:szCs w:val="24"/>
                  </w:rPr>
                </w:rPrChange>
              </w:rPr>
              <w:pPrChange w:id="1715" w:author="James Dwyer" w:date="2019-12-01T10:21:00Z">
                <w:pPr/>
              </w:pPrChange>
            </w:pPr>
            <w:ins w:id="1716" w:author="David Gravett" w:date="2019-12-01T10:21:00Z">
              <w:r w:rsidRPr="00016618">
                <w:rPr>
                  <w:rFonts w:ascii="Times New Roman" w:hAnsi="Times New Roman" w:cs="Times New Roman"/>
                  <w:sz w:val="36"/>
                  <w:szCs w:val="36"/>
                </w:rPr>
                <w:t>0</w:t>
              </w:r>
            </w:ins>
            <w:del w:id="1717" w:author="David Gravett" w:date="2019-12-01T10:21:00Z">
              <w:r w:rsidR="00280D7C">
                <w:rPr>
                  <w:rFonts w:ascii="Times New Roman" w:hAnsi="Times New Roman" w:cs="Times New Roman"/>
                  <w:sz w:val="24"/>
                  <w:szCs w:val="24"/>
                </w:rPr>
                <w:delText>1</w:delText>
              </w:r>
            </w:del>
          </w:p>
        </w:tc>
        <w:tc>
          <w:tcPr>
            <w:tcW w:w="933" w:type="dxa"/>
            <w:tcPrChange w:id="1718"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719" w:author="David Gravett" w:date="2019-12-01T10:21:00Z">
                  <w:rPr>
                    <w:rFonts w:ascii="Times New Roman" w:hAnsi="Times New Roman" w:cs="Times New Roman"/>
                    <w:sz w:val="24"/>
                    <w:szCs w:val="24"/>
                  </w:rPr>
                </w:rPrChange>
              </w:rPr>
              <w:pPrChange w:id="1720" w:author="James Dwyer" w:date="2019-12-01T10:21:00Z">
                <w:pPr/>
              </w:pPrChange>
            </w:pPr>
            <w:ins w:id="1721" w:author="David Gravett" w:date="2019-12-01T10:21:00Z">
              <w:r w:rsidRPr="00016618">
                <w:rPr>
                  <w:rFonts w:ascii="Times New Roman" w:hAnsi="Times New Roman" w:cs="Times New Roman"/>
                  <w:sz w:val="36"/>
                  <w:szCs w:val="36"/>
                </w:rPr>
                <w:t>0</w:t>
              </w:r>
            </w:ins>
            <w:del w:id="1722"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723" w:author="David Gravett" w:date="2019-12-01T10:21:00Z">
            <w:trPr>
              <w:trHeight w:val="432"/>
            </w:trPr>
          </w:trPrChange>
        </w:trPr>
        <w:tc>
          <w:tcPr>
            <w:tcW w:w="933" w:type="dxa"/>
            <w:tcPrChange w:id="1724"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725" w:author="David Gravett" w:date="2019-12-01T10:21:00Z">
                  <w:rPr>
                    <w:rFonts w:ascii="Times New Roman" w:hAnsi="Times New Roman" w:cs="Times New Roman"/>
                    <w:sz w:val="24"/>
                    <w:szCs w:val="24"/>
                  </w:rPr>
                </w:rPrChange>
              </w:rPr>
              <w:pPrChange w:id="1726" w:author="James Dwyer" w:date="2019-12-01T10:21:00Z">
                <w:pPr/>
              </w:pPrChange>
            </w:pPr>
            <w:r w:rsidRPr="00016618">
              <w:rPr>
                <w:rFonts w:ascii="Times New Roman" w:hAnsi="Times New Roman"/>
                <w:sz w:val="36"/>
                <w:rPrChange w:id="1727" w:author="David Gravett" w:date="2019-12-01T10:21:00Z">
                  <w:rPr>
                    <w:rFonts w:ascii="Times New Roman" w:hAnsi="Times New Roman" w:cs="Times New Roman"/>
                    <w:sz w:val="24"/>
                    <w:szCs w:val="24"/>
                  </w:rPr>
                </w:rPrChange>
              </w:rPr>
              <w:t>1</w:t>
            </w:r>
          </w:p>
        </w:tc>
        <w:tc>
          <w:tcPr>
            <w:tcW w:w="933" w:type="dxa"/>
            <w:tcPrChange w:id="1728"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James Dwyer"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James Dwyer"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-1</w:t>
            </w:r>
          </w:p>
        </w:tc>
        <w:tc>
          <w:tcPr>
            <w:tcW w:w="933" w:type="dxa"/>
            <w:tcPrChange w:id="1736"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James Dwyer" w:date="2019-12-01T10:21:00Z">
                <w:pPr/>
              </w:pPrChange>
            </w:pPr>
            <w:r w:rsidRPr="00016618">
              <w:rPr>
                <w:rFonts w:ascii="Times New Roman" w:hAnsi="Times New Roman"/>
                <w:sz w:val="36"/>
                <w:rPrChange w:id="1739" w:author="David Gravett" w:date="2019-12-01T10:21:00Z">
                  <w:rPr>
                    <w:rFonts w:ascii="Times New Roman" w:hAnsi="Times New Roman" w:cs="Times New Roman"/>
                    <w:sz w:val="24"/>
                    <w:szCs w:val="24"/>
                  </w:rPr>
                </w:rPrChange>
              </w:rPr>
              <w:t>0</w:t>
            </w:r>
          </w:p>
        </w:tc>
        <w:tc>
          <w:tcPr>
            <w:tcW w:w="933" w:type="dxa"/>
            <w:tcPrChange w:id="1740"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ins w:id="1743" w:author="David Gravett" w:date="2019-12-01T10:21:00Z">
              <w:r w:rsidRPr="00016618">
                <w:rPr>
                  <w:rFonts w:ascii="Times New Roman" w:hAnsi="Times New Roman" w:cs="Times New Roman"/>
                  <w:sz w:val="36"/>
                  <w:szCs w:val="36"/>
                </w:rPr>
                <w:t>0</w:t>
              </w:r>
            </w:ins>
            <w:del w:id="1744" w:author="David Gravett" w:date="2019-12-01T10:21:00Z">
              <w:r w:rsidR="00280D7C">
                <w:rPr>
                  <w:rFonts w:ascii="Times New Roman" w:hAnsi="Times New Roman" w:cs="Times New Roman"/>
                  <w:sz w:val="24"/>
                  <w:szCs w:val="24"/>
                </w:rPr>
                <w:delText>-1</w:delText>
              </w:r>
            </w:del>
          </w:p>
        </w:tc>
        <w:tc>
          <w:tcPr>
            <w:tcW w:w="933" w:type="dxa"/>
            <w:tcPrChange w:id="1745"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46" w:author="David Gravett" w:date="2019-12-01T10:21:00Z">
                  <w:rPr>
                    <w:rFonts w:ascii="Times New Roman" w:hAnsi="Times New Roman" w:cs="Times New Roman"/>
                    <w:sz w:val="24"/>
                    <w:szCs w:val="24"/>
                  </w:rPr>
                </w:rPrChange>
              </w:rPr>
              <w:pPrChange w:id="1747" w:author="James Dwyer" w:date="2019-12-01T10:21:00Z">
                <w:pPr/>
              </w:pPrChange>
            </w:pPr>
            <w:ins w:id="1748" w:author="David Gravett" w:date="2019-12-01T10:21:00Z">
              <w:r w:rsidRPr="00016618">
                <w:rPr>
                  <w:rFonts w:ascii="Times New Roman" w:hAnsi="Times New Roman" w:cs="Times New Roman"/>
                  <w:sz w:val="36"/>
                  <w:szCs w:val="36"/>
                </w:rPr>
                <w:t>0</w:t>
              </w:r>
            </w:ins>
            <w:del w:id="1749" w:author="David Gravett" w:date="2019-12-01T10:21:00Z">
              <w:r w:rsidR="00280D7C">
                <w:rPr>
                  <w:rFonts w:ascii="Times New Roman" w:hAnsi="Times New Roman" w:cs="Times New Roman"/>
                  <w:sz w:val="24"/>
                  <w:szCs w:val="24"/>
                </w:rPr>
                <w:delText>-1</w:delText>
              </w:r>
            </w:del>
          </w:p>
        </w:tc>
        <w:tc>
          <w:tcPr>
            <w:tcW w:w="933" w:type="dxa"/>
            <w:tcPrChange w:id="1750"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51" w:author="David Gravett" w:date="2019-12-01T10:21:00Z">
                  <w:rPr>
                    <w:rFonts w:ascii="Times New Roman" w:hAnsi="Times New Roman" w:cs="Times New Roman"/>
                    <w:sz w:val="24"/>
                    <w:szCs w:val="24"/>
                  </w:rPr>
                </w:rPrChange>
              </w:rPr>
              <w:pPrChange w:id="1752" w:author="James Dwyer" w:date="2019-12-01T10:21:00Z">
                <w:pPr/>
              </w:pPrChange>
            </w:pPr>
            <w:ins w:id="1753" w:author="David Gravett" w:date="2019-12-01T10:21:00Z">
              <w:r w:rsidRPr="00016618">
                <w:rPr>
                  <w:rFonts w:ascii="Times New Roman" w:hAnsi="Times New Roman" w:cs="Times New Roman"/>
                  <w:sz w:val="36"/>
                  <w:szCs w:val="36"/>
                </w:rPr>
                <w:t>0</w:t>
              </w:r>
            </w:ins>
            <w:del w:id="1754"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55" w:author="David Gravett" w:date="2019-12-01T10:21:00Z">
            <w:trPr>
              <w:trHeight w:val="432"/>
            </w:trPr>
          </w:trPrChange>
        </w:trPr>
        <w:tc>
          <w:tcPr>
            <w:tcW w:w="933" w:type="dxa"/>
            <w:tcPrChange w:id="1756"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57" w:author="David Gravett" w:date="2019-12-01T10:21:00Z">
                  <w:rPr>
                    <w:rFonts w:ascii="Times New Roman" w:hAnsi="Times New Roman" w:cs="Times New Roman"/>
                    <w:sz w:val="24"/>
                    <w:szCs w:val="24"/>
                  </w:rPr>
                </w:rPrChange>
              </w:rPr>
              <w:pPrChange w:id="1758" w:author="James Dwyer" w:date="2019-12-01T10:21:00Z">
                <w:pPr/>
              </w:pPrChange>
            </w:pPr>
            <w:r w:rsidRPr="00016618">
              <w:rPr>
                <w:rFonts w:ascii="Times New Roman" w:hAnsi="Times New Roman"/>
                <w:sz w:val="36"/>
                <w:rPrChange w:id="1759" w:author="David Gravett" w:date="2019-12-01T10:21:00Z">
                  <w:rPr>
                    <w:rFonts w:ascii="Times New Roman" w:hAnsi="Times New Roman" w:cs="Times New Roman"/>
                    <w:sz w:val="24"/>
                    <w:szCs w:val="24"/>
                  </w:rPr>
                </w:rPrChange>
              </w:rPr>
              <w:t>1</w:t>
            </w:r>
          </w:p>
        </w:tc>
        <w:tc>
          <w:tcPr>
            <w:tcW w:w="933" w:type="dxa"/>
            <w:tcPrChange w:id="1760"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James Dwyer"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James Dwyer"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-1</w:t>
            </w:r>
          </w:p>
        </w:tc>
        <w:tc>
          <w:tcPr>
            <w:tcW w:w="933" w:type="dxa"/>
            <w:tcPrChange w:id="1768"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James Dwyer" w:date="2019-12-01T10:21:00Z">
                <w:pPr/>
              </w:pPrChange>
            </w:pPr>
            <w:r w:rsidRPr="00016618">
              <w:rPr>
                <w:rFonts w:ascii="Times New Roman" w:hAnsi="Times New Roman"/>
                <w:sz w:val="36"/>
                <w:rPrChange w:id="1771" w:author="David Gravett" w:date="2019-12-01T10:21:00Z">
                  <w:rPr>
                    <w:rFonts w:ascii="Times New Roman" w:hAnsi="Times New Roman" w:cs="Times New Roman"/>
                    <w:sz w:val="24"/>
                    <w:szCs w:val="24"/>
                  </w:rPr>
                </w:rPrChange>
              </w:rPr>
              <w:t>0</w:t>
            </w:r>
          </w:p>
        </w:tc>
        <w:tc>
          <w:tcPr>
            <w:tcW w:w="933" w:type="dxa"/>
            <w:tcPrChange w:id="1772"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ins w:id="1775" w:author="David Gravett" w:date="2019-12-01T10:21:00Z">
              <w:r w:rsidRPr="00016618">
                <w:rPr>
                  <w:rFonts w:ascii="Times New Roman" w:hAnsi="Times New Roman" w:cs="Times New Roman"/>
                  <w:sz w:val="36"/>
                  <w:szCs w:val="36"/>
                </w:rPr>
                <w:t>0</w:t>
              </w:r>
            </w:ins>
            <w:del w:id="1776" w:author="David Gravett" w:date="2019-12-01T10:21:00Z">
              <w:r w:rsidR="00280D7C">
                <w:rPr>
                  <w:rFonts w:ascii="Times New Roman" w:hAnsi="Times New Roman" w:cs="Times New Roman"/>
                  <w:sz w:val="24"/>
                  <w:szCs w:val="24"/>
                </w:rPr>
                <w:delText>-1</w:delText>
              </w:r>
            </w:del>
          </w:p>
        </w:tc>
        <w:tc>
          <w:tcPr>
            <w:tcW w:w="933" w:type="dxa"/>
            <w:tcPrChange w:id="1777"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78" w:author="David Gravett" w:date="2019-12-01T10:21:00Z">
                  <w:rPr>
                    <w:rFonts w:ascii="Times New Roman" w:hAnsi="Times New Roman" w:cs="Times New Roman"/>
                    <w:sz w:val="24"/>
                    <w:szCs w:val="24"/>
                  </w:rPr>
                </w:rPrChange>
              </w:rPr>
              <w:pPrChange w:id="1779" w:author="James Dwyer" w:date="2019-12-01T10:21:00Z">
                <w:pPr/>
              </w:pPrChange>
            </w:pPr>
            <w:ins w:id="1780" w:author="David Gravett" w:date="2019-12-01T10:21:00Z">
              <w:r w:rsidRPr="00016618">
                <w:rPr>
                  <w:rFonts w:ascii="Times New Roman" w:hAnsi="Times New Roman" w:cs="Times New Roman"/>
                  <w:sz w:val="36"/>
                  <w:szCs w:val="36"/>
                </w:rPr>
                <w:t>0</w:t>
              </w:r>
            </w:ins>
            <w:del w:id="1781" w:author="David Gravett" w:date="2019-12-01T10:21:00Z">
              <w:r w:rsidR="00280D7C">
                <w:rPr>
                  <w:rFonts w:ascii="Times New Roman" w:hAnsi="Times New Roman" w:cs="Times New Roman"/>
                  <w:sz w:val="24"/>
                  <w:szCs w:val="24"/>
                </w:rPr>
                <w:delText>-1</w:delText>
              </w:r>
            </w:del>
          </w:p>
        </w:tc>
        <w:tc>
          <w:tcPr>
            <w:tcW w:w="933" w:type="dxa"/>
            <w:tcPrChange w:id="1782"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83" w:author="David Gravett" w:date="2019-12-01T10:21:00Z">
                  <w:rPr>
                    <w:rFonts w:ascii="Times New Roman" w:hAnsi="Times New Roman" w:cs="Times New Roman"/>
                    <w:sz w:val="24"/>
                    <w:szCs w:val="24"/>
                  </w:rPr>
                </w:rPrChange>
              </w:rPr>
              <w:pPrChange w:id="1784" w:author="James Dwyer" w:date="2019-12-01T10:21:00Z">
                <w:pPr/>
              </w:pPrChange>
            </w:pPr>
            <w:ins w:id="1785" w:author="David Gravett" w:date="2019-12-01T10:21:00Z">
              <w:r w:rsidRPr="00016618">
                <w:rPr>
                  <w:rFonts w:ascii="Times New Roman" w:hAnsi="Times New Roman" w:cs="Times New Roman"/>
                  <w:sz w:val="36"/>
                  <w:szCs w:val="36"/>
                </w:rPr>
                <w:t>0</w:t>
              </w:r>
            </w:ins>
            <w:del w:id="1786"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87" w:author="David Gravett" w:date="2019-12-01T10:21:00Z">
            <w:trPr>
              <w:trHeight w:val="432"/>
            </w:trPr>
          </w:trPrChange>
        </w:trPr>
        <w:tc>
          <w:tcPr>
            <w:tcW w:w="933" w:type="dxa"/>
            <w:tcPrChange w:id="1788"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89" w:author="David Gravett" w:date="2019-12-01T10:21:00Z">
                  <w:rPr>
                    <w:rFonts w:ascii="Times New Roman" w:hAnsi="Times New Roman" w:cs="Times New Roman"/>
                    <w:sz w:val="24"/>
                    <w:szCs w:val="24"/>
                  </w:rPr>
                </w:rPrChange>
              </w:rPr>
              <w:pPrChange w:id="1790" w:author="James Dwyer" w:date="2019-12-01T10:21:00Z">
                <w:pPr/>
              </w:pPrChange>
            </w:pPr>
            <w:r w:rsidRPr="00016618">
              <w:rPr>
                <w:rFonts w:ascii="Times New Roman" w:hAnsi="Times New Roman"/>
                <w:sz w:val="36"/>
                <w:rPrChange w:id="1791" w:author="David Gravett" w:date="2019-12-01T10:21:00Z">
                  <w:rPr>
                    <w:rFonts w:ascii="Times New Roman" w:hAnsi="Times New Roman" w:cs="Times New Roman"/>
                    <w:sz w:val="24"/>
                    <w:szCs w:val="24"/>
                  </w:rPr>
                </w:rPrChange>
              </w:rPr>
              <w:t>-1</w:t>
            </w:r>
          </w:p>
        </w:tc>
        <w:tc>
          <w:tcPr>
            <w:tcW w:w="933" w:type="dxa"/>
            <w:tcPrChange w:id="1792"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James Dwyer"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James Dwyer"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1</w:t>
            </w:r>
          </w:p>
        </w:tc>
        <w:tc>
          <w:tcPr>
            <w:tcW w:w="933" w:type="dxa"/>
            <w:tcPrChange w:id="1800"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James Dwyer" w:date="2019-12-01T10:21:00Z">
                <w:pPr/>
              </w:pPrChange>
            </w:pPr>
            <w:r w:rsidRPr="00016618">
              <w:rPr>
                <w:rFonts w:ascii="Times New Roman" w:hAnsi="Times New Roman"/>
                <w:sz w:val="36"/>
                <w:rPrChange w:id="1803" w:author="David Gravett" w:date="2019-12-01T10:21:00Z">
                  <w:rPr>
                    <w:rFonts w:ascii="Times New Roman" w:hAnsi="Times New Roman" w:cs="Times New Roman"/>
                    <w:sz w:val="24"/>
                    <w:szCs w:val="24"/>
                  </w:rPr>
                </w:rPrChange>
              </w:rPr>
              <w:t>0</w:t>
            </w:r>
          </w:p>
        </w:tc>
        <w:tc>
          <w:tcPr>
            <w:tcW w:w="933" w:type="dxa"/>
            <w:tcPrChange w:id="1804"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ins w:id="1807" w:author="David Gravett" w:date="2019-12-01T10:21:00Z">
              <w:r w:rsidRPr="00016618">
                <w:rPr>
                  <w:rFonts w:ascii="Times New Roman" w:hAnsi="Times New Roman" w:cs="Times New Roman"/>
                  <w:sz w:val="36"/>
                  <w:szCs w:val="36"/>
                </w:rPr>
                <w:t>0</w:t>
              </w:r>
            </w:ins>
            <w:del w:id="1808" w:author="David Gravett" w:date="2019-12-01T10:21:00Z">
              <w:r w:rsidR="00280D7C">
                <w:rPr>
                  <w:rFonts w:ascii="Times New Roman" w:hAnsi="Times New Roman" w:cs="Times New Roman"/>
                  <w:sz w:val="24"/>
                  <w:szCs w:val="24"/>
                </w:rPr>
                <w:delText>1</w:delText>
              </w:r>
            </w:del>
          </w:p>
        </w:tc>
        <w:tc>
          <w:tcPr>
            <w:tcW w:w="933" w:type="dxa"/>
            <w:tcPrChange w:id="1809"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810" w:author="David Gravett" w:date="2019-12-01T10:21:00Z">
                  <w:rPr>
                    <w:rFonts w:ascii="Times New Roman" w:hAnsi="Times New Roman" w:cs="Times New Roman"/>
                    <w:sz w:val="24"/>
                    <w:szCs w:val="24"/>
                  </w:rPr>
                </w:rPrChange>
              </w:rPr>
              <w:pPrChange w:id="1811" w:author="James Dwyer" w:date="2019-12-01T10:21:00Z">
                <w:pPr/>
              </w:pPrChange>
            </w:pPr>
            <w:ins w:id="1812" w:author="David Gravett" w:date="2019-12-01T10:21:00Z">
              <w:r w:rsidRPr="00016618">
                <w:rPr>
                  <w:rFonts w:ascii="Times New Roman" w:hAnsi="Times New Roman" w:cs="Times New Roman"/>
                  <w:sz w:val="36"/>
                  <w:szCs w:val="36"/>
                </w:rPr>
                <w:t>0</w:t>
              </w:r>
            </w:ins>
            <w:del w:id="1813" w:author="David Gravett" w:date="2019-12-01T10:21:00Z">
              <w:r w:rsidR="00280D7C">
                <w:rPr>
                  <w:rFonts w:ascii="Times New Roman" w:hAnsi="Times New Roman" w:cs="Times New Roman"/>
                  <w:sz w:val="24"/>
                  <w:szCs w:val="24"/>
                </w:rPr>
                <w:delText>1</w:delText>
              </w:r>
            </w:del>
          </w:p>
        </w:tc>
        <w:tc>
          <w:tcPr>
            <w:tcW w:w="933" w:type="dxa"/>
            <w:tcPrChange w:id="1814"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815" w:author="David Gravett" w:date="2019-12-01T10:21:00Z">
                  <w:rPr>
                    <w:rFonts w:ascii="Times New Roman" w:hAnsi="Times New Roman" w:cs="Times New Roman"/>
                    <w:sz w:val="24"/>
                    <w:szCs w:val="24"/>
                  </w:rPr>
                </w:rPrChange>
              </w:rPr>
              <w:pPrChange w:id="1816" w:author="James Dwyer" w:date="2019-12-01T10:21:00Z">
                <w:pPr/>
              </w:pPrChange>
            </w:pPr>
            <w:ins w:id="1817" w:author="David Gravett" w:date="2019-12-01T10:21:00Z">
              <w:r w:rsidRPr="00016618">
                <w:rPr>
                  <w:rFonts w:ascii="Times New Roman" w:hAnsi="Times New Roman" w:cs="Times New Roman"/>
                  <w:sz w:val="36"/>
                  <w:szCs w:val="36"/>
                </w:rPr>
                <w:t>0</w:t>
              </w:r>
            </w:ins>
            <w:del w:id="1818"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819" w:author="David Gravett" w:date="2019-12-01T10:21:00Z">
            <w:trPr>
              <w:trHeight w:val="432"/>
            </w:trPr>
          </w:trPrChange>
        </w:trPr>
        <w:tc>
          <w:tcPr>
            <w:tcW w:w="933" w:type="dxa"/>
            <w:tcPrChange w:id="1820"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821" w:author="David Gravett" w:date="2019-12-01T10:21:00Z">
                  <w:rPr>
                    <w:rFonts w:ascii="Times New Roman" w:hAnsi="Times New Roman" w:cs="Times New Roman"/>
                    <w:sz w:val="24"/>
                    <w:szCs w:val="24"/>
                  </w:rPr>
                </w:rPrChange>
              </w:rPr>
              <w:pPrChange w:id="1822" w:author="James Dwyer" w:date="2019-12-01T10:21:00Z">
                <w:pPr/>
              </w:pPrChange>
            </w:pPr>
            <w:r w:rsidRPr="00016618">
              <w:rPr>
                <w:rFonts w:ascii="Times New Roman" w:hAnsi="Times New Roman"/>
                <w:sz w:val="36"/>
                <w:rPrChange w:id="1823" w:author="David Gravett" w:date="2019-12-01T10:21:00Z">
                  <w:rPr>
                    <w:rFonts w:ascii="Times New Roman" w:hAnsi="Times New Roman" w:cs="Times New Roman"/>
                    <w:sz w:val="24"/>
                    <w:szCs w:val="24"/>
                  </w:rPr>
                </w:rPrChange>
              </w:rPr>
              <w:t>1</w:t>
            </w:r>
          </w:p>
        </w:tc>
        <w:tc>
          <w:tcPr>
            <w:tcW w:w="933" w:type="dxa"/>
            <w:tcPrChange w:id="1824"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James Dwyer"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James Dwyer"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1</w:t>
            </w:r>
          </w:p>
        </w:tc>
        <w:tc>
          <w:tcPr>
            <w:tcW w:w="933" w:type="dxa"/>
            <w:tcPrChange w:id="1832"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James Dwyer" w:date="2019-12-01T10:21:00Z">
                <w:pPr/>
              </w:pPrChange>
            </w:pPr>
            <w:r w:rsidRPr="00016618">
              <w:rPr>
                <w:rFonts w:ascii="Times New Roman" w:hAnsi="Times New Roman"/>
                <w:sz w:val="36"/>
                <w:rPrChange w:id="1835" w:author="David Gravett" w:date="2019-12-01T10:21:00Z">
                  <w:rPr>
                    <w:rFonts w:ascii="Times New Roman" w:hAnsi="Times New Roman" w:cs="Times New Roman"/>
                    <w:sz w:val="24"/>
                    <w:szCs w:val="24"/>
                  </w:rPr>
                </w:rPrChange>
              </w:rPr>
              <w:t>0</w:t>
            </w:r>
          </w:p>
        </w:tc>
        <w:tc>
          <w:tcPr>
            <w:tcW w:w="933" w:type="dxa"/>
            <w:tcPrChange w:id="1836"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ins w:id="1839" w:author="David Gravett" w:date="2019-12-01T10:21:00Z">
              <w:r w:rsidRPr="00016618">
                <w:rPr>
                  <w:rFonts w:ascii="Times New Roman" w:hAnsi="Times New Roman" w:cs="Times New Roman"/>
                  <w:sz w:val="36"/>
                  <w:szCs w:val="36"/>
                </w:rPr>
                <w:t>0</w:t>
              </w:r>
            </w:ins>
            <w:del w:id="1840" w:author="David Gravett" w:date="2019-12-01T10:21:00Z">
              <w:r w:rsidR="00280D7C">
                <w:rPr>
                  <w:rFonts w:ascii="Times New Roman" w:hAnsi="Times New Roman" w:cs="Times New Roman"/>
                  <w:sz w:val="24"/>
                  <w:szCs w:val="24"/>
                </w:rPr>
                <w:delText>1</w:delText>
              </w:r>
            </w:del>
          </w:p>
        </w:tc>
        <w:tc>
          <w:tcPr>
            <w:tcW w:w="933" w:type="dxa"/>
            <w:tcPrChange w:id="1841"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42" w:author="David Gravett" w:date="2019-12-01T10:21:00Z">
                  <w:rPr>
                    <w:rFonts w:ascii="Times New Roman" w:hAnsi="Times New Roman" w:cs="Times New Roman"/>
                    <w:sz w:val="24"/>
                    <w:szCs w:val="24"/>
                  </w:rPr>
                </w:rPrChange>
              </w:rPr>
              <w:pPrChange w:id="1843" w:author="James Dwyer" w:date="2019-12-01T10:21:00Z">
                <w:pPr/>
              </w:pPrChange>
            </w:pPr>
            <w:ins w:id="1844" w:author="David Gravett" w:date="2019-12-01T10:21:00Z">
              <w:r w:rsidRPr="00016618">
                <w:rPr>
                  <w:rFonts w:ascii="Times New Roman" w:hAnsi="Times New Roman" w:cs="Times New Roman"/>
                  <w:sz w:val="36"/>
                  <w:szCs w:val="36"/>
                </w:rPr>
                <w:t>0</w:t>
              </w:r>
            </w:ins>
            <w:del w:id="1845" w:author="David Gravett" w:date="2019-12-01T10:21:00Z">
              <w:r w:rsidR="00280D7C">
                <w:rPr>
                  <w:rFonts w:ascii="Times New Roman" w:hAnsi="Times New Roman" w:cs="Times New Roman"/>
                  <w:sz w:val="24"/>
                  <w:szCs w:val="24"/>
                </w:rPr>
                <w:delText>-1</w:delText>
              </w:r>
            </w:del>
          </w:p>
        </w:tc>
        <w:tc>
          <w:tcPr>
            <w:tcW w:w="933" w:type="dxa"/>
            <w:tcPrChange w:id="1846"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47" w:author="David Gravett" w:date="2019-12-01T10:21:00Z">
                  <w:rPr>
                    <w:rFonts w:ascii="Times New Roman" w:hAnsi="Times New Roman" w:cs="Times New Roman"/>
                    <w:sz w:val="24"/>
                    <w:szCs w:val="24"/>
                  </w:rPr>
                </w:rPrChange>
              </w:rPr>
              <w:pPrChange w:id="1848" w:author="James Dwyer" w:date="2019-12-01T10:21:00Z">
                <w:pPr/>
              </w:pPrChange>
            </w:pPr>
            <w:ins w:id="1849" w:author="David Gravett" w:date="2019-12-01T10:21:00Z">
              <w:r w:rsidRPr="00016618">
                <w:rPr>
                  <w:rFonts w:ascii="Times New Roman" w:hAnsi="Times New Roman" w:cs="Times New Roman"/>
                  <w:sz w:val="36"/>
                  <w:szCs w:val="36"/>
                </w:rPr>
                <w:t>0</w:t>
              </w:r>
            </w:ins>
            <w:del w:id="1850"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51" w:author="David Gravett" w:date="2019-12-01T10:21:00Z">
            <w:trPr>
              <w:trHeight w:val="432"/>
            </w:trPr>
          </w:trPrChange>
        </w:trPr>
        <w:tc>
          <w:tcPr>
            <w:tcW w:w="933" w:type="dxa"/>
            <w:tcPrChange w:id="1852"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53" w:author="David Gravett" w:date="2019-12-01T10:21:00Z">
                  <w:rPr>
                    <w:rFonts w:ascii="Times New Roman" w:hAnsi="Times New Roman" w:cs="Times New Roman"/>
                    <w:sz w:val="24"/>
                    <w:szCs w:val="24"/>
                  </w:rPr>
                </w:rPrChange>
              </w:rPr>
              <w:pPrChange w:id="1854" w:author="James Dwyer" w:date="2019-12-01T10:21:00Z">
                <w:pPr/>
              </w:pPrChange>
            </w:pPr>
            <w:r w:rsidRPr="00016618">
              <w:rPr>
                <w:rFonts w:ascii="Times New Roman" w:hAnsi="Times New Roman"/>
                <w:sz w:val="36"/>
                <w:rPrChange w:id="1855" w:author="David Gravett" w:date="2019-12-01T10:21:00Z">
                  <w:rPr>
                    <w:rFonts w:ascii="Times New Roman" w:hAnsi="Times New Roman" w:cs="Times New Roman"/>
                    <w:sz w:val="24"/>
                    <w:szCs w:val="24"/>
                  </w:rPr>
                </w:rPrChange>
              </w:rPr>
              <w:t>-1</w:t>
            </w:r>
          </w:p>
        </w:tc>
        <w:tc>
          <w:tcPr>
            <w:tcW w:w="933" w:type="dxa"/>
            <w:tcPrChange w:id="1856"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57" w:author="David Gravett" w:date="2019-12-01T10:21:00Z">
                  <w:rPr>
                    <w:rFonts w:ascii="Times New Roman" w:hAnsi="Times New Roman" w:cs="Times New Roman"/>
                    <w:sz w:val="24"/>
                    <w:szCs w:val="24"/>
                  </w:rPr>
                </w:rPrChange>
              </w:rPr>
              <w:pPrChange w:id="1858" w:author="James Dwyer" w:date="2019-12-01T10:21:00Z">
                <w:pPr/>
              </w:pPrChange>
            </w:pPr>
            <w:r w:rsidRPr="00016618">
              <w:rPr>
                <w:rFonts w:ascii="Times New Roman" w:hAnsi="Times New Roman"/>
                <w:sz w:val="36"/>
                <w:rPrChange w:id="1859" w:author="David Gravett" w:date="2019-12-01T10:21:00Z">
                  <w:rPr>
                    <w:rFonts w:ascii="Times New Roman" w:hAnsi="Times New Roman" w:cs="Times New Roman"/>
                    <w:sz w:val="24"/>
                    <w:szCs w:val="24"/>
                  </w:rPr>
                </w:rPrChange>
              </w:rPr>
              <w:t>1</w:t>
            </w:r>
          </w:p>
        </w:tc>
        <w:tc>
          <w:tcPr>
            <w:tcW w:w="933" w:type="dxa"/>
            <w:tcPrChange w:id="1860"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61" w:author="David Gravett" w:date="2019-12-01T10:21:00Z">
                  <w:rPr>
                    <w:rFonts w:ascii="Times New Roman" w:hAnsi="Times New Roman" w:cs="Times New Roman"/>
                    <w:sz w:val="24"/>
                    <w:szCs w:val="24"/>
                  </w:rPr>
                </w:rPrChange>
              </w:rPr>
              <w:pPrChange w:id="1862" w:author="James Dwyer" w:date="2019-12-01T10:21:00Z">
                <w:pPr/>
              </w:pPrChange>
            </w:pPr>
            <w:r w:rsidRPr="00016618">
              <w:rPr>
                <w:rFonts w:ascii="Times New Roman" w:hAnsi="Times New Roman"/>
                <w:sz w:val="36"/>
                <w:rPrChange w:id="1863" w:author="David Gravett" w:date="2019-12-01T10:21:00Z">
                  <w:rPr>
                    <w:rFonts w:ascii="Times New Roman" w:hAnsi="Times New Roman" w:cs="Times New Roman"/>
                    <w:sz w:val="24"/>
                    <w:szCs w:val="24"/>
                  </w:rPr>
                </w:rPrChange>
              </w:rPr>
              <w:t>-1</w:t>
            </w:r>
          </w:p>
        </w:tc>
        <w:tc>
          <w:tcPr>
            <w:tcW w:w="933" w:type="dxa"/>
            <w:tcPrChange w:id="1864"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65" w:author="David Gravett" w:date="2019-12-01T10:21:00Z">
                  <w:rPr>
                    <w:rFonts w:ascii="Times New Roman" w:hAnsi="Times New Roman" w:cs="Times New Roman"/>
                    <w:sz w:val="24"/>
                    <w:szCs w:val="24"/>
                  </w:rPr>
                </w:rPrChange>
              </w:rPr>
              <w:pPrChange w:id="1866" w:author="James Dwyer" w:date="2019-12-01T10:21:00Z">
                <w:pPr/>
              </w:pPrChange>
            </w:pPr>
            <w:r w:rsidRPr="00016618">
              <w:rPr>
                <w:rFonts w:ascii="Times New Roman" w:hAnsi="Times New Roman"/>
                <w:sz w:val="36"/>
                <w:rPrChange w:id="1867" w:author="David Gravett" w:date="2019-12-01T10:21:00Z">
                  <w:rPr>
                    <w:rFonts w:ascii="Times New Roman" w:hAnsi="Times New Roman" w:cs="Times New Roman"/>
                    <w:sz w:val="24"/>
                    <w:szCs w:val="24"/>
                  </w:rPr>
                </w:rPrChange>
              </w:rPr>
              <w:t>0</w:t>
            </w:r>
          </w:p>
        </w:tc>
        <w:tc>
          <w:tcPr>
            <w:tcW w:w="933" w:type="dxa"/>
            <w:tcPrChange w:id="1868"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69" w:author="David Gravett" w:date="2019-12-01T10:21:00Z">
                  <w:rPr>
                    <w:rFonts w:ascii="Times New Roman" w:hAnsi="Times New Roman" w:cs="Times New Roman"/>
                    <w:sz w:val="24"/>
                    <w:szCs w:val="24"/>
                  </w:rPr>
                </w:rPrChange>
              </w:rPr>
              <w:pPrChange w:id="1870" w:author="James Dwyer" w:date="2019-12-01T10:21:00Z">
                <w:pPr/>
              </w:pPrChange>
            </w:pPr>
            <w:ins w:id="1871" w:author="David Gravett" w:date="2019-12-01T10:21:00Z">
              <w:r w:rsidRPr="00016618">
                <w:rPr>
                  <w:rFonts w:ascii="Times New Roman" w:hAnsi="Times New Roman" w:cs="Times New Roman"/>
                  <w:sz w:val="36"/>
                  <w:szCs w:val="36"/>
                </w:rPr>
                <w:t>0</w:t>
              </w:r>
            </w:ins>
            <w:del w:id="1872" w:author="David Gravett" w:date="2019-12-01T10:21:00Z">
              <w:r w:rsidR="00280D7C">
                <w:rPr>
                  <w:rFonts w:ascii="Times New Roman" w:hAnsi="Times New Roman" w:cs="Times New Roman"/>
                  <w:sz w:val="24"/>
                  <w:szCs w:val="24"/>
                </w:rPr>
                <w:delText>-1</w:delText>
              </w:r>
            </w:del>
          </w:p>
        </w:tc>
        <w:tc>
          <w:tcPr>
            <w:tcW w:w="933" w:type="dxa"/>
            <w:tcPrChange w:id="1873"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74" w:author="David Gravett" w:date="2019-12-01T10:21:00Z">
                  <w:rPr>
                    <w:rFonts w:ascii="Times New Roman" w:hAnsi="Times New Roman" w:cs="Times New Roman"/>
                    <w:sz w:val="24"/>
                    <w:szCs w:val="24"/>
                  </w:rPr>
                </w:rPrChange>
              </w:rPr>
              <w:pPrChange w:id="1875" w:author="James Dwyer" w:date="2019-12-01T10:21:00Z">
                <w:pPr/>
              </w:pPrChange>
            </w:pPr>
            <w:ins w:id="1876" w:author="David Gravett" w:date="2019-12-01T10:21:00Z">
              <w:r w:rsidRPr="00016618">
                <w:rPr>
                  <w:rFonts w:ascii="Times New Roman" w:hAnsi="Times New Roman" w:cs="Times New Roman"/>
                  <w:sz w:val="36"/>
                  <w:szCs w:val="36"/>
                </w:rPr>
                <w:t>0</w:t>
              </w:r>
            </w:ins>
            <w:del w:id="1877" w:author="David Gravett" w:date="2019-12-01T10:21:00Z">
              <w:r w:rsidR="00280D7C">
                <w:rPr>
                  <w:rFonts w:ascii="Times New Roman" w:hAnsi="Times New Roman" w:cs="Times New Roman"/>
                  <w:sz w:val="24"/>
                  <w:szCs w:val="24"/>
                </w:rPr>
                <w:delText>1</w:delText>
              </w:r>
            </w:del>
          </w:p>
        </w:tc>
        <w:tc>
          <w:tcPr>
            <w:tcW w:w="933" w:type="dxa"/>
            <w:tcPrChange w:id="1878"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79" w:author="David Gravett" w:date="2019-12-01T10:21:00Z">
                  <w:rPr>
                    <w:rFonts w:ascii="Times New Roman" w:hAnsi="Times New Roman" w:cs="Times New Roman"/>
                    <w:sz w:val="24"/>
                    <w:szCs w:val="24"/>
                  </w:rPr>
                </w:rPrChange>
              </w:rPr>
              <w:pPrChange w:id="1880" w:author="James Dwyer" w:date="2019-12-01T10:21:00Z">
                <w:pPr/>
              </w:pPrChange>
            </w:pPr>
            <w:ins w:id="1881" w:author="David Gravett" w:date="2019-12-01T10:21:00Z">
              <w:r w:rsidRPr="00016618">
                <w:rPr>
                  <w:rFonts w:ascii="Times New Roman" w:hAnsi="Times New Roman" w:cs="Times New Roman"/>
                  <w:sz w:val="36"/>
                  <w:szCs w:val="36"/>
                </w:rPr>
                <w:t>0</w:t>
              </w:r>
            </w:ins>
            <w:del w:id="1882"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83" w:author="David Gravett" w:date="2019-12-01T10:21:00Z"/>
          <w:rFonts w:ascii="Times New Roman" w:hAnsi="Times New Roman" w:cs="Times New Roman"/>
          <w:sz w:val="24"/>
          <w:szCs w:val="24"/>
          <w:lang w:val="en-US"/>
        </w:rPr>
      </w:pPr>
      <w:ins w:id="1884"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121219" w:rsidRPr="00D103E4" w:rsidRDefault="00121219" w:rsidP="00016618">
                              <w:pPr>
                                <w:pStyle w:val="Caption"/>
                                <w:jc w:val="center"/>
                                <w:rPr>
                                  <w:ins w:id="1885" w:author="David Gravett" w:date="2019-12-01T10:21:00Z"/>
                                  <w:rFonts w:ascii="Arial" w:eastAsia="Arial" w:hAnsi="Arial" w:cs="Arial"/>
                                  <w:noProof/>
                                  <w:lang w:val="en"/>
                                </w:rPr>
                              </w:pPr>
                              <w:ins w:id="1886"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121219" w:rsidRPr="00D103E4" w:rsidRDefault="00121219" w:rsidP="00016618">
                        <w:pPr>
                          <w:pStyle w:val="Caption"/>
                          <w:jc w:val="center"/>
                          <w:rPr>
                            <w:ins w:id="1887" w:author="David Gravett" w:date="2019-12-01T10:21:00Z"/>
                            <w:rFonts w:ascii="Arial" w:eastAsia="Arial" w:hAnsi="Arial" w:cs="Arial"/>
                            <w:noProof/>
                            <w:lang w:val="en"/>
                          </w:rPr>
                        </w:pPr>
                        <w:ins w:id="1888"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89"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90"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91"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92"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93"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94"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95"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96"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97"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98"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99"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900"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901"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902" w:author="David Gravett" w:date="2019-12-01T10:21:00Z"/>
          <w:rFonts w:asciiTheme="majorHAnsi" w:hAnsiTheme="majorHAnsi" w:cstheme="majorHAnsi"/>
          <w:color w:val="1F3864" w:themeColor="accent1" w:themeShade="80"/>
          <w:sz w:val="40"/>
          <w:szCs w:val="40"/>
        </w:rPr>
      </w:pPr>
      <w:ins w:id="1903"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2E793A0B" w14:textId="77777777" w:rsidR="00280D7C" w:rsidRDefault="00280D7C" w:rsidP="005F2D99">
      <w:pPr>
        <w:spacing w:line="288" w:lineRule="auto"/>
        <w:jc w:val="both"/>
        <w:rPr>
          <w:moveTo w:id="1904" w:author="David Gravett" w:date="2019-12-01T10:21:00Z"/>
          <w:rFonts w:ascii="Times New Roman" w:hAnsi="Times New Roman" w:cs="Times New Roman"/>
          <w:sz w:val="24"/>
          <w:szCs w:val="24"/>
          <w:lang w:val="en-US"/>
        </w:rPr>
      </w:pPr>
      <w:moveToRangeStart w:id="1905" w:author="David Gravett" w:date="2019-12-01T10:21:00Z" w:name="move26088129"/>
      <w:moveTo w:id="1906"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907" w:author="David Gravett" w:date="2019-12-01T10:21:00Z"/>
          <w:rFonts w:ascii="Times New Roman" w:hAnsi="Times New Roman" w:cs="Times New Roman"/>
          <w:sz w:val="24"/>
          <w:szCs w:val="24"/>
          <w:lang w:val="en-US"/>
        </w:rPr>
        <w:pPrChange w:id="1908"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909" w:author="David Gravett" w:date="2019-12-01T10:21:00Z"/>
        </w:trPr>
        <w:tc>
          <w:tcPr>
            <w:tcW w:w="933" w:type="dxa"/>
          </w:tcPr>
          <w:moveToRangeEnd w:id="1905"/>
          <w:p w14:paraId="5E09DDBD" w14:textId="683164EA" w:rsidR="00016618" w:rsidRPr="00016618" w:rsidRDefault="00016618" w:rsidP="00016618">
            <w:pPr>
              <w:jc w:val="center"/>
              <w:rPr>
                <w:ins w:id="1910" w:author="David Gravett" w:date="2019-12-01T10:21:00Z"/>
                <w:rFonts w:ascii="Times New Roman" w:hAnsi="Times New Roman" w:cs="Times New Roman"/>
                <w:sz w:val="36"/>
                <w:szCs w:val="36"/>
              </w:rPr>
            </w:pPr>
            <w:ins w:id="1911"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920" w:author="David Gravett" w:date="2019-12-01T10:21:00Z"/>
                <w:rFonts w:ascii="Times New Roman" w:hAnsi="Times New Roman" w:cs="Times New Roman"/>
                <w:sz w:val="36"/>
                <w:szCs w:val="36"/>
              </w:rPr>
            </w:pPr>
            <w:ins w:id="1921"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922" w:author="David Gravett" w:date="2019-12-01T10:21:00Z"/>
                <w:rFonts w:ascii="Times New Roman" w:hAnsi="Times New Roman" w:cs="Times New Roman"/>
                <w:sz w:val="36"/>
                <w:szCs w:val="36"/>
              </w:rPr>
            </w:pPr>
            <w:ins w:id="1923"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924" w:author="David Gravett" w:date="2019-12-01T10:21:00Z"/>
        </w:trPr>
        <w:tc>
          <w:tcPr>
            <w:tcW w:w="933" w:type="dxa"/>
          </w:tcPr>
          <w:p w14:paraId="5C8EDE11" w14:textId="78876A50" w:rsidR="00016618" w:rsidRPr="00016618" w:rsidRDefault="00016618" w:rsidP="00016618">
            <w:pPr>
              <w:jc w:val="center"/>
              <w:rPr>
                <w:ins w:id="1925" w:author="David Gravett" w:date="2019-12-01T10:21:00Z"/>
                <w:rFonts w:ascii="Times New Roman" w:hAnsi="Times New Roman" w:cs="Times New Roman"/>
                <w:sz w:val="36"/>
                <w:szCs w:val="36"/>
              </w:rPr>
            </w:pPr>
            <w:ins w:id="1926"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35" w:author="David Gravett" w:date="2019-12-01T10:21:00Z"/>
                <w:rFonts w:ascii="Times New Roman" w:hAnsi="Times New Roman" w:cs="Times New Roman"/>
                <w:sz w:val="36"/>
                <w:szCs w:val="36"/>
              </w:rPr>
            </w:pPr>
            <w:ins w:id="1936"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37" w:author="David Gravett" w:date="2019-12-01T10:21:00Z"/>
                <w:rFonts w:ascii="Times New Roman" w:hAnsi="Times New Roman" w:cs="Times New Roman"/>
                <w:sz w:val="36"/>
                <w:szCs w:val="36"/>
              </w:rPr>
            </w:pPr>
            <w:ins w:id="1938"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39" w:author="David Gravett" w:date="2019-12-01T10:21:00Z"/>
        </w:trPr>
        <w:tc>
          <w:tcPr>
            <w:tcW w:w="933" w:type="dxa"/>
          </w:tcPr>
          <w:p w14:paraId="4B7AB657" w14:textId="4522FF96" w:rsidR="00016618" w:rsidRPr="00016618" w:rsidRDefault="00016618" w:rsidP="00016618">
            <w:pPr>
              <w:jc w:val="center"/>
              <w:rPr>
                <w:ins w:id="1940" w:author="David Gravett" w:date="2019-12-01T10:21:00Z"/>
                <w:rFonts w:ascii="Times New Roman" w:hAnsi="Times New Roman" w:cs="Times New Roman"/>
                <w:sz w:val="36"/>
                <w:szCs w:val="36"/>
              </w:rPr>
            </w:pPr>
            <w:ins w:id="1941"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50" w:author="David Gravett" w:date="2019-12-01T10:21:00Z"/>
                <w:rFonts w:ascii="Times New Roman" w:hAnsi="Times New Roman" w:cs="Times New Roman"/>
                <w:sz w:val="36"/>
                <w:szCs w:val="36"/>
              </w:rPr>
            </w:pPr>
            <w:ins w:id="1951"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52" w:author="David Gravett" w:date="2019-12-01T10:21:00Z"/>
                <w:rFonts w:ascii="Times New Roman" w:hAnsi="Times New Roman" w:cs="Times New Roman"/>
                <w:sz w:val="36"/>
                <w:szCs w:val="36"/>
              </w:rPr>
            </w:pPr>
            <w:ins w:id="1953"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54" w:author="David Gravett" w:date="2019-12-01T10:21:00Z"/>
        </w:trPr>
        <w:tc>
          <w:tcPr>
            <w:tcW w:w="933" w:type="dxa"/>
          </w:tcPr>
          <w:p w14:paraId="46AFC4C3" w14:textId="0DAD9825" w:rsidR="00016618" w:rsidRPr="00016618" w:rsidRDefault="00016618" w:rsidP="00016618">
            <w:pPr>
              <w:jc w:val="center"/>
              <w:rPr>
                <w:ins w:id="1955" w:author="David Gravett" w:date="2019-12-01T10:21:00Z"/>
                <w:rFonts w:ascii="Times New Roman" w:hAnsi="Times New Roman" w:cs="Times New Roman"/>
                <w:sz w:val="36"/>
                <w:szCs w:val="36"/>
              </w:rPr>
            </w:pPr>
            <w:ins w:id="1956"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65" w:author="David Gravett" w:date="2019-12-01T10:21:00Z"/>
                <w:rFonts w:ascii="Times New Roman" w:hAnsi="Times New Roman" w:cs="Times New Roman"/>
                <w:sz w:val="36"/>
                <w:szCs w:val="36"/>
              </w:rPr>
            </w:pPr>
            <w:ins w:id="1966"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67" w:author="David Gravett" w:date="2019-12-01T10:21:00Z"/>
                <w:rFonts w:ascii="Times New Roman" w:hAnsi="Times New Roman" w:cs="Times New Roman"/>
                <w:sz w:val="36"/>
                <w:szCs w:val="36"/>
              </w:rPr>
            </w:pPr>
            <w:ins w:id="1968"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69" w:author="David Gravett" w:date="2019-12-01T10:21:00Z"/>
        </w:trPr>
        <w:tc>
          <w:tcPr>
            <w:tcW w:w="933" w:type="dxa"/>
          </w:tcPr>
          <w:p w14:paraId="401CE7A0" w14:textId="672FB890" w:rsidR="00016618" w:rsidRPr="00016618" w:rsidRDefault="00016618" w:rsidP="00016618">
            <w:pPr>
              <w:jc w:val="center"/>
              <w:rPr>
                <w:ins w:id="1970" w:author="David Gravett" w:date="2019-12-01T10:21:00Z"/>
                <w:rFonts w:ascii="Times New Roman" w:hAnsi="Times New Roman" w:cs="Times New Roman"/>
                <w:sz w:val="36"/>
                <w:szCs w:val="36"/>
              </w:rPr>
            </w:pPr>
            <w:ins w:id="1971"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80" w:author="David Gravett" w:date="2019-12-01T10:21:00Z"/>
                <w:rFonts w:ascii="Times New Roman" w:hAnsi="Times New Roman" w:cs="Times New Roman"/>
                <w:sz w:val="36"/>
                <w:szCs w:val="36"/>
              </w:rPr>
            </w:pPr>
            <w:ins w:id="1981"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82" w:author="David Gravett" w:date="2019-12-01T10:21:00Z"/>
                <w:rFonts w:ascii="Times New Roman" w:hAnsi="Times New Roman" w:cs="Times New Roman"/>
                <w:sz w:val="36"/>
                <w:szCs w:val="36"/>
              </w:rPr>
            </w:pPr>
            <w:ins w:id="1983"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84" w:author="David Gravett" w:date="2019-12-01T10:21:00Z"/>
        </w:trPr>
        <w:tc>
          <w:tcPr>
            <w:tcW w:w="933" w:type="dxa"/>
          </w:tcPr>
          <w:p w14:paraId="749E3F07" w14:textId="071BE9E6" w:rsidR="00016618" w:rsidRPr="00016618" w:rsidRDefault="00016618" w:rsidP="00016618">
            <w:pPr>
              <w:jc w:val="center"/>
              <w:rPr>
                <w:ins w:id="1985" w:author="David Gravett" w:date="2019-12-01T10:21:00Z"/>
                <w:rFonts w:ascii="Times New Roman" w:hAnsi="Times New Roman" w:cs="Times New Roman"/>
                <w:sz w:val="36"/>
                <w:szCs w:val="36"/>
              </w:rPr>
            </w:pPr>
            <w:ins w:id="1986"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87" w:author="David Gravett" w:date="2019-12-01T10:21:00Z"/>
                <w:rFonts w:ascii="Times New Roman" w:hAnsi="Times New Roman" w:cs="Times New Roman"/>
                <w:sz w:val="36"/>
                <w:szCs w:val="36"/>
              </w:rPr>
            </w:pPr>
            <w:ins w:id="1988"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89" w:author="David Gravett" w:date="2019-12-01T10:21:00Z"/>
                <w:rFonts w:ascii="Times New Roman" w:hAnsi="Times New Roman" w:cs="Times New Roman"/>
                <w:sz w:val="36"/>
                <w:szCs w:val="36"/>
              </w:rPr>
            </w:pPr>
            <w:ins w:id="1990"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91" w:author="David Gravett" w:date="2019-12-01T10:21:00Z"/>
                <w:rFonts w:ascii="Times New Roman" w:hAnsi="Times New Roman" w:cs="Times New Roman"/>
                <w:sz w:val="36"/>
                <w:szCs w:val="36"/>
              </w:rPr>
            </w:pPr>
            <w:ins w:id="1992"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93" w:author="David Gravett" w:date="2019-12-01T10:21:00Z"/>
                <w:rFonts w:ascii="Times New Roman" w:hAnsi="Times New Roman" w:cs="Times New Roman"/>
                <w:sz w:val="36"/>
                <w:szCs w:val="36"/>
              </w:rPr>
            </w:pPr>
            <w:ins w:id="1994"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95" w:author="David Gravett" w:date="2019-12-01T10:21:00Z"/>
                <w:rFonts w:ascii="Times New Roman" w:hAnsi="Times New Roman" w:cs="Times New Roman"/>
                <w:sz w:val="36"/>
                <w:szCs w:val="36"/>
              </w:rPr>
            </w:pPr>
            <w:ins w:id="1996"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97" w:author="David Gravett" w:date="2019-12-01T10:21:00Z"/>
                <w:rFonts w:ascii="Times New Roman" w:hAnsi="Times New Roman" w:cs="Times New Roman"/>
                <w:sz w:val="36"/>
                <w:szCs w:val="36"/>
              </w:rPr>
            </w:pPr>
            <w:ins w:id="1998"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99" w:author="David Gravett" w:date="2019-12-01T10:21:00Z"/>
        </w:trPr>
        <w:tc>
          <w:tcPr>
            <w:tcW w:w="933" w:type="dxa"/>
          </w:tcPr>
          <w:p w14:paraId="49A688A2" w14:textId="7550DC8C" w:rsidR="00016618" w:rsidRPr="00016618" w:rsidRDefault="00016618" w:rsidP="00016618">
            <w:pPr>
              <w:jc w:val="center"/>
              <w:rPr>
                <w:ins w:id="2000" w:author="David Gravett" w:date="2019-12-01T10:21:00Z"/>
                <w:rFonts w:ascii="Times New Roman" w:hAnsi="Times New Roman" w:cs="Times New Roman"/>
                <w:sz w:val="36"/>
                <w:szCs w:val="36"/>
              </w:rPr>
            </w:pPr>
            <w:ins w:id="2001"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2002" w:author="David Gravett" w:date="2019-12-01T10:21:00Z"/>
                <w:rFonts w:ascii="Times New Roman" w:hAnsi="Times New Roman" w:cs="Times New Roman"/>
                <w:sz w:val="36"/>
                <w:szCs w:val="36"/>
              </w:rPr>
            </w:pPr>
            <w:ins w:id="2003"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2004" w:author="David Gravett" w:date="2019-12-01T10:21:00Z"/>
                <w:rFonts w:ascii="Times New Roman" w:hAnsi="Times New Roman" w:cs="Times New Roman"/>
                <w:sz w:val="36"/>
                <w:szCs w:val="36"/>
              </w:rPr>
            </w:pPr>
            <w:ins w:id="2005"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2006" w:author="David Gravett" w:date="2019-12-01T10:21:00Z"/>
                <w:rFonts w:ascii="Times New Roman" w:hAnsi="Times New Roman" w:cs="Times New Roman"/>
                <w:sz w:val="36"/>
                <w:szCs w:val="36"/>
              </w:rPr>
            </w:pPr>
            <w:ins w:id="2007"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2008" w:author="David Gravett" w:date="2019-12-01T10:21:00Z"/>
                <w:rFonts w:ascii="Times New Roman" w:hAnsi="Times New Roman" w:cs="Times New Roman"/>
                <w:sz w:val="36"/>
                <w:szCs w:val="36"/>
              </w:rPr>
            </w:pPr>
            <w:ins w:id="2009"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2010" w:author="David Gravett" w:date="2019-12-01T10:21:00Z"/>
                <w:rFonts w:ascii="Times New Roman" w:hAnsi="Times New Roman" w:cs="Times New Roman"/>
                <w:sz w:val="36"/>
                <w:szCs w:val="36"/>
              </w:rPr>
            </w:pPr>
            <w:ins w:id="2011"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2012" w:author="David Gravett" w:date="2019-12-01T10:21:00Z"/>
                <w:rFonts w:ascii="Times New Roman" w:hAnsi="Times New Roman" w:cs="Times New Roman"/>
                <w:sz w:val="36"/>
                <w:szCs w:val="36"/>
              </w:rPr>
            </w:pPr>
            <w:ins w:id="2013"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2014" w:author="David Gravett" w:date="2019-12-01T10:21:00Z"/>
          <w:rFonts w:ascii="Times New Roman" w:hAnsi="Times New Roman" w:cs="Times New Roman"/>
          <w:sz w:val="24"/>
          <w:szCs w:val="24"/>
          <w:lang w:val="en-US"/>
        </w:rPr>
      </w:pPr>
      <w:ins w:id="2015"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121219" w:rsidRPr="00D103E4" w:rsidRDefault="00121219" w:rsidP="00016618">
                              <w:pPr>
                                <w:pStyle w:val="Caption"/>
                                <w:jc w:val="center"/>
                                <w:rPr>
                                  <w:ins w:id="2016" w:author="David Gravett" w:date="2019-12-01T10:21:00Z"/>
                                  <w:rFonts w:ascii="Arial" w:eastAsia="Arial" w:hAnsi="Arial" w:cs="Arial"/>
                                  <w:noProof/>
                                  <w:lang w:val="en"/>
                                </w:rPr>
                              </w:pPr>
                              <w:ins w:id="2017"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121219" w:rsidRPr="00D103E4" w:rsidRDefault="00121219" w:rsidP="00016618">
                        <w:pPr>
                          <w:pStyle w:val="Caption"/>
                          <w:jc w:val="center"/>
                          <w:rPr>
                            <w:ins w:id="2018" w:author="David Gravett" w:date="2019-12-01T10:21:00Z"/>
                            <w:rFonts w:ascii="Arial" w:eastAsia="Arial" w:hAnsi="Arial" w:cs="Arial"/>
                            <w:noProof/>
                            <w:lang w:val="en"/>
                          </w:rPr>
                        </w:pPr>
                        <w:ins w:id="2019"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2020"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2021" w:author="David Gravett" w:date="2019-12-01T10:21:00Z"/>
          <w:rFonts w:asciiTheme="majorHAnsi" w:hAnsiTheme="majorHAnsi" w:cstheme="majorHAnsi"/>
          <w:color w:val="1F3864" w:themeColor="accent1" w:themeShade="80"/>
          <w:sz w:val="40"/>
          <w:szCs w:val="40"/>
        </w:rPr>
      </w:pPr>
      <w:ins w:id="2022"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2023"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2024"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2025"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2026"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2027"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28"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lastRenderedPageBreak/>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29"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30" w:author="David Gravett" w:date="2019-12-01T10:21:00Z"/>
        </w:trPr>
        <w:tc>
          <w:tcPr>
            <w:tcW w:w="933" w:type="dxa"/>
          </w:tcPr>
          <w:p w14:paraId="759712E8" w14:textId="103BAA6B" w:rsidR="00016618" w:rsidRPr="00016618" w:rsidRDefault="00016618" w:rsidP="00016618">
            <w:pPr>
              <w:jc w:val="center"/>
              <w:rPr>
                <w:ins w:id="2031" w:author="David Gravett" w:date="2019-12-01T10:21:00Z"/>
                <w:rFonts w:ascii="Times New Roman" w:hAnsi="Times New Roman" w:cs="Times New Roman"/>
                <w:sz w:val="36"/>
                <w:szCs w:val="36"/>
              </w:rPr>
            </w:pPr>
            <w:ins w:id="2032"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43" w:author="David Gravett" w:date="2019-12-01T10:21:00Z"/>
                <w:rFonts w:ascii="Times New Roman" w:hAnsi="Times New Roman" w:cs="Times New Roman"/>
                <w:sz w:val="36"/>
                <w:szCs w:val="36"/>
              </w:rPr>
            </w:pPr>
            <w:ins w:id="2044"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45" w:author="David Gravett" w:date="2019-12-01T10:21:00Z"/>
        </w:trPr>
        <w:tc>
          <w:tcPr>
            <w:tcW w:w="933" w:type="dxa"/>
          </w:tcPr>
          <w:p w14:paraId="2D7ACCE5" w14:textId="1A7962CB" w:rsidR="00016618" w:rsidRPr="00016618" w:rsidRDefault="00016618" w:rsidP="00016618">
            <w:pPr>
              <w:jc w:val="center"/>
              <w:rPr>
                <w:ins w:id="2046" w:author="David Gravett" w:date="2019-12-01T10:21:00Z"/>
                <w:rFonts w:ascii="Times New Roman" w:hAnsi="Times New Roman" w:cs="Times New Roman"/>
                <w:sz w:val="36"/>
                <w:szCs w:val="36"/>
              </w:rPr>
            </w:pPr>
            <w:ins w:id="2047"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58" w:author="David Gravett" w:date="2019-12-01T10:21:00Z"/>
                <w:rFonts w:ascii="Times New Roman" w:hAnsi="Times New Roman" w:cs="Times New Roman"/>
                <w:sz w:val="36"/>
                <w:szCs w:val="36"/>
              </w:rPr>
            </w:pPr>
            <w:ins w:id="2059"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60" w:author="David Gravett" w:date="2019-12-01T10:21:00Z"/>
        </w:trPr>
        <w:tc>
          <w:tcPr>
            <w:tcW w:w="933" w:type="dxa"/>
          </w:tcPr>
          <w:p w14:paraId="06CEFF9E" w14:textId="2D5B1B9B" w:rsidR="00016618" w:rsidRPr="00016618" w:rsidRDefault="00016618" w:rsidP="00016618">
            <w:pPr>
              <w:jc w:val="center"/>
              <w:rPr>
                <w:ins w:id="2061" w:author="David Gravett" w:date="2019-12-01T10:21:00Z"/>
                <w:rFonts w:ascii="Times New Roman" w:hAnsi="Times New Roman" w:cs="Times New Roman"/>
                <w:sz w:val="36"/>
                <w:szCs w:val="36"/>
              </w:rPr>
            </w:pPr>
            <w:ins w:id="2062"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73" w:author="David Gravett" w:date="2019-12-01T10:21:00Z"/>
                <w:rFonts w:ascii="Times New Roman" w:hAnsi="Times New Roman" w:cs="Times New Roman"/>
                <w:sz w:val="36"/>
                <w:szCs w:val="36"/>
              </w:rPr>
            </w:pPr>
            <w:ins w:id="2074"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75" w:author="David Gravett" w:date="2019-12-01T10:21:00Z"/>
        </w:trPr>
        <w:tc>
          <w:tcPr>
            <w:tcW w:w="933" w:type="dxa"/>
          </w:tcPr>
          <w:p w14:paraId="032CD004" w14:textId="38DE0894" w:rsidR="00016618" w:rsidRPr="00016618" w:rsidRDefault="00016618" w:rsidP="00016618">
            <w:pPr>
              <w:jc w:val="center"/>
              <w:rPr>
                <w:ins w:id="2076" w:author="David Gravett" w:date="2019-12-01T10:21:00Z"/>
                <w:rFonts w:ascii="Times New Roman" w:hAnsi="Times New Roman" w:cs="Times New Roman"/>
                <w:sz w:val="36"/>
                <w:szCs w:val="36"/>
              </w:rPr>
            </w:pPr>
            <w:ins w:id="2077"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88" w:author="David Gravett" w:date="2019-12-01T10:21:00Z"/>
                <w:rFonts w:ascii="Times New Roman" w:hAnsi="Times New Roman" w:cs="Times New Roman"/>
                <w:sz w:val="36"/>
                <w:szCs w:val="36"/>
              </w:rPr>
            </w:pPr>
            <w:ins w:id="2089"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90" w:author="David Gravett" w:date="2019-12-01T10:21:00Z"/>
        </w:trPr>
        <w:tc>
          <w:tcPr>
            <w:tcW w:w="933" w:type="dxa"/>
          </w:tcPr>
          <w:p w14:paraId="19F9A8F3" w14:textId="3B98DB11" w:rsidR="00016618" w:rsidRPr="00016618" w:rsidRDefault="00016618" w:rsidP="00016618">
            <w:pPr>
              <w:jc w:val="center"/>
              <w:rPr>
                <w:ins w:id="2091" w:author="David Gravett" w:date="2019-12-01T10:21:00Z"/>
                <w:rFonts w:ascii="Times New Roman" w:hAnsi="Times New Roman" w:cs="Times New Roman"/>
                <w:sz w:val="36"/>
                <w:szCs w:val="36"/>
              </w:rPr>
            </w:pPr>
            <w:ins w:id="2092"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103" w:author="David Gravett" w:date="2019-12-01T10:21:00Z"/>
                <w:rFonts w:ascii="Times New Roman" w:hAnsi="Times New Roman" w:cs="Times New Roman"/>
                <w:sz w:val="36"/>
                <w:szCs w:val="36"/>
              </w:rPr>
            </w:pPr>
            <w:ins w:id="2104"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105" w:author="David Gravett" w:date="2019-12-01T10:21:00Z"/>
        </w:trPr>
        <w:tc>
          <w:tcPr>
            <w:tcW w:w="933" w:type="dxa"/>
          </w:tcPr>
          <w:p w14:paraId="21569570" w14:textId="268208AC" w:rsidR="00016618" w:rsidRPr="00016618" w:rsidRDefault="00016618" w:rsidP="00016618">
            <w:pPr>
              <w:jc w:val="center"/>
              <w:rPr>
                <w:ins w:id="2106" w:author="David Gravett" w:date="2019-12-01T10:21:00Z"/>
                <w:rFonts w:ascii="Times New Roman" w:hAnsi="Times New Roman" w:cs="Times New Roman"/>
                <w:sz w:val="36"/>
                <w:szCs w:val="36"/>
              </w:rPr>
            </w:pPr>
            <w:ins w:id="2107"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108" w:author="David Gravett" w:date="2019-12-01T10:21:00Z"/>
                <w:rFonts w:ascii="Times New Roman" w:hAnsi="Times New Roman" w:cs="Times New Roman"/>
                <w:sz w:val="36"/>
                <w:szCs w:val="36"/>
              </w:rPr>
            </w:pPr>
            <w:ins w:id="2109"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110" w:author="David Gravett" w:date="2019-12-01T10:21:00Z"/>
                <w:rFonts w:ascii="Times New Roman" w:hAnsi="Times New Roman" w:cs="Times New Roman"/>
                <w:sz w:val="36"/>
                <w:szCs w:val="36"/>
              </w:rPr>
            </w:pPr>
            <w:ins w:id="2111"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112" w:author="David Gravett" w:date="2019-12-01T10:21:00Z"/>
                <w:rFonts w:ascii="Times New Roman" w:hAnsi="Times New Roman" w:cs="Times New Roman"/>
                <w:sz w:val="36"/>
                <w:szCs w:val="36"/>
              </w:rPr>
            </w:pPr>
            <w:ins w:id="2113"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114" w:author="David Gravett" w:date="2019-12-01T10:21:00Z"/>
                <w:rFonts w:ascii="Times New Roman" w:hAnsi="Times New Roman" w:cs="Times New Roman"/>
                <w:sz w:val="36"/>
                <w:szCs w:val="36"/>
              </w:rPr>
            </w:pPr>
            <w:ins w:id="2115"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116" w:author="David Gravett" w:date="2019-12-01T10:21:00Z"/>
                <w:rFonts w:ascii="Times New Roman" w:hAnsi="Times New Roman" w:cs="Times New Roman"/>
                <w:sz w:val="36"/>
                <w:szCs w:val="36"/>
              </w:rPr>
            </w:pPr>
            <w:ins w:id="2117"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118" w:author="David Gravett" w:date="2019-12-01T10:21:00Z"/>
                <w:rFonts w:ascii="Times New Roman" w:hAnsi="Times New Roman" w:cs="Times New Roman"/>
                <w:sz w:val="36"/>
                <w:szCs w:val="36"/>
              </w:rPr>
            </w:pPr>
            <w:ins w:id="2119"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120" w:author="David Gravett" w:date="2019-12-01T10:21:00Z"/>
        </w:trPr>
        <w:tc>
          <w:tcPr>
            <w:tcW w:w="933" w:type="dxa"/>
          </w:tcPr>
          <w:p w14:paraId="0079EC41" w14:textId="5BFE050B" w:rsidR="00016618" w:rsidRPr="00016618" w:rsidRDefault="00016618" w:rsidP="00016618">
            <w:pPr>
              <w:jc w:val="center"/>
              <w:rPr>
                <w:ins w:id="2121" w:author="David Gravett" w:date="2019-12-01T10:21:00Z"/>
                <w:rFonts w:ascii="Times New Roman" w:hAnsi="Times New Roman" w:cs="Times New Roman"/>
                <w:sz w:val="36"/>
                <w:szCs w:val="36"/>
              </w:rPr>
            </w:pPr>
            <w:ins w:id="2122"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123" w:author="David Gravett" w:date="2019-12-01T10:21:00Z"/>
                <w:rFonts w:ascii="Times New Roman" w:hAnsi="Times New Roman" w:cs="Times New Roman"/>
                <w:sz w:val="36"/>
                <w:szCs w:val="36"/>
              </w:rPr>
            </w:pPr>
            <w:ins w:id="2124"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125" w:author="David Gravett" w:date="2019-12-01T10:21:00Z"/>
                <w:rFonts w:ascii="Times New Roman" w:hAnsi="Times New Roman" w:cs="Times New Roman"/>
                <w:sz w:val="36"/>
                <w:szCs w:val="36"/>
              </w:rPr>
            </w:pPr>
            <w:ins w:id="2126"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127" w:author="David Gravett" w:date="2019-12-01T10:21:00Z"/>
                <w:rFonts w:ascii="Times New Roman" w:hAnsi="Times New Roman" w:cs="Times New Roman"/>
                <w:sz w:val="36"/>
                <w:szCs w:val="36"/>
              </w:rPr>
            </w:pPr>
            <w:ins w:id="2128"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29" w:author="David Gravett" w:date="2019-12-01T10:21:00Z"/>
                <w:rFonts w:ascii="Times New Roman" w:hAnsi="Times New Roman" w:cs="Times New Roman"/>
                <w:sz w:val="36"/>
                <w:szCs w:val="36"/>
              </w:rPr>
            </w:pPr>
            <w:ins w:id="2130"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31" w:author="David Gravett" w:date="2019-12-01T10:21:00Z"/>
                <w:rFonts w:ascii="Times New Roman" w:hAnsi="Times New Roman" w:cs="Times New Roman"/>
                <w:sz w:val="36"/>
                <w:szCs w:val="36"/>
              </w:rPr>
            </w:pPr>
            <w:ins w:id="2132"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33" w:author="David Gravett" w:date="2019-12-01T10:21:00Z"/>
                <w:rFonts w:ascii="Times New Roman" w:hAnsi="Times New Roman" w:cs="Times New Roman"/>
                <w:sz w:val="36"/>
                <w:szCs w:val="36"/>
              </w:rPr>
            </w:pPr>
            <w:ins w:id="2134"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35" w:author="David Gravett" w:date="2019-12-01T10:21:00Z"/>
          <w:rFonts w:ascii="Times New Roman" w:hAnsi="Times New Roman" w:cs="Times New Roman"/>
          <w:sz w:val="24"/>
          <w:szCs w:val="24"/>
          <w:lang w:val="en-US"/>
        </w:rPr>
      </w:pPr>
      <w:ins w:id="2136"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121219" w:rsidRPr="00D103E4" w:rsidRDefault="00121219" w:rsidP="00016618">
                              <w:pPr>
                                <w:pStyle w:val="Caption"/>
                                <w:jc w:val="center"/>
                                <w:rPr>
                                  <w:ins w:id="2137" w:author="David Gravett" w:date="2019-12-01T10:21:00Z"/>
                                  <w:rFonts w:ascii="Arial" w:eastAsia="Arial" w:hAnsi="Arial" w:cs="Arial"/>
                                  <w:noProof/>
                                  <w:lang w:val="en"/>
                                </w:rPr>
                              </w:pPr>
                              <w:ins w:id="2138"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121219" w:rsidRPr="00D103E4" w:rsidRDefault="00121219" w:rsidP="00016618">
                        <w:pPr>
                          <w:pStyle w:val="Caption"/>
                          <w:jc w:val="center"/>
                          <w:rPr>
                            <w:ins w:id="2139" w:author="David Gravett" w:date="2019-12-01T10:21:00Z"/>
                            <w:rFonts w:ascii="Arial" w:eastAsia="Arial" w:hAnsi="Arial" w:cs="Arial"/>
                            <w:noProof/>
                            <w:lang w:val="en"/>
                          </w:rPr>
                        </w:pPr>
                        <w:ins w:id="2140"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41" w:author="David Gravett" w:date="2019-12-01T10:21:00Z"/>
        </w:trPr>
        <w:tc>
          <w:tcPr>
            <w:tcW w:w="432" w:type="dxa"/>
          </w:tcPr>
          <w:p w14:paraId="026908D7" w14:textId="77777777" w:rsidR="008C59CB" w:rsidRDefault="008C59CB" w:rsidP="003B3061">
            <w:pPr>
              <w:rPr>
                <w:del w:id="2142" w:author="David Gravett" w:date="2019-12-01T10:21:00Z"/>
                <w:rFonts w:ascii="Times New Roman" w:hAnsi="Times New Roman" w:cs="Times New Roman"/>
                <w:sz w:val="24"/>
                <w:szCs w:val="24"/>
              </w:rPr>
            </w:pPr>
            <w:del w:id="2143"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56" w:author="David Gravett" w:date="2019-12-01T10:21:00Z"/>
        </w:trPr>
        <w:tc>
          <w:tcPr>
            <w:tcW w:w="432" w:type="dxa"/>
          </w:tcPr>
          <w:p w14:paraId="16619BAB" w14:textId="77777777" w:rsidR="008C59CB" w:rsidRDefault="008C59CB" w:rsidP="003B3061">
            <w:pPr>
              <w:rPr>
                <w:del w:id="2157" w:author="David Gravett" w:date="2019-12-01T10:21:00Z"/>
                <w:rFonts w:ascii="Times New Roman" w:hAnsi="Times New Roman" w:cs="Times New Roman"/>
                <w:sz w:val="24"/>
                <w:szCs w:val="24"/>
              </w:rPr>
            </w:pPr>
            <w:del w:id="2158"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71" w:author="David Gravett" w:date="2019-12-01T10:21:00Z"/>
        </w:trPr>
        <w:tc>
          <w:tcPr>
            <w:tcW w:w="432" w:type="dxa"/>
          </w:tcPr>
          <w:p w14:paraId="37315917" w14:textId="77777777" w:rsidR="008C59CB" w:rsidRDefault="008C59CB" w:rsidP="003B3061">
            <w:pPr>
              <w:rPr>
                <w:del w:id="2172" w:author="David Gravett" w:date="2019-12-01T10:21:00Z"/>
                <w:rFonts w:ascii="Times New Roman" w:hAnsi="Times New Roman" w:cs="Times New Roman"/>
                <w:sz w:val="24"/>
                <w:szCs w:val="24"/>
              </w:rPr>
            </w:pPr>
            <w:del w:id="2173"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86" w:author="David Gravett" w:date="2019-12-01T10:21:00Z"/>
        </w:trPr>
        <w:tc>
          <w:tcPr>
            <w:tcW w:w="432" w:type="dxa"/>
          </w:tcPr>
          <w:p w14:paraId="1D8F4D06" w14:textId="77777777" w:rsidR="008C59CB" w:rsidRDefault="008C59CB" w:rsidP="003B3061">
            <w:pPr>
              <w:rPr>
                <w:del w:id="2187" w:author="David Gravett" w:date="2019-12-01T10:21:00Z"/>
                <w:rFonts w:ascii="Times New Roman" w:hAnsi="Times New Roman" w:cs="Times New Roman"/>
                <w:sz w:val="24"/>
                <w:szCs w:val="24"/>
              </w:rPr>
            </w:pPr>
            <w:del w:id="2188"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201" w:author="David Gravett" w:date="2019-12-01T10:21:00Z"/>
        </w:trPr>
        <w:tc>
          <w:tcPr>
            <w:tcW w:w="432" w:type="dxa"/>
          </w:tcPr>
          <w:p w14:paraId="7F27E8E1" w14:textId="77777777" w:rsidR="008C59CB" w:rsidRDefault="008C59CB" w:rsidP="003B3061">
            <w:pPr>
              <w:rPr>
                <w:del w:id="2202" w:author="David Gravett" w:date="2019-12-01T10:21:00Z"/>
                <w:rFonts w:ascii="Times New Roman" w:hAnsi="Times New Roman" w:cs="Times New Roman"/>
                <w:sz w:val="24"/>
                <w:szCs w:val="24"/>
              </w:rPr>
            </w:pPr>
            <w:del w:id="2203"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216" w:author="David Gravett" w:date="2019-12-01T10:21:00Z"/>
        </w:trPr>
        <w:tc>
          <w:tcPr>
            <w:tcW w:w="432" w:type="dxa"/>
          </w:tcPr>
          <w:p w14:paraId="0D0130B9" w14:textId="77777777" w:rsidR="008C59CB" w:rsidRDefault="008C59CB" w:rsidP="003B3061">
            <w:pPr>
              <w:rPr>
                <w:del w:id="2217" w:author="David Gravett" w:date="2019-12-01T10:21:00Z"/>
                <w:rFonts w:ascii="Times New Roman" w:hAnsi="Times New Roman" w:cs="Times New Roman"/>
                <w:sz w:val="24"/>
                <w:szCs w:val="24"/>
              </w:rPr>
            </w:pPr>
            <w:del w:id="2218"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219" w:author="David Gravett" w:date="2019-12-01T10:21:00Z"/>
                <w:rFonts w:ascii="Times New Roman" w:hAnsi="Times New Roman" w:cs="Times New Roman"/>
                <w:sz w:val="24"/>
                <w:szCs w:val="24"/>
              </w:rPr>
            </w:pPr>
            <w:del w:id="2220"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221" w:author="David Gravett" w:date="2019-12-01T10:21:00Z"/>
                <w:rFonts w:ascii="Times New Roman" w:hAnsi="Times New Roman" w:cs="Times New Roman"/>
                <w:sz w:val="24"/>
                <w:szCs w:val="24"/>
              </w:rPr>
            </w:pPr>
            <w:del w:id="2222"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223" w:author="David Gravett" w:date="2019-12-01T10:21:00Z"/>
                <w:rFonts w:ascii="Times New Roman" w:hAnsi="Times New Roman" w:cs="Times New Roman"/>
                <w:sz w:val="24"/>
                <w:szCs w:val="24"/>
              </w:rPr>
            </w:pPr>
            <w:del w:id="2224"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225" w:author="David Gravett" w:date="2019-12-01T10:21:00Z"/>
                <w:rFonts w:ascii="Times New Roman" w:hAnsi="Times New Roman" w:cs="Times New Roman"/>
                <w:sz w:val="24"/>
                <w:szCs w:val="24"/>
              </w:rPr>
            </w:pPr>
            <w:del w:id="2226"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227" w:author="David Gravett" w:date="2019-12-01T10:21:00Z"/>
                <w:rFonts w:ascii="Times New Roman" w:hAnsi="Times New Roman" w:cs="Times New Roman"/>
                <w:sz w:val="24"/>
                <w:szCs w:val="24"/>
              </w:rPr>
            </w:pPr>
            <w:del w:id="2228"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29" w:author="David Gravett" w:date="2019-12-01T10:21:00Z"/>
                <w:rFonts w:ascii="Times New Roman" w:hAnsi="Times New Roman" w:cs="Times New Roman"/>
                <w:sz w:val="24"/>
                <w:szCs w:val="24"/>
              </w:rPr>
            </w:pPr>
            <w:del w:id="2230"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31" w:author="David Gravett" w:date="2019-12-01T10:21:00Z"/>
        </w:trPr>
        <w:tc>
          <w:tcPr>
            <w:tcW w:w="432" w:type="dxa"/>
          </w:tcPr>
          <w:p w14:paraId="5467121E" w14:textId="77777777" w:rsidR="008C59CB" w:rsidRDefault="008C59CB" w:rsidP="003B3061">
            <w:pPr>
              <w:rPr>
                <w:del w:id="2232" w:author="David Gravett" w:date="2019-12-01T10:21:00Z"/>
                <w:rFonts w:ascii="Times New Roman" w:hAnsi="Times New Roman" w:cs="Times New Roman"/>
                <w:sz w:val="24"/>
                <w:szCs w:val="24"/>
              </w:rPr>
            </w:pPr>
            <w:del w:id="2233"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34" w:author="David Gravett" w:date="2019-12-01T10:21:00Z"/>
                <w:rFonts w:ascii="Times New Roman" w:hAnsi="Times New Roman" w:cs="Times New Roman"/>
                <w:sz w:val="24"/>
                <w:szCs w:val="24"/>
              </w:rPr>
            </w:pPr>
            <w:del w:id="2235"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36" w:author="David Gravett" w:date="2019-12-01T10:21:00Z"/>
                <w:rFonts w:ascii="Times New Roman" w:hAnsi="Times New Roman" w:cs="Times New Roman"/>
                <w:sz w:val="24"/>
                <w:szCs w:val="24"/>
              </w:rPr>
            </w:pPr>
            <w:del w:id="2237"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38" w:author="David Gravett" w:date="2019-12-01T10:21:00Z"/>
                <w:rFonts w:ascii="Times New Roman" w:hAnsi="Times New Roman" w:cs="Times New Roman"/>
                <w:sz w:val="24"/>
                <w:szCs w:val="24"/>
              </w:rPr>
            </w:pPr>
            <w:del w:id="2239"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40" w:author="David Gravett" w:date="2019-12-01T10:21:00Z"/>
                <w:rFonts w:ascii="Times New Roman" w:hAnsi="Times New Roman" w:cs="Times New Roman"/>
                <w:sz w:val="24"/>
                <w:szCs w:val="24"/>
              </w:rPr>
            </w:pPr>
            <w:del w:id="2241"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42" w:author="David Gravett" w:date="2019-12-01T10:21:00Z"/>
                <w:rFonts w:ascii="Times New Roman" w:hAnsi="Times New Roman" w:cs="Times New Roman"/>
                <w:sz w:val="24"/>
                <w:szCs w:val="24"/>
              </w:rPr>
            </w:pPr>
            <w:del w:id="2243"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44" w:author="David Gravett" w:date="2019-12-01T10:21:00Z"/>
                <w:rFonts w:ascii="Times New Roman" w:hAnsi="Times New Roman" w:cs="Times New Roman"/>
                <w:sz w:val="24"/>
                <w:szCs w:val="24"/>
              </w:rPr>
            </w:pPr>
            <w:del w:id="2245"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46"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47"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48"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49"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50"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51"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52"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53" w:author="David Gravett" w:date="2019-12-01T10:21:00Z"/>
          <w:rFonts w:asciiTheme="majorHAnsi" w:hAnsiTheme="majorHAnsi" w:cstheme="majorHAnsi"/>
          <w:color w:val="1F3864" w:themeColor="accent1" w:themeShade="80"/>
          <w:sz w:val="24"/>
          <w:szCs w:val="24"/>
          <w:lang w:val="en-US"/>
        </w:rPr>
      </w:pPr>
      <w:ins w:id="2254" w:author="David Gravett" w:date="2019-12-01T10:21:00Z">
        <w:r w:rsidRPr="005F2D99">
          <w:rPr>
            <w:rFonts w:asciiTheme="majorHAnsi" w:hAnsiTheme="majorHAnsi" w:cstheme="majorHAnsi"/>
            <w:color w:val="1F3864" w:themeColor="accent1" w:themeShade="80"/>
            <w:sz w:val="40"/>
            <w:szCs w:val="40"/>
          </w:rPr>
          <w:lastRenderedPageBreak/>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55"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56"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57">
          <w:tblGrid>
            <w:gridCol w:w="432"/>
            <w:gridCol w:w="432"/>
            <w:gridCol w:w="432"/>
            <w:gridCol w:w="432"/>
            <w:gridCol w:w="432"/>
            <w:gridCol w:w="432"/>
            <w:gridCol w:w="432"/>
          </w:tblGrid>
        </w:tblGridChange>
      </w:tblGrid>
      <w:tr w:rsidR="008C59CB" w14:paraId="5AEE013C" w14:textId="77777777" w:rsidTr="00BE50C5">
        <w:trPr>
          <w:trHeight w:val="869"/>
          <w:trPrChange w:id="2258" w:author="David Gravett" w:date="2019-12-01T10:21:00Z">
            <w:trPr>
              <w:trHeight w:val="432"/>
            </w:trPr>
          </w:trPrChange>
        </w:trPr>
        <w:tc>
          <w:tcPr>
            <w:tcW w:w="933" w:type="dxa"/>
            <w:tcPrChange w:id="2259"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60" w:author="David Gravett" w:date="2019-12-01T10:21:00Z">
                  <w:rPr>
                    <w:rFonts w:ascii="Times New Roman" w:hAnsi="Times New Roman" w:cs="Times New Roman"/>
                    <w:sz w:val="24"/>
                    <w:szCs w:val="24"/>
                  </w:rPr>
                </w:rPrChange>
              </w:rPr>
              <w:pPrChange w:id="2261" w:author="James Dwyer" w:date="2019-12-01T10:21:00Z">
                <w:pPr/>
              </w:pPrChange>
            </w:pPr>
            <w:r w:rsidRPr="00016618">
              <w:rPr>
                <w:rFonts w:ascii="Times New Roman" w:hAnsi="Times New Roman"/>
                <w:sz w:val="36"/>
                <w:rPrChange w:id="2262" w:author="David Gravett" w:date="2019-12-01T10:21:00Z">
                  <w:rPr>
                    <w:rFonts w:ascii="Times New Roman" w:hAnsi="Times New Roman" w:cs="Times New Roman"/>
                    <w:sz w:val="24"/>
                    <w:szCs w:val="24"/>
                  </w:rPr>
                </w:rPrChange>
              </w:rPr>
              <w:t>1</w:t>
            </w:r>
          </w:p>
        </w:tc>
        <w:tc>
          <w:tcPr>
            <w:tcW w:w="933" w:type="dxa"/>
            <w:tcPrChange w:id="2263"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64" w:author="David Gravett" w:date="2019-12-01T10:21:00Z">
                  <w:rPr>
                    <w:rFonts w:ascii="Times New Roman" w:hAnsi="Times New Roman" w:cs="Times New Roman"/>
                    <w:sz w:val="24"/>
                    <w:szCs w:val="24"/>
                  </w:rPr>
                </w:rPrChange>
              </w:rPr>
              <w:pPrChange w:id="2265" w:author="James Dwyer" w:date="2019-12-01T10:21:00Z">
                <w:pPr/>
              </w:pPrChange>
            </w:pPr>
            <w:r w:rsidRPr="00016618">
              <w:rPr>
                <w:rFonts w:ascii="Times New Roman" w:hAnsi="Times New Roman"/>
                <w:sz w:val="36"/>
                <w:rPrChange w:id="2266" w:author="David Gravett" w:date="2019-12-01T10:21:00Z">
                  <w:rPr>
                    <w:rFonts w:ascii="Times New Roman" w:hAnsi="Times New Roman" w:cs="Times New Roman"/>
                    <w:sz w:val="24"/>
                    <w:szCs w:val="24"/>
                  </w:rPr>
                </w:rPrChange>
              </w:rPr>
              <w:t>-1</w:t>
            </w:r>
          </w:p>
        </w:tc>
        <w:tc>
          <w:tcPr>
            <w:tcW w:w="933" w:type="dxa"/>
            <w:tcPrChange w:id="2267"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68" w:author="David Gravett" w:date="2019-12-01T10:21:00Z">
                  <w:rPr>
                    <w:rFonts w:ascii="Times New Roman" w:hAnsi="Times New Roman" w:cs="Times New Roman"/>
                    <w:sz w:val="24"/>
                    <w:szCs w:val="24"/>
                  </w:rPr>
                </w:rPrChange>
              </w:rPr>
              <w:pPrChange w:id="2269" w:author="James Dwyer" w:date="2019-12-01T10:21:00Z">
                <w:pPr/>
              </w:pPrChange>
            </w:pPr>
            <w:r w:rsidRPr="00016618">
              <w:rPr>
                <w:rFonts w:ascii="Times New Roman" w:hAnsi="Times New Roman"/>
                <w:sz w:val="36"/>
                <w:rPrChange w:id="2270" w:author="David Gravett" w:date="2019-12-01T10:21:00Z">
                  <w:rPr>
                    <w:rFonts w:ascii="Times New Roman" w:hAnsi="Times New Roman" w:cs="Times New Roman"/>
                    <w:sz w:val="24"/>
                    <w:szCs w:val="24"/>
                  </w:rPr>
                </w:rPrChange>
              </w:rPr>
              <w:t>1</w:t>
            </w:r>
          </w:p>
        </w:tc>
        <w:tc>
          <w:tcPr>
            <w:tcW w:w="933" w:type="dxa"/>
            <w:tcPrChange w:id="2271"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72" w:author="David Gravett" w:date="2019-12-01T10:21:00Z">
                  <w:rPr>
                    <w:rFonts w:ascii="Times New Roman" w:hAnsi="Times New Roman" w:cs="Times New Roman"/>
                    <w:sz w:val="24"/>
                    <w:szCs w:val="24"/>
                  </w:rPr>
                </w:rPrChange>
              </w:rPr>
              <w:pPrChange w:id="2273" w:author="James Dwyer" w:date="2019-12-01T10:21:00Z">
                <w:pPr/>
              </w:pPrChange>
            </w:pPr>
            <w:r w:rsidRPr="00016618">
              <w:rPr>
                <w:rFonts w:ascii="Times New Roman" w:hAnsi="Times New Roman"/>
                <w:sz w:val="36"/>
                <w:rPrChange w:id="2274" w:author="David Gravett" w:date="2019-12-01T10:21:00Z">
                  <w:rPr>
                    <w:rFonts w:ascii="Times New Roman" w:hAnsi="Times New Roman" w:cs="Times New Roman"/>
                    <w:sz w:val="24"/>
                    <w:szCs w:val="24"/>
                  </w:rPr>
                </w:rPrChange>
              </w:rPr>
              <w:t>1</w:t>
            </w:r>
          </w:p>
        </w:tc>
        <w:tc>
          <w:tcPr>
            <w:tcW w:w="933" w:type="dxa"/>
            <w:tcPrChange w:id="2275"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76" w:author="David Gravett" w:date="2019-12-01T10:21:00Z">
                  <w:rPr>
                    <w:rFonts w:ascii="Times New Roman" w:hAnsi="Times New Roman" w:cs="Times New Roman"/>
                    <w:sz w:val="24"/>
                    <w:szCs w:val="24"/>
                  </w:rPr>
                </w:rPrChange>
              </w:rPr>
              <w:pPrChange w:id="2277" w:author="James Dwyer" w:date="2019-12-01T10:21:00Z">
                <w:pPr/>
              </w:pPrChange>
            </w:pPr>
            <w:r w:rsidRPr="00016618">
              <w:rPr>
                <w:rFonts w:ascii="Times New Roman" w:hAnsi="Times New Roman"/>
                <w:sz w:val="36"/>
                <w:rPrChange w:id="2278" w:author="David Gravett" w:date="2019-12-01T10:21:00Z">
                  <w:rPr>
                    <w:rFonts w:ascii="Times New Roman" w:hAnsi="Times New Roman" w:cs="Times New Roman"/>
                    <w:sz w:val="24"/>
                    <w:szCs w:val="24"/>
                  </w:rPr>
                </w:rPrChange>
              </w:rPr>
              <w:t>1</w:t>
            </w:r>
          </w:p>
        </w:tc>
        <w:tc>
          <w:tcPr>
            <w:tcW w:w="933" w:type="dxa"/>
            <w:tcPrChange w:id="2279"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80" w:author="David Gravett" w:date="2019-12-01T10:21:00Z">
                  <w:rPr>
                    <w:rFonts w:ascii="Times New Roman" w:hAnsi="Times New Roman" w:cs="Times New Roman"/>
                    <w:sz w:val="24"/>
                    <w:szCs w:val="24"/>
                  </w:rPr>
                </w:rPrChange>
              </w:rPr>
              <w:pPrChange w:id="2281" w:author="James Dwyer" w:date="2019-12-01T10:21:00Z">
                <w:pPr/>
              </w:pPrChange>
            </w:pPr>
            <w:r w:rsidRPr="00016618">
              <w:rPr>
                <w:rFonts w:ascii="Times New Roman" w:hAnsi="Times New Roman"/>
                <w:sz w:val="36"/>
                <w:rPrChange w:id="2282" w:author="David Gravett" w:date="2019-12-01T10:21:00Z">
                  <w:rPr>
                    <w:rFonts w:ascii="Times New Roman" w:hAnsi="Times New Roman" w:cs="Times New Roman"/>
                    <w:sz w:val="24"/>
                    <w:szCs w:val="24"/>
                  </w:rPr>
                </w:rPrChange>
              </w:rPr>
              <w:t>-1</w:t>
            </w:r>
          </w:p>
        </w:tc>
        <w:tc>
          <w:tcPr>
            <w:tcW w:w="933" w:type="dxa"/>
            <w:tcPrChange w:id="2283"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84" w:author="David Gravett" w:date="2019-12-01T10:21:00Z">
                  <w:rPr>
                    <w:rFonts w:ascii="Times New Roman" w:hAnsi="Times New Roman" w:cs="Times New Roman"/>
                    <w:sz w:val="24"/>
                    <w:szCs w:val="24"/>
                  </w:rPr>
                </w:rPrChange>
              </w:rPr>
              <w:pPrChange w:id="2285" w:author="James Dwyer" w:date="2019-12-01T10:21:00Z">
                <w:pPr/>
              </w:pPrChange>
            </w:pPr>
            <w:r w:rsidRPr="00016618">
              <w:rPr>
                <w:rFonts w:ascii="Times New Roman" w:hAnsi="Times New Roman"/>
                <w:sz w:val="36"/>
                <w:rPrChange w:id="2286"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87" w:author="David Gravett" w:date="2019-12-01T10:21:00Z">
            <w:trPr>
              <w:trHeight w:val="432"/>
            </w:trPr>
          </w:trPrChange>
        </w:trPr>
        <w:tc>
          <w:tcPr>
            <w:tcW w:w="933" w:type="dxa"/>
            <w:tcPrChange w:id="2288"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89" w:author="David Gravett" w:date="2019-12-01T10:21:00Z">
                  <w:rPr>
                    <w:rFonts w:ascii="Times New Roman" w:hAnsi="Times New Roman" w:cs="Times New Roman"/>
                    <w:sz w:val="24"/>
                    <w:szCs w:val="24"/>
                  </w:rPr>
                </w:rPrChange>
              </w:rPr>
              <w:pPrChange w:id="2290" w:author="James Dwyer" w:date="2019-12-01T10:21:00Z">
                <w:pPr/>
              </w:pPrChange>
            </w:pPr>
            <w:r w:rsidRPr="00016618">
              <w:rPr>
                <w:rFonts w:ascii="Times New Roman" w:hAnsi="Times New Roman"/>
                <w:sz w:val="36"/>
                <w:rPrChange w:id="2291" w:author="David Gravett" w:date="2019-12-01T10:21:00Z">
                  <w:rPr>
                    <w:rFonts w:ascii="Times New Roman" w:hAnsi="Times New Roman" w:cs="Times New Roman"/>
                    <w:sz w:val="24"/>
                    <w:szCs w:val="24"/>
                  </w:rPr>
                </w:rPrChange>
              </w:rPr>
              <w:t>-1</w:t>
            </w:r>
          </w:p>
        </w:tc>
        <w:tc>
          <w:tcPr>
            <w:tcW w:w="933" w:type="dxa"/>
            <w:tcPrChange w:id="2292"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93" w:author="David Gravett" w:date="2019-12-01T10:21:00Z">
                  <w:rPr>
                    <w:rFonts w:ascii="Times New Roman" w:hAnsi="Times New Roman" w:cs="Times New Roman"/>
                    <w:sz w:val="24"/>
                    <w:szCs w:val="24"/>
                  </w:rPr>
                </w:rPrChange>
              </w:rPr>
              <w:pPrChange w:id="2294" w:author="James Dwyer" w:date="2019-12-01T10:21:00Z">
                <w:pPr/>
              </w:pPrChange>
            </w:pPr>
            <w:r w:rsidRPr="00016618">
              <w:rPr>
                <w:rFonts w:ascii="Times New Roman" w:hAnsi="Times New Roman"/>
                <w:sz w:val="36"/>
                <w:rPrChange w:id="2295" w:author="David Gravett" w:date="2019-12-01T10:21:00Z">
                  <w:rPr>
                    <w:rFonts w:ascii="Times New Roman" w:hAnsi="Times New Roman" w:cs="Times New Roman"/>
                    <w:sz w:val="24"/>
                    <w:szCs w:val="24"/>
                  </w:rPr>
                </w:rPrChange>
              </w:rPr>
              <w:t>1</w:t>
            </w:r>
          </w:p>
        </w:tc>
        <w:tc>
          <w:tcPr>
            <w:tcW w:w="933" w:type="dxa"/>
            <w:tcPrChange w:id="2296"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97" w:author="David Gravett" w:date="2019-12-01T10:21:00Z">
                  <w:rPr>
                    <w:rFonts w:ascii="Times New Roman" w:hAnsi="Times New Roman" w:cs="Times New Roman"/>
                    <w:sz w:val="24"/>
                    <w:szCs w:val="24"/>
                  </w:rPr>
                </w:rPrChange>
              </w:rPr>
              <w:pPrChange w:id="2298" w:author="James Dwyer" w:date="2019-12-01T10:21:00Z">
                <w:pPr/>
              </w:pPrChange>
            </w:pPr>
            <w:r w:rsidRPr="00016618">
              <w:rPr>
                <w:rFonts w:ascii="Times New Roman" w:hAnsi="Times New Roman"/>
                <w:sz w:val="36"/>
                <w:rPrChange w:id="2299" w:author="David Gravett" w:date="2019-12-01T10:21:00Z">
                  <w:rPr>
                    <w:rFonts w:ascii="Times New Roman" w:hAnsi="Times New Roman" w:cs="Times New Roman"/>
                    <w:sz w:val="24"/>
                    <w:szCs w:val="24"/>
                  </w:rPr>
                </w:rPrChange>
              </w:rPr>
              <w:t>1</w:t>
            </w:r>
          </w:p>
        </w:tc>
        <w:tc>
          <w:tcPr>
            <w:tcW w:w="933" w:type="dxa"/>
            <w:tcPrChange w:id="2300"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301" w:author="David Gravett" w:date="2019-12-01T10:21:00Z">
                  <w:rPr>
                    <w:rFonts w:ascii="Times New Roman" w:hAnsi="Times New Roman" w:cs="Times New Roman"/>
                    <w:sz w:val="24"/>
                    <w:szCs w:val="24"/>
                  </w:rPr>
                </w:rPrChange>
              </w:rPr>
              <w:pPrChange w:id="2302" w:author="James Dwyer" w:date="2019-12-01T10:21:00Z">
                <w:pPr/>
              </w:pPrChange>
            </w:pPr>
            <w:r w:rsidRPr="00016618">
              <w:rPr>
                <w:rFonts w:ascii="Times New Roman" w:hAnsi="Times New Roman"/>
                <w:sz w:val="36"/>
                <w:rPrChange w:id="2303" w:author="David Gravett" w:date="2019-12-01T10:21:00Z">
                  <w:rPr>
                    <w:rFonts w:ascii="Times New Roman" w:hAnsi="Times New Roman" w:cs="Times New Roman"/>
                    <w:sz w:val="24"/>
                    <w:szCs w:val="24"/>
                  </w:rPr>
                </w:rPrChange>
              </w:rPr>
              <w:t>-1</w:t>
            </w:r>
          </w:p>
        </w:tc>
        <w:tc>
          <w:tcPr>
            <w:tcW w:w="933" w:type="dxa"/>
            <w:tcPrChange w:id="2304"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305" w:author="David Gravett" w:date="2019-12-01T10:21:00Z">
                  <w:rPr>
                    <w:rFonts w:ascii="Times New Roman" w:hAnsi="Times New Roman" w:cs="Times New Roman"/>
                    <w:sz w:val="24"/>
                    <w:szCs w:val="24"/>
                  </w:rPr>
                </w:rPrChange>
              </w:rPr>
              <w:pPrChange w:id="2306" w:author="James Dwyer" w:date="2019-12-01T10:21:00Z">
                <w:pPr/>
              </w:pPrChange>
            </w:pPr>
            <w:r w:rsidRPr="00016618">
              <w:rPr>
                <w:rFonts w:ascii="Times New Roman" w:hAnsi="Times New Roman"/>
                <w:sz w:val="36"/>
                <w:rPrChange w:id="2307" w:author="David Gravett" w:date="2019-12-01T10:21:00Z">
                  <w:rPr>
                    <w:rFonts w:ascii="Times New Roman" w:hAnsi="Times New Roman" w:cs="Times New Roman"/>
                    <w:sz w:val="24"/>
                    <w:szCs w:val="24"/>
                  </w:rPr>
                </w:rPrChange>
              </w:rPr>
              <w:t>1</w:t>
            </w:r>
          </w:p>
        </w:tc>
        <w:tc>
          <w:tcPr>
            <w:tcW w:w="933" w:type="dxa"/>
            <w:tcPrChange w:id="2308"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309" w:author="David Gravett" w:date="2019-12-01T10:21:00Z">
                  <w:rPr>
                    <w:rFonts w:ascii="Times New Roman" w:hAnsi="Times New Roman" w:cs="Times New Roman"/>
                    <w:sz w:val="24"/>
                    <w:szCs w:val="24"/>
                  </w:rPr>
                </w:rPrChange>
              </w:rPr>
              <w:pPrChange w:id="2310" w:author="James Dwyer" w:date="2019-12-01T10:21:00Z">
                <w:pPr/>
              </w:pPrChange>
            </w:pPr>
            <w:r w:rsidRPr="00016618">
              <w:rPr>
                <w:rFonts w:ascii="Times New Roman" w:hAnsi="Times New Roman"/>
                <w:sz w:val="36"/>
                <w:rPrChange w:id="2311" w:author="David Gravett" w:date="2019-12-01T10:21:00Z">
                  <w:rPr>
                    <w:rFonts w:ascii="Times New Roman" w:hAnsi="Times New Roman" w:cs="Times New Roman"/>
                    <w:sz w:val="24"/>
                    <w:szCs w:val="24"/>
                  </w:rPr>
                </w:rPrChange>
              </w:rPr>
              <w:t>1</w:t>
            </w:r>
          </w:p>
        </w:tc>
        <w:tc>
          <w:tcPr>
            <w:tcW w:w="933" w:type="dxa"/>
            <w:tcPrChange w:id="2312"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313" w:author="David Gravett" w:date="2019-12-01T10:21:00Z">
                  <w:rPr>
                    <w:rFonts w:ascii="Times New Roman" w:hAnsi="Times New Roman" w:cs="Times New Roman"/>
                    <w:sz w:val="24"/>
                    <w:szCs w:val="24"/>
                  </w:rPr>
                </w:rPrChange>
              </w:rPr>
              <w:pPrChange w:id="2314" w:author="James Dwyer" w:date="2019-12-01T10:21:00Z">
                <w:pPr/>
              </w:pPrChange>
            </w:pPr>
            <w:r w:rsidRPr="00016618">
              <w:rPr>
                <w:rFonts w:ascii="Times New Roman" w:hAnsi="Times New Roman"/>
                <w:sz w:val="36"/>
                <w:rPrChange w:id="2315"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316" w:author="David Gravett" w:date="2019-12-01T10:21:00Z">
            <w:trPr>
              <w:trHeight w:val="432"/>
            </w:trPr>
          </w:trPrChange>
        </w:trPr>
        <w:tc>
          <w:tcPr>
            <w:tcW w:w="933" w:type="dxa"/>
            <w:tcPrChange w:id="2317"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318" w:author="David Gravett" w:date="2019-12-01T10:21:00Z">
                  <w:rPr>
                    <w:rFonts w:ascii="Times New Roman" w:hAnsi="Times New Roman" w:cs="Times New Roman"/>
                    <w:sz w:val="24"/>
                    <w:szCs w:val="24"/>
                  </w:rPr>
                </w:rPrChange>
              </w:rPr>
              <w:pPrChange w:id="2319" w:author="James Dwyer" w:date="2019-12-01T10:21:00Z">
                <w:pPr/>
              </w:pPrChange>
            </w:pPr>
            <w:r w:rsidRPr="00016618">
              <w:rPr>
                <w:rFonts w:ascii="Times New Roman" w:hAnsi="Times New Roman"/>
                <w:sz w:val="36"/>
                <w:rPrChange w:id="2320" w:author="David Gravett" w:date="2019-12-01T10:21:00Z">
                  <w:rPr>
                    <w:rFonts w:ascii="Times New Roman" w:hAnsi="Times New Roman" w:cs="Times New Roman"/>
                    <w:sz w:val="24"/>
                    <w:szCs w:val="24"/>
                  </w:rPr>
                </w:rPrChange>
              </w:rPr>
              <w:t>1</w:t>
            </w:r>
          </w:p>
        </w:tc>
        <w:tc>
          <w:tcPr>
            <w:tcW w:w="933" w:type="dxa"/>
            <w:tcPrChange w:id="2321"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322" w:author="David Gravett" w:date="2019-12-01T10:21:00Z">
                  <w:rPr>
                    <w:rFonts w:ascii="Times New Roman" w:hAnsi="Times New Roman" w:cs="Times New Roman"/>
                    <w:sz w:val="24"/>
                    <w:szCs w:val="24"/>
                  </w:rPr>
                </w:rPrChange>
              </w:rPr>
              <w:pPrChange w:id="2323" w:author="James Dwyer" w:date="2019-12-01T10:21:00Z">
                <w:pPr/>
              </w:pPrChange>
            </w:pPr>
            <w:r w:rsidRPr="00016618">
              <w:rPr>
                <w:rFonts w:ascii="Times New Roman" w:hAnsi="Times New Roman"/>
                <w:sz w:val="36"/>
                <w:rPrChange w:id="2324" w:author="David Gravett" w:date="2019-12-01T10:21:00Z">
                  <w:rPr>
                    <w:rFonts w:ascii="Times New Roman" w:hAnsi="Times New Roman" w:cs="Times New Roman"/>
                    <w:sz w:val="24"/>
                    <w:szCs w:val="24"/>
                  </w:rPr>
                </w:rPrChange>
              </w:rPr>
              <w:t>-1</w:t>
            </w:r>
          </w:p>
        </w:tc>
        <w:tc>
          <w:tcPr>
            <w:tcW w:w="933" w:type="dxa"/>
            <w:tcPrChange w:id="2325"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326" w:author="David Gravett" w:date="2019-12-01T10:21:00Z">
                  <w:rPr>
                    <w:rFonts w:ascii="Times New Roman" w:hAnsi="Times New Roman" w:cs="Times New Roman"/>
                    <w:sz w:val="24"/>
                    <w:szCs w:val="24"/>
                  </w:rPr>
                </w:rPrChange>
              </w:rPr>
              <w:pPrChange w:id="2327" w:author="James Dwyer" w:date="2019-12-01T10:21:00Z">
                <w:pPr/>
              </w:pPrChange>
            </w:pPr>
            <w:r w:rsidRPr="00016618">
              <w:rPr>
                <w:rFonts w:ascii="Times New Roman" w:hAnsi="Times New Roman"/>
                <w:sz w:val="36"/>
                <w:rPrChange w:id="2328" w:author="David Gravett" w:date="2019-12-01T10:21:00Z">
                  <w:rPr>
                    <w:rFonts w:ascii="Times New Roman" w:hAnsi="Times New Roman" w:cs="Times New Roman"/>
                    <w:sz w:val="24"/>
                    <w:szCs w:val="24"/>
                  </w:rPr>
                </w:rPrChange>
              </w:rPr>
              <w:t>-1</w:t>
            </w:r>
          </w:p>
        </w:tc>
        <w:tc>
          <w:tcPr>
            <w:tcW w:w="933" w:type="dxa"/>
            <w:tcPrChange w:id="2329"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30" w:author="David Gravett" w:date="2019-12-01T10:21:00Z">
                  <w:rPr>
                    <w:rFonts w:ascii="Times New Roman" w:hAnsi="Times New Roman" w:cs="Times New Roman"/>
                    <w:sz w:val="24"/>
                    <w:szCs w:val="24"/>
                  </w:rPr>
                </w:rPrChange>
              </w:rPr>
              <w:pPrChange w:id="2331" w:author="James Dwyer" w:date="2019-12-01T10:21:00Z">
                <w:pPr/>
              </w:pPrChange>
            </w:pPr>
            <w:r w:rsidRPr="00016618">
              <w:rPr>
                <w:rFonts w:ascii="Times New Roman" w:hAnsi="Times New Roman"/>
                <w:sz w:val="36"/>
                <w:rPrChange w:id="2332" w:author="David Gravett" w:date="2019-12-01T10:21:00Z">
                  <w:rPr>
                    <w:rFonts w:ascii="Times New Roman" w:hAnsi="Times New Roman" w:cs="Times New Roman"/>
                    <w:sz w:val="24"/>
                    <w:szCs w:val="24"/>
                  </w:rPr>
                </w:rPrChange>
              </w:rPr>
              <w:t>-1</w:t>
            </w:r>
          </w:p>
        </w:tc>
        <w:tc>
          <w:tcPr>
            <w:tcW w:w="933" w:type="dxa"/>
            <w:tcPrChange w:id="2333"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34" w:author="David Gravett" w:date="2019-12-01T10:21:00Z">
                  <w:rPr>
                    <w:rFonts w:ascii="Times New Roman" w:hAnsi="Times New Roman" w:cs="Times New Roman"/>
                    <w:sz w:val="24"/>
                    <w:szCs w:val="24"/>
                  </w:rPr>
                </w:rPrChange>
              </w:rPr>
              <w:pPrChange w:id="2335" w:author="James Dwyer" w:date="2019-12-01T10:21:00Z">
                <w:pPr/>
              </w:pPrChange>
            </w:pPr>
            <w:r w:rsidRPr="00016618">
              <w:rPr>
                <w:rFonts w:ascii="Times New Roman" w:hAnsi="Times New Roman"/>
                <w:sz w:val="36"/>
                <w:rPrChange w:id="2336" w:author="David Gravett" w:date="2019-12-01T10:21:00Z">
                  <w:rPr>
                    <w:rFonts w:ascii="Times New Roman" w:hAnsi="Times New Roman" w:cs="Times New Roman"/>
                    <w:sz w:val="24"/>
                    <w:szCs w:val="24"/>
                  </w:rPr>
                </w:rPrChange>
              </w:rPr>
              <w:t>-1</w:t>
            </w:r>
          </w:p>
        </w:tc>
        <w:tc>
          <w:tcPr>
            <w:tcW w:w="933" w:type="dxa"/>
            <w:tcPrChange w:id="2337"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38" w:author="David Gravett" w:date="2019-12-01T10:21:00Z">
                  <w:rPr>
                    <w:rFonts w:ascii="Times New Roman" w:hAnsi="Times New Roman" w:cs="Times New Roman"/>
                    <w:sz w:val="24"/>
                    <w:szCs w:val="24"/>
                  </w:rPr>
                </w:rPrChange>
              </w:rPr>
              <w:pPrChange w:id="2339" w:author="James Dwyer" w:date="2019-12-01T10:21:00Z">
                <w:pPr/>
              </w:pPrChange>
            </w:pPr>
            <w:r w:rsidRPr="00016618">
              <w:rPr>
                <w:rFonts w:ascii="Times New Roman" w:hAnsi="Times New Roman"/>
                <w:sz w:val="36"/>
                <w:rPrChange w:id="2340" w:author="David Gravett" w:date="2019-12-01T10:21:00Z">
                  <w:rPr>
                    <w:rFonts w:ascii="Times New Roman" w:hAnsi="Times New Roman" w:cs="Times New Roman"/>
                    <w:sz w:val="24"/>
                    <w:szCs w:val="24"/>
                  </w:rPr>
                </w:rPrChange>
              </w:rPr>
              <w:t>-1</w:t>
            </w:r>
          </w:p>
        </w:tc>
        <w:tc>
          <w:tcPr>
            <w:tcW w:w="933" w:type="dxa"/>
            <w:tcPrChange w:id="2341"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42" w:author="David Gravett" w:date="2019-12-01T10:21:00Z">
                  <w:rPr>
                    <w:rFonts w:ascii="Times New Roman" w:hAnsi="Times New Roman" w:cs="Times New Roman"/>
                    <w:sz w:val="24"/>
                    <w:szCs w:val="24"/>
                  </w:rPr>
                </w:rPrChange>
              </w:rPr>
              <w:pPrChange w:id="2343" w:author="James Dwyer" w:date="2019-12-01T10:21:00Z">
                <w:pPr/>
              </w:pPrChange>
            </w:pPr>
            <w:r w:rsidRPr="00016618">
              <w:rPr>
                <w:rFonts w:ascii="Times New Roman" w:hAnsi="Times New Roman"/>
                <w:sz w:val="36"/>
                <w:rPrChange w:id="2344"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45" w:author="David Gravett" w:date="2019-12-01T10:21:00Z">
            <w:trPr>
              <w:trHeight w:val="432"/>
            </w:trPr>
          </w:trPrChange>
        </w:trPr>
        <w:tc>
          <w:tcPr>
            <w:tcW w:w="933" w:type="dxa"/>
            <w:tcPrChange w:id="2346"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47" w:author="David Gravett" w:date="2019-12-01T10:21:00Z">
                  <w:rPr>
                    <w:rFonts w:ascii="Times New Roman" w:hAnsi="Times New Roman" w:cs="Times New Roman"/>
                    <w:sz w:val="24"/>
                    <w:szCs w:val="24"/>
                  </w:rPr>
                </w:rPrChange>
              </w:rPr>
              <w:pPrChange w:id="2348" w:author="James Dwyer" w:date="2019-12-01T10:21:00Z">
                <w:pPr/>
              </w:pPrChange>
            </w:pPr>
            <w:r w:rsidRPr="00016618">
              <w:rPr>
                <w:rFonts w:ascii="Times New Roman" w:hAnsi="Times New Roman"/>
                <w:sz w:val="36"/>
                <w:rPrChange w:id="2349" w:author="David Gravett" w:date="2019-12-01T10:21:00Z">
                  <w:rPr>
                    <w:rFonts w:ascii="Times New Roman" w:hAnsi="Times New Roman" w:cs="Times New Roman"/>
                    <w:sz w:val="24"/>
                    <w:szCs w:val="24"/>
                  </w:rPr>
                </w:rPrChange>
              </w:rPr>
              <w:t>1</w:t>
            </w:r>
          </w:p>
        </w:tc>
        <w:tc>
          <w:tcPr>
            <w:tcW w:w="933" w:type="dxa"/>
            <w:tcPrChange w:id="2350"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51" w:author="David Gravett" w:date="2019-12-01T10:21:00Z">
                  <w:rPr>
                    <w:rFonts w:ascii="Times New Roman" w:hAnsi="Times New Roman" w:cs="Times New Roman"/>
                    <w:sz w:val="24"/>
                    <w:szCs w:val="24"/>
                  </w:rPr>
                </w:rPrChange>
              </w:rPr>
              <w:pPrChange w:id="2352" w:author="James Dwyer" w:date="2019-12-01T10:21:00Z">
                <w:pPr/>
              </w:pPrChange>
            </w:pPr>
            <w:r w:rsidRPr="00016618">
              <w:rPr>
                <w:rFonts w:ascii="Times New Roman" w:hAnsi="Times New Roman"/>
                <w:sz w:val="36"/>
                <w:rPrChange w:id="2353" w:author="David Gravett" w:date="2019-12-01T10:21:00Z">
                  <w:rPr>
                    <w:rFonts w:ascii="Times New Roman" w:hAnsi="Times New Roman" w:cs="Times New Roman"/>
                    <w:sz w:val="24"/>
                    <w:szCs w:val="24"/>
                  </w:rPr>
                </w:rPrChange>
              </w:rPr>
              <w:t>-1</w:t>
            </w:r>
          </w:p>
        </w:tc>
        <w:tc>
          <w:tcPr>
            <w:tcW w:w="933" w:type="dxa"/>
            <w:tcPrChange w:id="2354"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55" w:author="David Gravett" w:date="2019-12-01T10:21:00Z">
                  <w:rPr>
                    <w:rFonts w:ascii="Times New Roman" w:hAnsi="Times New Roman" w:cs="Times New Roman"/>
                    <w:sz w:val="24"/>
                    <w:szCs w:val="24"/>
                  </w:rPr>
                </w:rPrChange>
              </w:rPr>
              <w:pPrChange w:id="2356" w:author="James Dwyer" w:date="2019-12-01T10:21:00Z">
                <w:pPr/>
              </w:pPrChange>
            </w:pPr>
            <w:r w:rsidRPr="00016618">
              <w:rPr>
                <w:rFonts w:ascii="Times New Roman" w:hAnsi="Times New Roman"/>
                <w:sz w:val="36"/>
                <w:rPrChange w:id="2357" w:author="David Gravett" w:date="2019-12-01T10:21:00Z">
                  <w:rPr>
                    <w:rFonts w:ascii="Times New Roman" w:hAnsi="Times New Roman" w:cs="Times New Roman"/>
                    <w:sz w:val="24"/>
                    <w:szCs w:val="24"/>
                  </w:rPr>
                </w:rPrChange>
              </w:rPr>
              <w:t>-1</w:t>
            </w:r>
          </w:p>
        </w:tc>
        <w:tc>
          <w:tcPr>
            <w:tcW w:w="933" w:type="dxa"/>
            <w:tcPrChange w:id="2358"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59" w:author="David Gravett" w:date="2019-12-01T10:21:00Z">
                  <w:rPr>
                    <w:rFonts w:ascii="Times New Roman" w:hAnsi="Times New Roman" w:cs="Times New Roman"/>
                    <w:sz w:val="24"/>
                    <w:szCs w:val="24"/>
                  </w:rPr>
                </w:rPrChange>
              </w:rPr>
              <w:pPrChange w:id="2360" w:author="James Dwyer" w:date="2019-12-01T10:21:00Z">
                <w:pPr/>
              </w:pPrChange>
            </w:pPr>
            <w:r w:rsidRPr="00016618">
              <w:rPr>
                <w:rFonts w:ascii="Times New Roman" w:hAnsi="Times New Roman"/>
                <w:sz w:val="36"/>
                <w:rPrChange w:id="2361" w:author="David Gravett" w:date="2019-12-01T10:21:00Z">
                  <w:rPr>
                    <w:rFonts w:ascii="Times New Roman" w:hAnsi="Times New Roman" w:cs="Times New Roman"/>
                    <w:sz w:val="24"/>
                    <w:szCs w:val="24"/>
                  </w:rPr>
                </w:rPrChange>
              </w:rPr>
              <w:t>-1</w:t>
            </w:r>
          </w:p>
        </w:tc>
        <w:tc>
          <w:tcPr>
            <w:tcW w:w="933" w:type="dxa"/>
            <w:tcPrChange w:id="2362"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63" w:author="David Gravett" w:date="2019-12-01T10:21:00Z">
                  <w:rPr>
                    <w:rFonts w:ascii="Times New Roman" w:hAnsi="Times New Roman" w:cs="Times New Roman"/>
                    <w:sz w:val="24"/>
                    <w:szCs w:val="24"/>
                  </w:rPr>
                </w:rPrChange>
              </w:rPr>
              <w:pPrChange w:id="2364" w:author="James Dwyer" w:date="2019-12-01T10:21:00Z">
                <w:pPr/>
              </w:pPrChange>
            </w:pPr>
            <w:r w:rsidRPr="00016618">
              <w:rPr>
                <w:rFonts w:ascii="Times New Roman" w:hAnsi="Times New Roman"/>
                <w:sz w:val="36"/>
                <w:rPrChange w:id="2365" w:author="David Gravett" w:date="2019-12-01T10:21:00Z">
                  <w:rPr>
                    <w:rFonts w:ascii="Times New Roman" w:hAnsi="Times New Roman" w:cs="Times New Roman"/>
                    <w:sz w:val="24"/>
                    <w:szCs w:val="24"/>
                  </w:rPr>
                </w:rPrChange>
              </w:rPr>
              <w:t>-1</w:t>
            </w:r>
          </w:p>
        </w:tc>
        <w:tc>
          <w:tcPr>
            <w:tcW w:w="933" w:type="dxa"/>
            <w:tcPrChange w:id="2366"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67" w:author="David Gravett" w:date="2019-12-01T10:21:00Z">
                  <w:rPr>
                    <w:rFonts w:ascii="Times New Roman" w:hAnsi="Times New Roman" w:cs="Times New Roman"/>
                    <w:sz w:val="24"/>
                    <w:szCs w:val="24"/>
                  </w:rPr>
                </w:rPrChange>
              </w:rPr>
              <w:pPrChange w:id="2368" w:author="James Dwyer" w:date="2019-12-01T10:21:00Z">
                <w:pPr/>
              </w:pPrChange>
            </w:pPr>
            <w:r w:rsidRPr="00016618">
              <w:rPr>
                <w:rFonts w:ascii="Times New Roman" w:hAnsi="Times New Roman"/>
                <w:sz w:val="36"/>
                <w:rPrChange w:id="2369" w:author="David Gravett" w:date="2019-12-01T10:21:00Z">
                  <w:rPr>
                    <w:rFonts w:ascii="Times New Roman" w:hAnsi="Times New Roman" w:cs="Times New Roman"/>
                    <w:sz w:val="24"/>
                    <w:szCs w:val="24"/>
                  </w:rPr>
                </w:rPrChange>
              </w:rPr>
              <w:t>-1</w:t>
            </w:r>
          </w:p>
        </w:tc>
        <w:tc>
          <w:tcPr>
            <w:tcW w:w="933" w:type="dxa"/>
            <w:tcPrChange w:id="2370"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71" w:author="David Gravett" w:date="2019-12-01T10:21:00Z">
                  <w:rPr>
                    <w:rFonts w:ascii="Times New Roman" w:hAnsi="Times New Roman" w:cs="Times New Roman"/>
                    <w:sz w:val="24"/>
                    <w:szCs w:val="24"/>
                  </w:rPr>
                </w:rPrChange>
              </w:rPr>
              <w:pPrChange w:id="2372" w:author="James Dwyer" w:date="2019-12-01T10:21:00Z">
                <w:pPr/>
              </w:pPrChange>
            </w:pPr>
            <w:r w:rsidRPr="00016618">
              <w:rPr>
                <w:rFonts w:ascii="Times New Roman" w:hAnsi="Times New Roman"/>
                <w:sz w:val="36"/>
                <w:rPrChange w:id="2373"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74" w:author="David Gravett" w:date="2019-12-01T10:21:00Z">
            <w:trPr>
              <w:trHeight w:val="432"/>
            </w:trPr>
          </w:trPrChange>
        </w:trPr>
        <w:tc>
          <w:tcPr>
            <w:tcW w:w="933" w:type="dxa"/>
            <w:tcPrChange w:id="2375"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76" w:author="David Gravett" w:date="2019-12-01T10:21:00Z">
                  <w:rPr>
                    <w:rFonts w:ascii="Times New Roman" w:hAnsi="Times New Roman" w:cs="Times New Roman"/>
                    <w:sz w:val="24"/>
                    <w:szCs w:val="24"/>
                  </w:rPr>
                </w:rPrChange>
              </w:rPr>
              <w:pPrChange w:id="2377" w:author="James Dwyer" w:date="2019-12-01T10:21:00Z">
                <w:pPr/>
              </w:pPrChange>
            </w:pPr>
            <w:r w:rsidRPr="00016618">
              <w:rPr>
                <w:rFonts w:ascii="Times New Roman" w:hAnsi="Times New Roman"/>
                <w:sz w:val="36"/>
                <w:rPrChange w:id="2378" w:author="David Gravett" w:date="2019-12-01T10:21:00Z">
                  <w:rPr>
                    <w:rFonts w:ascii="Times New Roman" w:hAnsi="Times New Roman" w:cs="Times New Roman"/>
                    <w:sz w:val="24"/>
                    <w:szCs w:val="24"/>
                  </w:rPr>
                </w:rPrChange>
              </w:rPr>
              <w:t>-1</w:t>
            </w:r>
          </w:p>
        </w:tc>
        <w:tc>
          <w:tcPr>
            <w:tcW w:w="933" w:type="dxa"/>
            <w:tcPrChange w:id="2379"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80" w:author="David Gravett" w:date="2019-12-01T10:21:00Z">
                  <w:rPr>
                    <w:rFonts w:ascii="Times New Roman" w:hAnsi="Times New Roman" w:cs="Times New Roman"/>
                    <w:sz w:val="24"/>
                    <w:szCs w:val="24"/>
                  </w:rPr>
                </w:rPrChange>
              </w:rPr>
              <w:pPrChange w:id="2381" w:author="James Dwyer" w:date="2019-12-01T10:21:00Z">
                <w:pPr/>
              </w:pPrChange>
            </w:pPr>
            <w:r w:rsidRPr="00016618">
              <w:rPr>
                <w:rFonts w:ascii="Times New Roman" w:hAnsi="Times New Roman"/>
                <w:sz w:val="36"/>
                <w:rPrChange w:id="2382" w:author="David Gravett" w:date="2019-12-01T10:21:00Z">
                  <w:rPr>
                    <w:rFonts w:ascii="Times New Roman" w:hAnsi="Times New Roman" w:cs="Times New Roman"/>
                    <w:sz w:val="24"/>
                    <w:szCs w:val="24"/>
                  </w:rPr>
                </w:rPrChange>
              </w:rPr>
              <w:t>1</w:t>
            </w:r>
          </w:p>
        </w:tc>
        <w:tc>
          <w:tcPr>
            <w:tcW w:w="933" w:type="dxa"/>
            <w:tcPrChange w:id="2383"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84" w:author="David Gravett" w:date="2019-12-01T10:21:00Z">
                  <w:rPr>
                    <w:rFonts w:ascii="Times New Roman" w:hAnsi="Times New Roman" w:cs="Times New Roman"/>
                    <w:sz w:val="24"/>
                    <w:szCs w:val="24"/>
                  </w:rPr>
                </w:rPrChange>
              </w:rPr>
              <w:pPrChange w:id="2385" w:author="James Dwyer" w:date="2019-12-01T10:21:00Z">
                <w:pPr/>
              </w:pPrChange>
            </w:pPr>
            <w:r w:rsidRPr="00016618">
              <w:rPr>
                <w:rFonts w:ascii="Times New Roman" w:hAnsi="Times New Roman"/>
                <w:sz w:val="36"/>
                <w:rPrChange w:id="2386" w:author="David Gravett" w:date="2019-12-01T10:21:00Z">
                  <w:rPr>
                    <w:rFonts w:ascii="Times New Roman" w:hAnsi="Times New Roman" w:cs="Times New Roman"/>
                    <w:sz w:val="24"/>
                    <w:szCs w:val="24"/>
                  </w:rPr>
                </w:rPrChange>
              </w:rPr>
              <w:t>1</w:t>
            </w:r>
          </w:p>
        </w:tc>
        <w:tc>
          <w:tcPr>
            <w:tcW w:w="933" w:type="dxa"/>
            <w:tcPrChange w:id="2387"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88" w:author="David Gravett" w:date="2019-12-01T10:21:00Z">
                  <w:rPr>
                    <w:rFonts w:ascii="Times New Roman" w:hAnsi="Times New Roman" w:cs="Times New Roman"/>
                    <w:sz w:val="24"/>
                    <w:szCs w:val="24"/>
                  </w:rPr>
                </w:rPrChange>
              </w:rPr>
              <w:pPrChange w:id="2389" w:author="James Dwyer" w:date="2019-12-01T10:21:00Z">
                <w:pPr/>
              </w:pPrChange>
            </w:pPr>
            <w:r w:rsidRPr="00016618">
              <w:rPr>
                <w:rFonts w:ascii="Times New Roman" w:hAnsi="Times New Roman"/>
                <w:sz w:val="36"/>
                <w:rPrChange w:id="2390" w:author="David Gravett" w:date="2019-12-01T10:21:00Z">
                  <w:rPr>
                    <w:rFonts w:ascii="Times New Roman" w:hAnsi="Times New Roman" w:cs="Times New Roman"/>
                    <w:sz w:val="24"/>
                    <w:szCs w:val="24"/>
                  </w:rPr>
                </w:rPrChange>
              </w:rPr>
              <w:t>1</w:t>
            </w:r>
          </w:p>
        </w:tc>
        <w:tc>
          <w:tcPr>
            <w:tcW w:w="933" w:type="dxa"/>
            <w:tcPrChange w:id="2391"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92" w:author="David Gravett" w:date="2019-12-01T10:21:00Z">
                  <w:rPr>
                    <w:rFonts w:ascii="Times New Roman" w:hAnsi="Times New Roman" w:cs="Times New Roman"/>
                    <w:sz w:val="24"/>
                    <w:szCs w:val="24"/>
                  </w:rPr>
                </w:rPrChange>
              </w:rPr>
              <w:pPrChange w:id="2393" w:author="James Dwyer" w:date="2019-12-01T10:21:00Z">
                <w:pPr/>
              </w:pPrChange>
            </w:pPr>
            <w:r w:rsidRPr="00016618">
              <w:rPr>
                <w:rFonts w:ascii="Times New Roman" w:hAnsi="Times New Roman"/>
                <w:sz w:val="36"/>
                <w:rPrChange w:id="2394" w:author="David Gravett" w:date="2019-12-01T10:21:00Z">
                  <w:rPr>
                    <w:rFonts w:ascii="Times New Roman" w:hAnsi="Times New Roman" w:cs="Times New Roman"/>
                    <w:sz w:val="24"/>
                    <w:szCs w:val="24"/>
                  </w:rPr>
                </w:rPrChange>
              </w:rPr>
              <w:t>1</w:t>
            </w:r>
          </w:p>
        </w:tc>
        <w:tc>
          <w:tcPr>
            <w:tcW w:w="933" w:type="dxa"/>
            <w:tcPrChange w:id="2395"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96" w:author="David Gravett" w:date="2019-12-01T10:21:00Z">
                  <w:rPr>
                    <w:rFonts w:ascii="Times New Roman" w:hAnsi="Times New Roman" w:cs="Times New Roman"/>
                    <w:sz w:val="24"/>
                    <w:szCs w:val="24"/>
                  </w:rPr>
                </w:rPrChange>
              </w:rPr>
              <w:pPrChange w:id="2397" w:author="James Dwyer" w:date="2019-12-01T10:21:00Z">
                <w:pPr/>
              </w:pPrChange>
            </w:pPr>
            <w:r w:rsidRPr="00016618">
              <w:rPr>
                <w:rFonts w:ascii="Times New Roman" w:hAnsi="Times New Roman"/>
                <w:sz w:val="36"/>
                <w:rPrChange w:id="2398" w:author="David Gravett" w:date="2019-12-01T10:21:00Z">
                  <w:rPr>
                    <w:rFonts w:ascii="Times New Roman" w:hAnsi="Times New Roman" w:cs="Times New Roman"/>
                    <w:sz w:val="24"/>
                    <w:szCs w:val="24"/>
                  </w:rPr>
                </w:rPrChange>
              </w:rPr>
              <w:t>1</w:t>
            </w:r>
          </w:p>
        </w:tc>
        <w:tc>
          <w:tcPr>
            <w:tcW w:w="933" w:type="dxa"/>
            <w:tcPrChange w:id="2399"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400" w:author="David Gravett" w:date="2019-12-01T10:21:00Z">
                  <w:rPr>
                    <w:rFonts w:ascii="Times New Roman" w:hAnsi="Times New Roman" w:cs="Times New Roman"/>
                    <w:sz w:val="24"/>
                    <w:szCs w:val="24"/>
                  </w:rPr>
                </w:rPrChange>
              </w:rPr>
              <w:pPrChange w:id="2401" w:author="James Dwyer" w:date="2019-12-01T10:21:00Z">
                <w:pPr/>
              </w:pPrChange>
            </w:pPr>
            <w:r w:rsidRPr="00016618">
              <w:rPr>
                <w:rFonts w:ascii="Times New Roman" w:hAnsi="Times New Roman"/>
                <w:sz w:val="36"/>
                <w:rPrChange w:id="2402"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403" w:author="David Gravett" w:date="2019-12-01T10:21:00Z">
            <w:trPr>
              <w:trHeight w:val="432"/>
            </w:trPr>
          </w:trPrChange>
        </w:trPr>
        <w:tc>
          <w:tcPr>
            <w:tcW w:w="933" w:type="dxa"/>
            <w:tcPrChange w:id="2404"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405" w:author="David Gravett" w:date="2019-12-01T10:21:00Z">
                  <w:rPr>
                    <w:rFonts w:ascii="Times New Roman" w:hAnsi="Times New Roman" w:cs="Times New Roman"/>
                    <w:sz w:val="24"/>
                    <w:szCs w:val="24"/>
                  </w:rPr>
                </w:rPrChange>
              </w:rPr>
              <w:pPrChange w:id="2406" w:author="James Dwyer" w:date="2019-12-01T10:21:00Z">
                <w:pPr/>
              </w:pPrChange>
            </w:pPr>
            <w:r w:rsidRPr="00016618">
              <w:rPr>
                <w:rFonts w:ascii="Times New Roman" w:hAnsi="Times New Roman"/>
                <w:sz w:val="36"/>
                <w:rPrChange w:id="2407" w:author="David Gravett" w:date="2019-12-01T10:21:00Z">
                  <w:rPr>
                    <w:rFonts w:ascii="Times New Roman" w:hAnsi="Times New Roman" w:cs="Times New Roman"/>
                    <w:sz w:val="24"/>
                    <w:szCs w:val="24"/>
                  </w:rPr>
                </w:rPrChange>
              </w:rPr>
              <w:t>1</w:t>
            </w:r>
          </w:p>
        </w:tc>
        <w:tc>
          <w:tcPr>
            <w:tcW w:w="933" w:type="dxa"/>
            <w:tcPrChange w:id="2408"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409" w:author="David Gravett" w:date="2019-12-01T10:21:00Z">
                  <w:rPr>
                    <w:rFonts w:ascii="Times New Roman" w:hAnsi="Times New Roman" w:cs="Times New Roman"/>
                    <w:sz w:val="24"/>
                    <w:szCs w:val="24"/>
                  </w:rPr>
                </w:rPrChange>
              </w:rPr>
              <w:pPrChange w:id="2410" w:author="James Dwyer" w:date="2019-12-01T10:21:00Z">
                <w:pPr/>
              </w:pPrChange>
            </w:pPr>
            <w:r w:rsidRPr="00016618">
              <w:rPr>
                <w:rFonts w:ascii="Times New Roman" w:hAnsi="Times New Roman"/>
                <w:sz w:val="36"/>
                <w:rPrChange w:id="2411" w:author="David Gravett" w:date="2019-12-01T10:21:00Z">
                  <w:rPr>
                    <w:rFonts w:ascii="Times New Roman" w:hAnsi="Times New Roman" w:cs="Times New Roman"/>
                    <w:sz w:val="24"/>
                    <w:szCs w:val="24"/>
                  </w:rPr>
                </w:rPrChange>
              </w:rPr>
              <w:t>-1</w:t>
            </w:r>
          </w:p>
        </w:tc>
        <w:tc>
          <w:tcPr>
            <w:tcW w:w="933" w:type="dxa"/>
            <w:tcPrChange w:id="2412"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413" w:author="David Gravett" w:date="2019-12-01T10:21:00Z">
                  <w:rPr>
                    <w:rFonts w:ascii="Times New Roman" w:hAnsi="Times New Roman" w:cs="Times New Roman"/>
                    <w:sz w:val="24"/>
                    <w:szCs w:val="24"/>
                  </w:rPr>
                </w:rPrChange>
              </w:rPr>
              <w:pPrChange w:id="2414" w:author="James Dwyer" w:date="2019-12-01T10:21:00Z">
                <w:pPr/>
              </w:pPrChange>
            </w:pPr>
            <w:r w:rsidRPr="00016618">
              <w:rPr>
                <w:rFonts w:ascii="Times New Roman" w:hAnsi="Times New Roman"/>
                <w:sz w:val="36"/>
                <w:rPrChange w:id="2415" w:author="David Gravett" w:date="2019-12-01T10:21:00Z">
                  <w:rPr>
                    <w:rFonts w:ascii="Times New Roman" w:hAnsi="Times New Roman" w:cs="Times New Roman"/>
                    <w:sz w:val="24"/>
                    <w:szCs w:val="24"/>
                  </w:rPr>
                </w:rPrChange>
              </w:rPr>
              <w:t>1</w:t>
            </w:r>
          </w:p>
        </w:tc>
        <w:tc>
          <w:tcPr>
            <w:tcW w:w="933" w:type="dxa"/>
            <w:tcPrChange w:id="2416"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417" w:author="David Gravett" w:date="2019-12-01T10:21:00Z">
                  <w:rPr>
                    <w:rFonts w:ascii="Times New Roman" w:hAnsi="Times New Roman" w:cs="Times New Roman"/>
                    <w:sz w:val="24"/>
                    <w:szCs w:val="24"/>
                  </w:rPr>
                </w:rPrChange>
              </w:rPr>
              <w:pPrChange w:id="2418" w:author="James Dwyer" w:date="2019-12-01T10:21:00Z">
                <w:pPr/>
              </w:pPrChange>
            </w:pPr>
            <w:r w:rsidRPr="00016618">
              <w:rPr>
                <w:rFonts w:ascii="Times New Roman" w:hAnsi="Times New Roman"/>
                <w:sz w:val="36"/>
                <w:rPrChange w:id="2419" w:author="David Gravett" w:date="2019-12-01T10:21:00Z">
                  <w:rPr>
                    <w:rFonts w:ascii="Times New Roman" w:hAnsi="Times New Roman" w:cs="Times New Roman"/>
                    <w:sz w:val="24"/>
                    <w:szCs w:val="24"/>
                  </w:rPr>
                </w:rPrChange>
              </w:rPr>
              <w:t>1</w:t>
            </w:r>
          </w:p>
        </w:tc>
        <w:tc>
          <w:tcPr>
            <w:tcW w:w="933" w:type="dxa"/>
            <w:tcPrChange w:id="2420"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421" w:author="David Gravett" w:date="2019-12-01T10:21:00Z">
                  <w:rPr>
                    <w:rFonts w:ascii="Times New Roman" w:hAnsi="Times New Roman" w:cs="Times New Roman"/>
                    <w:sz w:val="24"/>
                    <w:szCs w:val="24"/>
                  </w:rPr>
                </w:rPrChange>
              </w:rPr>
              <w:pPrChange w:id="2422" w:author="James Dwyer" w:date="2019-12-01T10:21:00Z">
                <w:pPr/>
              </w:pPrChange>
            </w:pPr>
            <w:r w:rsidRPr="00016618">
              <w:rPr>
                <w:rFonts w:ascii="Times New Roman" w:hAnsi="Times New Roman"/>
                <w:sz w:val="36"/>
                <w:rPrChange w:id="2423" w:author="David Gravett" w:date="2019-12-01T10:21:00Z">
                  <w:rPr>
                    <w:rFonts w:ascii="Times New Roman" w:hAnsi="Times New Roman" w:cs="Times New Roman"/>
                    <w:sz w:val="24"/>
                    <w:szCs w:val="24"/>
                  </w:rPr>
                </w:rPrChange>
              </w:rPr>
              <w:t>1</w:t>
            </w:r>
          </w:p>
        </w:tc>
        <w:tc>
          <w:tcPr>
            <w:tcW w:w="933" w:type="dxa"/>
            <w:tcPrChange w:id="2424"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425" w:author="David Gravett" w:date="2019-12-01T10:21:00Z">
                  <w:rPr>
                    <w:rFonts w:ascii="Times New Roman" w:hAnsi="Times New Roman" w:cs="Times New Roman"/>
                    <w:sz w:val="24"/>
                    <w:szCs w:val="24"/>
                  </w:rPr>
                </w:rPrChange>
              </w:rPr>
              <w:pPrChange w:id="2426" w:author="James Dwyer" w:date="2019-12-01T10:21:00Z">
                <w:pPr/>
              </w:pPrChange>
            </w:pPr>
            <w:r w:rsidRPr="00016618">
              <w:rPr>
                <w:rFonts w:ascii="Times New Roman" w:hAnsi="Times New Roman"/>
                <w:sz w:val="36"/>
                <w:rPrChange w:id="2427" w:author="David Gravett" w:date="2019-12-01T10:21:00Z">
                  <w:rPr>
                    <w:rFonts w:ascii="Times New Roman" w:hAnsi="Times New Roman" w:cs="Times New Roman"/>
                    <w:sz w:val="24"/>
                    <w:szCs w:val="24"/>
                  </w:rPr>
                </w:rPrChange>
              </w:rPr>
              <w:t>-1</w:t>
            </w:r>
          </w:p>
        </w:tc>
        <w:tc>
          <w:tcPr>
            <w:tcW w:w="933" w:type="dxa"/>
            <w:tcPrChange w:id="2428"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29" w:author="David Gravett" w:date="2019-12-01T10:21:00Z">
                  <w:rPr>
                    <w:rFonts w:ascii="Times New Roman" w:hAnsi="Times New Roman" w:cs="Times New Roman"/>
                    <w:sz w:val="24"/>
                    <w:szCs w:val="24"/>
                  </w:rPr>
                </w:rPrChange>
              </w:rPr>
              <w:pPrChange w:id="2430" w:author="James Dwyer" w:date="2019-12-01T10:21:00Z">
                <w:pPr/>
              </w:pPrChange>
            </w:pPr>
            <w:r w:rsidRPr="00016618">
              <w:rPr>
                <w:rFonts w:ascii="Times New Roman" w:hAnsi="Times New Roman"/>
                <w:sz w:val="36"/>
                <w:rPrChange w:id="2431"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32" w:author="David Gravett" w:date="2019-12-01T10:21:00Z">
            <w:trPr>
              <w:trHeight w:val="432"/>
            </w:trPr>
          </w:trPrChange>
        </w:trPr>
        <w:tc>
          <w:tcPr>
            <w:tcW w:w="933" w:type="dxa"/>
            <w:tcPrChange w:id="2433"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34" w:author="David Gravett" w:date="2019-12-01T10:21:00Z">
                  <w:rPr>
                    <w:rFonts w:ascii="Times New Roman" w:hAnsi="Times New Roman" w:cs="Times New Roman"/>
                    <w:sz w:val="24"/>
                    <w:szCs w:val="24"/>
                  </w:rPr>
                </w:rPrChange>
              </w:rPr>
              <w:pPrChange w:id="2435" w:author="James Dwyer" w:date="2019-12-01T10:21:00Z">
                <w:pPr/>
              </w:pPrChange>
            </w:pPr>
            <w:r w:rsidRPr="00016618">
              <w:rPr>
                <w:rFonts w:ascii="Times New Roman" w:hAnsi="Times New Roman"/>
                <w:sz w:val="36"/>
                <w:rPrChange w:id="2436" w:author="David Gravett" w:date="2019-12-01T10:21:00Z">
                  <w:rPr>
                    <w:rFonts w:ascii="Times New Roman" w:hAnsi="Times New Roman" w:cs="Times New Roman"/>
                    <w:sz w:val="24"/>
                    <w:szCs w:val="24"/>
                  </w:rPr>
                </w:rPrChange>
              </w:rPr>
              <w:t>-1</w:t>
            </w:r>
          </w:p>
        </w:tc>
        <w:tc>
          <w:tcPr>
            <w:tcW w:w="933" w:type="dxa"/>
            <w:tcPrChange w:id="2437"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38" w:author="David Gravett" w:date="2019-12-01T10:21:00Z">
                  <w:rPr>
                    <w:rFonts w:ascii="Times New Roman" w:hAnsi="Times New Roman" w:cs="Times New Roman"/>
                    <w:sz w:val="24"/>
                    <w:szCs w:val="24"/>
                  </w:rPr>
                </w:rPrChange>
              </w:rPr>
              <w:pPrChange w:id="2439" w:author="James Dwyer" w:date="2019-12-01T10:21:00Z">
                <w:pPr/>
              </w:pPrChange>
            </w:pPr>
            <w:r w:rsidRPr="00016618">
              <w:rPr>
                <w:rFonts w:ascii="Times New Roman" w:hAnsi="Times New Roman"/>
                <w:sz w:val="36"/>
                <w:rPrChange w:id="2440" w:author="David Gravett" w:date="2019-12-01T10:21:00Z">
                  <w:rPr>
                    <w:rFonts w:ascii="Times New Roman" w:hAnsi="Times New Roman" w:cs="Times New Roman"/>
                    <w:sz w:val="24"/>
                    <w:szCs w:val="24"/>
                  </w:rPr>
                </w:rPrChange>
              </w:rPr>
              <w:t>1</w:t>
            </w:r>
          </w:p>
        </w:tc>
        <w:tc>
          <w:tcPr>
            <w:tcW w:w="933" w:type="dxa"/>
            <w:tcPrChange w:id="2441"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42" w:author="David Gravett" w:date="2019-12-01T10:21:00Z">
                  <w:rPr>
                    <w:rFonts w:ascii="Times New Roman" w:hAnsi="Times New Roman" w:cs="Times New Roman"/>
                    <w:sz w:val="24"/>
                    <w:szCs w:val="24"/>
                  </w:rPr>
                </w:rPrChange>
              </w:rPr>
              <w:pPrChange w:id="2443" w:author="James Dwyer" w:date="2019-12-01T10:21:00Z">
                <w:pPr/>
              </w:pPrChange>
            </w:pPr>
            <w:r w:rsidRPr="00016618">
              <w:rPr>
                <w:rFonts w:ascii="Times New Roman" w:hAnsi="Times New Roman"/>
                <w:sz w:val="36"/>
                <w:rPrChange w:id="2444" w:author="David Gravett" w:date="2019-12-01T10:21:00Z">
                  <w:rPr>
                    <w:rFonts w:ascii="Times New Roman" w:hAnsi="Times New Roman" w:cs="Times New Roman"/>
                    <w:sz w:val="24"/>
                    <w:szCs w:val="24"/>
                  </w:rPr>
                </w:rPrChange>
              </w:rPr>
              <w:t>-1</w:t>
            </w:r>
          </w:p>
        </w:tc>
        <w:tc>
          <w:tcPr>
            <w:tcW w:w="933" w:type="dxa"/>
            <w:tcPrChange w:id="2445"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46" w:author="David Gravett" w:date="2019-12-01T10:21:00Z">
                  <w:rPr>
                    <w:rFonts w:ascii="Times New Roman" w:hAnsi="Times New Roman" w:cs="Times New Roman"/>
                    <w:sz w:val="24"/>
                    <w:szCs w:val="24"/>
                  </w:rPr>
                </w:rPrChange>
              </w:rPr>
              <w:pPrChange w:id="2447" w:author="James Dwyer" w:date="2019-12-01T10:21:00Z">
                <w:pPr/>
              </w:pPrChange>
            </w:pPr>
            <w:r w:rsidRPr="00016618">
              <w:rPr>
                <w:rFonts w:ascii="Times New Roman" w:hAnsi="Times New Roman"/>
                <w:sz w:val="36"/>
                <w:rPrChange w:id="2448" w:author="David Gravett" w:date="2019-12-01T10:21:00Z">
                  <w:rPr>
                    <w:rFonts w:ascii="Times New Roman" w:hAnsi="Times New Roman" w:cs="Times New Roman"/>
                    <w:sz w:val="24"/>
                    <w:szCs w:val="24"/>
                  </w:rPr>
                </w:rPrChange>
              </w:rPr>
              <w:t>-1</w:t>
            </w:r>
          </w:p>
        </w:tc>
        <w:tc>
          <w:tcPr>
            <w:tcW w:w="933" w:type="dxa"/>
            <w:tcPrChange w:id="2449"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50" w:author="David Gravett" w:date="2019-12-01T10:21:00Z">
                  <w:rPr>
                    <w:rFonts w:ascii="Times New Roman" w:hAnsi="Times New Roman" w:cs="Times New Roman"/>
                    <w:sz w:val="24"/>
                    <w:szCs w:val="24"/>
                  </w:rPr>
                </w:rPrChange>
              </w:rPr>
              <w:pPrChange w:id="2451" w:author="James Dwyer" w:date="2019-12-01T10:21:00Z">
                <w:pPr/>
              </w:pPrChange>
            </w:pPr>
            <w:r w:rsidRPr="00016618">
              <w:rPr>
                <w:rFonts w:ascii="Times New Roman" w:hAnsi="Times New Roman"/>
                <w:sz w:val="36"/>
                <w:rPrChange w:id="2452" w:author="David Gravett" w:date="2019-12-01T10:21:00Z">
                  <w:rPr>
                    <w:rFonts w:ascii="Times New Roman" w:hAnsi="Times New Roman" w:cs="Times New Roman"/>
                    <w:sz w:val="24"/>
                    <w:szCs w:val="24"/>
                  </w:rPr>
                </w:rPrChange>
              </w:rPr>
              <w:t>-1</w:t>
            </w:r>
          </w:p>
        </w:tc>
        <w:tc>
          <w:tcPr>
            <w:tcW w:w="933" w:type="dxa"/>
            <w:tcPrChange w:id="2453"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54" w:author="David Gravett" w:date="2019-12-01T10:21:00Z">
                  <w:rPr>
                    <w:rFonts w:ascii="Times New Roman" w:hAnsi="Times New Roman" w:cs="Times New Roman"/>
                    <w:sz w:val="24"/>
                    <w:szCs w:val="24"/>
                  </w:rPr>
                </w:rPrChange>
              </w:rPr>
              <w:pPrChange w:id="2455" w:author="James Dwyer" w:date="2019-12-01T10:21:00Z">
                <w:pPr/>
              </w:pPrChange>
            </w:pPr>
            <w:r w:rsidRPr="00016618">
              <w:rPr>
                <w:rFonts w:ascii="Times New Roman" w:hAnsi="Times New Roman"/>
                <w:sz w:val="36"/>
                <w:rPrChange w:id="2456" w:author="David Gravett" w:date="2019-12-01T10:21:00Z">
                  <w:rPr>
                    <w:rFonts w:ascii="Times New Roman" w:hAnsi="Times New Roman" w:cs="Times New Roman"/>
                    <w:sz w:val="24"/>
                    <w:szCs w:val="24"/>
                  </w:rPr>
                </w:rPrChange>
              </w:rPr>
              <w:t>1</w:t>
            </w:r>
          </w:p>
        </w:tc>
        <w:tc>
          <w:tcPr>
            <w:tcW w:w="933" w:type="dxa"/>
            <w:tcPrChange w:id="2457"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58" w:author="David Gravett" w:date="2019-12-01T10:21:00Z">
                  <w:rPr>
                    <w:rFonts w:ascii="Times New Roman" w:hAnsi="Times New Roman" w:cs="Times New Roman"/>
                    <w:sz w:val="24"/>
                    <w:szCs w:val="24"/>
                  </w:rPr>
                </w:rPrChange>
              </w:rPr>
              <w:pPrChange w:id="2459" w:author="James Dwyer" w:date="2019-12-01T10:21:00Z">
                <w:pPr/>
              </w:pPrChange>
            </w:pPr>
            <w:r w:rsidRPr="00016618">
              <w:rPr>
                <w:rFonts w:ascii="Times New Roman" w:hAnsi="Times New Roman"/>
                <w:sz w:val="36"/>
                <w:rPrChange w:id="2460"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61" w:author="David Gravett" w:date="2019-12-01T10:21:00Z"/>
          <w:rFonts w:ascii="Times New Roman" w:hAnsi="Times New Roman" w:cs="Times New Roman"/>
          <w:sz w:val="24"/>
          <w:szCs w:val="24"/>
          <w:lang w:val="en-US"/>
        </w:rPr>
      </w:pPr>
      <w:ins w:id="2462"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121219" w:rsidRPr="00D103E4" w:rsidRDefault="00121219" w:rsidP="00016618">
                              <w:pPr>
                                <w:pStyle w:val="Caption"/>
                                <w:jc w:val="center"/>
                                <w:rPr>
                                  <w:ins w:id="2463" w:author="David Gravett" w:date="2019-12-01T10:21:00Z"/>
                                  <w:rFonts w:ascii="Arial" w:eastAsia="Arial" w:hAnsi="Arial" w:cs="Arial"/>
                                  <w:noProof/>
                                  <w:lang w:val="en"/>
                                </w:rPr>
                              </w:pPr>
                              <w:ins w:id="2464"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121219" w:rsidRPr="00D103E4" w:rsidRDefault="00121219" w:rsidP="00016618">
                        <w:pPr>
                          <w:pStyle w:val="Caption"/>
                          <w:jc w:val="center"/>
                          <w:rPr>
                            <w:ins w:id="2465" w:author="David Gravett" w:date="2019-12-01T10:21:00Z"/>
                            <w:rFonts w:ascii="Arial" w:eastAsia="Arial" w:hAnsi="Arial" w:cs="Arial"/>
                            <w:noProof/>
                            <w:lang w:val="en"/>
                          </w:rPr>
                        </w:pPr>
                        <w:ins w:id="2466"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67"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68" w:author="David Gravett" w:date="2019-12-01T10:21:00Z"/>
          <w:sz w:val="40"/>
          <w:szCs w:val="40"/>
        </w:rPr>
      </w:pPr>
    </w:p>
    <w:p w14:paraId="7A9ECF50" w14:textId="39842B52" w:rsidR="00016618" w:rsidRDefault="00016618" w:rsidP="00C6241B">
      <w:pPr>
        <w:pStyle w:val="TOCHeading"/>
        <w:rPr>
          <w:ins w:id="2469" w:author="David Gravett" w:date="2019-12-01T10:21:00Z"/>
          <w:sz w:val="40"/>
          <w:szCs w:val="40"/>
        </w:rPr>
      </w:pPr>
    </w:p>
    <w:p w14:paraId="1E7EBAFD" w14:textId="7ED83959" w:rsidR="00016618" w:rsidRDefault="00016618" w:rsidP="00016618">
      <w:pPr>
        <w:rPr>
          <w:ins w:id="2470" w:author="David Gravett" w:date="2019-12-01T10:21:00Z"/>
          <w:lang w:val="en-US"/>
        </w:rPr>
      </w:pPr>
    </w:p>
    <w:p w14:paraId="481D0970" w14:textId="77777777" w:rsidR="00016618" w:rsidRPr="00016618" w:rsidRDefault="00016618" w:rsidP="00016618">
      <w:pPr>
        <w:rPr>
          <w:ins w:id="2471"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72" w:author="David Gravett" w:date="2019-12-01T10:21:00Z"/>
          <w:rFonts w:ascii="Times New Roman" w:hAnsi="Times New Roman" w:cs="Times New Roman"/>
          <w:sz w:val="24"/>
          <w:szCs w:val="24"/>
          <w:lang w:val="en-US"/>
        </w:rPr>
      </w:pPr>
      <w:r>
        <w:rPr>
          <w:noProof/>
        </w:rPr>
        <w:drawing>
          <wp:inline distT="0" distB="0" distL="0" distR="0" wp14:anchorId="58E20E93" wp14:editId="503637FD">
            <wp:extent cx="2895600" cy="3121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3783" cy="3151384"/>
                    </a:xfrm>
                    <a:prstGeom prst="rect">
                      <a:avLst/>
                    </a:prstGeom>
                  </pic:spPr>
                </pic:pic>
              </a:graphicData>
            </a:graphic>
          </wp:inline>
        </w:drawing>
      </w:r>
      <w:r>
        <w:rPr>
          <w:noProof/>
        </w:rPr>
        <w:drawing>
          <wp:inline distT="0" distB="0" distL="0" distR="0" wp14:anchorId="34FE7AF5" wp14:editId="6B34458C">
            <wp:extent cx="2917308" cy="3133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8434" cy="3156418"/>
                    </a:xfrm>
                    <a:prstGeom prst="rect">
                      <a:avLst/>
                    </a:prstGeom>
                  </pic:spPr>
                </pic:pic>
              </a:graphicData>
            </a:graphic>
          </wp:inline>
        </w:drawing>
      </w:r>
    </w:p>
    <w:p w14:paraId="3B60586F" w14:textId="15B8551A" w:rsidR="00016618" w:rsidRDefault="00016618" w:rsidP="00F62130">
      <w:pPr>
        <w:spacing w:line="288" w:lineRule="auto"/>
        <w:rPr>
          <w:ins w:id="2473" w:author="David Gravett" w:date="2019-12-01T10:21:00Z"/>
          <w:rFonts w:ascii="Times New Roman" w:hAnsi="Times New Roman" w:cs="Times New Roman"/>
          <w:sz w:val="24"/>
          <w:szCs w:val="24"/>
          <w:lang w:val="en-US"/>
        </w:rPr>
      </w:pPr>
      <w:ins w:id="2474"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121219" w:rsidRPr="00D103E4" w:rsidRDefault="00121219" w:rsidP="00016618">
                              <w:pPr>
                                <w:pStyle w:val="Caption"/>
                                <w:jc w:val="center"/>
                                <w:rPr>
                                  <w:ins w:id="2475" w:author="David Gravett" w:date="2019-12-01T10:21:00Z"/>
                                  <w:rFonts w:ascii="Arial" w:eastAsia="Arial" w:hAnsi="Arial" w:cs="Arial"/>
                                  <w:noProof/>
                                  <w:lang w:val="en"/>
                                </w:rPr>
                              </w:pPr>
                              <w:ins w:id="2476"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121219" w:rsidRPr="00D103E4" w:rsidRDefault="00121219" w:rsidP="00016618">
                        <w:pPr>
                          <w:pStyle w:val="Caption"/>
                          <w:jc w:val="center"/>
                          <w:rPr>
                            <w:ins w:id="2477" w:author="David Gravett" w:date="2019-12-01T10:21:00Z"/>
                            <w:rFonts w:ascii="Arial" w:eastAsia="Arial" w:hAnsi="Arial" w:cs="Arial"/>
                            <w:noProof/>
                            <w:lang w:val="en"/>
                          </w:rPr>
                        </w:pPr>
                        <w:ins w:id="2478"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121219" w:rsidRPr="00D103E4" w:rsidRDefault="00121219" w:rsidP="00016618">
                              <w:pPr>
                                <w:pStyle w:val="Caption"/>
                                <w:jc w:val="center"/>
                                <w:rPr>
                                  <w:ins w:id="2479" w:author="David Gravett" w:date="2019-12-01T10:21:00Z"/>
                                  <w:rFonts w:ascii="Arial" w:eastAsia="Arial" w:hAnsi="Arial" w:cs="Arial"/>
                                  <w:noProof/>
                                  <w:lang w:val="en"/>
                                </w:rPr>
                              </w:pPr>
                              <w:ins w:id="2480"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121219" w:rsidRPr="00D103E4" w:rsidRDefault="00121219" w:rsidP="00016618">
                        <w:pPr>
                          <w:pStyle w:val="Caption"/>
                          <w:jc w:val="center"/>
                          <w:rPr>
                            <w:ins w:id="2481" w:author="David Gravett" w:date="2019-12-01T10:21:00Z"/>
                            <w:rFonts w:ascii="Arial" w:eastAsia="Arial" w:hAnsi="Arial" w:cs="Arial"/>
                            <w:noProof/>
                            <w:lang w:val="en"/>
                          </w:rPr>
                        </w:pPr>
                        <w:ins w:id="2482"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176DF3E6">
            <wp:extent cx="2883215"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5909" cy="3137955"/>
                    </a:xfrm>
                    <a:prstGeom prst="rect">
                      <a:avLst/>
                    </a:prstGeom>
                  </pic:spPr>
                </pic:pic>
              </a:graphicData>
            </a:graphic>
          </wp:inline>
        </w:drawing>
      </w:r>
      <w:r>
        <w:rPr>
          <w:noProof/>
        </w:rPr>
        <w:drawing>
          <wp:inline distT="0" distB="0" distL="0" distR="0" wp14:anchorId="5C421BF6" wp14:editId="34C90B63">
            <wp:extent cx="2895600" cy="3127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5705" cy="3138508"/>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83"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121219" w:rsidRPr="00D103E4" w:rsidRDefault="00121219" w:rsidP="00016618">
                              <w:pPr>
                                <w:pStyle w:val="Caption"/>
                                <w:jc w:val="center"/>
                                <w:rPr>
                                  <w:ins w:id="2484" w:author="David Gravett" w:date="2019-12-01T10:21:00Z"/>
                                  <w:rFonts w:ascii="Arial" w:eastAsia="Arial" w:hAnsi="Arial" w:cs="Arial"/>
                                  <w:noProof/>
                                  <w:lang w:val="en"/>
                                </w:rPr>
                              </w:pPr>
                              <w:ins w:id="2485"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121219" w:rsidRPr="00D103E4" w:rsidRDefault="00121219" w:rsidP="00016618">
                        <w:pPr>
                          <w:pStyle w:val="Caption"/>
                          <w:jc w:val="center"/>
                          <w:rPr>
                            <w:ins w:id="2486" w:author="David Gravett" w:date="2019-12-01T10:21:00Z"/>
                            <w:rFonts w:ascii="Arial" w:eastAsia="Arial" w:hAnsi="Arial" w:cs="Arial"/>
                            <w:noProof/>
                            <w:lang w:val="en"/>
                          </w:rPr>
                        </w:pPr>
                        <w:ins w:id="2487"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121219" w:rsidRPr="00D103E4" w:rsidRDefault="00121219" w:rsidP="00016618">
                              <w:pPr>
                                <w:pStyle w:val="Caption"/>
                                <w:jc w:val="center"/>
                                <w:rPr>
                                  <w:ins w:id="2488" w:author="David Gravett" w:date="2019-12-01T10:21:00Z"/>
                                  <w:rFonts w:ascii="Arial" w:eastAsia="Arial" w:hAnsi="Arial" w:cs="Arial"/>
                                  <w:noProof/>
                                  <w:lang w:val="en"/>
                                </w:rPr>
                              </w:pPr>
                              <w:ins w:id="2489"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121219" w:rsidRPr="00D103E4" w:rsidRDefault="00121219" w:rsidP="00016618">
                        <w:pPr>
                          <w:pStyle w:val="Caption"/>
                          <w:jc w:val="center"/>
                          <w:rPr>
                            <w:ins w:id="2490" w:author="David Gravett" w:date="2019-12-01T10:21:00Z"/>
                            <w:rFonts w:ascii="Arial" w:eastAsia="Arial" w:hAnsi="Arial" w:cs="Arial"/>
                            <w:noProof/>
                            <w:lang w:val="en"/>
                          </w:rPr>
                        </w:pPr>
                        <w:ins w:id="2491"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92"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93"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1CEEE5C8">
            <wp:extent cx="2811848" cy="303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6003" cy="3053771"/>
                    </a:xfrm>
                    <a:prstGeom prst="rect">
                      <a:avLst/>
                    </a:prstGeom>
                  </pic:spPr>
                </pic:pic>
              </a:graphicData>
            </a:graphic>
          </wp:inline>
        </w:drawing>
      </w:r>
      <w:r>
        <w:rPr>
          <w:noProof/>
        </w:rPr>
        <w:drawing>
          <wp:inline distT="0" distB="0" distL="0" distR="0" wp14:anchorId="03FCDD8E" wp14:editId="6662C459">
            <wp:extent cx="2811780" cy="3030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1482" cy="3051239"/>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94"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121219" w:rsidRPr="00D103E4" w:rsidRDefault="00121219" w:rsidP="00016618">
                              <w:pPr>
                                <w:pStyle w:val="Caption"/>
                                <w:jc w:val="center"/>
                                <w:rPr>
                                  <w:ins w:id="2495" w:author="David Gravett" w:date="2019-12-01T10:21:00Z"/>
                                  <w:rFonts w:ascii="Arial" w:eastAsia="Arial" w:hAnsi="Arial" w:cs="Arial"/>
                                  <w:noProof/>
                                  <w:lang w:val="en"/>
                                </w:rPr>
                              </w:pPr>
                              <w:ins w:id="2496"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121219" w:rsidRPr="00D103E4" w:rsidRDefault="00121219" w:rsidP="00016618">
                        <w:pPr>
                          <w:pStyle w:val="Caption"/>
                          <w:jc w:val="center"/>
                          <w:rPr>
                            <w:ins w:id="2497" w:author="David Gravett" w:date="2019-12-01T10:21:00Z"/>
                            <w:rFonts w:ascii="Arial" w:eastAsia="Arial" w:hAnsi="Arial" w:cs="Arial"/>
                            <w:noProof/>
                            <w:lang w:val="en"/>
                          </w:rPr>
                        </w:pPr>
                        <w:ins w:id="2498"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121219" w:rsidRPr="00D103E4" w:rsidRDefault="00121219" w:rsidP="00016618">
                              <w:pPr>
                                <w:pStyle w:val="Caption"/>
                                <w:jc w:val="center"/>
                                <w:rPr>
                                  <w:ins w:id="2499" w:author="David Gravett" w:date="2019-12-01T10:21:00Z"/>
                                  <w:rFonts w:ascii="Arial" w:eastAsia="Arial" w:hAnsi="Arial" w:cs="Arial"/>
                                  <w:noProof/>
                                  <w:lang w:val="en"/>
                                </w:rPr>
                              </w:pPr>
                              <w:ins w:id="2500"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121219" w:rsidRPr="00D103E4" w:rsidRDefault="00121219" w:rsidP="00016618">
                        <w:pPr>
                          <w:pStyle w:val="Caption"/>
                          <w:jc w:val="center"/>
                          <w:rPr>
                            <w:ins w:id="2501" w:author="David Gravett" w:date="2019-12-01T10:21:00Z"/>
                            <w:rFonts w:ascii="Arial" w:eastAsia="Arial" w:hAnsi="Arial" w:cs="Arial"/>
                            <w:noProof/>
                            <w:lang w:val="en"/>
                          </w:rPr>
                        </w:pPr>
                        <w:ins w:id="2502"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503"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121219" w:rsidRPr="00D103E4" w:rsidRDefault="00121219" w:rsidP="00016618">
                              <w:pPr>
                                <w:pStyle w:val="Caption"/>
                                <w:jc w:val="center"/>
                                <w:rPr>
                                  <w:ins w:id="2504" w:author="David Gravett" w:date="2019-12-01T10:21:00Z"/>
                                  <w:rFonts w:ascii="Arial" w:eastAsia="Arial" w:hAnsi="Arial" w:cs="Arial"/>
                                  <w:noProof/>
                                  <w:lang w:val="en"/>
                                </w:rPr>
                              </w:pPr>
                              <w:ins w:id="2505"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121219" w:rsidRPr="00D103E4" w:rsidRDefault="00121219" w:rsidP="00016618">
                        <w:pPr>
                          <w:pStyle w:val="Caption"/>
                          <w:jc w:val="center"/>
                          <w:rPr>
                            <w:ins w:id="2506" w:author="David Gravett" w:date="2019-12-01T10:21:00Z"/>
                            <w:rFonts w:ascii="Arial" w:eastAsia="Arial" w:hAnsi="Arial" w:cs="Arial"/>
                            <w:noProof/>
                            <w:lang w:val="en"/>
                          </w:rPr>
                        </w:pPr>
                        <w:ins w:id="2507"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121219" w:rsidRPr="00D103E4" w:rsidRDefault="00121219" w:rsidP="00016618">
                              <w:pPr>
                                <w:pStyle w:val="Caption"/>
                                <w:jc w:val="center"/>
                                <w:rPr>
                                  <w:ins w:id="2508" w:author="David Gravett" w:date="2019-12-01T10:21:00Z"/>
                                  <w:rFonts w:ascii="Arial" w:eastAsia="Arial" w:hAnsi="Arial" w:cs="Arial"/>
                                  <w:noProof/>
                                  <w:lang w:val="en"/>
                                </w:rPr>
                              </w:pPr>
                              <w:ins w:id="2509"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121219" w:rsidRPr="00D103E4" w:rsidRDefault="00121219" w:rsidP="00016618">
                        <w:pPr>
                          <w:pStyle w:val="Caption"/>
                          <w:jc w:val="center"/>
                          <w:rPr>
                            <w:ins w:id="2510" w:author="David Gravett" w:date="2019-12-01T10:21:00Z"/>
                            <w:rFonts w:ascii="Arial" w:eastAsia="Arial" w:hAnsi="Arial" w:cs="Arial"/>
                            <w:noProof/>
                            <w:lang w:val="en"/>
                          </w:rPr>
                        </w:pPr>
                        <w:ins w:id="2511"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F76825C">
            <wp:extent cx="5943600" cy="5681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81345"/>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512"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121219" w:rsidRPr="00D103E4" w:rsidRDefault="00121219" w:rsidP="00016618">
                              <w:pPr>
                                <w:pStyle w:val="Caption"/>
                                <w:jc w:val="center"/>
                                <w:rPr>
                                  <w:ins w:id="2513" w:author="David Gravett" w:date="2019-12-01T10:21:00Z"/>
                                  <w:rFonts w:ascii="Arial" w:eastAsia="Arial" w:hAnsi="Arial" w:cs="Arial"/>
                                  <w:noProof/>
                                  <w:lang w:val="en"/>
                                </w:rPr>
                              </w:pPr>
                              <w:ins w:id="2514"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121219" w:rsidRPr="00D103E4" w:rsidRDefault="00121219" w:rsidP="00016618">
                        <w:pPr>
                          <w:pStyle w:val="Caption"/>
                          <w:jc w:val="center"/>
                          <w:rPr>
                            <w:ins w:id="2515" w:author="David Gravett" w:date="2019-12-01T10:21:00Z"/>
                            <w:rFonts w:ascii="Arial" w:eastAsia="Arial" w:hAnsi="Arial" w:cs="Arial"/>
                            <w:noProof/>
                            <w:lang w:val="en"/>
                          </w:rPr>
                        </w:pPr>
                        <w:ins w:id="2516"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517"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51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519">
          <w:tblGrid>
            <w:gridCol w:w="432"/>
            <w:gridCol w:w="432"/>
            <w:gridCol w:w="432"/>
            <w:gridCol w:w="432"/>
            <w:gridCol w:w="432"/>
            <w:gridCol w:w="432"/>
            <w:gridCol w:w="432"/>
          </w:tblGrid>
        </w:tblGridChange>
      </w:tblGrid>
      <w:tr w:rsidR="000E7F10" w14:paraId="624BF2ED" w14:textId="77777777" w:rsidTr="00BE50C5">
        <w:trPr>
          <w:trHeight w:val="869"/>
          <w:trPrChange w:id="2520" w:author="David Gravett" w:date="2019-12-01T10:21:00Z">
            <w:trPr>
              <w:trHeight w:val="432"/>
            </w:trPr>
          </w:trPrChange>
        </w:trPr>
        <w:tc>
          <w:tcPr>
            <w:tcW w:w="933" w:type="dxa"/>
            <w:tcPrChange w:id="2521"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522" w:author="David Gravett" w:date="2019-12-01T10:21:00Z">
                  <w:rPr>
                    <w:rFonts w:ascii="Times New Roman" w:hAnsi="Times New Roman" w:cs="Times New Roman"/>
                    <w:sz w:val="24"/>
                    <w:szCs w:val="24"/>
                  </w:rPr>
                </w:rPrChange>
              </w:rPr>
              <w:pPrChange w:id="2523" w:author="James Dwyer" w:date="2019-12-01T10:21:00Z">
                <w:pPr/>
              </w:pPrChange>
            </w:pPr>
            <w:r w:rsidRPr="00016618">
              <w:rPr>
                <w:rFonts w:ascii="Times New Roman" w:hAnsi="Times New Roman"/>
                <w:sz w:val="36"/>
                <w:rPrChange w:id="2524" w:author="David Gravett" w:date="2019-12-01T10:21:00Z">
                  <w:rPr>
                    <w:rFonts w:ascii="Times New Roman" w:hAnsi="Times New Roman" w:cs="Times New Roman"/>
                    <w:sz w:val="24"/>
                    <w:szCs w:val="24"/>
                  </w:rPr>
                </w:rPrChange>
              </w:rPr>
              <w:t>2</w:t>
            </w:r>
          </w:p>
        </w:tc>
        <w:tc>
          <w:tcPr>
            <w:tcW w:w="933" w:type="dxa"/>
            <w:tcPrChange w:id="2525"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526" w:author="David Gravett" w:date="2019-12-01T10:21:00Z">
                  <w:rPr>
                    <w:rFonts w:ascii="Times New Roman" w:hAnsi="Times New Roman" w:cs="Times New Roman"/>
                    <w:sz w:val="24"/>
                    <w:szCs w:val="24"/>
                  </w:rPr>
                </w:rPrChange>
              </w:rPr>
              <w:pPrChange w:id="2527" w:author="James Dwyer" w:date="2019-12-01T10:21:00Z">
                <w:pPr/>
              </w:pPrChange>
            </w:pPr>
            <w:r w:rsidRPr="00016618">
              <w:rPr>
                <w:rFonts w:ascii="Times New Roman" w:hAnsi="Times New Roman"/>
                <w:sz w:val="36"/>
                <w:rPrChange w:id="2528" w:author="David Gravett" w:date="2019-12-01T10:21:00Z">
                  <w:rPr>
                    <w:rFonts w:ascii="Times New Roman" w:hAnsi="Times New Roman" w:cs="Times New Roman"/>
                    <w:sz w:val="24"/>
                    <w:szCs w:val="24"/>
                  </w:rPr>
                </w:rPrChange>
              </w:rPr>
              <w:t>-1</w:t>
            </w:r>
          </w:p>
        </w:tc>
        <w:tc>
          <w:tcPr>
            <w:tcW w:w="933" w:type="dxa"/>
            <w:tcPrChange w:id="2529"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30" w:author="David Gravett" w:date="2019-12-01T10:21:00Z">
                  <w:rPr>
                    <w:rFonts w:ascii="Times New Roman" w:hAnsi="Times New Roman" w:cs="Times New Roman"/>
                    <w:sz w:val="24"/>
                    <w:szCs w:val="24"/>
                  </w:rPr>
                </w:rPrChange>
              </w:rPr>
              <w:pPrChange w:id="2531" w:author="James Dwyer" w:date="2019-12-01T10:21:00Z">
                <w:pPr/>
              </w:pPrChange>
            </w:pPr>
            <w:r w:rsidRPr="00016618">
              <w:rPr>
                <w:rFonts w:ascii="Times New Roman" w:hAnsi="Times New Roman"/>
                <w:sz w:val="36"/>
                <w:rPrChange w:id="2532" w:author="David Gravett" w:date="2019-12-01T10:21:00Z">
                  <w:rPr>
                    <w:rFonts w:ascii="Times New Roman" w:hAnsi="Times New Roman" w:cs="Times New Roman"/>
                    <w:sz w:val="24"/>
                    <w:szCs w:val="24"/>
                  </w:rPr>
                </w:rPrChange>
              </w:rPr>
              <w:t>1</w:t>
            </w:r>
          </w:p>
        </w:tc>
        <w:tc>
          <w:tcPr>
            <w:tcW w:w="933" w:type="dxa"/>
            <w:tcPrChange w:id="2533"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34" w:author="David Gravett" w:date="2019-12-01T10:21:00Z">
                  <w:rPr>
                    <w:rFonts w:ascii="Times New Roman" w:hAnsi="Times New Roman" w:cs="Times New Roman"/>
                    <w:sz w:val="24"/>
                    <w:szCs w:val="24"/>
                  </w:rPr>
                </w:rPrChange>
              </w:rPr>
              <w:pPrChange w:id="2535" w:author="James Dwyer" w:date="2019-12-01T10:21:00Z">
                <w:pPr/>
              </w:pPrChange>
            </w:pPr>
            <w:r w:rsidRPr="00016618">
              <w:rPr>
                <w:rFonts w:ascii="Times New Roman" w:hAnsi="Times New Roman"/>
                <w:sz w:val="36"/>
                <w:rPrChange w:id="2536" w:author="David Gravett" w:date="2019-12-01T10:21:00Z">
                  <w:rPr>
                    <w:rFonts w:ascii="Times New Roman" w:hAnsi="Times New Roman" w:cs="Times New Roman"/>
                    <w:sz w:val="24"/>
                    <w:szCs w:val="24"/>
                  </w:rPr>
                </w:rPrChange>
              </w:rPr>
              <w:t>1</w:t>
            </w:r>
          </w:p>
        </w:tc>
        <w:tc>
          <w:tcPr>
            <w:tcW w:w="933" w:type="dxa"/>
            <w:tcPrChange w:id="2537"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38" w:author="David Gravett" w:date="2019-12-01T10:21:00Z">
                  <w:rPr>
                    <w:rFonts w:ascii="Times New Roman" w:hAnsi="Times New Roman" w:cs="Times New Roman"/>
                    <w:sz w:val="24"/>
                    <w:szCs w:val="24"/>
                  </w:rPr>
                </w:rPrChange>
              </w:rPr>
              <w:pPrChange w:id="2539" w:author="James Dwyer" w:date="2019-12-01T10:21:00Z">
                <w:pPr/>
              </w:pPrChange>
            </w:pPr>
            <w:r w:rsidRPr="00016618">
              <w:rPr>
                <w:rFonts w:ascii="Times New Roman" w:hAnsi="Times New Roman"/>
                <w:sz w:val="36"/>
                <w:rPrChange w:id="2540" w:author="David Gravett" w:date="2019-12-01T10:21:00Z">
                  <w:rPr>
                    <w:rFonts w:ascii="Times New Roman" w:hAnsi="Times New Roman" w:cs="Times New Roman"/>
                    <w:sz w:val="24"/>
                    <w:szCs w:val="24"/>
                  </w:rPr>
                </w:rPrChange>
              </w:rPr>
              <w:t>1</w:t>
            </w:r>
          </w:p>
        </w:tc>
        <w:tc>
          <w:tcPr>
            <w:tcW w:w="933" w:type="dxa"/>
            <w:tcPrChange w:id="2541"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42" w:author="David Gravett" w:date="2019-12-01T10:21:00Z">
                  <w:rPr>
                    <w:rFonts w:ascii="Times New Roman" w:hAnsi="Times New Roman" w:cs="Times New Roman"/>
                    <w:sz w:val="24"/>
                    <w:szCs w:val="24"/>
                  </w:rPr>
                </w:rPrChange>
              </w:rPr>
              <w:pPrChange w:id="2543" w:author="James Dwyer" w:date="2019-12-01T10:21:00Z">
                <w:pPr/>
              </w:pPrChange>
            </w:pPr>
            <w:r w:rsidRPr="00016618">
              <w:rPr>
                <w:rFonts w:ascii="Times New Roman" w:hAnsi="Times New Roman"/>
                <w:sz w:val="36"/>
                <w:rPrChange w:id="2544" w:author="David Gravett" w:date="2019-12-01T10:21:00Z">
                  <w:rPr>
                    <w:rFonts w:ascii="Times New Roman" w:hAnsi="Times New Roman" w:cs="Times New Roman"/>
                    <w:sz w:val="24"/>
                    <w:szCs w:val="24"/>
                  </w:rPr>
                </w:rPrChange>
              </w:rPr>
              <w:t>-1</w:t>
            </w:r>
          </w:p>
        </w:tc>
        <w:tc>
          <w:tcPr>
            <w:tcW w:w="933" w:type="dxa"/>
            <w:tcPrChange w:id="2545"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46" w:author="David Gravett" w:date="2019-12-01T10:21:00Z">
                  <w:rPr>
                    <w:rFonts w:ascii="Times New Roman" w:hAnsi="Times New Roman" w:cs="Times New Roman"/>
                    <w:sz w:val="24"/>
                    <w:szCs w:val="24"/>
                  </w:rPr>
                </w:rPrChange>
              </w:rPr>
              <w:pPrChange w:id="2547" w:author="James Dwyer" w:date="2019-12-01T10:21:00Z">
                <w:pPr/>
              </w:pPrChange>
            </w:pPr>
            <w:r w:rsidRPr="00016618">
              <w:rPr>
                <w:rFonts w:ascii="Times New Roman" w:hAnsi="Times New Roman"/>
                <w:sz w:val="36"/>
                <w:rPrChange w:id="2548"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49" w:author="David Gravett" w:date="2019-12-01T10:21:00Z">
            <w:trPr>
              <w:trHeight w:val="432"/>
            </w:trPr>
          </w:trPrChange>
        </w:trPr>
        <w:tc>
          <w:tcPr>
            <w:tcW w:w="933" w:type="dxa"/>
            <w:tcPrChange w:id="2550"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51" w:author="David Gravett" w:date="2019-12-01T10:21:00Z">
                  <w:rPr>
                    <w:rFonts w:ascii="Times New Roman" w:hAnsi="Times New Roman" w:cs="Times New Roman"/>
                    <w:sz w:val="24"/>
                    <w:szCs w:val="24"/>
                  </w:rPr>
                </w:rPrChange>
              </w:rPr>
              <w:pPrChange w:id="2552" w:author="James Dwyer" w:date="2019-12-01T10:21:00Z">
                <w:pPr/>
              </w:pPrChange>
            </w:pPr>
            <w:r w:rsidRPr="00016618">
              <w:rPr>
                <w:rFonts w:ascii="Times New Roman" w:hAnsi="Times New Roman"/>
                <w:sz w:val="36"/>
                <w:rPrChange w:id="2553" w:author="David Gravett" w:date="2019-12-01T10:21:00Z">
                  <w:rPr>
                    <w:rFonts w:ascii="Times New Roman" w:hAnsi="Times New Roman" w:cs="Times New Roman"/>
                    <w:sz w:val="24"/>
                    <w:szCs w:val="24"/>
                  </w:rPr>
                </w:rPrChange>
              </w:rPr>
              <w:t>-1</w:t>
            </w:r>
          </w:p>
        </w:tc>
        <w:tc>
          <w:tcPr>
            <w:tcW w:w="933" w:type="dxa"/>
            <w:tcPrChange w:id="2554"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55" w:author="David Gravett" w:date="2019-12-01T10:21:00Z">
                  <w:rPr>
                    <w:rFonts w:ascii="Times New Roman" w:hAnsi="Times New Roman" w:cs="Times New Roman"/>
                    <w:sz w:val="24"/>
                    <w:szCs w:val="24"/>
                  </w:rPr>
                </w:rPrChange>
              </w:rPr>
              <w:pPrChange w:id="2556" w:author="James Dwyer" w:date="2019-12-01T10:21:00Z">
                <w:pPr/>
              </w:pPrChange>
            </w:pPr>
            <w:r w:rsidRPr="00016618">
              <w:rPr>
                <w:rFonts w:ascii="Times New Roman" w:hAnsi="Times New Roman"/>
                <w:sz w:val="36"/>
                <w:rPrChange w:id="2557" w:author="David Gravett" w:date="2019-12-01T10:21:00Z">
                  <w:rPr>
                    <w:rFonts w:ascii="Times New Roman" w:hAnsi="Times New Roman" w:cs="Times New Roman"/>
                    <w:sz w:val="24"/>
                    <w:szCs w:val="24"/>
                  </w:rPr>
                </w:rPrChange>
              </w:rPr>
              <w:t>1</w:t>
            </w:r>
          </w:p>
        </w:tc>
        <w:tc>
          <w:tcPr>
            <w:tcW w:w="933" w:type="dxa"/>
            <w:tcPrChange w:id="2558"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59" w:author="David Gravett" w:date="2019-12-01T10:21:00Z">
                  <w:rPr>
                    <w:rFonts w:ascii="Times New Roman" w:hAnsi="Times New Roman" w:cs="Times New Roman"/>
                    <w:sz w:val="24"/>
                    <w:szCs w:val="24"/>
                  </w:rPr>
                </w:rPrChange>
              </w:rPr>
              <w:pPrChange w:id="2560" w:author="James Dwyer" w:date="2019-12-01T10:21:00Z">
                <w:pPr/>
              </w:pPrChange>
            </w:pPr>
            <w:r w:rsidRPr="00016618">
              <w:rPr>
                <w:rFonts w:ascii="Times New Roman" w:hAnsi="Times New Roman"/>
                <w:sz w:val="36"/>
                <w:rPrChange w:id="2561" w:author="David Gravett" w:date="2019-12-01T10:21:00Z">
                  <w:rPr>
                    <w:rFonts w:ascii="Times New Roman" w:hAnsi="Times New Roman" w:cs="Times New Roman"/>
                    <w:sz w:val="24"/>
                    <w:szCs w:val="24"/>
                  </w:rPr>
                </w:rPrChange>
              </w:rPr>
              <w:t>3</w:t>
            </w:r>
          </w:p>
        </w:tc>
        <w:tc>
          <w:tcPr>
            <w:tcW w:w="933" w:type="dxa"/>
            <w:tcPrChange w:id="2562"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63" w:author="David Gravett" w:date="2019-12-01T10:21:00Z">
                  <w:rPr>
                    <w:rFonts w:ascii="Times New Roman" w:hAnsi="Times New Roman" w:cs="Times New Roman"/>
                    <w:sz w:val="24"/>
                    <w:szCs w:val="24"/>
                  </w:rPr>
                </w:rPrChange>
              </w:rPr>
              <w:pPrChange w:id="2564" w:author="James Dwyer" w:date="2019-12-01T10:21:00Z">
                <w:pPr/>
              </w:pPrChange>
            </w:pPr>
            <w:r w:rsidRPr="00016618">
              <w:rPr>
                <w:rFonts w:ascii="Times New Roman" w:hAnsi="Times New Roman"/>
                <w:sz w:val="36"/>
                <w:rPrChange w:id="2565" w:author="David Gravett" w:date="2019-12-01T10:21:00Z">
                  <w:rPr>
                    <w:rFonts w:ascii="Times New Roman" w:hAnsi="Times New Roman" w:cs="Times New Roman"/>
                    <w:sz w:val="24"/>
                    <w:szCs w:val="24"/>
                  </w:rPr>
                </w:rPrChange>
              </w:rPr>
              <w:t>-1</w:t>
            </w:r>
          </w:p>
        </w:tc>
        <w:tc>
          <w:tcPr>
            <w:tcW w:w="933" w:type="dxa"/>
            <w:tcPrChange w:id="2566"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67" w:author="David Gravett" w:date="2019-12-01T10:21:00Z">
                  <w:rPr>
                    <w:rFonts w:ascii="Times New Roman" w:hAnsi="Times New Roman" w:cs="Times New Roman"/>
                    <w:sz w:val="24"/>
                    <w:szCs w:val="24"/>
                  </w:rPr>
                </w:rPrChange>
              </w:rPr>
              <w:pPrChange w:id="2568" w:author="James Dwyer" w:date="2019-12-01T10:21:00Z">
                <w:pPr/>
              </w:pPrChange>
            </w:pPr>
            <w:r w:rsidRPr="00016618">
              <w:rPr>
                <w:rFonts w:ascii="Times New Roman" w:hAnsi="Times New Roman"/>
                <w:sz w:val="36"/>
                <w:rPrChange w:id="2569" w:author="David Gravett" w:date="2019-12-01T10:21:00Z">
                  <w:rPr>
                    <w:rFonts w:ascii="Times New Roman" w:hAnsi="Times New Roman" w:cs="Times New Roman"/>
                    <w:sz w:val="24"/>
                    <w:szCs w:val="24"/>
                  </w:rPr>
                </w:rPrChange>
              </w:rPr>
              <w:t>3</w:t>
            </w:r>
          </w:p>
        </w:tc>
        <w:tc>
          <w:tcPr>
            <w:tcW w:w="933" w:type="dxa"/>
            <w:tcPrChange w:id="2570"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71" w:author="David Gravett" w:date="2019-12-01T10:21:00Z">
                  <w:rPr>
                    <w:rFonts w:ascii="Times New Roman" w:hAnsi="Times New Roman" w:cs="Times New Roman"/>
                    <w:sz w:val="24"/>
                    <w:szCs w:val="24"/>
                  </w:rPr>
                </w:rPrChange>
              </w:rPr>
              <w:pPrChange w:id="2572" w:author="James Dwyer" w:date="2019-12-01T10:21:00Z">
                <w:pPr/>
              </w:pPrChange>
            </w:pPr>
            <w:r w:rsidRPr="00016618">
              <w:rPr>
                <w:rFonts w:ascii="Times New Roman" w:hAnsi="Times New Roman"/>
                <w:sz w:val="36"/>
                <w:rPrChange w:id="2573" w:author="David Gravett" w:date="2019-12-01T10:21:00Z">
                  <w:rPr>
                    <w:rFonts w:ascii="Times New Roman" w:hAnsi="Times New Roman" w:cs="Times New Roman"/>
                    <w:sz w:val="24"/>
                    <w:szCs w:val="24"/>
                  </w:rPr>
                </w:rPrChange>
              </w:rPr>
              <w:t>1</w:t>
            </w:r>
          </w:p>
        </w:tc>
        <w:tc>
          <w:tcPr>
            <w:tcW w:w="933" w:type="dxa"/>
            <w:tcPrChange w:id="2574"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75" w:author="David Gravett" w:date="2019-12-01T10:21:00Z">
                  <w:rPr>
                    <w:rFonts w:ascii="Times New Roman" w:hAnsi="Times New Roman" w:cs="Times New Roman"/>
                    <w:sz w:val="24"/>
                    <w:szCs w:val="24"/>
                  </w:rPr>
                </w:rPrChange>
              </w:rPr>
              <w:pPrChange w:id="2576" w:author="James Dwyer" w:date="2019-12-01T10:21:00Z">
                <w:pPr/>
              </w:pPrChange>
            </w:pPr>
            <w:r w:rsidRPr="00016618">
              <w:rPr>
                <w:rFonts w:ascii="Times New Roman" w:hAnsi="Times New Roman"/>
                <w:sz w:val="36"/>
                <w:rPrChange w:id="2577"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78" w:author="David Gravett" w:date="2019-12-01T10:21:00Z">
            <w:trPr>
              <w:trHeight w:val="432"/>
            </w:trPr>
          </w:trPrChange>
        </w:trPr>
        <w:tc>
          <w:tcPr>
            <w:tcW w:w="933" w:type="dxa"/>
            <w:tcPrChange w:id="2579"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80" w:author="David Gravett" w:date="2019-12-01T10:21:00Z">
                  <w:rPr>
                    <w:rFonts w:ascii="Times New Roman" w:hAnsi="Times New Roman" w:cs="Times New Roman"/>
                    <w:sz w:val="24"/>
                    <w:szCs w:val="24"/>
                  </w:rPr>
                </w:rPrChange>
              </w:rPr>
              <w:pPrChange w:id="2581" w:author="James Dwyer" w:date="2019-12-01T10:21:00Z">
                <w:pPr/>
              </w:pPrChange>
            </w:pPr>
            <w:r w:rsidRPr="00016618">
              <w:rPr>
                <w:rFonts w:ascii="Times New Roman" w:hAnsi="Times New Roman"/>
                <w:sz w:val="36"/>
                <w:rPrChange w:id="2582" w:author="David Gravett" w:date="2019-12-01T10:21:00Z">
                  <w:rPr>
                    <w:rFonts w:ascii="Times New Roman" w:hAnsi="Times New Roman" w:cs="Times New Roman"/>
                    <w:sz w:val="24"/>
                    <w:szCs w:val="24"/>
                  </w:rPr>
                </w:rPrChange>
              </w:rPr>
              <w:t>1</w:t>
            </w:r>
          </w:p>
        </w:tc>
        <w:tc>
          <w:tcPr>
            <w:tcW w:w="933" w:type="dxa"/>
            <w:tcPrChange w:id="2583"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84" w:author="David Gravett" w:date="2019-12-01T10:21:00Z">
                  <w:rPr>
                    <w:rFonts w:ascii="Times New Roman" w:hAnsi="Times New Roman" w:cs="Times New Roman"/>
                    <w:sz w:val="24"/>
                    <w:szCs w:val="24"/>
                  </w:rPr>
                </w:rPrChange>
              </w:rPr>
              <w:pPrChange w:id="2585" w:author="James Dwyer" w:date="2019-12-01T10:21:00Z">
                <w:pPr/>
              </w:pPrChange>
            </w:pPr>
            <w:r w:rsidRPr="00016618">
              <w:rPr>
                <w:rFonts w:ascii="Times New Roman" w:hAnsi="Times New Roman"/>
                <w:sz w:val="36"/>
                <w:rPrChange w:id="2586" w:author="David Gravett" w:date="2019-12-01T10:21:00Z">
                  <w:rPr>
                    <w:rFonts w:ascii="Times New Roman" w:hAnsi="Times New Roman" w:cs="Times New Roman"/>
                    <w:sz w:val="24"/>
                    <w:szCs w:val="24"/>
                  </w:rPr>
                </w:rPrChange>
              </w:rPr>
              <w:t>-1</w:t>
            </w:r>
          </w:p>
        </w:tc>
        <w:tc>
          <w:tcPr>
            <w:tcW w:w="933" w:type="dxa"/>
            <w:tcPrChange w:id="2587"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88" w:author="David Gravett" w:date="2019-12-01T10:21:00Z">
                  <w:rPr>
                    <w:rFonts w:ascii="Times New Roman" w:hAnsi="Times New Roman" w:cs="Times New Roman"/>
                    <w:sz w:val="24"/>
                    <w:szCs w:val="24"/>
                  </w:rPr>
                </w:rPrChange>
              </w:rPr>
              <w:pPrChange w:id="2589" w:author="James Dwyer" w:date="2019-12-01T10:21:00Z">
                <w:pPr/>
              </w:pPrChange>
            </w:pPr>
            <w:r w:rsidRPr="00016618">
              <w:rPr>
                <w:rFonts w:ascii="Times New Roman" w:hAnsi="Times New Roman"/>
                <w:sz w:val="36"/>
                <w:rPrChange w:id="2590" w:author="David Gravett" w:date="2019-12-01T10:21:00Z">
                  <w:rPr>
                    <w:rFonts w:ascii="Times New Roman" w:hAnsi="Times New Roman" w:cs="Times New Roman"/>
                    <w:sz w:val="24"/>
                    <w:szCs w:val="24"/>
                  </w:rPr>
                </w:rPrChange>
              </w:rPr>
              <w:t>-1</w:t>
            </w:r>
          </w:p>
        </w:tc>
        <w:tc>
          <w:tcPr>
            <w:tcW w:w="933" w:type="dxa"/>
            <w:tcPrChange w:id="2591"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92" w:author="David Gravett" w:date="2019-12-01T10:21:00Z">
                  <w:rPr>
                    <w:rFonts w:ascii="Times New Roman" w:hAnsi="Times New Roman" w:cs="Times New Roman"/>
                    <w:sz w:val="24"/>
                    <w:szCs w:val="24"/>
                  </w:rPr>
                </w:rPrChange>
              </w:rPr>
              <w:pPrChange w:id="2593" w:author="James Dwyer" w:date="2019-12-01T10:21:00Z">
                <w:pPr/>
              </w:pPrChange>
            </w:pPr>
            <w:r w:rsidRPr="00016618">
              <w:rPr>
                <w:rFonts w:ascii="Times New Roman" w:hAnsi="Times New Roman"/>
                <w:sz w:val="36"/>
                <w:rPrChange w:id="2594" w:author="David Gravett" w:date="2019-12-01T10:21:00Z">
                  <w:rPr>
                    <w:rFonts w:ascii="Times New Roman" w:hAnsi="Times New Roman" w:cs="Times New Roman"/>
                    <w:sz w:val="24"/>
                    <w:szCs w:val="24"/>
                  </w:rPr>
                </w:rPrChange>
              </w:rPr>
              <w:t>-1</w:t>
            </w:r>
          </w:p>
        </w:tc>
        <w:tc>
          <w:tcPr>
            <w:tcW w:w="933" w:type="dxa"/>
            <w:tcPrChange w:id="2595"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96" w:author="David Gravett" w:date="2019-12-01T10:21:00Z">
                  <w:rPr>
                    <w:rFonts w:ascii="Times New Roman" w:hAnsi="Times New Roman" w:cs="Times New Roman"/>
                    <w:sz w:val="24"/>
                    <w:szCs w:val="24"/>
                  </w:rPr>
                </w:rPrChange>
              </w:rPr>
              <w:pPrChange w:id="2597" w:author="James Dwyer" w:date="2019-12-01T10:21:00Z">
                <w:pPr/>
              </w:pPrChange>
            </w:pPr>
            <w:r w:rsidRPr="00016618">
              <w:rPr>
                <w:rFonts w:ascii="Times New Roman" w:hAnsi="Times New Roman"/>
                <w:sz w:val="36"/>
                <w:rPrChange w:id="2598" w:author="David Gravett" w:date="2019-12-01T10:21:00Z">
                  <w:rPr>
                    <w:rFonts w:ascii="Times New Roman" w:hAnsi="Times New Roman" w:cs="Times New Roman"/>
                    <w:sz w:val="24"/>
                    <w:szCs w:val="24"/>
                  </w:rPr>
                </w:rPrChange>
              </w:rPr>
              <w:t>-1</w:t>
            </w:r>
          </w:p>
        </w:tc>
        <w:tc>
          <w:tcPr>
            <w:tcW w:w="933" w:type="dxa"/>
            <w:tcPrChange w:id="2599"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600" w:author="David Gravett" w:date="2019-12-01T10:21:00Z">
                  <w:rPr>
                    <w:rFonts w:ascii="Times New Roman" w:hAnsi="Times New Roman" w:cs="Times New Roman"/>
                    <w:sz w:val="24"/>
                    <w:szCs w:val="24"/>
                  </w:rPr>
                </w:rPrChange>
              </w:rPr>
              <w:pPrChange w:id="2601" w:author="James Dwyer" w:date="2019-12-01T10:21:00Z">
                <w:pPr/>
              </w:pPrChange>
            </w:pPr>
            <w:r w:rsidRPr="00016618">
              <w:rPr>
                <w:rFonts w:ascii="Times New Roman" w:hAnsi="Times New Roman"/>
                <w:sz w:val="36"/>
                <w:rPrChange w:id="2602" w:author="David Gravett" w:date="2019-12-01T10:21:00Z">
                  <w:rPr>
                    <w:rFonts w:ascii="Times New Roman" w:hAnsi="Times New Roman" w:cs="Times New Roman"/>
                    <w:sz w:val="24"/>
                    <w:szCs w:val="24"/>
                  </w:rPr>
                </w:rPrChange>
              </w:rPr>
              <w:t>-1</w:t>
            </w:r>
          </w:p>
        </w:tc>
        <w:tc>
          <w:tcPr>
            <w:tcW w:w="933" w:type="dxa"/>
            <w:tcPrChange w:id="2603"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604" w:author="David Gravett" w:date="2019-12-01T10:21:00Z">
                  <w:rPr>
                    <w:rFonts w:ascii="Times New Roman" w:hAnsi="Times New Roman" w:cs="Times New Roman"/>
                    <w:sz w:val="24"/>
                    <w:szCs w:val="24"/>
                  </w:rPr>
                </w:rPrChange>
              </w:rPr>
              <w:pPrChange w:id="2605" w:author="James Dwyer" w:date="2019-12-01T10:21:00Z">
                <w:pPr/>
              </w:pPrChange>
            </w:pPr>
            <w:r w:rsidRPr="00016618">
              <w:rPr>
                <w:rFonts w:ascii="Times New Roman" w:hAnsi="Times New Roman"/>
                <w:sz w:val="36"/>
                <w:rPrChange w:id="2606"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607" w:author="David Gravett" w:date="2019-12-01T10:21:00Z">
            <w:trPr>
              <w:trHeight w:val="432"/>
            </w:trPr>
          </w:trPrChange>
        </w:trPr>
        <w:tc>
          <w:tcPr>
            <w:tcW w:w="933" w:type="dxa"/>
            <w:tcPrChange w:id="2608"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609" w:author="David Gravett" w:date="2019-12-01T10:21:00Z">
                  <w:rPr>
                    <w:rFonts w:ascii="Times New Roman" w:hAnsi="Times New Roman" w:cs="Times New Roman"/>
                    <w:sz w:val="24"/>
                    <w:szCs w:val="24"/>
                  </w:rPr>
                </w:rPrChange>
              </w:rPr>
              <w:pPrChange w:id="2610" w:author="James Dwyer" w:date="2019-12-01T10:21:00Z">
                <w:pPr/>
              </w:pPrChange>
            </w:pPr>
            <w:r w:rsidRPr="00016618">
              <w:rPr>
                <w:rFonts w:ascii="Times New Roman" w:hAnsi="Times New Roman"/>
                <w:sz w:val="36"/>
                <w:rPrChange w:id="2611" w:author="David Gravett" w:date="2019-12-01T10:21:00Z">
                  <w:rPr>
                    <w:rFonts w:ascii="Times New Roman" w:hAnsi="Times New Roman" w:cs="Times New Roman"/>
                    <w:sz w:val="24"/>
                    <w:szCs w:val="24"/>
                  </w:rPr>
                </w:rPrChange>
              </w:rPr>
              <w:t>1</w:t>
            </w:r>
          </w:p>
        </w:tc>
        <w:tc>
          <w:tcPr>
            <w:tcW w:w="933" w:type="dxa"/>
            <w:tcPrChange w:id="2612"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613" w:author="David Gravett" w:date="2019-12-01T10:21:00Z">
                  <w:rPr>
                    <w:rFonts w:ascii="Times New Roman" w:hAnsi="Times New Roman" w:cs="Times New Roman"/>
                    <w:sz w:val="24"/>
                    <w:szCs w:val="24"/>
                  </w:rPr>
                </w:rPrChange>
              </w:rPr>
              <w:pPrChange w:id="2614" w:author="James Dwyer" w:date="2019-12-01T10:21:00Z">
                <w:pPr/>
              </w:pPrChange>
            </w:pPr>
            <w:r w:rsidRPr="00016618">
              <w:rPr>
                <w:rFonts w:ascii="Times New Roman" w:hAnsi="Times New Roman"/>
                <w:sz w:val="36"/>
                <w:rPrChange w:id="2615" w:author="David Gravett" w:date="2019-12-01T10:21:00Z">
                  <w:rPr>
                    <w:rFonts w:ascii="Times New Roman" w:hAnsi="Times New Roman" w:cs="Times New Roman"/>
                    <w:sz w:val="24"/>
                    <w:szCs w:val="24"/>
                  </w:rPr>
                </w:rPrChange>
              </w:rPr>
              <w:t>-1</w:t>
            </w:r>
          </w:p>
        </w:tc>
        <w:tc>
          <w:tcPr>
            <w:tcW w:w="933" w:type="dxa"/>
            <w:tcPrChange w:id="2616"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617" w:author="David Gravett" w:date="2019-12-01T10:21:00Z">
                  <w:rPr>
                    <w:rFonts w:ascii="Times New Roman" w:hAnsi="Times New Roman" w:cs="Times New Roman"/>
                    <w:sz w:val="24"/>
                    <w:szCs w:val="24"/>
                  </w:rPr>
                </w:rPrChange>
              </w:rPr>
              <w:pPrChange w:id="2618" w:author="James Dwyer" w:date="2019-12-01T10:21:00Z">
                <w:pPr/>
              </w:pPrChange>
            </w:pPr>
            <w:r w:rsidRPr="00016618">
              <w:rPr>
                <w:rFonts w:ascii="Times New Roman" w:hAnsi="Times New Roman"/>
                <w:sz w:val="36"/>
                <w:rPrChange w:id="2619" w:author="David Gravett" w:date="2019-12-01T10:21:00Z">
                  <w:rPr>
                    <w:rFonts w:ascii="Times New Roman" w:hAnsi="Times New Roman" w:cs="Times New Roman"/>
                    <w:sz w:val="24"/>
                    <w:szCs w:val="24"/>
                  </w:rPr>
                </w:rPrChange>
              </w:rPr>
              <w:t>-1</w:t>
            </w:r>
          </w:p>
        </w:tc>
        <w:tc>
          <w:tcPr>
            <w:tcW w:w="933" w:type="dxa"/>
            <w:tcPrChange w:id="2620"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621" w:author="David Gravett" w:date="2019-12-01T10:21:00Z">
                  <w:rPr>
                    <w:rFonts w:ascii="Times New Roman" w:hAnsi="Times New Roman" w:cs="Times New Roman"/>
                    <w:sz w:val="24"/>
                    <w:szCs w:val="24"/>
                  </w:rPr>
                </w:rPrChange>
              </w:rPr>
              <w:pPrChange w:id="2622" w:author="James Dwyer" w:date="2019-12-01T10:21:00Z">
                <w:pPr/>
              </w:pPrChange>
            </w:pPr>
            <w:r w:rsidRPr="00016618">
              <w:rPr>
                <w:rFonts w:ascii="Times New Roman" w:hAnsi="Times New Roman"/>
                <w:sz w:val="36"/>
                <w:rPrChange w:id="2623" w:author="David Gravett" w:date="2019-12-01T10:21:00Z">
                  <w:rPr>
                    <w:rFonts w:ascii="Times New Roman" w:hAnsi="Times New Roman" w:cs="Times New Roman"/>
                    <w:sz w:val="24"/>
                    <w:szCs w:val="24"/>
                  </w:rPr>
                </w:rPrChange>
              </w:rPr>
              <w:t>-1</w:t>
            </w:r>
          </w:p>
        </w:tc>
        <w:tc>
          <w:tcPr>
            <w:tcW w:w="933" w:type="dxa"/>
            <w:tcPrChange w:id="2624"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625" w:author="David Gravett" w:date="2019-12-01T10:21:00Z">
                  <w:rPr>
                    <w:rFonts w:ascii="Times New Roman" w:hAnsi="Times New Roman" w:cs="Times New Roman"/>
                    <w:sz w:val="24"/>
                    <w:szCs w:val="24"/>
                  </w:rPr>
                </w:rPrChange>
              </w:rPr>
              <w:pPrChange w:id="2626" w:author="James Dwyer" w:date="2019-12-01T10:21:00Z">
                <w:pPr/>
              </w:pPrChange>
            </w:pPr>
            <w:r w:rsidRPr="00016618">
              <w:rPr>
                <w:rFonts w:ascii="Times New Roman" w:hAnsi="Times New Roman"/>
                <w:sz w:val="36"/>
                <w:rPrChange w:id="2627" w:author="David Gravett" w:date="2019-12-01T10:21:00Z">
                  <w:rPr>
                    <w:rFonts w:ascii="Times New Roman" w:hAnsi="Times New Roman" w:cs="Times New Roman"/>
                    <w:sz w:val="24"/>
                    <w:szCs w:val="24"/>
                  </w:rPr>
                </w:rPrChange>
              </w:rPr>
              <w:t>-1</w:t>
            </w:r>
          </w:p>
        </w:tc>
        <w:tc>
          <w:tcPr>
            <w:tcW w:w="933" w:type="dxa"/>
            <w:tcPrChange w:id="2628"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29" w:author="David Gravett" w:date="2019-12-01T10:21:00Z">
                  <w:rPr>
                    <w:rFonts w:ascii="Times New Roman" w:hAnsi="Times New Roman" w:cs="Times New Roman"/>
                    <w:sz w:val="24"/>
                    <w:szCs w:val="24"/>
                  </w:rPr>
                </w:rPrChange>
              </w:rPr>
              <w:pPrChange w:id="2630" w:author="James Dwyer" w:date="2019-12-01T10:21:00Z">
                <w:pPr/>
              </w:pPrChange>
            </w:pPr>
            <w:r w:rsidRPr="00016618">
              <w:rPr>
                <w:rFonts w:ascii="Times New Roman" w:hAnsi="Times New Roman"/>
                <w:sz w:val="36"/>
                <w:rPrChange w:id="2631" w:author="David Gravett" w:date="2019-12-01T10:21:00Z">
                  <w:rPr>
                    <w:rFonts w:ascii="Times New Roman" w:hAnsi="Times New Roman" w:cs="Times New Roman"/>
                    <w:sz w:val="24"/>
                    <w:szCs w:val="24"/>
                  </w:rPr>
                </w:rPrChange>
              </w:rPr>
              <w:t>-1</w:t>
            </w:r>
          </w:p>
        </w:tc>
        <w:tc>
          <w:tcPr>
            <w:tcW w:w="933" w:type="dxa"/>
            <w:tcPrChange w:id="2632"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33" w:author="David Gravett" w:date="2019-12-01T10:21:00Z">
                  <w:rPr>
                    <w:rFonts w:ascii="Times New Roman" w:hAnsi="Times New Roman" w:cs="Times New Roman"/>
                    <w:sz w:val="24"/>
                    <w:szCs w:val="24"/>
                  </w:rPr>
                </w:rPrChange>
              </w:rPr>
              <w:pPrChange w:id="2634" w:author="James Dwyer" w:date="2019-12-01T10:21:00Z">
                <w:pPr/>
              </w:pPrChange>
            </w:pPr>
            <w:r w:rsidRPr="00016618">
              <w:rPr>
                <w:rFonts w:ascii="Times New Roman" w:hAnsi="Times New Roman"/>
                <w:sz w:val="36"/>
                <w:rPrChange w:id="2635"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36" w:author="David Gravett" w:date="2019-12-01T10:21:00Z">
            <w:trPr>
              <w:trHeight w:val="432"/>
            </w:trPr>
          </w:trPrChange>
        </w:trPr>
        <w:tc>
          <w:tcPr>
            <w:tcW w:w="933" w:type="dxa"/>
            <w:tcPrChange w:id="2637"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38" w:author="David Gravett" w:date="2019-12-01T10:21:00Z">
                  <w:rPr>
                    <w:rFonts w:ascii="Times New Roman" w:hAnsi="Times New Roman" w:cs="Times New Roman"/>
                    <w:sz w:val="24"/>
                    <w:szCs w:val="24"/>
                  </w:rPr>
                </w:rPrChange>
              </w:rPr>
              <w:pPrChange w:id="2639" w:author="James Dwyer" w:date="2019-12-01T10:21:00Z">
                <w:pPr/>
              </w:pPrChange>
            </w:pPr>
            <w:r w:rsidRPr="00016618">
              <w:rPr>
                <w:rFonts w:ascii="Times New Roman" w:hAnsi="Times New Roman"/>
                <w:sz w:val="36"/>
                <w:rPrChange w:id="2640" w:author="David Gravett" w:date="2019-12-01T10:21:00Z">
                  <w:rPr>
                    <w:rFonts w:ascii="Times New Roman" w:hAnsi="Times New Roman" w:cs="Times New Roman"/>
                    <w:sz w:val="24"/>
                    <w:szCs w:val="24"/>
                  </w:rPr>
                </w:rPrChange>
              </w:rPr>
              <w:t>-1</w:t>
            </w:r>
          </w:p>
        </w:tc>
        <w:tc>
          <w:tcPr>
            <w:tcW w:w="933" w:type="dxa"/>
            <w:tcPrChange w:id="2641"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42" w:author="David Gravett" w:date="2019-12-01T10:21:00Z">
                  <w:rPr>
                    <w:rFonts w:ascii="Times New Roman" w:hAnsi="Times New Roman" w:cs="Times New Roman"/>
                    <w:sz w:val="24"/>
                    <w:szCs w:val="24"/>
                  </w:rPr>
                </w:rPrChange>
              </w:rPr>
              <w:pPrChange w:id="2643" w:author="James Dwyer" w:date="2019-12-01T10:21:00Z">
                <w:pPr/>
              </w:pPrChange>
            </w:pPr>
            <w:r w:rsidRPr="00016618">
              <w:rPr>
                <w:rFonts w:ascii="Times New Roman" w:hAnsi="Times New Roman"/>
                <w:sz w:val="36"/>
                <w:rPrChange w:id="2644" w:author="David Gravett" w:date="2019-12-01T10:21:00Z">
                  <w:rPr>
                    <w:rFonts w:ascii="Times New Roman" w:hAnsi="Times New Roman" w:cs="Times New Roman"/>
                    <w:sz w:val="24"/>
                    <w:szCs w:val="24"/>
                  </w:rPr>
                </w:rPrChange>
              </w:rPr>
              <w:t>1</w:t>
            </w:r>
          </w:p>
        </w:tc>
        <w:tc>
          <w:tcPr>
            <w:tcW w:w="933" w:type="dxa"/>
            <w:tcPrChange w:id="2645"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46" w:author="David Gravett" w:date="2019-12-01T10:21:00Z">
                  <w:rPr>
                    <w:rFonts w:ascii="Times New Roman" w:hAnsi="Times New Roman" w:cs="Times New Roman"/>
                    <w:sz w:val="24"/>
                    <w:szCs w:val="24"/>
                  </w:rPr>
                </w:rPrChange>
              </w:rPr>
              <w:pPrChange w:id="2647" w:author="James Dwyer" w:date="2019-12-01T10:21:00Z">
                <w:pPr/>
              </w:pPrChange>
            </w:pPr>
            <w:r w:rsidRPr="00016618">
              <w:rPr>
                <w:rFonts w:ascii="Times New Roman" w:hAnsi="Times New Roman"/>
                <w:sz w:val="36"/>
                <w:rPrChange w:id="2648" w:author="David Gravett" w:date="2019-12-01T10:21:00Z">
                  <w:rPr>
                    <w:rFonts w:ascii="Times New Roman" w:hAnsi="Times New Roman" w:cs="Times New Roman"/>
                    <w:sz w:val="24"/>
                    <w:szCs w:val="24"/>
                  </w:rPr>
                </w:rPrChange>
              </w:rPr>
              <w:t>2</w:t>
            </w:r>
          </w:p>
        </w:tc>
        <w:tc>
          <w:tcPr>
            <w:tcW w:w="933" w:type="dxa"/>
            <w:tcPrChange w:id="2649"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50" w:author="David Gravett" w:date="2019-12-01T10:21:00Z">
                  <w:rPr>
                    <w:rFonts w:ascii="Times New Roman" w:hAnsi="Times New Roman" w:cs="Times New Roman"/>
                    <w:sz w:val="24"/>
                    <w:szCs w:val="24"/>
                  </w:rPr>
                </w:rPrChange>
              </w:rPr>
              <w:pPrChange w:id="2651" w:author="James Dwyer" w:date="2019-12-01T10:21:00Z">
                <w:pPr/>
              </w:pPrChange>
            </w:pPr>
            <w:r w:rsidRPr="00016618">
              <w:rPr>
                <w:rFonts w:ascii="Times New Roman" w:hAnsi="Times New Roman"/>
                <w:sz w:val="36"/>
                <w:rPrChange w:id="2652" w:author="David Gravett" w:date="2019-12-01T10:21:00Z">
                  <w:rPr>
                    <w:rFonts w:ascii="Times New Roman" w:hAnsi="Times New Roman" w:cs="Times New Roman"/>
                    <w:sz w:val="24"/>
                    <w:szCs w:val="24"/>
                  </w:rPr>
                </w:rPrChange>
              </w:rPr>
              <w:t>1</w:t>
            </w:r>
          </w:p>
        </w:tc>
        <w:tc>
          <w:tcPr>
            <w:tcW w:w="933" w:type="dxa"/>
            <w:tcPrChange w:id="2653"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54" w:author="David Gravett" w:date="2019-12-01T10:21:00Z">
                  <w:rPr>
                    <w:rFonts w:ascii="Times New Roman" w:hAnsi="Times New Roman" w:cs="Times New Roman"/>
                    <w:sz w:val="24"/>
                    <w:szCs w:val="24"/>
                  </w:rPr>
                </w:rPrChange>
              </w:rPr>
              <w:pPrChange w:id="2655" w:author="James Dwyer" w:date="2019-12-01T10:21:00Z">
                <w:pPr/>
              </w:pPrChange>
            </w:pPr>
            <w:r w:rsidRPr="00016618">
              <w:rPr>
                <w:rFonts w:ascii="Times New Roman" w:hAnsi="Times New Roman"/>
                <w:sz w:val="36"/>
                <w:rPrChange w:id="2656" w:author="David Gravett" w:date="2019-12-01T10:21:00Z">
                  <w:rPr>
                    <w:rFonts w:ascii="Times New Roman" w:hAnsi="Times New Roman" w:cs="Times New Roman"/>
                    <w:sz w:val="24"/>
                    <w:szCs w:val="24"/>
                  </w:rPr>
                </w:rPrChange>
              </w:rPr>
              <w:t>2</w:t>
            </w:r>
          </w:p>
        </w:tc>
        <w:tc>
          <w:tcPr>
            <w:tcW w:w="933" w:type="dxa"/>
            <w:tcPrChange w:id="2657"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58" w:author="David Gravett" w:date="2019-12-01T10:21:00Z">
                  <w:rPr>
                    <w:rFonts w:ascii="Times New Roman" w:hAnsi="Times New Roman" w:cs="Times New Roman"/>
                    <w:sz w:val="24"/>
                    <w:szCs w:val="24"/>
                  </w:rPr>
                </w:rPrChange>
              </w:rPr>
              <w:pPrChange w:id="2659" w:author="James Dwyer" w:date="2019-12-01T10:21:00Z">
                <w:pPr/>
              </w:pPrChange>
            </w:pPr>
            <w:r w:rsidRPr="00016618">
              <w:rPr>
                <w:rFonts w:ascii="Times New Roman" w:hAnsi="Times New Roman"/>
                <w:sz w:val="36"/>
                <w:rPrChange w:id="2660" w:author="David Gravett" w:date="2019-12-01T10:21:00Z">
                  <w:rPr>
                    <w:rFonts w:ascii="Times New Roman" w:hAnsi="Times New Roman" w:cs="Times New Roman"/>
                    <w:sz w:val="24"/>
                    <w:szCs w:val="24"/>
                  </w:rPr>
                </w:rPrChange>
              </w:rPr>
              <w:t>1</w:t>
            </w:r>
          </w:p>
        </w:tc>
        <w:tc>
          <w:tcPr>
            <w:tcW w:w="933" w:type="dxa"/>
            <w:tcPrChange w:id="2661"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62" w:author="David Gravett" w:date="2019-12-01T10:21:00Z">
                  <w:rPr>
                    <w:rFonts w:ascii="Times New Roman" w:hAnsi="Times New Roman" w:cs="Times New Roman"/>
                    <w:sz w:val="24"/>
                    <w:szCs w:val="24"/>
                  </w:rPr>
                </w:rPrChange>
              </w:rPr>
              <w:pPrChange w:id="2663" w:author="James Dwyer" w:date="2019-12-01T10:21:00Z">
                <w:pPr/>
              </w:pPrChange>
            </w:pPr>
            <w:r w:rsidRPr="00016618">
              <w:rPr>
                <w:rFonts w:ascii="Times New Roman" w:hAnsi="Times New Roman"/>
                <w:sz w:val="36"/>
                <w:rPrChange w:id="2664"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65" w:author="David Gravett" w:date="2019-12-01T10:21:00Z">
            <w:trPr>
              <w:trHeight w:val="432"/>
            </w:trPr>
          </w:trPrChange>
        </w:trPr>
        <w:tc>
          <w:tcPr>
            <w:tcW w:w="933" w:type="dxa"/>
            <w:tcPrChange w:id="2666"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67" w:author="David Gravett" w:date="2019-12-01T10:21:00Z">
                  <w:rPr>
                    <w:rFonts w:ascii="Times New Roman" w:hAnsi="Times New Roman" w:cs="Times New Roman"/>
                    <w:sz w:val="24"/>
                    <w:szCs w:val="24"/>
                  </w:rPr>
                </w:rPrChange>
              </w:rPr>
              <w:pPrChange w:id="2668" w:author="James Dwyer" w:date="2019-12-01T10:21:00Z">
                <w:pPr/>
              </w:pPrChange>
            </w:pPr>
            <w:r w:rsidRPr="00016618">
              <w:rPr>
                <w:rFonts w:ascii="Times New Roman" w:hAnsi="Times New Roman"/>
                <w:sz w:val="36"/>
                <w:rPrChange w:id="2669" w:author="David Gravett" w:date="2019-12-01T10:21:00Z">
                  <w:rPr>
                    <w:rFonts w:ascii="Times New Roman" w:hAnsi="Times New Roman" w:cs="Times New Roman"/>
                    <w:sz w:val="24"/>
                    <w:szCs w:val="24"/>
                  </w:rPr>
                </w:rPrChange>
              </w:rPr>
              <w:t>1</w:t>
            </w:r>
          </w:p>
        </w:tc>
        <w:tc>
          <w:tcPr>
            <w:tcW w:w="933" w:type="dxa"/>
            <w:tcPrChange w:id="2670"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71" w:author="David Gravett" w:date="2019-12-01T10:21:00Z">
                  <w:rPr>
                    <w:rFonts w:ascii="Times New Roman" w:hAnsi="Times New Roman" w:cs="Times New Roman"/>
                    <w:sz w:val="24"/>
                    <w:szCs w:val="24"/>
                  </w:rPr>
                </w:rPrChange>
              </w:rPr>
              <w:pPrChange w:id="2672" w:author="James Dwyer" w:date="2019-12-01T10:21:00Z">
                <w:pPr/>
              </w:pPrChange>
            </w:pPr>
            <w:r w:rsidRPr="00016618">
              <w:rPr>
                <w:rFonts w:ascii="Times New Roman" w:hAnsi="Times New Roman"/>
                <w:sz w:val="36"/>
                <w:rPrChange w:id="2673" w:author="David Gravett" w:date="2019-12-01T10:21:00Z">
                  <w:rPr>
                    <w:rFonts w:ascii="Times New Roman" w:hAnsi="Times New Roman" w:cs="Times New Roman"/>
                    <w:sz w:val="24"/>
                    <w:szCs w:val="24"/>
                  </w:rPr>
                </w:rPrChange>
              </w:rPr>
              <w:t>-1</w:t>
            </w:r>
          </w:p>
        </w:tc>
        <w:tc>
          <w:tcPr>
            <w:tcW w:w="933" w:type="dxa"/>
            <w:tcPrChange w:id="2674"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75" w:author="David Gravett" w:date="2019-12-01T10:21:00Z">
                  <w:rPr>
                    <w:rFonts w:ascii="Times New Roman" w:hAnsi="Times New Roman" w:cs="Times New Roman"/>
                    <w:sz w:val="24"/>
                    <w:szCs w:val="24"/>
                  </w:rPr>
                </w:rPrChange>
              </w:rPr>
              <w:pPrChange w:id="2676" w:author="James Dwyer" w:date="2019-12-01T10:21:00Z">
                <w:pPr/>
              </w:pPrChange>
            </w:pPr>
            <w:r w:rsidRPr="00016618">
              <w:rPr>
                <w:rFonts w:ascii="Times New Roman" w:hAnsi="Times New Roman"/>
                <w:sz w:val="36"/>
                <w:rPrChange w:id="2677" w:author="David Gravett" w:date="2019-12-01T10:21:00Z">
                  <w:rPr>
                    <w:rFonts w:ascii="Times New Roman" w:hAnsi="Times New Roman" w:cs="Times New Roman"/>
                    <w:sz w:val="24"/>
                    <w:szCs w:val="24"/>
                  </w:rPr>
                </w:rPrChange>
              </w:rPr>
              <w:t>1</w:t>
            </w:r>
          </w:p>
        </w:tc>
        <w:tc>
          <w:tcPr>
            <w:tcW w:w="933" w:type="dxa"/>
            <w:tcPrChange w:id="2678"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79" w:author="David Gravett" w:date="2019-12-01T10:21:00Z">
                  <w:rPr>
                    <w:rFonts w:ascii="Times New Roman" w:hAnsi="Times New Roman" w:cs="Times New Roman"/>
                    <w:sz w:val="24"/>
                    <w:szCs w:val="24"/>
                  </w:rPr>
                </w:rPrChange>
              </w:rPr>
              <w:pPrChange w:id="2680" w:author="James Dwyer" w:date="2019-12-01T10:21:00Z">
                <w:pPr/>
              </w:pPrChange>
            </w:pPr>
            <w:r w:rsidRPr="00016618">
              <w:rPr>
                <w:rFonts w:ascii="Times New Roman" w:hAnsi="Times New Roman"/>
                <w:sz w:val="36"/>
                <w:rPrChange w:id="2681" w:author="David Gravett" w:date="2019-12-01T10:21:00Z">
                  <w:rPr>
                    <w:rFonts w:ascii="Times New Roman" w:hAnsi="Times New Roman" w:cs="Times New Roman"/>
                    <w:sz w:val="24"/>
                    <w:szCs w:val="24"/>
                  </w:rPr>
                </w:rPrChange>
              </w:rPr>
              <w:t>3</w:t>
            </w:r>
          </w:p>
        </w:tc>
        <w:tc>
          <w:tcPr>
            <w:tcW w:w="933" w:type="dxa"/>
            <w:tcPrChange w:id="2682"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83" w:author="David Gravett" w:date="2019-12-01T10:21:00Z">
                  <w:rPr>
                    <w:rFonts w:ascii="Times New Roman" w:hAnsi="Times New Roman" w:cs="Times New Roman"/>
                    <w:sz w:val="24"/>
                    <w:szCs w:val="24"/>
                  </w:rPr>
                </w:rPrChange>
              </w:rPr>
              <w:pPrChange w:id="2684" w:author="James Dwyer" w:date="2019-12-01T10:21:00Z">
                <w:pPr/>
              </w:pPrChange>
            </w:pPr>
            <w:r w:rsidRPr="00016618">
              <w:rPr>
                <w:rFonts w:ascii="Times New Roman" w:hAnsi="Times New Roman"/>
                <w:sz w:val="36"/>
                <w:rPrChange w:id="2685" w:author="David Gravett" w:date="2019-12-01T10:21:00Z">
                  <w:rPr>
                    <w:rFonts w:ascii="Times New Roman" w:hAnsi="Times New Roman" w:cs="Times New Roman"/>
                    <w:sz w:val="24"/>
                    <w:szCs w:val="24"/>
                  </w:rPr>
                </w:rPrChange>
              </w:rPr>
              <w:t>1</w:t>
            </w:r>
          </w:p>
        </w:tc>
        <w:tc>
          <w:tcPr>
            <w:tcW w:w="933" w:type="dxa"/>
            <w:tcPrChange w:id="2686"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87" w:author="David Gravett" w:date="2019-12-01T10:21:00Z">
                  <w:rPr>
                    <w:rFonts w:ascii="Times New Roman" w:hAnsi="Times New Roman" w:cs="Times New Roman"/>
                    <w:sz w:val="24"/>
                    <w:szCs w:val="24"/>
                  </w:rPr>
                </w:rPrChange>
              </w:rPr>
              <w:pPrChange w:id="2688" w:author="James Dwyer" w:date="2019-12-01T10:21:00Z">
                <w:pPr/>
              </w:pPrChange>
            </w:pPr>
            <w:r w:rsidRPr="00016618">
              <w:rPr>
                <w:rFonts w:ascii="Times New Roman" w:hAnsi="Times New Roman"/>
                <w:sz w:val="36"/>
                <w:rPrChange w:id="2689" w:author="David Gravett" w:date="2019-12-01T10:21:00Z">
                  <w:rPr>
                    <w:rFonts w:ascii="Times New Roman" w:hAnsi="Times New Roman" w:cs="Times New Roman"/>
                    <w:sz w:val="24"/>
                    <w:szCs w:val="24"/>
                  </w:rPr>
                </w:rPrChange>
              </w:rPr>
              <w:t>-1</w:t>
            </w:r>
          </w:p>
        </w:tc>
        <w:tc>
          <w:tcPr>
            <w:tcW w:w="933" w:type="dxa"/>
            <w:tcPrChange w:id="2690"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91" w:author="David Gravett" w:date="2019-12-01T10:21:00Z">
                  <w:rPr>
                    <w:rFonts w:ascii="Times New Roman" w:hAnsi="Times New Roman" w:cs="Times New Roman"/>
                    <w:sz w:val="24"/>
                    <w:szCs w:val="24"/>
                  </w:rPr>
                </w:rPrChange>
              </w:rPr>
              <w:pPrChange w:id="2692" w:author="James Dwyer" w:date="2019-12-01T10:21:00Z">
                <w:pPr/>
              </w:pPrChange>
            </w:pPr>
            <w:r w:rsidRPr="00016618">
              <w:rPr>
                <w:rFonts w:ascii="Times New Roman" w:hAnsi="Times New Roman"/>
                <w:sz w:val="36"/>
                <w:rPrChange w:id="2693"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94" w:author="David Gravett" w:date="2019-12-01T10:21:00Z">
            <w:trPr>
              <w:trHeight w:val="432"/>
            </w:trPr>
          </w:trPrChange>
        </w:trPr>
        <w:tc>
          <w:tcPr>
            <w:tcW w:w="933" w:type="dxa"/>
            <w:tcPrChange w:id="2695"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96" w:author="David Gravett" w:date="2019-12-01T10:21:00Z">
                  <w:rPr>
                    <w:rFonts w:ascii="Times New Roman" w:hAnsi="Times New Roman" w:cs="Times New Roman"/>
                    <w:sz w:val="24"/>
                    <w:szCs w:val="24"/>
                  </w:rPr>
                </w:rPrChange>
              </w:rPr>
              <w:pPrChange w:id="2697" w:author="James Dwyer" w:date="2019-12-01T10:21:00Z">
                <w:pPr/>
              </w:pPrChange>
            </w:pPr>
            <w:r w:rsidRPr="00016618">
              <w:rPr>
                <w:rFonts w:ascii="Times New Roman" w:hAnsi="Times New Roman"/>
                <w:sz w:val="36"/>
                <w:rPrChange w:id="2698" w:author="David Gravett" w:date="2019-12-01T10:21:00Z">
                  <w:rPr>
                    <w:rFonts w:ascii="Times New Roman" w:hAnsi="Times New Roman" w:cs="Times New Roman"/>
                    <w:sz w:val="24"/>
                    <w:szCs w:val="24"/>
                  </w:rPr>
                </w:rPrChange>
              </w:rPr>
              <w:t>-1</w:t>
            </w:r>
          </w:p>
        </w:tc>
        <w:tc>
          <w:tcPr>
            <w:tcW w:w="933" w:type="dxa"/>
            <w:tcPrChange w:id="2699"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700" w:author="David Gravett" w:date="2019-12-01T10:21:00Z">
                  <w:rPr>
                    <w:rFonts w:ascii="Times New Roman" w:hAnsi="Times New Roman" w:cs="Times New Roman"/>
                    <w:sz w:val="24"/>
                    <w:szCs w:val="24"/>
                  </w:rPr>
                </w:rPrChange>
              </w:rPr>
              <w:pPrChange w:id="2701" w:author="James Dwyer" w:date="2019-12-01T10:21:00Z">
                <w:pPr/>
              </w:pPrChange>
            </w:pPr>
            <w:r w:rsidRPr="00016618">
              <w:rPr>
                <w:rFonts w:ascii="Times New Roman" w:hAnsi="Times New Roman"/>
                <w:sz w:val="36"/>
                <w:rPrChange w:id="2702" w:author="David Gravett" w:date="2019-12-01T10:21:00Z">
                  <w:rPr>
                    <w:rFonts w:ascii="Times New Roman" w:hAnsi="Times New Roman" w:cs="Times New Roman"/>
                    <w:sz w:val="24"/>
                    <w:szCs w:val="24"/>
                  </w:rPr>
                </w:rPrChange>
              </w:rPr>
              <w:t>3</w:t>
            </w:r>
          </w:p>
        </w:tc>
        <w:tc>
          <w:tcPr>
            <w:tcW w:w="933" w:type="dxa"/>
            <w:tcPrChange w:id="2703"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704" w:author="David Gravett" w:date="2019-12-01T10:21:00Z">
                  <w:rPr>
                    <w:rFonts w:ascii="Times New Roman" w:hAnsi="Times New Roman" w:cs="Times New Roman"/>
                    <w:sz w:val="24"/>
                    <w:szCs w:val="24"/>
                  </w:rPr>
                </w:rPrChange>
              </w:rPr>
              <w:pPrChange w:id="2705" w:author="James Dwyer" w:date="2019-12-01T10:21:00Z">
                <w:pPr/>
              </w:pPrChange>
            </w:pPr>
            <w:r w:rsidRPr="00016618">
              <w:rPr>
                <w:rFonts w:ascii="Times New Roman" w:hAnsi="Times New Roman"/>
                <w:sz w:val="36"/>
                <w:rPrChange w:id="2706" w:author="David Gravett" w:date="2019-12-01T10:21:00Z">
                  <w:rPr>
                    <w:rFonts w:ascii="Times New Roman" w:hAnsi="Times New Roman" w:cs="Times New Roman"/>
                    <w:sz w:val="24"/>
                    <w:szCs w:val="24"/>
                  </w:rPr>
                </w:rPrChange>
              </w:rPr>
              <w:t>-1</w:t>
            </w:r>
          </w:p>
        </w:tc>
        <w:tc>
          <w:tcPr>
            <w:tcW w:w="933" w:type="dxa"/>
            <w:tcPrChange w:id="2707"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708" w:author="David Gravett" w:date="2019-12-01T10:21:00Z">
                  <w:rPr>
                    <w:rFonts w:ascii="Times New Roman" w:hAnsi="Times New Roman" w:cs="Times New Roman"/>
                    <w:sz w:val="24"/>
                    <w:szCs w:val="24"/>
                  </w:rPr>
                </w:rPrChange>
              </w:rPr>
              <w:pPrChange w:id="2709" w:author="James Dwyer" w:date="2019-12-01T10:21:00Z">
                <w:pPr/>
              </w:pPrChange>
            </w:pPr>
            <w:r w:rsidRPr="00016618">
              <w:rPr>
                <w:rFonts w:ascii="Times New Roman" w:hAnsi="Times New Roman"/>
                <w:sz w:val="36"/>
                <w:rPrChange w:id="2710" w:author="David Gravett" w:date="2019-12-01T10:21:00Z">
                  <w:rPr>
                    <w:rFonts w:ascii="Times New Roman" w:hAnsi="Times New Roman" w:cs="Times New Roman"/>
                    <w:sz w:val="24"/>
                    <w:szCs w:val="24"/>
                  </w:rPr>
                </w:rPrChange>
              </w:rPr>
              <w:t>-1</w:t>
            </w:r>
          </w:p>
        </w:tc>
        <w:tc>
          <w:tcPr>
            <w:tcW w:w="933" w:type="dxa"/>
            <w:tcPrChange w:id="2711"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712" w:author="David Gravett" w:date="2019-12-01T10:21:00Z">
                  <w:rPr>
                    <w:rFonts w:ascii="Times New Roman" w:hAnsi="Times New Roman" w:cs="Times New Roman"/>
                    <w:sz w:val="24"/>
                    <w:szCs w:val="24"/>
                  </w:rPr>
                </w:rPrChange>
              </w:rPr>
              <w:pPrChange w:id="2713" w:author="James Dwyer" w:date="2019-12-01T10:21:00Z">
                <w:pPr/>
              </w:pPrChange>
            </w:pPr>
            <w:r w:rsidRPr="00016618">
              <w:rPr>
                <w:rFonts w:ascii="Times New Roman" w:hAnsi="Times New Roman"/>
                <w:sz w:val="36"/>
                <w:rPrChange w:id="2714" w:author="David Gravett" w:date="2019-12-01T10:21:00Z">
                  <w:rPr>
                    <w:rFonts w:ascii="Times New Roman" w:hAnsi="Times New Roman" w:cs="Times New Roman"/>
                    <w:sz w:val="24"/>
                    <w:szCs w:val="24"/>
                  </w:rPr>
                </w:rPrChange>
              </w:rPr>
              <w:t>-1</w:t>
            </w:r>
          </w:p>
        </w:tc>
        <w:tc>
          <w:tcPr>
            <w:tcW w:w="933" w:type="dxa"/>
            <w:tcPrChange w:id="2715"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716" w:author="David Gravett" w:date="2019-12-01T10:21:00Z">
                  <w:rPr>
                    <w:rFonts w:ascii="Times New Roman" w:hAnsi="Times New Roman" w:cs="Times New Roman"/>
                    <w:sz w:val="24"/>
                    <w:szCs w:val="24"/>
                  </w:rPr>
                </w:rPrChange>
              </w:rPr>
              <w:pPrChange w:id="2717" w:author="James Dwyer" w:date="2019-12-01T10:21:00Z">
                <w:pPr/>
              </w:pPrChange>
            </w:pPr>
            <w:r w:rsidRPr="00016618">
              <w:rPr>
                <w:rFonts w:ascii="Times New Roman" w:hAnsi="Times New Roman"/>
                <w:sz w:val="36"/>
                <w:rPrChange w:id="2718" w:author="David Gravett" w:date="2019-12-01T10:21:00Z">
                  <w:rPr>
                    <w:rFonts w:ascii="Times New Roman" w:hAnsi="Times New Roman" w:cs="Times New Roman"/>
                    <w:sz w:val="24"/>
                    <w:szCs w:val="24"/>
                  </w:rPr>
                </w:rPrChange>
              </w:rPr>
              <w:t>3</w:t>
            </w:r>
          </w:p>
        </w:tc>
        <w:tc>
          <w:tcPr>
            <w:tcW w:w="933" w:type="dxa"/>
            <w:tcPrChange w:id="2719"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720" w:author="David Gravett" w:date="2019-12-01T10:21:00Z">
                  <w:rPr>
                    <w:rFonts w:ascii="Times New Roman" w:hAnsi="Times New Roman" w:cs="Times New Roman"/>
                    <w:sz w:val="24"/>
                    <w:szCs w:val="24"/>
                  </w:rPr>
                </w:rPrChange>
              </w:rPr>
              <w:pPrChange w:id="2721" w:author="James Dwyer" w:date="2019-12-01T10:21:00Z">
                <w:pPr/>
              </w:pPrChange>
            </w:pPr>
            <w:r w:rsidRPr="00016618">
              <w:rPr>
                <w:rFonts w:ascii="Times New Roman" w:hAnsi="Times New Roman"/>
                <w:sz w:val="36"/>
                <w:rPrChange w:id="2722"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723" w:author="David Gravett" w:date="2019-12-01T10:21:00Z">
          <w:pPr>
            <w:spacing w:line="288" w:lineRule="auto"/>
            <w:ind w:firstLine="720"/>
          </w:pPr>
        </w:pPrChange>
      </w:pPr>
      <w:ins w:id="2724"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121219" w:rsidRPr="00D103E4" w:rsidRDefault="00121219" w:rsidP="00016618">
                              <w:pPr>
                                <w:pStyle w:val="Caption"/>
                                <w:jc w:val="center"/>
                                <w:rPr>
                                  <w:ins w:id="2725" w:author="David Gravett" w:date="2019-12-01T10:21:00Z"/>
                                  <w:rFonts w:ascii="Arial" w:eastAsia="Arial" w:hAnsi="Arial" w:cs="Arial"/>
                                  <w:noProof/>
                                  <w:lang w:val="en"/>
                                </w:rPr>
                              </w:pPr>
                              <w:ins w:id="2726"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121219" w:rsidRPr="00D103E4" w:rsidRDefault="00121219" w:rsidP="00016618">
                        <w:pPr>
                          <w:pStyle w:val="Caption"/>
                          <w:jc w:val="center"/>
                          <w:rPr>
                            <w:ins w:id="2727" w:author="David Gravett" w:date="2019-12-01T10:21:00Z"/>
                            <w:rFonts w:ascii="Arial" w:eastAsia="Arial" w:hAnsi="Arial" w:cs="Arial"/>
                            <w:noProof/>
                            <w:lang w:val="en"/>
                          </w:rPr>
                        </w:pPr>
                        <w:ins w:id="2728"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29"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30"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31"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32"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33"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34"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35"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36"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37"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38"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782A9E42">
            <wp:extent cx="445770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4876800"/>
                    </a:xfrm>
                    <a:prstGeom prst="rect">
                      <a:avLst/>
                    </a:prstGeom>
                    <a:noFill/>
                    <a:ln>
                      <a:noFill/>
                    </a:ln>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39"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121219" w:rsidRPr="00D103E4" w:rsidRDefault="00121219" w:rsidP="00016618">
                              <w:pPr>
                                <w:pStyle w:val="Caption"/>
                                <w:jc w:val="center"/>
                                <w:rPr>
                                  <w:ins w:id="2740" w:author="David Gravett" w:date="2019-12-01T10:21:00Z"/>
                                  <w:rFonts w:ascii="Arial" w:eastAsia="Arial" w:hAnsi="Arial" w:cs="Arial"/>
                                  <w:noProof/>
                                  <w:lang w:val="en"/>
                                </w:rPr>
                              </w:pPr>
                              <w:ins w:id="2741"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121219" w:rsidRPr="00D103E4" w:rsidRDefault="00121219" w:rsidP="00016618">
                        <w:pPr>
                          <w:pStyle w:val="Caption"/>
                          <w:jc w:val="center"/>
                          <w:rPr>
                            <w:ins w:id="2742" w:author="David Gravett" w:date="2019-12-01T10:21:00Z"/>
                            <w:rFonts w:ascii="Arial" w:eastAsia="Arial" w:hAnsi="Arial" w:cs="Arial"/>
                            <w:noProof/>
                            <w:lang w:val="en"/>
                          </w:rPr>
                        </w:pPr>
                        <w:ins w:id="2743"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B44D8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B44D87"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41D8854C">
            <wp:extent cx="1504218"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900" cy="2884746"/>
                    </a:xfrm>
                    <a:prstGeom prst="rect">
                      <a:avLst/>
                    </a:prstGeom>
                    <a:noFill/>
                    <a:ln>
                      <a:noFill/>
                    </a:ln>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44" w:author="David Gravett" w:date="2019-12-01T10:21:00Z">
        <w:r w:rsidR="00016618">
          <w:t>14</w:t>
        </w:r>
        <w:r>
          <w:rPr>
            <w:noProof/>
          </w:rPr>
          <w:t>:</w:t>
        </w:r>
      </w:ins>
      <w:del w:id="2745"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46"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121219" w:rsidRPr="00D103E4" w:rsidRDefault="00121219" w:rsidP="00016618">
                              <w:pPr>
                                <w:pStyle w:val="Caption"/>
                                <w:jc w:val="center"/>
                                <w:rPr>
                                  <w:ins w:id="2747" w:author="David Gravett" w:date="2019-12-01T10:21:00Z"/>
                                  <w:rFonts w:ascii="Arial" w:eastAsia="Arial" w:hAnsi="Arial" w:cs="Arial"/>
                                  <w:noProof/>
                                  <w:lang w:val="en"/>
                                </w:rPr>
                              </w:pPr>
                              <w:ins w:id="2748"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121219" w:rsidRPr="00D103E4" w:rsidRDefault="00121219" w:rsidP="00016618">
                        <w:pPr>
                          <w:pStyle w:val="Caption"/>
                          <w:jc w:val="center"/>
                          <w:rPr>
                            <w:ins w:id="2749" w:author="David Gravett" w:date="2019-12-01T10:21:00Z"/>
                            <w:rFonts w:ascii="Arial" w:eastAsia="Arial" w:hAnsi="Arial" w:cs="Arial"/>
                            <w:noProof/>
                            <w:lang w:val="en"/>
                          </w:rPr>
                        </w:pPr>
                        <w:ins w:id="2750"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51"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121219" w:rsidRPr="00D103E4" w:rsidRDefault="00121219" w:rsidP="00016618">
                              <w:pPr>
                                <w:pStyle w:val="Caption"/>
                                <w:jc w:val="center"/>
                                <w:rPr>
                                  <w:ins w:id="2752" w:author="David Gravett" w:date="2019-12-01T10:21:00Z"/>
                                  <w:rFonts w:ascii="Arial" w:eastAsia="Arial" w:hAnsi="Arial" w:cs="Arial"/>
                                  <w:noProof/>
                                  <w:lang w:val="en"/>
                                </w:rPr>
                              </w:pPr>
                              <w:ins w:id="2753"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121219" w:rsidRPr="00D103E4" w:rsidRDefault="00121219" w:rsidP="00016618">
                        <w:pPr>
                          <w:pStyle w:val="Caption"/>
                          <w:jc w:val="center"/>
                          <w:rPr>
                            <w:ins w:id="2754" w:author="David Gravett" w:date="2019-12-01T10:21:00Z"/>
                            <w:rFonts w:ascii="Arial" w:eastAsia="Arial" w:hAnsi="Arial" w:cs="Arial"/>
                            <w:noProof/>
                            <w:lang w:val="en"/>
                          </w:rPr>
                        </w:pPr>
                        <w:ins w:id="2755"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56"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57"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121219" w:rsidRPr="00D103E4" w:rsidRDefault="00121219" w:rsidP="00016618">
                              <w:pPr>
                                <w:pStyle w:val="Caption"/>
                                <w:jc w:val="center"/>
                                <w:rPr>
                                  <w:ins w:id="2758" w:author="David Gravett" w:date="2019-12-01T10:21:00Z"/>
                                  <w:rFonts w:ascii="Arial" w:eastAsia="Arial" w:hAnsi="Arial" w:cs="Arial"/>
                                  <w:noProof/>
                                  <w:lang w:val="en"/>
                                </w:rPr>
                              </w:pPr>
                              <w:ins w:id="2759"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121219" w:rsidRPr="00D103E4" w:rsidRDefault="00121219" w:rsidP="00016618">
                        <w:pPr>
                          <w:pStyle w:val="Caption"/>
                          <w:jc w:val="center"/>
                          <w:rPr>
                            <w:ins w:id="2760" w:author="David Gravett" w:date="2019-12-01T10:21:00Z"/>
                            <w:rFonts w:ascii="Arial" w:eastAsia="Arial" w:hAnsi="Arial" w:cs="Arial"/>
                            <w:noProof/>
                            <w:lang w:val="en"/>
                          </w:rPr>
                        </w:pPr>
                        <w:ins w:id="2761"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539B81C3">
            <wp:extent cx="5943600" cy="3876675"/>
            <wp:effectExtent l="0" t="0" r="0" b="0"/>
            <wp:docPr id="1116127123"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2D04ECF8" w:rsidR="7C8C8381" w:rsidRDefault="7C8C8381">
      <w:r>
        <w:br/>
      </w:r>
      <w:r>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69B38DF">
            <wp:extent cx="5857875" cy="3067050"/>
            <wp:effectExtent l="0" t="0" r="0" b="0"/>
            <wp:docPr id="159734308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F5A121F">
            <wp:extent cx="3933825" cy="1295400"/>
            <wp:effectExtent l="0" t="0" r="0" b="0"/>
            <wp:docPr id="1741492836"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10053F08" w14:textId="5F317FD4" w:rsidR="7C8C8381" w:rsidRDefault="7C8C8381">
      <w:r>
        <w:br/>
      </w:r>
    </w:p>
    <w:p w14:paraId="55AAB822" w14:textId="62A9B0CC" w:rsidR="7C8C8381" w:rsidRDefault="7C8C8381" w:rsidP="005D0038">
      <w:pPr>
        <w:jc w:val="both"/>
      </w:pPr>
      <w:r w:rsidRPr="7C8C8381">
        <w:rPr>
          <w:rFonts w:ascii="Times New Roman" w:eastAsia="Times New Roman" w:hAnsi="Times New Roman" w:cs="Times New Roman"/>
          <w:sz w:val="24"/>
          <w:szCs w:val="24"/>
        </w:rPr>
        <w:t xml:space="preserve">As shown from the output, when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7C8C8381">
        <w:rPr>
          <w:rFonts w:ascii="Times New Roman" w:eastAsia="Times New Roman" w:hAnsi="Times New Roman" w:cs="Times New Roman"/>
          <w:sz w:val="24"/>
          <w:szCs w:val="24"/>
        </w:rPr>
        <w:t>vertice</w:t>
      </w:r>
      <w:proofErr w:type="spellEnd"/>
      <w:r w:rsidRPr="7C8C8381">
        <w:rPr>
          <w:rFonts w:ascii="Times New Roman" w:eastAsia="Times New Roman" w:hAnsi="Times New Roman" w:cs="Times New Roman"/>
          <w:sz w:val="24"/>
          <w:szCs w:val="24"/>
        </w:rPr>
        <w:t xml:space="preserve"> in the game board. The seed would be sent in the telemetry data so that it can be stored. </w:t>
      </w:r>
    </w:p>
    <w:p w14:paraId="39EE218A" w14:textId="77777777" w:rsidR="00016618" w:rsidRDefault="00016618" w:rsidP="7C8C8381">
      <w:pPr>
        <w:spacing w:before="240" w:line="256" w:lineRule="auto"/>
        <w:outlineLvl w:val="0"/>
        <w:rPr>
          <w:ins w:id="2762" w:author="David Gravett" w:date="2019-12-01T10:21:00Z"/>
          <w:rFonts w:ascii="Calibri Light" w:eastAsia="Times New Roman" w:hAnsi="Calibri Light" w:cs="Times New Roman"/>
          <w:color w:val="2F5496" w:themeColor="accent1" w:themeShade="BF"/>
          <w:sz w:val="40"/>
          <w:szCs w:val="40"/>
          <w:lang w:val="en-US"/>
        </w:rPr>
      </w:pPr>
    </w:p>
    <w:p w14:paraId="58690584" w14:textId="77777777" w:rsidR="00016618" w:rsidRDefault="00016618" w:rsidP="7C8C8381">
      <w:pPr>
        <w:spacing w:before="240" w:line="256" w:lineRule="auto"/>
        <w:outlineLvl w:val="0"/>
        <w:rPr>
          <w:ins w:id="2763" w:author="David Gravett" w:date="2019-12-01T10:21:00Z"/>
          <w:rFonts w:ascii="Calibri Light" w:eastAsia="Times New Roman" w:hAnsi="Calibri Light" w:cs="Times New Roman"/>
          <w:color w:val="2F5496" w:themeColor="accent1" w:themeShade="BF"/>
          <w:sz w:val="40"/>
          <w:szCs w:val="40"/>
          <w:lang w:val="en-US"/>
        </w:rPr>
      </w:pPr>
    </w:p>
    <w:p w14:paraId="0083F436" w14:textId="4629DEA4" w:rsidR="00016618" w:rsidRDefault="00016618"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drawing>
          <wp:inline distT="0" distB="0" distL="0" distR="0" wp14:anchorId="64A3937F" wp14:editId="725E5CD4">
            <wp:extent cx="5943600" cy="2292350"/>
            <wp:effectExtent l="0" t="0" r="0" b="0"/>
            <wp:docPr id="203268782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545B7149">
            <wp:extent cx="5943600" cy="3343910"/>
            <wp:effectExtent l="0" t="0" r="0" b="8890"/>
            <wp:docPr id="2032687828"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lastRenderedPageBreak/>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0A828BD8" w:rsidR="005E1B21" w:rsidRDefault="005E1B21" w:rsidP="00121219">
      <w:pPr>
        <w:rPr>
          <w:rFonts w:ascii="Times New Roman" w:hAnsi="Times New Roman" w:cs="Times New Roman"/>
          <w:sz w:val="24"/>
          <w:szCs w:val="24"/>
        </w:rPr>
      </w:pPr>
      <w:r>
        <w:rPr>
          <w:noProof/>
        </w:rPr>
        <w:drawing>
          <wp:inline distT="0" distB="0" distL="0" distR="0" wp14:anchorId="39EC5D36" wp14:editId="5C32E40D">
            <wp:extent cx="5943600" cy="3341369"/>
            <wp:effectExtent l="0" t="0" r="0" b="0"/>
            <wp:docPr id="2032687827" name="Picture 203268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09604" cy="3378475"/>
                    </a:xfrm>
                    <a:prstGeom prst="rect">
                      <a:avLst/>
                    </a:prstGeom>
                    <a:noFill/>
                    <a:ln>
                      <a:noFill/>
                    </a:ln>
                  </pic:spPr>
                </pic:pic>
              </a:graphicData>
            </a:graphic>
          </wp:inline>
        </w:drawing>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The Everglades game is intended to be used as a learning tool for people to learn and practice using Reinforcement Learning. The game will be used for senior design projects in future semesters and possible at different schools than just UCF. Having this new support fore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lastRenderedPageBreak/>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drawing>
          <wp:inline distT="0" distB="0" distL="0" distR="0" wp14:anchorId="60483B06" wp14:editId="6A89938F">
            <wp:extent cx="5210174" cy="3771900"/>
            <wp:effectExtent l="0" t="0" r="0" b="0"/>
            <wp:docPr id="500648882"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62448EFD" w:rsidR="7C8C8381" w:rsidRDefault="7C8C8381">
      <w:r>
        <w:br/>
      </w:r>
      <w:r>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lastRenderedPageBreak/>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drawing>
          <wp:inline distT="0" distB="0" distL="0" distR="0" wp14:anchorId="1761B6BA" wp14:editId="317CF9D0">
            <wp:extent cx="2657475" cy="2724150"/>
            <wp:effectExtent l="0" t="0" r="0" b="0"/>
            <wp:docPr id="1591185628"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0AB74983" w14:textId="77777777" w:rsidR="005D0038" w:rsidRDefault="005D0038">
      <w:pPr>
        <w:rPr>
          <w:rFonts w:ascii="Times New Roman" w:eastAsia="Times New Roman" w:hAnsi="Times New Roman" w:cs="Times New Roman"/>
          <w:sz w:val="24"/>
          <w:szCs w:val="24"/>
          <w:lang w:val="en-US"/>
        </w:rPr>
      </w:pPr>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lastRenderedPageBreak/>
        <w:drawing>
          <wp:inline distT="0" distB="0" distL="0" distR="0" wp14:anchorId="6B9A9216" wp14:editId="50F14F3F">
            <wp:extent cx="3086100" cy="2152650"/>
            <wp:effectExtent l="0" t="0" r="0" b="0"/>
            <wp:docPr id="724342313"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114AC2D8" w:rsidR="7C8C8381" w:rsidRDefault="7C8C8381">
      <w:r>
        <w:br/>
      </w:r>
      <w:r>
        <w:rPr>
          <w:noProof/>
        </w:rPr>
        <w:drawing>
          <wp:inline distT="0" distB="0" distL="0" distR="0" wp14:anchorId="61C89D1B" wp14:editId="1065EF1E">
            <wp:extent cx="5943600" cy="1343025"/>
            <wp:effectExtent l="0" t="0" r="0" b="0"/>
            <wp:docPr id="114513910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2D7FFC0" w14:textId="77777777" w:rsidR="005D0038" w:rsidRDefault="005D0038">
      <w:pPr>
        <w:rPr>
          <w:rFonts w:ascii="Times New Roman" w:eastAsia="Times New Roman" w:hAnsi="Times New Roman" w:cs="Times New Roman"/>
          <w:sz w:val="24"/>
          <w:szCs w:val="24"/>
          <w:lang w:val="en-US"/>
        </w:rPr>
      </w:pP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19AE0A2A">
            <wp:extent cx="3981450" cy="1943100"/>
            <wp:effectExtent l="0" t="0" r="0" b="0"/>
            <wp:docPr id="2034749552"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2B96417E" w14:textId="5EB589A2" w:rsidR="7C8C8381" w:rsidRDefault="7C8C8381">
      <w:r>
        <w:lastRenderedPageBreak/>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br/>
      </w:r>
      <w:r>
        <w:br/>
      </w:r>
    </w:p>
    <w:p w14:paraId="4002756C" w14:textId="081C11D2" w:rsidR="7C8C8381" w:rsidRDefault="7C8C8381" w:rsidP="7C8C8381">
      <w:pPr>
        <w:jc w:val="center"/>
      </w:pPr>
      <w:r>
        <w:rPr>
          <w:noProof/>
        </w:rPr>
        <w:drawing>
          <wp:inline distT="0" distB="0" distL="0" distR="0" wp14:anchorId="3BF4370B" wp14:editId="259238B2">
            <wp:extent cx="5686425" cy="1743075"/>
            <wp:effectExtent l="0" t="0" r="0" b="0"/>
            <wp:docPr id="623628262"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37E46D25" w14:textId="513C05B3" w:rsidR="00632E08" w:rsidRDefault="00632E08" w:rsidP="7C8C8381">
      <w:pPr>
        <w:jc w:val="center"/>
      </w:pPr>
    </w:p>
    <w:p w14:paraId="06B37507" w14:textId="77777777" w:rsidR="00632E08" w:rsidRDefault="00632E08" w:rsidP="7C8C8381">
      <w:pPr>
        <w:jc w:val="center"/>
      </w:pPr>
    </w:p>
    <w:p w14:paraId="0230A09F" w14:textId="2FE7B742" w:rsidR="7C8C8381" w:rsidRDefault="7C8C8381" w:rsidP="7C8C8381">
      <w:pPr>
        <w:jc w:val="center"/>
      </w:pPr>
      <w:r>
        <w:rPr>
          <w:noProof/>
        </w:rPr>
        <w:lastRenderedPageBreak/>
        <w:drawing>
          <wp:inline distT="0" distB="0" distL="0" distR="0" wp14:anchorId="5FEF4E3F" wp14:editId="04260422">
            <wp:extent cx="4086225" cy="3829050"/>
            <wp:effectExtent l="0" t="0" r="0" b="0"/>
            <wp:docPr id="2032687820"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7E9804BB" w14:textId="6CD9DD6F" w:rsidR="7C8C8381" w:rsidRDefault="7C8C8381" w:rsidP="7C8C8381">
      <w:pPr>
        <w:jc w:val="center"/>
      </w:pPr>
      <w:r>
        <w:rPr>
          <w:noProof/>
        </w:rPr>
        <w:drawing>
          <wp:inline distT="0" distB="0" distL="0" distR="0" wp14:anchorId="29D61A03" wp14:editId="4D0E5D4E">
            <wp:extent cx="5943600" cy="2828925"/>
            <wp:effectExtent l="0" t="0" r="0" b="0"/>
            <wp:docPr id="1600919472"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8412390" w14:textId="1516294B"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796C467E" w14:textId="4B57C4FD" w:rsidR="00063D94" w:rsidRDefault="00063D94" w:rsidP="00063D94">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Unit with Sensor</w:t>
      </w:r>
    </w:p>
    <w:p w14:paraId="49D956CB"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1E38F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2134DF5" w14:textId="77777777" w:rsidR="00063D94" w:rsidRDefault="00063D94" w:rsidP="00063D94">
      <w:pPr>
        <w:spacing w:line="254" w:lineRule="auto"/>
        <w:jc w:val="both"/>
        <w:rPr>
          <w:rFonts w:ascii="Times New Roman" w:eastAsia="Calibri" w:hAnsi="Times New Roman" w:cs="Times New Roman"/>
          <w:sz w:val="24"/>
          <w:szCs w:val="24"/>
        </w:rPr>
      </w:pPr>
    </w:p>
    <w:p w14:paraId="39A271B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27F15ECA" w14:textId="77777777" w:rsidR="00063D94" w:rsidRDefault="00063D94" w:rsidP="00063D94">
      <w:pPr>
        <w:spacing w:line="254" w:lineRule="auto"/>
        <w:jc w:val="both"/>
        <w:rPr>
          <w:rFonts w:ascii="Times New Roman" w:eastAsia="Calibri" w:hAnsi="Times New Roman" w:cs="Times New Roman"/>
          <w:sz w:val="24"/>
          <w:szCs w:val="24"/>
        </w:rPr>
      </w:pPr>
    </w:p>
    <w:p w14:paraId="71CE25AD"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Background Research</w:t>
      </w:r>
    </w:p>
    <w:p w14:paraId="0C8843D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629ED7B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C71839" w14:textId="77777777" w:rsidR="00063D94" w:rsidRPr="009237EA" w:rsidRDefault="00063D94" w:rsidP="00063D94">
      <w:pPr>
        <w:pStyle w:val="Heading2"/>
        <w:rPr>
          <w:rFonts w:asciiTheme="majorHAnsi" w:hAnsiTheme="majorHAnsi"/>
          <w:rPrChange w:id="2764" w:author="James Dwyer" w:date="2019-12-01T10:21:00Z">
            <w:rPr/>
          </w:rPrChange>
        </w:rPr>
      </w:pPr>
      <w:r w:rsidRPr="009237EA">
        <w:rPr>
          <w:rFonts w:asciiTheme="majorHAnsi" w:hAnsiTheme="majorHAnsi"/>
          <w:color w:val="2F5496" w:themeColor="accent1" w:themeShade="BF"/>
          <w:rPrChange w:id="2765" w:author="James Dwyer" w:date="2019-12-01T10:21:00Z">
            <w:rPr/>
          </w:rPrChange>
        </w:rPr>
        <w:t>Infrared</w:t>
      </w:r>
    </w:p>
    <w:p w14:paraId="2AF8FCC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w:t>
      </w:r>
    </w:p>
    <w:p w14:paraId="2D062F5F" w14:textId="77777777" w:rsidR="00063D94" w:rsidRDefault="00063D94" w:rsidP="00063D94">
      <w:pPr>
        <w:spacing w:line="254" w:lineRule="auto"/>
        <w:jc w:val="both"/>
        <w:rPr>
          <w:rFonts w:ascii="Times New Roman" w:eastAsia="Calibri" w:hAnsi="Times New Roman" w:cs="Times New Roman"/>
          <w:sz w:val="24"/>
          <w:szCs w:val="24"/>
        </w:rPr>
      </w:pPr>
    </w:p>
    <w:p w14:paraId="61540828"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6FC9CCA8"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BBD38FA"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379C3DFA" wp14:editId="00027DEF">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153F90AF" w14:textId="11BB3299" w:rsidR="00063D94" w:rsidRPr="00616748" w:rsidRDefault="00063D94" w:rsidP="00063D94">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w:t>
      </w:r>
    </w:p>
    <w:p w14:paraId="06DC7716" w14:textId="77777777" w:rsidR="00632E08" w:rsidRDefault="00632E08" w:rsidP="00063D94">
      <w:pPr>
        <w:spacing w:line="254" w:lineRule="auto"/>
        <w:rPr>
          <w:rFonts w:ascii="Times New Roman" w:eastAsia="Calibri" w:hAnsi="Times New Roman" w:cs="Times New Roman"/>
          <w:sz w:val="24"/>
          <w:szCs w:val="24"/>
        </w:rPr>
      </w:pPr>
    </w:p>
    <w:p w14:paraId="429E5673" w14:textId="2D9D4E95" w:rsidR="00063D94" w:rsidRDefault="00063D94" w:rsidP="00063D94">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w:t>
      </w:r>
    </w:p>
    <w:p w14:paraId="4F67618D" w14:textId="77777777" w:rsidR="00063D94" w:rsidRDefault="00063D94" w:rsidP="00063D94">
      <w:pPr>
        <w:spacing w:line="254" w:lineRule="auto"/>
        <w:jc w:val="both"/>
        <w:rPr>
          <w:rFonts w:ascii="Times New Roman" w:eastAsia="Calibri" w:hAnsi="Times New Roman" w:cs="Times New Roman"/>
          <w:sz w:val="24"/>
          <w:szCs w:val="24"/>
        </w:rPr>
      </w:pPr>
    </w:p>
    <w:p w14:paraId="4C164E04"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0EBBC998" w14:textId="77777777" w:rsidR="00063D94" w:rsidRDefault="00063D94" w:rsidP="00063D94">
      <w:pPr>
        <w:spacing w:line="254" w:lineRule="auto"/>
        <w:jc w:val="both"/>
        <w:rPr>
          <w:rFonts w:ascii="Times New Roman" w:eastAsia="Calibri" w:hAnsi="Times New Roman" w:cs="Times New Roman"/>
          <w:sz w:val="24"/>
          <w:szCs w:val="24"/>
        </w:rPr>
      </w:pPr>
    </w:p>
    <w:p w14:paraId="5531936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69F09F52" w14:textId="77777777" w:rsidR="00063D94" w:rsidRDefault="00063D94" w:rsidP="00063D94">
      <w:pPr>
        <w:spacing w:line="254" w:lineRule="auto"/>
        <w:jc w:val="both"/>
        <w:rPr>
          <w:rFonts w:ascii="Times New Roman" w:eastAsia="Calibri" w:hAnsi="Times New Roman" w:cs="Times New Roman"/>
          <w:sz w:val="24"/>
          <w:szCs w:val="24"/>
        </w:rPr>
      </w:pPr>
    </w:p>
    <w:p w14:paraId="4F1D02E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 reflective sensor. Here, the emitting source and sensor are near each other and facing the same direction. The emitted signal is projected towards a target which reflects the energy back toward the sensor’s detector (see figure 2). The signal is processed to produce the desired data.</w:t>
      </w:r>
    </w:p>
    <w:p w14:paraId="27042F68" w14:textId="77777777" w:rsidR="00063D94" w:rsidRDefault="00063D94" w:rsidP="00063D94">
      <w:pPr>
        <w:spacing w:line="254" w:lineRule="auto"/>
        <w:jc w:val="both"/>
        <w:rPr>
          <w:rFonts w:ascii="Times New Roman" w:eastAsia="Calibri" w:hAnsi="Times New Roman" w:cs="Times New Roman"/>
          <w:sz w:val="24"/>
          <w:szCs w:val="24"/>
        </w:rPr>
      </w:pPr>
    </w:p>
    <w:p w14:paraId="669B6F1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Interpreting how different wavelengths of a signal are reflected by a target can even be used to infer a target’s material. Despite these useful features, an active sensor can easily be located due to its emitted IR signal.</w:t>
      </w:r>
    </w:p>
    <w:p w14:paraId="7400A12F" w14:textId="63EABE17" w:rsidR="00063D94" w:rsidRDefault="006C5B2B" w:rsidP="00063D94">
      <w:pPr>
        <w:spacing w:line="254" w:lineRule="auto"/>
        <w:jc w:val="both"/>
        <w:rPr>
          <w:rFonts w:eastAsia="Calibri"/>
        </w:rPr>
      </w:pPr>
      <w:r>
        <w:rPr>
          <w:noProof/>
        </w:rPr>
        <w:lastRenderedPageBreak/>
        <mc:AlternateContent>
          <mc:Choice Requires="wps">
            <w:drawing>
              <wp:anchor distT="0" distB="0" distL="114300" distR="114300" simplePos="0" relativeHeight="251679232" behindDoc="0" locked="0" layoutInCell="1" allowOverlap="1" wp14:anchorId="357B8F8C" wp14:editId="01ACF975">
                <wp:simplePos x="0" y="0"/>
                <wp:positionH relativeFrom="margin">
                  <wp:align>center</wp:align>
                </wp:positionH>
                <wp:positionV relativeFrom="paragraph">
                  <wp:posOffset>3597275</wp:posOffset>
                </wp:positionV>
                <wp:extent cx="3438525" cy="171450"/>
                <wp:effectExtent l="0" t="0" r="0" b="0"/>
                <wp:wrapTopAndBottom/>
                <wp:docPr id="1976059850"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1118DA8C" w14:textId="7D31B8BA"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7B8F8C" id="Text Box 193" o:spid="_x0000_s1083" type="#_x0000_t202" style="position:absolute;left:0;text-align:left;margin-left:0;margin-top:283.25pt;width:270.75pt;height:13.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" stroked="f">
                <v:textbox inset="0,0,0,0">
                  <w:txbxContent>
                    <w:p w14:paraId="1118DA8C" w14:textId="7D31B8BA"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6</w:t>
                      </w:r>
                      <w:r>
                        <w:rPr>
                          <w:noProof/>
                        </w:rPr>
                        <w:fldChar w:fldCharType="end"/>
                      </w:r>
                      <w:r>
                        <w:t>: Active and Passive sensors</w:t>
                      </w:r>
                    </w:p>
                    <w:p w14:paraId="0184F206" w14:textId="77777777" w:rsidR="00121219" w:rsidRDefault="00121219" w:rsidP="00063D94">
                      <w:pPr>
                        <w:rPr>
                          <w:noProof/>
                        </w:rPr>
                      </w:pPr>
                    </w:p>
                  </w:txbxContent>
                </v:textbox>
                <w10:wrap type="topAndBottom" anchorx="margin"/>
              </v:shape>
            </w:pict>
          </mc:Fallback>
        </mc:AlternateContent>
      </w:r>
      <w:r w:rsidR="00063D94">
        <w:rPr>
          <w:noProof/>
        </w:rPr>
        <w:drawing>
          <wp:anchor distT="0" distB="0" distL="114300" distR="114300" simplePos="0" relativeHeight="251663360" behindDoc="0" locked="0" layoutInCell="1" allowOverlap="1" wp14:anchorId="338E8D65" wp14:editId="7ED33CA5">
            <wp:simplePos x="0" y="0"/>
            <wp:positionH relativeFrom="margin">
              <wp:posOffset>1019175</wp:posOffset>
            </wp:positionH>
            <wp:positionV relativeFrom="paragraph">
              <wp:posOffset>254000</wp:posOffset>
            </wp:positionV>
            <wp:extent cx="3600450" cy="3230880"/>
            <wp:effectExtent l="0" t="0" r="0" b="7620"/>
            <wp:wrapTopAndBottom/>
            <wp:docPr id="1976059840" name="Picture 197605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7348940" w14:textId="77777777" w:rsidR="00063D94" w:rsidRPr="00791257"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p>
    <w:p w14:paraId="15823BC9" w14:textId="77777777" w:rsidR="00063D94" w:rsidRDefault="00063D94" w:rsidP="00063D94">
      <w:pPr>
        <w:spacing w:line="254" w:lineRule="auto"/>
        <w:jc w:val="both"/>
        <w:rPr>
          <w:rFonts w:ascii="Times New Roman" w:eastAsia="Calibri" w:hAnsi="Times New Roman" w:cs="Times New Roman"/>
          <w:sz w:val="24"/>
          <w:szCs w:val="24"/>
        </w:rPr>
      </w:pPr>
    </w:p>
    <w:p w14:paraId="403C5833" w14:textId="77777777" w:rsidR="00063D94" w:rsidRPr="001F43D7" w:rsidRDefault="00063D94" w:rsidP="00063D94">
      <w:pPr>
        <w:pStyle w:val="Heading2"/>
        <w:rPr>
          <w:rFonts w:ascii="Times New Roman" w:eastAsia="Calibri" w:hAnsi="Times New Roman" w:cs="Times New Roman"/>
          <w:sz w:val="24"/>
          <w:szCs w:val="24"/>
        </w:rPr>
      </w:pPr>
    </w:p>
    <w:p w14:paraId="66106F9F" w14:textId="77777777" w:rsidR="00063D94" w:rsidRPr="009237EA" w:rsidRDefault="00063D94" w:rsidP="00063D94">
      <w:pPr>
        <w:pStyle w:val="Heading2"/>
        <w:rPr>
          <w:rFonts w:asciiTheme="majorHAnsi" w:hAnsiTheme="majorHAnsi"/>
          <w:color w:val="2F5496" w:themeColor="accent1" w:themeShade="BF"/>
          <w:rPrChange w:id="2766" w:author="James Dwyer" w:date="2019-12-01T10:21:00Z">
            <w:rPr/>
          </w:rPrChange>
        </w:rPr>
      </w:pPr>
      <w:r w:rsidRPr="009237EA">
        <w:rPr>
          <w:rFonts w:asciiTheme="majorHAnsi" w:hAnsiTheme="majorHAnsi"/>
          <w:color w:val="2F5496" w:themeColor="accent1" w:themeShade="BF"/>
          <w:rPrChange w:id="2767" w:author="James Dwyer" w:date="2019-12-01T10:21:00Z">
            <w:rPr/>
          </w:rPrChange>
        </w:rPr>
        <w:t>Electro-Optical</w:t>
      </w:r>
    </w:p>
    <w:p w14:paraId="1F97117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Electro-optical sensors detect light in the optical spectrum, with wavelengths between 0.01 μ and 1000 μ. This includes ultraviolet radiation, the visible spectrum, and infrared. Indeed, IR sensors are a type of electro-optical sensor. For the purposes of this project, EO sensors would be restricted to the visible spectrum in order to differentiate them from IR sensors.</w:t>
      </w:r>
    </w:p>
    <w:p w14:paraId="0185A88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F9EC92F" w14:textId="77777777" w:rsidR="00063D94" w:rsidRPr="009237EA" w:rsidRDefault="00063D94" w:rsidP="00063D94">
      <w:pPr>
        <w:pStyle w:val="Heading2"/>
        <w:rPr>
          <w:rFonts w:asciiTheme="majorHAnsi" w:hAnsiTheme="majorHAnsi"/>
          <w:color w:val="2F5496" w:themeColor="accent1" w:themeShade="BF"/>
          <w:rPrChange w:id="2768" w:author="James Dwyer" w:date="2019-12-01T10:21:00Z">
            <w:rPr/>
          </w:rPrChange>
        </w:rPr>
      </w:pPr>
      <w:r w:rsidRPr="009237EA">
        <w:rPr>
          <w:rFonts w:asciiTheme="majorHAnsi" w:hAnsiTheme="majorHAnsi"/>
          <w:color w:val="2F5496" w:themeColor="accent1" w:themeShade="BF"/>
          <w:rPrChange w:id="2769" w:author="James Dwyer" w:date="2019-12-01T10:21:00Z">
            <w:rPr/>
          </w:rPrChange>
        </w:rPr>
        <w:t>Synthetic Aperture Radar</w:t>
      </w:r>
    </w:p>
    <w:p w14:paraId="09990C3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4F771810"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26E2F57B" w14:textId="77777777" w:rsidR="00063D94" w:rsidRDefault="00063D94" w:rsidP="00063D94">
      <w:pPr>
        <w:keepNext/>
        <w:spacing w:line="254" w:lineRule="auto"/>
        <w:jc w:val="center"/>
        <w:rPr>
          <w:rFonts w:ascii="Calibri" w:eastAsia="Calibri" w:hAnsi="Calibri" w:cs="Times New Roman"/>
        </w:rPr>
      </w:pPr>
      <w:r>
        <w:rPr>
          <w:rFonts w:eastAsia="Calibri"/>
          <w:noProof/>
        </w:rPr>
        <w:lastRenderedPageBreak/>
        <w:drawing>
          <wp:inline distT="0" distB="0" distL="0" distR="0" wp14:anchorId="08CA87CC" wp14:editId="5CC84857">
            <wp:extent cx="5486400" cy="3657600"/>
            <wp:effectExtent l="0" t="0" r="0" b="0"/>
            <wp:docPr id="1976059841" name="Picture 19760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BF03717" w14:textId="00058E63"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1976 Synthetic Aperture Radar image of Willow Run Airport and vicinity</w:t>
      </w:r>
    </w:p>
    <w:p w14:paraId="797E4B2A" w14:textId="77777777" w:rsidR="00063D94" w:rsidRDefault="00063D94" w:rsidP="00063D94">
      <w:pPr>
        <w:spacing w:line="254" w:lineRule="auto"/>
        <w:jc w:val="center"/>
        <w:rPr>
          <w:rFonts w:eastAsia="Calibri"/>
        </w:rPr>
      </w:pPr>
    </w:p>
    <w:p w14:paraId="7D1673F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It is an active sensor that operates by emitting a microwave pulse toward a target which is reflected to the SAR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[3] (see figure 5)</w:t>
      </w:r>
    </w:p>
    <w:p w14:paraId="616C4969" w14:textId="05F91508" w:rsidR="00063D94" w:rsidRDefault="00063D94" w:rsidP="00063D94">
      <w:pPr>
        <w:spacing w:line="254" w:lineRule="auto"/>
        <w:jc w:val="both"/>
        <w:rPr>
          <w:rFonts w:eastAsia="Calibri"/>
        </w:rPr>
      </w:pPr>
      <w:r>
        <w:rPr>
          <w:noProof/>
        </w:rPr>
        <w:lastRenderedPageBreak/>
        <w:drawing>
          <wp:anchor distT="0" distB="0" distL="114300" distR="114300" simplePos="0" relativeHeight="251661312" behindDoc="0" locked="0" layoutInCell="1" allowOverlap="1" wp14:anchorId="0A8C2A65" wp14:editId="3E4310AD">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r w:rsidR="006C5B2B">
        <w:rPr>
          <w:noProof/>
        </w:rPr>
        <mc:AlternateContent>
          <mc:Choice Requires="wps">
            <w:drawing>
              <wp:anchor distT="0" distB="0" distL="114300" distR="114300" simplePos="0" relativeHeight="251677184" behindDoc="0" locked="0" layoutInCell="1" allowOverlap="1" wp14:anchorId="2EF807D0" wp14:editId="365F6D83">
                <wp:simplePos x="0" y="0"/>
                <wp:positionH relativeFrom="column">
                  <wp:posOffset>942975</wp:posOffset>
                </wp:positionH>
                <wp:positionV relativeFrom="paragraph">
                  <wp:posOffset>3451225</wp:posOffset>
                </wp:positionV>
                <wp:extent cx="2397125" cy="451485"/>
                <wp:effectExtent l="0" t="0" r="0" b="0"/>
                <wp:wrapTopAndBottom/>
                <wp:docPr id="19760598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7125" cy="451485"/>
                        </a:xfrm>
                        <a:prstGeom prst="rect">
                          <a:avLst/>
                        </a:prstGeom>
                        <a:solidFill>
                          <a:prstClr val="white"/>
                        </a:solidFill>
                        <a:ln>
                          <a:noFill/>
                        </a:ln>
                      </wps:spPr>
                      <wps:txbx>
                        <w:txbxContent>
                          <w:p w14:paraId="64457664" w14:textId="2E8551E0"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807D0" id="Text Box 31" o:spid="_x0000_s1084" type="#_x0000_t202" style="position:absolute;left:0;text-align:left;margin-left:74.25pt;margin-top:271.75pt;width:188.75pt;height:35.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" stroked="f">
                <v:textbox style="mso-fit-shape-to-text:t" inset="0,0,0,0">
                  <w:txbxContent>
                    <w:p w14:paraId="64457664" w14:textId="2E8551E0" w:rsidR="00121219" w:rsidRDefault="00121219" w:rsidP="00063D94">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8</w:t>
                      </w:r>
                      <w:r>
                        <w:rPr>
                          <w:noProof/>
                        </w:rPr>
                        <w:fldChar w:fldCharType="end"/>
                      </w:r>
                      <w:r>
                        <w:t>: Synthetic Aperture Radar</w:t>
                      </w:r>
                    </w:p>
                    <w:p w14:paraId="57DBCC98" w14:textId="77777777" w:rsidR="00121219" w:rsidRDefault="00121219" w:rsidP="00063D94">
                      <w:pPr>
                        <w:rPr>
                          <w:noProof/>
                        </w:rPr>
                      </w:pPr>
                    </w:p>
                  </w:txbxContent>
                </v:textbox>
                <w10:wrap type="topAndBottom"/>
              </v:shape>
            </w:pict>
          </mc:Fallback>
        </mc:AlternateContent>
      </w:r>
    </w:p>
    <w:p w14:paraId="12492A46" w14:textId="77777777" w:rsidR="00063D94" w:rsidRDefault="00063D94" w:rsidP="00063D94">
      <w:pPr>
        <w:spacing w:line="254" w:lineRule="auto"/>
        <w:jc w:val="both"/>
        <w:rPr>
          <w:rFonts w:eastAsia="Calibri"/>
        </w:rPr>
      </w:pPr>
    </w:p>
    <w:p w14:paraId="1BE76CD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Moving objects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[4]</w:t>
      </w:r>
    </w:p>
    <w:p w14:paraId="18472A6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D338BE2" w14:textId="77777777" w:rsidR="00063D94" w:rsidRPr="00AF0554" w:rsidRDefault="00063D94" w:rsidP="00063D94">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3D8A59B5"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behind certain materials as well as detect invisible heat signatures. SAR is useful for terrain mapping but is not as useful as the tracking capability of the IR sensor. It is also more complex, especially if it is designed to detect moving targets.</w:t>
      </w:r>
    </w:p>
    <w:p w14:paraId="7FA05149"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445B6A3C"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2075E6F"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FBE8B9B"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7BFEBDDB" w14:textId="77777777" w:rsidR="00063D94" w:rsidRDefault="00063D94" w:rsidP="00063D94">
      <w:pPr>
        <w:spacing w:line="254" w:lineRule="auto"/>
        <w:jc w:val="both"/>
        <w:rPr>
          <w:rFonts w:ascii="Times New Roman" w:eastAsia="Calibri" w:hAnsi="Times New Roman" w:cs="Times New Roman"/>
          <w:sz w:val="24"/>
          <w:szCs w:val="24"/>
        </w:rPr>
      </w:pPr>
    </w:p>
    <w:p w14:paraId="76C677C3"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New Unit Class</w:t>
      </w:r>
    </w:p>
    <w:p w14:paraId="36ED61C3" w14:textId="77777777" w:rsidR="00063D94" w:rsidRDefault="00063D94" w:rsidP="00063D94">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its base properties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like the other units (see figure 6). The IR sensor properties will be developed and added to the recon class.</w:t>
      </w:r>
    </w:p>
    <w:p w14:paraId="4BCC3B4C" w14:textId="77777777" w:rsidR="00063D94" w:rsidRDefault="00063D94" w:rsidP="00063D94">
      <w:pPr>
        <w:spacing w:line="254" w:lineRule="auto"/>
        <w:jc w:val="both"/>
        <w:rPr>
          <w:rFonts w:eastAsia="Calibri"/>
        </w:rPr>
      </w:pPr>
    </w:p>
    <w:bookmarkStart w:id="2770" w:name="_MON_1636442456"/>
    <w:bookmarkEnd w:id="2770"/>
    <w:p w14:paraId="750BBB0E" w14:textId="77777777" w:rsidR="00063D94" w:rsidRDefault="00063D94" w:rsidP="00063D94">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33D1C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330.75pt" o:ole="">
            <v:imagedata r:id="rId55" o:title="" cropbottom="148f" cropright="35865f"/>
          </v:shape>
          <o:OLEObject Type="Embed" ProgID="Word.OpenDocumentText.12" ShapeID="_x0000_i1025" DrawAspect="Content" ObjectID="_1636855663" r:id="rId56"/>
        </w:object>
      </w:r>
    </w:p>
    <w:p w14:paraId="5E14103B" w14:textId="77777777" w:rsidR="00063D94" w:rsidRDefault="00063D94" w:rsidP="00063D94">
      <w:pPr>
        <w:keepNext/>
        <w:autoSpaceDE w:val="0"/>
        <w:autoSpaceDN w:val="0"/>
        <w:adjustRightInd w:val="0"/>
        <w:spacing w:line="240" w:lineRule="auto"/>
        <w:rPr>
          <w:rFonts w:ascii="Calibri" w:eastAsia="Calibri" w:hAnsi="Calibri" w:cs="Times New Roman"/>
        </w:rPr>
      </w:pPr>
    </w:p>
    <w:p w14:paraId="42BF82EC" w14:textId="196E8EEB" w:rsidR="00063D94" w:rsidRDefault="00063D94" w:rsidP="00063D94">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9</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480E6942" w14:textId="77777777" w:rsidR="00063D94" w:rsidRDefault="00063D94" w:rsidP="00063D94">
      <w:pPr>
        <w:spacing w:line="254" w:lineRule="auto"/>
        <w:rPr>
          <w:rFonts w:eastAsia="Calibri"/>
        </w:rPr>
      </w:pPr>
    </w:p>
    <w:p w14:paraId="6BE8D46D"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Simulating Thermal Data</w:t>
      </w:r>
    </w:p>
    <w:p w14:paraId="5E2A566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942851E" w14:textId="77777777" w:rsidR="00063D94" w:rsidRDefault="00063D94" w:rsidP="00063D94">
      <w:pPr>
        <w:spacing w:line="254" w:lineRule="auto"/>
        <w:jc w:val="both"/>
        <w:rPr>
          <w:rFonts w:ascii="Times New Roman" w:eastAsia="Calibri" w:hAnsi="Times New Roman" w:cs="Times New Roman"/>
          <w:sz w:val="24"/>
          <w:szCs w:val="24"/>
        </w:rPr>
      </w:pPr>
    </w:p>
    <w:p w14:paraId="27F98A7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2B42DF43"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F7BDEDD"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0E218FBE"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38941C21" w14:textId="77777777" w:rsidR="00063D94" w:rsidRDefault="00063D94" w:rsidP="00063D94">
      <w:pPr>
        <w:spacing w:line="254" w:lineRule="auto"/>
        <w:rPr>
          <w:rFonts w:eastAsia="Calibri"/>
        </w:rPr>
      </w:pPr>
    </w:p>
    <w:p w14:paraId="2507E8FE" w14:textId="4BC3D360" w:rsidR="00063D94" w:rsidRDefault="006C5B2B" w:rsidP="00063D94">
      <w:pPr>
        <w:spacing w:line="254" w:lineRule="auto"/>
        <w:rPr>
          <w:rFonts w:eastAsia="Calibri"/>
        </w:rPr>
      </w:pPr>
      <w:r>
        <w:rPr>
          <w:noProof/>
        </w:rPr>
        <mc:AlternateContent>
          <mc:Choice Requires="wps">
            <w:drawing>
              <wp:anchor distT="45720" distB="45720" distL="114300" distR="114300" simplePos="0" relativeHeight="251673088" behindDoc="0" locked="0" layoutInCell="1" allowOverlap="1" wp14:anchorId="5DA3FD43" wp14:editId="07CFD8FB">
                <wp:simplePos x="0" y="0"/>
                <wp:positionH relativeFrom="page">
                  <wp:posOffset>3190875</wp:posOffset>
                </wp:positionH>
                <wp:positionV relativeFrom="paragraph">
                  <wp:posOffset>0</wp:posOffset>
                </wp:positionV>
                <wp:extent cx="1647825" cy="533400"/>
                <wp:effectExtent l="0" t="0" r="0" b="0"/>
                <wp:wrapSquare wrapText="bothSides"/>
                <wp:docPr id="19760598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2644C899" w14:textId="77777777" w:rsidR="00121219" w:rsidRDefault="00121219"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121219" w:rsidRDefault="00121219" w:rsidP="00063D9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3FD43" id="Text Box 30" o:spid="_x0000_s1085" type="#_x0000_t202" style="position:absolute;margin-left:251.25pt;margin-top:0;width:129.75pt;height:42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" stroked="f">
                <v:textbox>
                  <w:txbxContent>
                    <w:p w14:paraId="2644C899" w14:textId="77777777" w:rsidR="00121219" w:rsidRDefault="00121219" w:rsidP="00063D94">
                      <w:pPr>
                        <w:rPr>
                          <w:sz w:val="32"/>
                          <w:szCs w:val="32"/>
                        </w:rPr>
                      </w:pPr>
                      <w:proofErr w:type="spellStart"/>
                      <w:r>
                        <w:rPr>
                          <w:sz w:val="32"/>
                          <w:szCs w:val="32"/>
                        </w:rPr>
                        <w:t>λ</w:t>
                      </w:r>
                      <w:r>
                        <w:rPr>
                          <w:sz w:val="32"/>
                          <w:szCs w:val="32"/>
                          <w:vertAlign w:val="subscript"/>
                        </w:rPr>
                        <w:t>max</w:t>
                      </w:r>
                      <w:proofErr w:type="spellEnd"/>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37D06635" w14:textId="77777777" w:rsidR="00121219" w:rsidRDefault="00121219" w:rsidP="00063D94">
                      <w:pPr>
                        <w:rPr>
                          <w:sz w:val="32"/>
                          <w:szCs w:val="32"/>
                        </w:rPr>
                      </w:pPr>
                    </w:p>
                  </w:txbxContent>
                </v:textbox>
                <w10:wrap type="square" anchorx="page"/>
              </v:shape>
            </w:pict>
          </mc:Fallback>
        </mc:AlternateContent>
      </w:r>
    </w:p>
    <w:p w14:paraId="3B822B4B" w14:textId="77777777" w:rsidR="00063D94" w:rsidRDefault="00063D94" w:rsidP="00063D94">
      <w:pPr>
        <w:spacing w:line="254" w:lineRule="auto"/>
        <w:rPr>
          <w:rFonts w:eastAsia="Calibri"/>
        </w:rPr>
      </w:pPr>
    </w:p>
    <w:p w14:paraId="0BC3BFFB" w14:textId="51F2EDB8" w:rsidR="00063D94" w:rsidRDefault="006C5B2B" w:rsidP="00063D94">
      <w:pPr>
        <w:spacing w:line="254" w:lineRule="auto"/>
        <w:rPr>
          <w:rFonts w:eastAsia="Calibri"/>
        </w:rPr>
      </w:pPr>
      <w:r>
        <w:rPr>
          <w:noProof/>
        </w:rPr>
        <w:lastRenderedPageBreak/>
        <mc:AlternateContent>
          <mc:Choice Requires="wps">
            <w:drawing>
              <wp:anchor distT="0" distB="0" distL="114300" distR="114300" simplePos="0" relativeHeight="251674112" behindDoc="0" locked="0" layoutInCell="1" allowOverlap="1" wp14:anchorId="01776A03" wp14:editId="65498EAA">
                <wp:simplePos x="0" y="0"/>
                <wp:positionH relativeFrom="column">
                  <wp:posOffset>1809750</wp:posOffset>
                </wp:positionH>
                <wp:positionV relativeFrom="paragraph">
                  <wp:posOffset>144780</wp:posOffset>
                </wp:positionV>
                <wp:extent cx="2194560" cy="190500"/>
                <wp:effectExtent l="0" t="0" r="0" b="0"/>
                <wp:wrapSquare wrapText="bothSides"/>
                <wp:docPr id="19760598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50EDC3D0" w14:textId="60F5DCCC" w:rsidR="00121219" w:rsidRDefault="00121219"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121219" w:rsidRDefault="00121219" w:rsidP="00063D9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776A03" id="Text Box 28" o:spid="_x0000_s1086" type="#_x0000_t202" style="position:absolute;margin-left:142.5pt;margin-top:11.4pt;width:172.8pt;height: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" stroked="f">
                <v:textbox inset="0,0,0,0">
                  <w:txbxContent>
                    <w:p w14:paraId="50EDC3D0" w14:textId="60F5DCCC" w:rsidR="00121219" w:rsidRDefault="00121219" w:rsidP="00063D94">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10</w:t>
                      </w:r>
                      <w:r>
                        <w:rPr>
                          <w:rFonts w:ascii="Arial" w:hAnsi="Arial" w:cs="Arial"/>
                        </w:rPr>
                        <w:fldChar w:fldCharType="end"/>
                      </w:r>
                      <w:r>
                        <w:rPr>
                          <w:rFonts w:ascii="Arial" w:hAnsi="Arial" w:cs="Arial"/>
                        </w:rPr>
                        <w:t>: Wien's Displacement Law</w:t>
                      </w:r>
                    </w:p>
                    <w:p w14:paraId="4C7DE41E" w14:textId="77777777" w:rsidR="00121219" w:rsidRDefault="00121219" w:rsidP="00063D94">
                      <w:pPr>
                        <w:rPr>
                          <w:noProof/>
                        </w:rPr>
                      </w:pPr>
                    </w:p>
                  </w:txbxContent>
                </v:textbox>
                <w10:wrap type="square"/>
              </v:shape>
            </w:pict>
          </mc:Fallback>
        </mc:AlternateContent>
      </w:r>
    </w:p>
    <w:p w14:paraId="6FA8AA97" w14:textId="77777777" w:rsidR="00063D94" w:rsidRDefault="00063D94" w:rsidP="00063D94">
      <w:pPr>
        <w:spacing w:line="254" w:lineRule="auto"/>
        <w:jc w:val="both"/>
        <w:rPr>
          <w:rFonts w:eastAsia="Times New Roman"/>
          <w:color w:val="1F3763" w:themeColor="accent1" w:themeShade="7F"/>
          <w:sz w:val="24"/>
          <w:szCs w:val="24"/>
        </w:rPr>
      </w:pPr>
    </w:p>
    <w:p w14:paraId="34A55BB7" w14:textId="77777777" w:rsidR="00063D94" w:rsidRDefault="00063D94" w:rsidP="00063D94">
      <w:pPr>
        <w:spacing w:line="254" w:lineRule="auto"/>
        <w:jc w:val="both"/>
        <w:rPr>
          <w:rFonts w:ascii="Times New Roman" w:eastAsia="Calibri" w:hAnsi="Times New Roman" w:cs="Times New Roman"/>
          <w:sz w:val="24"/>
          <w:szCs w:val="24"/>
        </w:rPr>
      </w:pPr>
    </w:p>
    <w:p w14:paraId="46BC54DF"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[7],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w:t>
      </w:r>
      <w:proofErr w:type="spellStart"/>
      <w:r>
        <w:rPr>
          <w:rFonts w:ascii="Times New Roman" w:eastAsia="Calibri" w:hAnsi="Times New Roman" w:cs="Times New Roman"/>
          <w:sz w:val="24"/>
          <w:szCs w:val="24"/>
        </w:rPr>
        <w:t>μm</w:t>
      </w:r>
      <w:proofErr w:type="spellEnd"/>
      <w:r>
        <w:rPr>
          <w:rFonts w:ascii="Times New Roman" w:eastAsia="Calibri" w:hAnsi="Times New Roman" w:cs="Times New Roman"/>
          <w:sz w:val="24"/>
          <w:szCs w:val="24"/>
        </w:rPr>
        <w:t>. Thus, only object temperatures need to be researched to determine their infrared wavelength.</w:t>
      </w:r>
    </w:p>
    <w:p w14:paraId="4210BD3D" w14:textId="34155ED7" w:rsidR="00063D94" w:rsidRDefault="00063D94" w:rsidP="00063D94">
      <w:pPr>
        <w:spacing w:line="254" w:lineRule="auto"/>
        <w:jc w:val="both"/>
        <w:rPr>
          <w:rFonts w:eastAsia="Calibri"/>
        </w:rPr>
      </w:pPr>
    </w:p>
    <w:p w14:paraId="593A6850" w14:textId="77777777" w:rsidR="00496A60" w:rsidRPr="00CE290F" w:rsidRDefault="00496A60" w:rsidP="00496A60">
      <w:pPr>
        <w:spacing w:line="254" w:lineRule="auto"/>
        <w:jc w:val="both"/>
        <w:rPr>
          <w:rFonts w:asciiTheme="majorHAnsi" w:eastAsia="Calibri" w:hAnsiTheme="majorHAnsi" w:cstheme="majorHAnsi"/>
          <w:color w:val="2F5496" w:themeColor="accent1" w:themeShade="BF"/>
          <w:sz w:val="26"/>
          <w:szCs w:val="26"/>
        </w:rPr>
      </w:pPr>
      <w:r>
        <w:rPr>
          <w:rFonts w:asciiTheme="majorHAnsi" w:eastAsia="Calibri" w:hAnsiTheme="majorHAnsi" w:cstheme="majorHAnsi"/>
          <w:color w:val="2F5496" w:themeColor="accent1" w:themeShade="BF"/>
          <w:sz w:val="26"/>
          <w:szCs w:val="26"/>
        </w:rPr>
        <w:t>Simulating Reflectance</w:t>
      </w:r>
    </w:p>
    <w:p w14:paraId="30C0B99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IR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 </w:t>
      </w:r>
      <w:proofErr w:type="spellStart"/>
      <w:r w:rsidRPr="00B42772">
        <w:rPr>
          <w:rFonts w:ascii="Times New Roman" w:eastAsia="Calibri" w:hAnsi="Times New Roman" w:cs="Times New Roman"/>
          <w:i/>
          <w:sz w:val="24"/>
          <w:szCs w:val="24"/>
        </w:rPr>
        <w:t>dict</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6C9C278C" w14:textId="77777777" w:rsidR="00496A60" w:rsidRDefault="00496A60" w:rsidP="00496A60">
      <w:pPr>
        <w:spacing w:line="254" w:lineRule="auto"/>
        <w:jc w:val="both"/>
        <w:rPr>
          <w:rFonts w:ascii="Times New Roman" w:eastAsia="Calibri" w:hAnsi="Times New Roman" w:cs="Times New Roman"/>
          <w:sz w:val="24"/>
          <w:szCs w:val="24"/>
        </w:rPr>
      </w:pPr>
    </w:p>
    <w:p w14:paraId="3DA61C52"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Despite the trove of data that it contained, some objects in Everglades need to have approximations, as the exact data could not be found.</w:t>
      </w:r>
    </w:p>
    <w:p w14:paraId="28995660" w14:textId="77777777" w:rsidR="00496A60" w:rsidRDefault="00496A60" w:rsidP="00496A60">
      <w:pPr>
        <w:spacing w:line="254" w:lineRule="auto"/>
        <w:jc w:val="both"/>
        <w:rPr>
          <w:rFonts w:ascii="Times New Roman" w:eastAsia="Calibri" w:hAnsi="Times New Roman" w:cs="Times New Roman"/>
          <w:sz w:val="24"/>
          <w:szCs w:val="24"/>
        </w:rPr>
      </w:pPr>
    </w:p>
    <w:p w14:paraId="1D93598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38DE2972" w14:textId="77777777" w:rsidR="00496A60" w:rsidRDefault="00496A60" w:rsidP="00496A60">
      <w:pPr>
        <w:spacing w:line="254" w:lineRule="auto"/>
        <w:jc w:val="both"/>
        <w:rPr>
          <w:rFonts w:ascii="Times New Roman" w:eastAsia="Calibri" w:hAnsi="Times New Roman" w:cs="Times New Roman"/>
          <w:sz w:val="24"/>
          <w:szCs w:val="24"/>
        </w:rPr>
      </w:pPr>
    </w:p>
    <w:p w14:paraId="3DE8C3FE" w14:textId="77777777" w:rsidR="00496A60" w:rsidRPr="00643319"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25B3CF5A" w14:textId="77777777" w:rsidR="00496A60" w:rsidRDefault="00496A60" w:rsidP="00496A60">
      <w:pPr>
        <w:spacing w:line="254" w:lineRule="auto"/>
        <w:jc w:val="both"/>
        <w:rPr>
          <w:rFonts w:ascii="Times New Roman" w:eastAsia="Calibri" w:hAnsi="Times New Roman" w:cs="Times New Roman"/>
          <w:sz w:val="24"/>
          <w:szCs w:val="24"/>
        </w:rPr>
      </w:pPr>
    </w:p>
    <w:p w14:paraId="7E266EA2"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085CB85C" wp14:editId="68194469">
            <wp:extent cx="3015835" cy="1695360"/>
            <wp:effectExtent l="0" t="0" r="0" b="635"/>
            <wp:docPr id="2032687813" name="Picture 20326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57">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C6269AE" wp14:editId="567D0383">
            <wp:extent cx="2171700" cy="1699657"/>
            <wp:effectExtent l="0" t="0" r="0" b="0"/>
            <wp:docPr id="2032687814" name="Picture 203268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236F2CD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9</w:t>
      </w:r>
      <w:r>
        <w:fldChar w:fldCharType="end"/>
      </w:r>
      <w:r>
        <w:t>: In-game cacti and associated reflectance plot from spectral library</w:t>
      </w:r>
    </w:p>
    <w:p w14:paraId="7B192FC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104A5A5B"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F791B1F"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14FCA77D" wp14:editId="3BB2134B">
            <wp:extent cx="3048000" cy="1708502"/>
            <wp:effectExtent l="0" t="0" r="0" b="6350"/>
            <wp:docPr id="2032687815" name="Picture 203268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59">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99AF685" wp14:editId="08F010BB">
            <wp:extent cx="2181740" cy="1707515"/>
            <wp:effectExtent l="0" t="0" r="9525" b="6985"/>
            <wp:docPr id="2032687816" name="Picture 20326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41221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10</w:t>
      </w:r>
      <w:r>
        <w:fldChar w:fldCharType="end"/>
      </w:r>
      <w:r>
        <w:t>: In-game short grass and associated reflectance plot from spectral library</w:t>
      </w:r>
    </w:p>
    <w:p w14:paraId="3696FA53"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590E2090" w14:textId="77777777" w:rsidR="00496A60" w:rsidRPr="00447CC2" w:rsidRDefault="00496A60" w:rsidP="00496A60">
      <w:pPr>
        <w:spacing w:line="254" w:lineRule="auto"/>
        <w:jc w:val="both"/>
        <w:rPr>
          <w:rFonts w:ascii="Times New Roman" w:eastAsia="Calibri" w:hAnsi="Times New Roman" w:cs="Times New Roman"/>
          <w:sz w:val="24"/>
          <w:szCs w:val="24"/>
        </w:rPr>
      </w:pPr>
    </w:p>
    <w:p w14:paraId="0E04090F"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CBE8330" wp14:editId="33BBBD8D">
            <wp:extent cx="3044850" cy="1704975"/>
            <wp:effectExtent l="0" t="0" r="3175" b="0"/>
            <wp:docPr id="2032687817" name="Picture 203268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61">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4463A077" wp14:editId="3D0FD1B1">
            <wp:extent cx="2171700" cy="1699659"/>
            <wp:effectExtent l="0" t="0" r="0" b="0"/>
            <wp:docPr id="2032687818" name="Picture 203268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4BDC48A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11</w:t>
      </w:r>
      <w:r>
        <w:fldChar w:fldCharType="end"/>
      </w:r>
      <w:r>
        <w:t>: In-game tall grass/bush and associated reflectance plot from spectral library</w:t>
      </w:r>
    </w:p>
    <w:p w14:paraId="5CDB53EE"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652FAC92" w14:textId="77777777" w:rsidR="00496A60" w:rsidRDefault="00496A60" w:rsidP="00496A60">
      <w:pPr>
        <w:spacing w:line="254" w:lineRule="auto"/>
        <w:jc w:val="both"/>
        <w:rPr>
          <w:rFonts w:ascii="Times New Roman" w:eastAsia="Calibri" w:hAnsi="Times New Roman" w:cs="Times New Roman"/>
          <w:sz w:val="24"/>
          <w:szCs w:val="24"/>
        </w:rPr>
      </w:pPr>
    </w:p>
    <w:p w14:paraId="70FC5871"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22EC52B0" wp14:editId="5F2CE62E">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63">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8874E0C" wp14:editId="59CA0C4F">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1BD9ED7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12</w:t>
      </w:r>
      <w:r>
        <w:fldChar w:fldCharType="end"/>
      </w:r>
      <w:r>
        <w:t>: First in-game bush and associated reflectance plot from spectral library</w:t>
      </w:r>
    </w:p>
    <w:p w14:paraId="12780FB4"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22FF3094" w14:textId="77777777" w:rsidR="00496A60" w:rsidRDefault="00496A60" w:rsidP="00496A60">
      <w:pPr>
        <w:spacing w:line="254" w:lineRule="auto"/>
        <w:jc w:val="both"/>
        <w:rPr>
          <w:rFonts w:ascii="Times New Roman" w:eastAsia="Calibri" w:hAnsi="Times New Roman" w:cs="Times New Roman"/>
          <w:sz w:val="24"/>
          <w:szCs w:val="24"/>
        </w:rPr>
      </w:pPr>
    </w:p>
    <w:p w14:paraId="32F75C7B" w14:textId="77777777" w:rsidR="00496A60" w:rsidRDefault="00496A60" w:rsidP="00496A6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37470665" wp14:editId="3ACD266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65">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6B475C30" wp14:editId="2BA899AC">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56A3B5CC"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13</w:t>
      </w:r>
      <w:r>
        <w:fldChar w:fldCharType="end"/>
      </w:r>
      <w:r>
        <w:t>: Second in-game bush and associated reflectance plot from spectral library</w:t>
      </w:r>
    </w:p>
    <w:p w14:paraId="61822827"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594B403A" w14:textId="77777777" w:rsidR="00496A60" w:rsidRDefault="00496A60" w:rsidP="00496A60">
      <w:pPr>
        <w:spacing w:line="254" w:lineRule="auto"/>
        <w:jc w:val="both"/>
        <w:rPr>
          <w:rFonts w:ascii="Times New Roman" w:eastAsia="Calibri" w:hAnsi="Times New Roman" w:cs="Times New Roman"/>
          <w:sz w:val="24"/>
          <w:szCs w:val="24"/>
        </w:rPr>
      </w:pPr>
    </w:p>
    <w:p w14:paraId="36EBC5AA" w14:textId="77777777" w:rsidR="00496A60" w:rsidRDefault="00496A60" w:rsidP="00496A60">
      <w:pPr>
        <w:keepNext/>
        <w:spacing w:line="254" w:lineRule="auto"/>
        <w:jc w:val="both"/>
      </w:pPr>
      <w:r>
        <w:rPr>
          <w:rFonts w:ascii="Times New Roman" w:eastAsia="Calibri" w:hAnsi="Times New Roman" w:cs="Times New Roman"/>
          <w:noProof/>
          <w:sz w:val="24"/>
          <w:szCs w:val="24"/>
        </w:rPr>
        <w:drawing>
          <wp:inline distT="0" distB="0" distL="0" distR="0" wp14:anchorId="7E1C1540" wp14:editId="16683A2E">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67">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78CA8FD" wp14:editId="2A3BC72E">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0E0AE75F"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14</w:t>
      </w:r>
      <w:r>
        <w:fldChar w:fldCharType="end"/>
      </w:r>
      <w:r>
        <w:t>: In-game flowers and associated reflectance plot from spectral library</w:t>
      </w:r>
    </w:p>
    <w:p w14:paraId="535AEE78" w14:textId="77777777" w:rsidR="00496A60" w:rsidRDefault="00496A60" w:rsidP="00496A60">
      <w:pPr>
        <w:spacing w:line="254" w:lineRule="auto"/>
        <w:jc w:val="both"/>
        <w:rPr>
          <w:rFonts w:ascii="Times New Roman" w:eastAsia="Calibri" w:hAnsi="Times New Roman" w:cs="Times New Roman"/>
          <w:sz w:val="24"/>
          <w:szCs w:val="24"/>
        </w:rPr>
      </w:pPr>
    </w:p>
    <w:p w14:paraId="627B4BF5" w14:textId="77777777" w:rsidR="00496A60" w:rsidRDefault="00496A60" w:rsidP="00496A60">
      <w:pPr>
        <w:spacing w:line="254" w:lineRule="auto"/>
        <w:jc w:val="both"/>
        <w:rPr>
          <w:rFonts w:ascii="Times New Roman" w:eastAsia="Calibri" w:hAnsi="Times New Roman" w:cs="Times New Roman"/>
          <w:sz w:val="24"/>
          <w:szCs w:val="24"/>
        </w:rPr>
      </w:pPr>
    </w:p>
    <w:p w14:paraId="2F1DD218"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26119F43" w14:textId="77777777" w:rsidR="00496A60" w:rsidRDefault="00496A60" w:rsidP="00496A60">
      <w:pPr>
        <w:spacing w:line="254" w:lineRule="auto"/>
        <w:jc w:val="both"/>
        <w:rPr>
          <w:rFonts w:ascii="Times New Roman" w:eastAsia="Calibri" w:hAnsi="Times New Roman" w:cs="Times New Roman"/>
          <w:sz w:val="24"/>
          <w:szCs w:val="24"/>
        </w:rPr>
      </w:pPr>
    </w:p>
    <w:p w14:paraId="0D179E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254FE4F" wp14:editId="21AD0B4C">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069719FC" wp14:editId="6DCC94F0">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E1C70E6" w14:textId="77777777" w:rsidR="00496A60" w:rsidRDefault="00496A60" w:rsidP="00496A60">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5C7AA476" wp14:editId="680424A6">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0424231E" w14:textId="77777777" w:rsidR="00496A60" w:rsidRPr="00477E77" w:rsidRDefault="00496A60" w:rsidP="00496A6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15</w:t>
      </w:r>
      <w:r>
        <w:fldChar w:fldCharType="end"/>
      </w:r>
      <w:r>
        <w:t>: In-game trees and associated reflectance plot from the spectral library</w:t>
      </w:r>
    </w:p>
    <w:p w14:paraId="7963D72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064258FA" w14:textId="77777777" w:rsidR="00496A60" w:rsidRDefault="00496A60" w:rsidP="00496A60">
      <w:pPr>
        <w:spacing w:line="254" w:lineRule="auto"/>
        <w:jc w:val="both"/>
        <w:rPr>
          <w:rFonts w:eastAsia="Calibri"/>
        </w:rPr>
      </w:pPr>
    </w:p>
    <w:p w14:paraId="3A5C25E5" w14:textId="77777777" w:rsidR="00496A60" w:rsidRDefault="00496A60" w:rsidP="00496A60">
      <w:pPr>
        <w:keepNext/>
        <w:spacing w:line="254" w:lineRule="auto"/>
        <w:jc w:val="both"/>
      </w:pPr>
      <w:r>
        <w:rPr>
          <w:rFonts w:eastAsia="Calibri"/>
          <w:noProof/>
        </w:rPr>
        <w:drawing>
          <wp:inline distT="0" distB="0" distL="0" distR="0" wp14:anchorId="01FECFB9" wp14:editId="27739066">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72">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177768A2" wp14:editId="5AF5D595">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7C268912"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16</w:t>
      </w:r>
      <w:r>
        <w:fldChar w:fldCharType="end"/>
      </w:r>
      <w:r>
        <w:t>: In-game ground and associated reflectance plot from the spectral library</w:t>
      </w:r>
    </w:p>
    <w:p w14:paraId="6D65714C" w14:textId="77777777" w:rsidR="00496A60" w:rsidRDefault="00496A60" w:rsidP="00496A60">
      <w:pPr>
        <w:spacing w:line="254" w:lineRule="auto"/>
        <w:jc w:val="both"/>
        <w:rPr>
          <w:rFonts w:eastAsia="Calibri"/>
        </w:rPr>
      </w:pPr>
    </w:p>
    <w:p w14:paraId="67B850E4" w14:textId="77777777" w:rsidR="00496A60" w:rsidRDefault="00496A60" w:rsidP="00496A60">
      <w:pPr>
        <w:spacing w:line="254" w:lineRule="auto"/>
        <w:jc w:val="both"/>
        <w:rPr>
          <w:rFonts w:eastAsia="Calibri"/>
        </w:rPr>
      </w:pPr>
    </w:p>
    <w:p w14:paraId="25042467"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2AF55AA3" w14:textId="77777777" w:rsidR="00496A60" w:rsidRDefault="00496A60" w:rsidP="00496A60">
      <w:pPr>
        <w:spacing w:line="254" w:lineRule="auto"/>
        <w:jc w:val="both"/>
        <w:rPr>
          <w:rFonts w:eastAsia="Calibri"/>
        </w:rPr>
      </w:pPr>
    </w:p>
    <w:p w14:paraId="21A2E32D" w14:textId="77777777" w:rsidR="00496A60" w:rsidRDefault="00496A60" w:rsidP="00496A60">
      <w:pPr>
        <w:keepNext/>
        <w:spacing w:line="254" w:lineRule="auto"/>
        <w:jc w:val="both"/>
      </w:pPr>
      <w:r>
        <w:rPr>
          <w:rFonts w:eastAsia="Calibri"/>
          <w:noProof/>
        </w:rPr>
        <w:lastRenderedPageBreak/>
        <w:drawing>
          <wp:inline distT="0" distB="0" distL="0" distR="0" wp14:anchorId="240FA0F4" wp14:editId="069E72B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74">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7A42B5B" wp14:editId="401FF71C">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00F20586"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17</w:t>
      </w:r>
      <w:r>
        <w:fldChar w:fldCharType="end"/>
      </w:r>
      <w:r>
        <w:t xml:space="preserve">: In-game pillar and associated reflectance plot from spectral </w:t>
      </w:r>
      <w:proofErr w:type="spellStart"/>
      <w:r>
        <w:t>libarary</w:t>
      </w:r>
      <w:proofErr w:type="spellEnd"/>
    </w:p>
    <w:p w14:paraId="5FCAA6CA" w14:textId="77777777" w:rsidR="00496A60" w:rsidRDefault="00496A60" w:rsidP="00496A60">
      <w:pPr>
        <w:spacing w:line="254" w:lineRule="auto"/>
        <w:jc w:val="both"/>
        <w:rPr>
          <w:rFonts w:eastAsia="Calibri"/>
        </w:rPr>
      </w:pPr>
    </w:p>
    <w:p w14:paraId="7C6D8DAA"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11E0A8D9" w14:textId="77777777" w:rsidR="00496A60" w:rsidRDefault="00496A60" w:rsidP="00496A60">
      <w:pPr>
        <w:spacing w:line="254" w:lineRule="auto"/>
        <w:jc w:val="both"/>
        <w:rPr>
          <w:rFonts w:eastAsia="Calibri"/>
        </w:rPr>
      </w:pPr>
    </w:p>
    <w:p w14:paraId="72BA4A7F" w14:textId="77777777" w:rsidR="00496A60" w:rsidRDefault="00496A60" w:rsidP="00496A60">
      <w:pPr>
        <w:keepNext/>
        <w:spacing w:line="254" w:lineRule="auto"/>
        <w:jc w:val="both"/>
      </w:pPr>
      <w:r>
        <w:rPr>
          <w:rFonts w:eastAsia="Calibri"/>
          <w:noProof/>
        </w:rPr>
        <w:drawing>
          <wp:inline distT="0" distB="0" distL="0" distR="0" wp14:anchorId="2557B7BA" wp14:editId="31302A25">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76">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1FCDA389" wp14:editId="2F078D4C">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6FC8D6C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18</w:t>
      </w:r>
      <w:r>
        <w:fldChar w:fldCharType="end"/>
      </w:r>
      <w:r>
        <w:t>: In-game water and associated reflectance plot from spectral library</w:t>
      </w:r>
    </w:p>
    <w:p w14:paraId="06E49F2F" w14:textId="77777777" w:rsidR="00496A60" w:rsidRPr="00421EEB" w:rsidRDefault="00496A60" w:rsidP="00496A6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0BBB908A" w14:textId="77777777" w:rsidR="00496A60" w:rsidRDefault="00496A60" w:rsidP="00496A60">
      <w:pPr>
        <w:spacing w:line="254" w:lineRule="auto"/>
        <w:jc w:val="both"/>
        <w:rPr>
          <w:rFonts w:eastAsia="Calibri"/>
        </w:rPr>
      </w:pPr>
    </w:p>
    <w:p w14:paraId="35A4B608" w14:textId="77777777" w:rsidR="00496A60" w:rsidRDefault="00496A60" w:rsidP="00496A60">
      <w:pPr>
        <w:keepNext/>
        <w:spacing w:line="254" w:lineRule="auto"/>
        <w:jc w:val="both"/>
      </w:pPr>
      <w:r>
        <w:rPr>
          <w:rFonts w:eastAsia="Calibri"/>
          <w:noProof/>
        </w:rPr>
        <w:drawing>
          <wp:inline distT="0" distB="0" distL="0" distR="0" wp14:anchorId="4FC45DDF" wp14:editId="3B5215DE">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78">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571DC807" wp14:editId="2C8FA157">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0AE817B8"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19</w:t>
      </w:r>
      <w:r>
        <w:fldChar w:fldCharType="end"/>
      </w:r>
      <w:r>
        <w:t>: In-game node and associated reflectance plot from spectral library</w:t>
      </w:r>
    </w:p>
    <w:p w14:paraId="04E293E9" w14:textId="77777777" w:rsidR="00496A60" w:rsidRDefault="00496A60" w:rsidP="00496A60">
      <w:pPr>
        <w:spacing w:line="254" w:lineRule="auto"/>
        <w:jc w:val="both"/>
        <w:rPr>
          <w:rFonts w:eastAsia="Calibri"/>
        </w:rPr>
      </w:pPr>
    </w:p>
    <w:p w14:paraId="03510F9D"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three types of units need some way to be differentiated when detected. This would provide the AI agents more information about the compositions of enemy groups that they come across. So, assumptions are made regarding the material of each type.</w:t>
      </w:r>
    </w:p>
    <w:p w14:paraId="57D0B5D4" w14:textId="77777777" w:rsidR="00496A60" w:rsidRPr="001408D5" w:rsidRDefault="00496A60" w:rsidP="00496A60">
      <w:pPr>
        <w:spacing w:line="254" w:lineRule="auto"/>
        <w:jc w:val="both"/>
        <w:rPr>
          <w:rFonts w:ascii="Times New Roman" w:eastAsia="Calibri" w:hAnsi="Times New Roman" w:cs="Times New Roman"/>
          <w:sz w:val="24"/>
          <w:szCs w:val="24"/>
        </w:rPr>
      </w:pPr>
    </w:p>
    <w:p w14:paraId="7CDC5DE8"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2D0B8099" w14:textId="77777777" w:rsidR="00496A60" w:rsidRDefault="00496A60" w:rsidP="00496A60">
      <w:pPr>
        <w:spacing w:line="254" w:lineRule="auto"/>
        <w:jc w:val="both"/>
        <w:rPr>
          <w:rFonts w:eastAsia="Calibri"/>
        </w:rPr>
      </w:pPr>
    </w:p>
    <w:p w14:paraId="2D51360A" w14:textId="77777777" w:rsidR="00496A60" w:rsidRDefault="00496A60" w:rsidP="00496A60">
      <w:pPr>
        <w:keepNext/>
        <w:spacing w:line="254" w:lineRule="auto"/>
        <w:jc w:val="both"/>
      </w:pPr>
      <w:r>
        <w:rPr>
          <w:rFonts w:eastAsia="Calibri"/>
          <w:noProof/>
        </w:rPr>
        <w:drawing>
          <wp:inline distT="0" distB="0" distL="0" distR="0" wp14:anchorId="1D2D568E" wp14:editId="6F5E5828">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80">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1168D6D1" wp14:editId="7E05D322">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1F92E9EA"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20</w:t>
      </w:r>
      <w:r>
        <w:fldChar w:fldCharType="end"/>
      </w:r>
      <w:r>
        <w:t>: Striker unit and associated reflectance plot from spectral library</w:t>
      </w:r>
    </w:p>
    <w:p w14:paraId="62246609" w14:textId="77777777" w:rsidR="00496A60" w:rsidRDefault="00496A60" w:rsidP="00496A60">
      <w:pPr>
        <w:spacing w:line="254" w:lineRule="auto"/>
        <w:jc w:val="both"/>
        <w:rPr>
          <w:rFonts w:eastAsia="Calibri"/>
        </w:rPr>
      </w:pPr>
    </w:p>
    <w:p w14:paraId="296B51AB"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1528E444" w14:textId="77777777" w:rsidR="00496A60" w:rsidRDefault="00496A60" w:rsidP="00496A60">
      <w:pPr>
        <w:spacing w:line="254" w:lineRule="auto"/>
        <w:jc w:val="both"/>
        <w:rPr>
          <w:rFonts w:eastAsia="Calibri"/>
        </w:rPr>
      </w:pPr>
    </w:p>
    <w:p w14:paraId="5CC9C1B1" w14:textId="77777777" w:rsidR="00496A60" w:rsidRDefault="00496A60" w:rsidP="00496A60">
      <w:pPr>
        <w:keepNext/>
        <w:spacing w:line="254" w:lineRule="auto"/>
        <w:jc w:val="both"/>
      </w:pPr>
      <w:r>
        <w:rPr>
          <w:rFonts w:eastAsia="Calibri"/>
          <w:noProof/>
        </w:rPr>
        <w:drawing>
          <wp:inline distT="0" distB="0" distL="0" distR="0" wp14:anchorId="4081BCEF" wp14:editId="4C39E0C9">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82">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63714F31" wp14:editId="0CF7F248">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43189DF5" w14:textId="77777777"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21</w:t>
      </w:r>
      <w:r>
        <w:fldChar w:fldCharType="end"/>
      </w:r>
      <w:r>
        <w:t>: Controller unit and associated reflectance plot from spectral library</w:t>
      </w:r>
    </w:p>
    <w:p w14:paraId="2270A71B" w14:textId="77777777" w:rsidR="00496A60" w:rsidRDefault="00496A60" w:rsidP="00496A60">
      <w:pPr>
        <w:spacing w:line="254" w:lineRule="auto"/>
        <w:jc w:val="both"/>
        <w:rPr>
          <w:rFonts w:eastAsia="Calibri"/>
        </w:rPr>
      </w:pPr>
    </w:p>
    <w:p w14:paraId="56C78E40" w14:textId="77777777" w:rsidR="00496A60" w:rsidRPr="001408D5" w:rsidRDefault="00496A60" w:rsidP="00496A6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40A9061E" w14:textId="77777777" w:rsidR="00496A60" w:rsidRDefault="00496A60" w:rsidP="00496A60">
      <w:pPr>
        <w:spacing w:line="254" w:lineRule="auto"/>
        <w:jc w:val="both"/>
        <w:rPr>
          <w:rFonts w:eastAsia="Calibri"/>
        </w:rPr>
      </w:pPr>
    </w:p>
    <w:p w14:paraId="3474BB11" w14:textId="739EBF36" w:rsidR="00496A60" w:rsidRDefault="00496A60" w:rsidP="00496A60">
      <w:pPr>
        <w:keepNext/>
        <w:spacing w:line="254" w:lineRule="auto"/>
        <w:jc w:val="both"/>
      </w:pPr>
      <w:r>
        <w:rPr>
          <w:rFonts w:eastAsia="Calibri"/>
          <w:noProof/>
        </w:rPr>
        <w:lastRenderedPageBreak/>
        <w:drawing>
          <wp:inline distT="0" distB="0" distL="0" distR="0" wp14:anchorId="1F1661B7" wp14:editId="38AF6DBE">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84">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2C1A6E15" wp14:editId="0CFDF206">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7D394281" w14:textId="039FC00B" w:rsidR="00496A60" w:rsidRDefault="00496A60" w:rsidP="00496A60">
      <w:pPr>
        <w:pStyle w:val="Caption"/>
        <w:jc w:val="both"/>
      </w:pPr>
      <w:r>
        <w:t xml:space="preserve">Figure </w:t>
      </w:r>
      <w:r>
        <w:fldChar w:fldCharType="begin"/>
      </w:r>
      <w:r>
        <w:instrText xml:space="preserve"> SEQ Figure \* ARABIC </w:instrText>
      </w:r>
      <w:r>
        <w:fldChar w:fldCharType="separate"/>
      </w:r>
      <w:r>
        <w:rPr>
          <w:noProof/>
        </w:rPr>
        <w:t>24</w:t>
      </w:r>
      <w:r>
        <w:fldChar w:fldCharType="end"/>
      </w:r>
      <w:r>
        <w:t>: Tank unit and associated reflectance plot from spectral library</w:t>
      </w:r>
    </w:p>
    <w:p w14:paraId="2F5C70B6" w14:textId="436C647C" w:rsidR="00496A60" w:rsidRDefault="00496A60" w:rsidP="00496A60">
      <w:pPr>
        <w:spacing w:line="254" w:lineRule="auto"/>
        <w:jc w:val="both"/>
        <w:rPr>
          <w:rFonts w:eastAsia="Calibri"/>
        </w:rPr>
      </w:pPr>
    </w:p>
    <w:p w14:paraId="32E41D1F" w14:textId="743E0A62" w:rsidR="00496A60" w:rsidRDefault="00496A60" w:rsidP="00063D94">
      <w:pPr>
        <w:spacing w:line="254" w:lineRule="auto"/>
        <w:jc w:val="both"/>
        <w:rPr>
          <w:rFonts w:eastAsia="Calibri"/>
        </w:rPr>
      </w:pPr>
    </w:p>
    <w:p w14:paraId="0B214B2D" w14:textId="77777777" w:rsidR="00496A60" w:rsidRDefault="00496A60" w:rsidP="00063D94">
      <w:pPr>
        <w:spacing w:line="254" w:lineRule="auto"/>
        <w:jc w:val="both"/>
        <w:rPr>
          <w:rFonts w:eastAsia="Calibri"/>
        </w:rPr>
      </w:pPr>
    </w:p>
    <w:p w14:paraId="173898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Thermal Image</w:t>
      </w:r>
    </w:p>
    <w:p w14:paraId="3A527513"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w:t>
      </w:r>
    </w:p>
    <w:p w14:paraId="08623A0A" w14:textId="77777777" w:rsidR="009237EA" w:rsidRDefault="009237EA" w:rsidP="009237EA">
      <w:pPr>
        <w:spacing w:line="254" w:lineRule="auto"/>
        <w:jc w:val="both"/>
        <w:rPr>
          <w:rFonts w:ascii="Times New Roman" w:eastAsia="Calibri" w:hAnsi="Times New Roman" w:cs="Times New Roman"/>
          <w:sz w:val="24"/>
          <w:szCs w:val="24"/>
        </w:rPr>
      </w:pPr>
    </w:p>
    <w:p w14:paraId="3B5946D5"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6AFF31DE" w14:textId="77777777" w:rsidR="009237EA" w:rsidRDefault="009237EA" w:rsidP="009237EA">
      <w:pPr>
        <w:spacing w:line="254" w:lineRule="auto"/>
        <w:jc w:val="both"/>
        <w:rPr>
          <w:rFonts w:ascii="Times New Roman" w:eastAsia="Calibri" w:hAnsi="Times New Roman" w:cs="Times New Roman"/>
          <w:sz w:val="24"/>
          <w:szCs w:val="24"/>
        </w:rPr>
      </w:pPr>
    </w:p>
    <w:p w14:paraId="5B28FF58" w14:textId="77777777" w:rsidR="009237EA" w:rsidRDefault="009237EA" w:rsidP="009237EA">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First, a thermal color gradient needs to be created (see figure 8). This gradient can be created in photo editing software, such as Photoshop. In the interest of cost, </w:t>
      </w:r>
      <w:del w:id="2771" w:author="James Dwyer" w:date="2019-12-01T10:21:00Z">
        <w:r w:rsidR="00063D94">
          <w:rPr>
            <w:rFonts w:ascii="Times New Roman" w:eastAsia="Calibri" w:hAnsi="Times New Roman" w:cs="Times New Roman"/>
            <w:sz w:val="24"/>
            <w:szCs w:val="24"/>
          </w:rPr>
          <w:delText>this gradient</w:delText>
        </w:r>
      </w:del>
      <w:ins w:id="2772" w:author="James Dwyer" w:date="2019-12-01T10:21:00Z">
        <w:r>
          <w:rPr>
            <w:rFonts w:ascii="Times New Roman" w:eastAsia="Calibri" w:hAnsi="Times New Roman" w:cs="Times New Roman"/>
            <w:sz w:val="24"/>
            <w:szCs w:val="24"/>
          </w:rPr>
          <w:t>it</w:t>
        </w:r>
      </w:ins>
      <w:r>
        <w:rPr>
          <w:rFonts w:ascii="Times New Roman" w:eastAsia="Calibri" w:hAnsi="Times New Roman" w:cs="Times New Roman"/>
          <w:sz w:val="24"/>
          <w:szCs w:val="24"/>
        </w:rPr>
        <w:t xml:space="preserve"> will be created with GNU Image Manipulation Program, which is free. </w:t>
      </w:r>
      <w:del w:id="2773" w:author="James Dwyer" w:date="2019-12-01T10:21:00Z">
        <w:r w:rsidR="00063D94">
          <w:rPr>
            <w:rFonts w:ascii="Times New Roman" w:eastAsia="Calibri" w:hAnsi="Times New Roman" w:cs="Times New Roman"/>
            <w:sz w:val="24"/>
            <w:szCs w:val="24"/>
          </w:rPr>
          <w:delText>This gradient map will be used to create a look-up texture, or LUT, which</w:delText>
        </w:r>
      </w:del>
      <w:ins w:id="2774" w:author="James Dwyer" w:date="2019-12-01T10:21:00Z">
        <w:r>
          <w:rPr>
            <w:rFonts w:ascii="Times New Roman" w:eastAsia="Calibri" w:hAnsi="Times New Roman" w:cs="Times New Roman"/>
            <w:sz w:val="24"/>
            <w:szCs w:val="24"/>
          </w:rPr>
          <w:t>Inside Unreal, it</w:t>
        </w:r>
      </w:ins>
      <w:r>
        <w:rPr>
          <w:rFonts w:ascii="Times New Roman" w:eastAsia="Calibri" w:hAnsi="Times New Roman" w:cs="Times New Roman"/>
          <w:sz w:val="24"/>
          <w:szCs w:val="24"/>
        </w:rPr>
        <w:t xml:space="preserve"> can be </w:t>
      </w:r>
      <w:del w:id="2775" w:author="James Dwyer" w:date="2019-12-01T10:21:00Z">
        <w:r w:rsidR="00063D94">
          <w:rPr>
            <w:rFonts w:ascii="Times New Roman" w:eastAsia="Calibri" w:hAnsi="Times New Roman" w:cs="Times New Roman"/>
            <w:sz w:val="24"/>
            <w:szCs w:val="24"/>
          </w:rPr>
          <w:delText>used by Unreal</w:delText>
        </w:r>
      </w:del>
      <w:ins w:id="2776" w:author="James Dwyer" w:date="2019-12-01T10:21:00Z">
        <w:r>
          <w:rPr>
            <w:rFonts w:ascii="Times New Roman" w:eastAsia="Calibri" w:hAnsi="Times New Roman" w:cs="Times New Roman"/>
            <w:sz w:val="24"/>
            <w:szCs w:val="24"/>
          </w:rPr>
          <w:t>applied to individual objects and even the whole scene</w:t>
        </w:r>
      </w:ins>
      <w:r>
        <w:rPr>
          <w:rFonts w:ascii="Times New Roman" w:eastAsia="Calibri" w:hAnsi="Times New Roman" w:cs="Times New Roman"/>
          <w:sz w:val="24"/>
          <w:szCs w:val="24"/>
        </w:rPr>
        <w:t>.</w:t>
      </w:r>
    </w:p>
    <w:p w14:paraId="4ED8A9CF"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68F7580B"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73F982C6" w14:textId="77777777" w:rsidR="009237EA" w:rsidRDefault="009237EA" w:rsidP="009237EA">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75F3473" wp14:editId="3A6BE6F6">
            <wp:extent cx="3119120" cy="342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86">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461ACB88" w14:textId="1C90FB37" w:rsidR="009237EA" w:rsidRDefault="009237EA" w:rsidP="009237EA">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0CFF05F0" w14:textId="77777777" w:rsidR="009237EA" w:rsidRDefault="009237EA" w:rsidP="009237EA">
      <w:pPr>
        <w:spacing w:line="254" w:lineRule="auto"/>
        <w:jc w:val="both"/>
        <w:rPr>
          <w:rFonts w:ascii="Times New Roman" w:eastAsia="Calibri" w:hAnsi="Times New Roman" w:cs="Times New Roman"/>
          <w:sz w:val="24"/>
          <w:szCs w:val="24"/>
        </w:rPr>
      </w:pPr>
    </w:p>
    <w:p w14:paraId="2E938063" w14:textId="77777777" w:rsidR="009237EA" w:rsidRDefault="00063D94" w:rsidP="009237EA">
      <w:pPr>
        <w:spacing w:line="254" w:lineRule="auto"/>
        <w:jc w:val="both"/>
        <w:rPr>
          <w:ins w:id="2777" w:author="James Dwyer" w:date="2019-12-01T10:21:00Z"/>
          <w:rFonts w:ascii="Times New Roman" w:eastAsia="Calibri" w:hAnsi="Times New Roman" w:cs="Times New Roman"/>
          <w:sz w:val="24"/>
          <w:szCs w:val="24"/>
        </w:rPr>
      </w:pPr>
      <w:del w:id="2778" w:author="James Dwyer" w:date="2019-12-01T10:21:00Z">
        <w:r>
          <w:rPr>
            <w:rFonts w:ascii="Times New Roman" w:eastAsia="Calibri" w:hAnsi="Times New Roman" w:cs="Times New Roman"/>
            <w:sz w:val="24"/>
            <w:szCs w:val="24"/>
          </w:rPr>
          <w:delText>This look up texture can then be imported to Unreal Engine. Inside the engine</w:delText>
        </w:r>
      </w:del>
      <w:ins w:id="2779" w:author="James Dwyer" w:date="2019-12-01T10:21:00Z">
        <w:r w:rsidR="009237EA">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ins>
    </w:p>
    <w:p w14:paraId="6BB11248" w14:textId="77777777" w:rsidR="009237EA" w:rsidRDefault="009237EA" w:rsidP="009237EA">
      <w:pPr>
        <w:spacing w:line="254" w:lineRule="auto"/>
        <w:jc w:val="both"/>
        <w:rPr>
          <w:ins w:id="2780" w:author="James Dwyer" w:date="2019-12-01T10:21:00Z"/>
          <w:rFonts w:ascii="Times New Roman" w:eastAsia="Calibri" w:hAnsi="Times New Roman" w:cs="Times New Roman"/>
          <w:sz w:val="24"/>
          <w:szCs w:val="24"/>
        </w:rPr>
      </w:pPr>
    </w:p>
    <w:p w14:paraId="03173677" w14:textId="77777777" w:rsidR="009237EA" w:rsidRDefault="009237EA" w:rsidP="009237EA">
      <w:pPr>
        <w:keepNext/>
        <w:spacing w:line="254" w:lineRule="auto"/>
        <w:jc w:val="both"/>
        <w:rPr>
          <w:ins w:id="2781" w:author="James Dwyer" w:date="2019-12-01T10:21:00Z"/>
        </w:rPr>
      </w:pPr>
      <w:ins w:id="2782" w:author="James Dwyer" w:date="2019-12-01T10:21:00Z">
        <w:r>
          <w:rPr>
            <w:rFonts w:ascii="Times New Roman" w:eastAsia="Calibri" w:hAnsi="Times New Roman" w:cs="Times New Roman"/>
            <w:noProof/>
            <w:sz w:val="24"/>
            <w:szCs w:val="24"/>
          </w:rPr>
          <w:lastRenderedPageBreak/>
          <w:drawing>
            <wp:inline distT="0" distB="0" distL="0" distR="0" wp14:anchorId="58883445" wp14:editId="7C4A3126">
              <wp:extent cx="5486400" cy="261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ins>
    </w:p>
    <w:p w14:paraId="2C9132B2" w14:textId="77777777" w:rsidR="009237EA" w:rsidRDefault="009237EA" w:rsidP="009237EA">
      <w:pPr>
        <w:pStyle w:val="Caption"/>
        <w:jc w:val="both"/>
        <w:rPr>
          <w:ins w:id="2783" w:author="James Dwyer" w:date="2019-12-01T10:21:00Z"/>
        </w:rPr>
      </w:pPr>
      <w:ins w:id="2784" w:author="James Dwyer" w:date="2019-12-01T10:21:00Z">
        <w:r>
          <w:t xml:space="preserve">Figure </w:t>
        </w:r>
        <w:r>
          <w:fldChar w:fldCharType="begin"/>
        </w:r>
        <w:r>
          <w:instrText xml:space="preserve"> SEQ Figure \* ARABIC </w:instrText>
        </w:r>
        <w:r>
          <w:fldChar w:fldCharType="separate"/>
        </w:r>
        <w:r>
          <w:rPr>
            <w:noProof/>
          </w:rPr>
          <w:t>10</w:t>
        </w:r>
        <w:r>
          <w:fldChar w:fldCharType="end"/>
        </w:r>
        <w:r>
          <w:t>: "Hot" cube differentiated  from the rest of the scene.</w:t>
        </w:r>
      </w:ins>
    </w:p>
    <w:p w14:paraId="5952AABC" w14:textId="77777777" w:rsidR="009237EA" w:rsidRDefault="009237EA" w:rsidP="009237EA">
      <w:pPr>
        <w:spacing w:line="254" w:lineRule="auto"/>
        <w:jc w:val="both"/>
        <w:rPr>
          <w:ins w:id="2785" w:author="James Dwyer" w:date="2019-12-01T10:21:00Z"/>
          <w:rFonts w:ascii="Times New Roman" w:eastAsia="Calibri" w:hAnsi="Times New Roman" w:cs="Times New Roman"/>
          <w:sz w:val="24"/>
          <w:szCs w:val="24"/>
        </w:rPr>
      </w:pPr>
    </w:p>
    <w:p w14:paraId="536CD77F" w14:textId="77777777" w:rsidR="009237EA" w:rsidRDefault="009237EA" w:rsidP="009237EA">
      <w:pPr>
        <w:spacing w:line="254" w:lineRule="auto"/>
        <w:jc w:val="both"/>
        <w:rPr>
          <w:rFonts w:ascii="Times New Roman" w:eastAsia="Calibri" w:hAnsi="Times New Roman" w:cs="Times New Roman"/>
          <w:sz w:val="24"/>
          <w:szCs w:val="24"/>
        </w:rPr>
      </w:pPr>
      <w:ins w:id="2786" w:author="James Dwyer" w:date="2019-12-01T10:21:00Z">
        <w:r>
          <w:rPr>
            <w:rFonts w:ascii="Times New Roman" w:eastAsia="Calibri" w:hAnsi="Times New Roman" w:cs="Times New Roman"/>
            <w:sz w:val="24"/>
            <w:szCs w:val="24"/>
          </w:rPr>
          <w:t>For these hot objects</w:t>
        </w:r>
      </w:ins>
      <w:r>
        <w:rPr>
          <w:rFonts w:ascii="Times New Roman" w:eastAsia="Calibri" w:hAnsi="Times New Roman" w:cs="Times New Roman"/>
          <w:sz w:val="24"/>
          <w:szCs w:val="24"/>
        </w:rPr>
        <w:t xml:space="preserve">, a Fresnel material is </w:t>
      </w:r>
      <w:del w:id="2787" w:author="James Dwyer" w:date="2019-12-01T10:21:00Z">
        <w:r w:rsidR="00063D94">
          <w:rPr>
            <w:rFonts w:ascii="Times New Roman" w:eastAsia="Calibri" w:hAnsi="Times New Roman" w:cs="Times New Roman"/>
            <w:sz w:val="24"/>
            <w:szCs w:val="24"/>
          </w:rPr>
          <w:delText>created.</w:delText>
        </w:r>
      </w:del>
      <w:ins w:id="2788" w:author="James Dwyer" w:date="2019-12-01T10:21:00Z">
        <w:r>
          <w:rPr>
            <w:rFonts w:ascii="Times New Roman" w:eastAsia="Calibri" w:hAnsi="Times New Roman" w:cs="Times New Roman"/>
            <w:sz w:val="24"/>
            <w:szCs w:val="24"/>
          </w:rPr>
          <w:t>applied to them.</w:t>
        </w:r>
      </w:ins>
      <w:r>
        <w:rPr>
          <w:rFonts w:ascii="Times New Roman" w:eastAsia="Calibri" w:hAnsi="Times New Roman" w:cs="Times New Roman"/>
          <w:sz w:val="24"/>
          <w:szCs w:val="24"/>
        </w:rPr>
        <w:t xml:space="preserve">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del w:id="2789" w:author="James Dwyer" w:date="2019-12-01T10:21:00Z">
        <w:r w:rsidR="00063D94">
          <w:rPr>
            <w:rFonts w:ascii="Times New Roman" w:eastAsia="Calibri" w:hAnsi="Times New Roman" w:cs="Times New Roman"/>
            <w:sz w:val="24"/>
            <w:szCs w:val="24"/>
          </w:rPr>
          <w:delText xml:space="preserve"> The LookUpTexture is applied to the desired materials to generate the thermal vision (see figure 10).</w:delText>
        </w:r>
      </w:del>
    </w:p>
    <w:p w14:paraId="1193FDE1" w14:textId="77777777" w:rsidR="009237EA" w:rsidRDefault="009237EA" w:rsidP="009237EA">
      <w:pPr>
        <w:spacing w:line="254" w:lineRule="auto"/>
        <w:ind w:firstLine="720"/>
        <w:jc w:val="both"/>
        <w:rPr>
          <w:rFonts w:ascii="Times New Roman" w:eastAsia="Calibri" w:hAnsi="Times New Roman" w:cs="Times New Roman"/>
          <w:sz w:val="24"/>
          <w:szCs w:val="24"/>
        </w:rPr>
      </w:pPr>
    </w:p>
    <w:p w14:paraId="14FFD86D" w14:textId="77777777" w:rsidR="00063D94" w:rsidRDefault="00063D94" w:rsidP="00063D94">
      <w:pPr>
        <w:keepNext/>
        <w:spacing w:line="254" w:lineRule="auto"/>
        <w:rPr>
          <w:del w:id="2790" w:author="James Dwyer" w:date="2019-12-01T10:21:00Z"/>
          <w:rFonts w:ascii="Calibri" w:eastAsia="Calibri" w:hAnsi="Calibri" w:cs="Times New Roman"/>
        </w:rPr>
      </w:pPr>
      <w:del w:id="2791" w:author="James Dwyer" w:date="2019-12-01T10:21:00Z">
        <w:r>
          <w:rPr>
            <w:rFonts w:eastAsia="Calibri"/>
            <w:noProof/>
          </w:rPr>
          <w:drawing>
            <wp:inline distT="0" distB="0" distL="0" distR="0" wp14:anchorId="2D10818A" wp14:editId="6D4667E4">
              <wp:extent cx="5486400" cy="1351915"/>
              <wp:effectExtent l="0" t="0" r="0" b="635"/>
              <wp:docPr id="2032687811" name="Picture 2032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del>
    </w:p>
    <w:p w14:paraId="757F52F0" w14:textId="77777777" w:rsidR="009237EA" w:rsidRDefault="009237EA" w:rsidP="009237EA">
      <w:pPr>
        <w:keepNext/>
        <w:spacing w:line="254" w:lineRule="auto"/>
        <w:jc w:val="center"/>
        <w:rPr>
          <w:ins w:id="2792" w:author="James Dwyer" w:date="2019-12-01T10:21:00Z"/>
          <w:rFonts w:ascii="Calibri" w:eastAsia="Calibri" w:hAnsi="Calibri" w:cs="Times New Roman"/>
        </w:rPr>
      </w:pPr>
      <w:ins w:id="2793" w:author="James Dwyer" w:date="2019-12-01T10:21:00Z">
        <w:r>
          <w:rPr>
            <w:rFonts w:ascii="Calibri" w:eastAsia="Calibri" w:hAnsi="Calibri" w:cs="Times New Roman"/>
            <w:noProof/>
          </w:rPr>
          <w:drawing>
            <wp:inline distT="0" distB="0" distL="0" distR="0" wp14:anchorId="454C8932" wp14:editId="24382FE3">
              <wp:extent cx="2780572" cy="24199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89">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1A91E073" wp14:editId="695C4C1B">
              <wp:extent cx="2564117" cy="242379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90">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ins>
    </w:p>
    <w:p w14:paraId="309DB5DA" w14:textId="55931702" w:rsidR="009237EA" w:rsidRDefault="009237EA" w:rsidP="009237EA">
      <w:pPr>
        <w:spacing w:line="240" w:lineRule="auto"/>
        <w:jc w:val="center"/>
        <w:rPr>
          <w:ins w:id="2794" w:author="James Dwyer" w:date="2019-12-01T10:21:00Z"/>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13</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Fresnel </w:t>
      </w:r>
      <w:ins w:id="2795" w:author="James Dwyer" w:date="2019-12-01T10:21:00Z">
        <w:r>
          <w:rPr>
            <w:rFonts w:ascii="Calibri" w:eastAsia="Calibri" w:hAnsi="Calibri" w:cs="Times New Roman"/>
            <w:i/>
            <w:iCs/>
            <w:color w:val="44546A" w:themeColor="text2"/>
            <w:sz w:val="18"/>
            <w:szCs w:val="18"/>
          </w:rPr>
          <w:t>material in Unreal Engine</w:t>
        </w:r>
      </w:ins>
    </w:p>
    <w:p w14:paraId="2D563EFE" w14:textId="77777777" w:rsidR="009237EA" w:rsidRDefault="009237EA" w:rsidP="009237EA">
      <w:pPr>
        <w:spacing w:line="254" w:lineRule="auto"/>
        <w:rPr>
          <w:ins w:id="2796" w:author="James Dwyer" w:date="2019-12-01T10:21:00Z"/>
          <w:rFonts w:ascii="Calibri" w:eastAsia="Calibri" w:hAnsi="Calibri" w:cs="Times New Roman"/>
        </w:rPr>
      </w:pPr>
    </w:p>
    <w:p w14:paraId="60BB6519" w14:textId="77777777" w:rsidR="009237EA" w:rsidRDefault="009237EA">
      <w:pPr>
        <w:spacing w:line="254" w:lineRule="auto"/>
        <w:rPr>
          <w:rFonts w:ascii="Calibri" w:hAnsi="Calibri"/>
          <w:rPrChange w:id="2797" w:author="James Dwyer" w:date="2019-12-01T10:21:00Z">
            <w:rPr>
              <w:rFonts w:ascii="Calibri" w:hAnsi="Calibri"/>
              <w:i/>
              <w:color w:val="44546A" w:themeColor="text2"/>
              <w:sz w:val="18"/>
            </w:rPr>
          </w:rPrChange>
        </w:rPr>
        <w:pPrChange w:id="2798" w:author="James Dwyer" w:date="2019-12-01T10:21:00Z">
          <w:pPr>
            <w:spacing w:line="240" w:lineRule="auto"/>
          </w:pPr>
        </w:pPrChange>
      </w:pPr>
      <w:ins w:id="2799" w:author="James Dwyer" w:date="2019-12-01T10:21:00Z">
        <w:r>
          <w:rPr>
            <w:rFonts w:ascii="Calibri" w:eastAsia="Calibri" w:hAnsi="Calibri" w:cs="Times New Roman"/>
          </w:rPr>
          <w:t xml:space="preserve">Once this is finished, hot colors from the color gradient can be applied to objects that are using the custom depth and Fresnel material. Cool colors can be applied the remaining scene. A rough example can be seen in Figure 12, but fine tuning will be needed to improve the </w:t>
        </w:r>
      </w:ins>
      <w:r>
        <w:rPr>
          <w:rFonts w:ascii="Calibri" w:hAnsi="Calibri"/>
          <w:rPrChange w:id="2800" w:author="James Dwyer" w:date="2019-12-01T10:21:00Z">
            <w:rPr>
              <w:rFonts w:ascii="Calibri" w:hAnsi="Calibri"/>
              <w:i/>
              <w:color w:val="44546A" w:themeColor="text2"/>
              <w:sz w:val="18"/>
            </w:rPr>
          </w:rPrChange>
        </w:rPr>
        <w:t>effect</w:t>
      </w:r>
      <w:del w:id="2801" w:author="James Dwyer" w:date="2019-12-01T10:21:00Z">
        <w:r w:rsidR="00063D94">
          <w:rPr>
            <w:rFonts w:ascii="Calibri" w:eastAsia="Calibri" w:hAnsi="Calibri" w:cs="Times New Roman"/>
            <w:i/>
            <w:iCs/>
            <w:color w:val="44546A" w:themeColor="text2"/>
            <w:sz w:val="18"/>
            <w:szCs w:val="18"/>
          </w:rPr>
          <w:delText xml:space="preserve"> in Unreal Engine</w:delText>
        </w:r>
      </w:del>
      <w:ins w:id="2802" w:author="James Dwyer" w:date="2019-12-01T10:21:00Z">
        <w:r>
          <w:rPr>
            <w:rFonts w:ascii="Calibri" w:eastAsia="Calibri" w:hAnsi="Calibri" w:cs="Times New Roman"/>
          </w:rPr>
          <w:t>.</w:t>
        </w:r>
      </w:ins>
    </w:p>
    <w:p w14:paraId="10224D39" w14:textId="77777777" w:rsidR="009237EA" w:rsidRDefault="009237EA">
      <w:pPr>
        <w:keepNext/>
        <w:keepLines/>
        <w:spacing w:line="254" w:lineRule="auto"/>
        <w:outlineLvl w:val="1"/>
        <w:rPr>
          <w:color w:val="2F5496" w:themeColor="accent1" w:themeShade="BF"/>
          <w:sz w:val="26"/>
          <w:rPrChange w:id="2803" w:author="James Dwyer" w:date="2019-12-01T10:21:00Z">
            <w:rPr>
              <w:rFonts w:ascii="Calibri" w:hAnsi="Calibri"/>
            </w:rPr>
          </w:rPrChange>
        </w:rPr>
        <w:pPrChange w:id="2804" w:author="James Dwyer" w:date="2019-12-01T10:21:00Z">
          <w:pPr>
            <w:spacing w:line="254" w:lineRule="auto"/>
          </w:pPr>
        </w:pPrChange>
      </w:pPr>
    </w:p>
    <w:p w14:paraId="7F4D0562" w14:textId="77777777" w:rsidR="00063D94" w:rsidRDefault="00063D94" w:rsidP="00063D94">
      <w:pPr>
        <w:keepNext/>
        <w:keepLines/>
        <w:spacing w:line="254" w:lineRule="auto"/>
        <w:outlineLvl w:val="1"/>
        <w:rPr>
          <w:del w:id="2805" w:author="James Dwyer" w:date="2019-12-01T10:21:00Z"/>
          <w:rFonts w:ascii="Calibri Light" w:eastAsia="Times New Roman" w:hAnsi="Calibri Light" w:cs="Times New Roman"/>
          <w:color w:val="2F5496" w:themeColor="accent1" w:themeShade="BF"/>
          <w:sz w:val="26"/>
          <w:szCs w:val="26"/>
        </w:rPr>
      </w:pPr>
      <w:del w:id="2806" w:author="James Dwyer" w:date="2019-12-01T10:21:00Z">
        <w:r>
          <w:rPr>
            <w:rFonts w:eastAsia="Times New Roman"/>
            <w:noProof/>
            <w:color w:val="2F5496" w:themeColor="accent1" w:themeShade="BF"/>
            <w:sz w:val="26"/>
            <w:szCs w:val="26"/>
          </w:rPr>
          <w:drawing>
            <wp:inline distT="0" distB="0" distL="0" distR="0" wp14:anchorId="410C9116" wp14:editId="1A26CB31">
              <wp:extent cx="5486400" cy="3312795"/>
              <wp:effectExtent l="0" t="0" r="0" b="1905"/>
              <wp:docPr id="2032687812" name="Picture 203268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312795"/>
                      </a:xfrm>
                      <a:prstGeom prst="rect">
                        <a:avLst/>
                      </a:prstGeom>
                      <a:noFill/>
                      <a:ln>
                        <a:noFill/>
                      </a:ln>
                    </pic:spPr>
                  </pic:pic>
                </a:graphicData>
              </a:graphic>
            </wp:inline>
          </w:drawing>
        </w:r>
      </w:del>
    </w:p>
    <w:p w14:paraId="0EF92EB8" w14:textId="77777777" w:rsidR="009237EA" w:rsidRDefault="009237EA" w:rsidP="009237EA">
      <w:pPr>
        <w:keepNext/>
        <w:keepLines/>
        <w:spacing w:line="254" w:lineRule="auto"/>
        <w:jc w:val="center"/>
        <w:outlineLvl w:val="1"/>
        <w:rPr>
          <w:ins w:id="2807" w:author="James Dwyer" w:date="2019-12-01T10:21:00Z"/>
          <w:rFonts w:ascii="Calibri Light" w:eastAsia="Times New Roman" w:hAnsi="Calibri Light" w:cs="Times New Roman"/>
          <w:color w:val="2F5496" w:themeColor="accent1" w:themeShade="BF"/>
          <w:sz w:val="26"/>
          <w:szCs w:val="26"/>
        </w:rPr>
      </w:pPr>
      <w:ins w:id="2808" w:author="James Dwyer" w:date="2019-12-01T10:21:00Z">
        <w:r>
          <w:rPr>
            <w:rFonts w:ascii="Calibri Light" w:eastAsia="Times New Roman" w:hAnsi="Calibri Light" w:cs="Times New Roman"/>
            <w:noProof/>
            <w:color w:val="2F5496" w:themeColor="accent1" w:themeShade="BF"/>
            <w:sz w:val="26"/>
            <w:szCs w:val="26"/>
          </w:rPr>
          <w:drawing>
            <wp:inline distT="0" distB="0" distL="0" distR="0" wp14:anchorId="14E087B8" wp14:editId="04C36481">
              <wp:extent cx="3228975" cy="265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92">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ins>
    </w:p>
    <w:p w14:paraId="0882065D" w14:textId="37078446" w:rsidR="009237EA" w:rsidRDefault="009237EA">
      <w:pPr>
        <w:spacing w:line="240" w:lineRule="auto"/>
        <w:jc w:val="center"/>
        <w:rPr>
          <w:rFonts w:eastAsia="Calibri"/>
          <w:i/>
          <w:iCs/>
          <w:color w:val="44546A" w:themeColor="text2"/>
          <w:sz w:val="18"/>
          <w:szCs w:val="18"/>
        </w:rPr>
        <w:pPrChange w:id="2809" w:author="James Dwyer" w:date="2019-12-01T10:21:00Z">
          <w:pPr>
            <w:spacing w:line="240" w:lineRule="auto"/>
          </w:pPr>
        </w:pPrChange>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7F3AD621" w14:textId="77777777" w:rsidR="009237EA" w:rsidRDefault="009237EA" w:rsidP="009237EA">
      <w:pPr>
        <w:keepNext/>
        <w:keepLines/>
        <w:spacing w:line="254" w:lineRule="auto"/>
        <w:outlineLvl w:val="1"/>
        <w:rPr>
          <w:ins w:id="2810" w:author="James Dwyer" w:date="2019-12-01T10:21:00Z"/>
          <w:rFonts w:eastAsia="Times New Roman"/>
          <w:color w:val="2F5496" w:themeColor="accent1" w:themeShade="BF"/>
          <w:sz w:val="26"/>
          <w:szCs w:val="26"/>
        </w:rPr>
      </w:pPr>
    </w:p>
    <w:p w14:paraId="1ADCD67B" w14:textId="3D990F1B" w:rsidR="00063D94" w:rsidRDefault="009237EA">
      <w:pPr>
        <w:keepNext/>
        <w:keepLines/>
        <w:spacing w:line="254" w:lineRule="auto"/>
        <w:jc w:val="both"/>
        <w:outlineLvl w:val="1"/>
        <w:rPr>
          <w:color w:val="2F5496" w:themeColor="accent1" w:themeShade="BF"/>
          <w:sz w:val="26"/>
          <w:rPrChange w:id="2811" w:author="David Gravett" w:date="2019-12-01T10:21:00Z">
            <w:rPr>
              <w:rFonts w:ascii="Times New Roman" w:eastAsia="Times New Roman" w:hAnsi="Times New Roman" w:cs="Times New Roman"/>
              <w:sz w:val="24"/>
              <w:szCs w:val="24"/>
            </w:rPr>
          </w:rPrChange>
        </w:rPr>
        <w:pPrChange w:id="2812" w:author="James Dwyer" w:date="2019-12-01T10:21:00Z">
          <w:pPr>
            <w:keepNext/>
            <w:keepLines/>
            <w:spacing w:line="254" w:lineRule="auto"/>
            <w:outlineLvl w:val="1"/>
          </w:pPr>
        </w:pPrChange>
      </w:pPr>
      <w:ins w:id="2813" w:author="James Dwyer" w:date="2019-12-01T10:21:00Z">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ins>
    </w:p>
    <w:p w14:paraId="33E55DF8" w14:textId="77777777" w:rsidR="009237EA" w:rsidRPr="009237EA" w:rsidRDefault="009237EA" w:rsidP="009237EA">
      <w:pPr>
        <w:keepNext/>
        <w:keepLines/>
        <w:spacing w:line="254" w:lineRule="auto"/>
        <w:jc w:val="both"/>
        <w:outlineLvl w:val="1"/>
        <w:rPr>
          <w:ins w:id="2814" w:author="James Dwyer" w:date="2019-12-01T10:21:00Z"/>
          <w:rFonts w:ascii="Times New Roman" w:eastAsia="Times New Roman" w:hAnsi="Times New Roman" w:cs="Times New Roman"/>
          <w:sz w:val="24"/>
          <w:szCs w:val="24"/>
        </w:rPr>
      </w:pPr>
    </w:p>
    <w:p w14:paraId="251CE748"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Cost/Benefit of Reacting to Data</w:t>
      </w:r>
    </w:p>
    <w:p w14:paraId="5EE61A31"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3C87B267" w14:textId="77777777" w:rsidR="00496A60" w:rsidRDefault="00496A60" w:rsidP="00496A60">
      <w:pPr>
        <w:spacing w:line="254" w:lineRule="auto"/>
        <w:jc w:val="both"/>
        <w:rPr>
          <w:rFonts w:ascii="Times New Roman" w:eastAsia="Calibri" w:hAnsi="Times New Roman" w:cs="Times New Roman"/>
          <w:sz w:val="24"/>
          <w:szCs w:val="24"/>
        </w:rPr>
      </w:pPr>
    </w:p>
    <w:p w14:paraId="3CD3E2C6"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27AF991A" w14:textId="77777777" w:rsidR="00496A60" w:rsidRDefault="00496A60" w:rsidP="00496A60">
      <w:pPr>
        <w:spacing w:line="254" w:lineRule="auto"/>
        <w:jc w:val="both"/>
        <w:rPr>
          <w:rFonts w:ascii="Times New Roman" w:eastAsia="Calibri" w:hAnsi="Times New Roman" w:cs="Times New Roman"/>
          <w:sz w:val="24"/>
          <w:szCs w:val="24"/>
        </w:rPr>
      </w:pPr>
    </w:p>
    <w:p w14:paraId="169145C0" w14:textId="77777777" w:rsidR="00496A60" w:rsidRDefault="00496A60" w:rsidP="00496A6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p>
    <w:p w14:paraId="0FC68B00" w14:textId="77777777" w:rsidR="00063D94" w:rsidRDefault="00063D94" w:rsidP="00063D94">
      <w:pPr>
        <w:spacing w:line="254" w:lineRule="auto"/>
        <w:jc w:val="both"/>
        <w:rPr>
          <w:rFonts w:eastAsia="Calibri"/>
        </w:rPr>
      </w:pPr>
    </w:p>
    <w:p w14:paraId="4ECF4356"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lastRenderedPageBreak/>
        <w:t>Unit Behaviors</w:t>
      </w:r>
    </w:p>
    <w:p w14:paraId="005706E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current version of the project so the recon unit can participate in the game. However, future functionality must be considered. As gameplay extends beyond the scope of this project, it will be played in real-time, meaning the recon unit will have access to an object’s mesh, resulting in different behaviors and methods for gathering data.</w:t>
      </w:r>
    </w:p>
    <w:p w14:paraId="25B05210" w14:textId="77777777" w:rsidR="00063D94" w:rsidRDefault="00063D94" w:rsidP="00063D94">
      <w:pPr>
        <w:spacing w:line="254" w:lineRule="auto"/>
        <w:ind w:firstLine="720"/>
        <w:rPr>
          <w:rFonts w:ascii="Times New Roman" w:eastAsia="Calibri" w:hAnsi="Times New Roman" w:cs="Times New Roman"/>
          <w:sz w:val="24"/>
          <w:szCs w:val="24"/>
        </w:rPr>
      </w:pPr>
    </w:p>
    <w:p w14:paraId="7849059B"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Current Unit Functionality</w:t>
      </w:r>
    </w:p>
    <w:p w14:paraId="2468F2B6"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6933FD11" w14:textId="77777777" w:rsidR="00063D94" w:rsidRDefault="00063D94" w:rsidP="00063D94">
      <w:pPr>
        <w:spacing w:line="254" w:lineRule="auto"/>
        <w:jc w:val="both"/>
        <w:rPr>
          <w:rFonts w:ascii="Times New Roman" w:eastAsia="Calibri" w:hAnsi="Times New Roman" w:cs="Times New Roman"/>
          <w:sz w:val="24"/>
          <w:szCs w:val="24"/>
        </w:rPr>
      </w:pPr>
    </w:p>
    <w:p w14:paraId="0A8063E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7A861A0A" w14:textId="77777777" w:rsidR="00063D94" w:rsidRDefault="00063D94" w:rsidP="00063D94">
      <w:pPr>
        <w:spacing w:line="254" w:lineRule="auto"/>
        <w:jc w:val="both"/>
        <w:rPr>
          <w:rFonts w:ascii="Times New Roman" w:eastAsia="Calibri" w:hAnsi="Times New Roman" w:cs="Times New Roman"/>
          <w:sz w:val="24"/>
          <w:szCs w:val="24"/>
        </w:rPr>
      </w:pPr>
    </w:p>
    <w:p w14:paraId="05A1F283"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between units. **Discuss options for behaviors**</w:t>
      </w:r>
    </w:p>
    <w:p w14:paraId="30E14F40" w14:textId="77777777" w:rsidR="00063D94" w:rsidRDefault="00063D94" w:rsidP="00063D94">
      <w:pPr>
        <w:spacing w:line="254" w:lineRule="auto"/>
        <w:jc w:val="both"/>
        <w:rPr>
          <w:rFonts w:ascii="Times New Roman" w:eastAsia="Calibri" w:hAnsi="Times New Roman" w:cs="Times New Roman"/>
          <w:sz w:val="24"/>
          <w:szCs w:val="24"/>
        </w:rPr>
      </w:pPr>
    </w:p>
    <w:p w14:paraId="4EAA24EA"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Future Unit Functionality</w:t>
      </w:r>
    </w:p>
    <w:p w14:paraId="7056F69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functionality of the infrared sensor will be implemented, though it will not be operational given the current construction. These functions will be actively used in future game versions, when the graphics are processed in real-time. </w:t>
      </w:r>
    </w:p>
    <w:p w14:paraId="533F6ABB" w14:textId="77777777" w:rsidR="00063D94" w:rsidRDefault="00063D94" w:rsidP="00063D94">
      <w:pPr>
        <w:spacing w:line="254" w:lineRule="auto"/>
        <w:jc w:val="both"/>
        <w:rPr>
          <w:rFonts w:ascii="Times New Roman" w:eastAsia="Calibri" w:hAnsi="Times New Roman" w:cs="Times New Roman"/>
          <w:sz w:val="24"/>
          <w:szCs w:val="24"/>
        </w:rPr>
      </w:pPr>
    </w:p>
    <w:p w14:paraId="42EE5A48" w14:textId="19FB1068" w:rsidR="00063D94" w:rsidRDefault="00496A60"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Passive</w:t>
      </w:r>
      <w:r w:rsidR="00063D94">
        <w:rPr>
          <w:rFonts w:ascii="Calibri Light" w:eastAsia="Times New Roman" w:hAnsi="Calibri Light" w:cs="Times New Roman"/>
          <w:color w:val="1F3763" w:themeColor="accent1" w:themeShade="7F"/>
          <w:sz w:val="24"/>
          <w:szCs w:val="24"/>
        </w:rPr>
        <w:t xml:space="preserve"> Infrared Sensing</w:t>
      </w:r>
    </w:p>
    <w:p w14:paraId="4D0A4789"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Early in the project development cycle, it will be necessary to test whether a recon unit can sense the thermal properties of an object.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1E672245" w14:textId="77777777" w:rsidR="00063D94" w:rsidRDefault="00063D94" w:rsidP="00063D94">
      <w:pPr>
        <w:spacing w:line="254" w:lineRule="auto"/>
        <w:jc w:val="both"/>
        <w:rPr>
          <w:rFonts w:ascii="Times New Roman" w:eastAsia="Calibri" w:hAnsi="Times New Roman" w:cs="Times New Roman"/>
          <w:sz w:val="24"/>
          <w:szCs w:val="24"/>
        </w:rPr>
      </w:pPr>
    </w:p>
    <w:p w14:paraId="759A8030"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w:t>
      </w:r>
    </w:p>
    <w:p w14:paraId="4334AA72"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567BBEB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D4DD43E" wp14:editId="0DD42645">
            <wp:extent cx="5486400" cy="2769870"/>
            <wp:effectExtent l="0" t="0" r="0" b="0"/>
            <wp:docPr id="1976059845" name="Picture 19760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64514501" w14:textId="3B8CF356" w:rsidR="00063D94" w:rsidRDefault="006C5B2B" w:rsidP="00063D94">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675136" behindDoc="0" locked="0" layoutInCell="1" allowOverlap="1" wp14:anchorId="171B1FA1" wp14:editId="139AFA9C">
                <wp:simplePos x="0" y="0"/>
                <wp:positionH relativeFrom="margin">
                  <wp:align>left</wp:align>
                </wp:positionH>
                <wp:positionV relativeFrom="paragraph">
                  <wp:posOffset>277495</wp:posOffset>
                </wp:positionV>
                <wp:extent cx="5934075" cy="161925"/>
                <wp:effectExtent l="0" t="0" r="0" b="0"/>
                <wp:wrapTopAndBottom/>
                <wp:docPr id="19760598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14A53FC6" w14:textId="306B09C1" w:rsidR="00121219" w:rsidRDefault="00121219"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121219" w:rsidRDefault="00121219" w:rsidP="00063D94">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1B1FA1" id="Text Box 24" o:spid="_x0000_s1087" type="#_x0000_t202" style="position:absolute;left:0;text-align:left;margin-left:0;margin-top:21.85pt;width:467.25pt;height:12.7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" stroked="f">
                <v:textbox inset="0,0,0,0">
                  <w:txbxContent>
                    <w:p w14:paraId="14A53FC6" w14:textId="306B09C1" w:rsidR="00121219" w:rsidRDefault="00121219" w:rsidP="00063D94">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Line trace showing the name and distance of first hit object.</w:t>
                      </w:r>
                    </w:p>
                    <w:p w14:paraId="228C3F7C" w14:textId="77777777" w:rsidR="00121219" w:rsidRDefault="00121219" w:rsidP="00063D94">
                      <w:pPr>
                        <w:rPr>
                          <w:rFonts w:ascii="Times New Roman" w:hAnsi="Times New Roman"/>
                          <w:noProof/>
                          <w:sz w:val="24"/>
                          <w:szCs w:val="24"/>
                        </w:rPr>
                      </w:pPr>
                    </w:p>
                  </w:txbxContent>
                </v:textbox>
                <w10:wrap type="topAndBottom" anchorx="margin"/>
              </v:shape>
            </w:pict>
          </mc:Fallback>
        </mc:AlternateContent>
      </w:r>
    </w:p>
    <w:p w14:paraId="1CD12A3B" w14:textId="77777777" w:rsidR="00063D94" w:rsidRDefault="00063D94" w:rsidP="00063D94">
      <w:pPr>
        <w:spacing w:line="254" w:lineRule="auto"/>
        <w:jc w:val="both"/>
        <w:rPr>
          <w:rFonts w:ascii="Times New Roman" w:eastAsia="Calibri" w:hAnsi="Times New Roman" w:cs="Times New Roman"/>
          <w:sz w:val="24"/>
          <w:szCs w:val="24"/>
        </w:rPr>
      </w:pPr>
    </w:p>
    <w:p w14:paraId="1F4DDE5F" w14:textId="77777777" w:rsidR="00063D94" w:rsidRDefault="00063D94" w:rsidP="00063D94">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09589A30" w14:textId="77777777" w:rsidR="00063D94" w:rsidRDefault="00063D94" w:rsidP="00063D94">
      <w:pPr>
        <w:spacing w:line="254" w:lineRule="auto"/>
        <w:jc w:val="both"/>
        <w:rPr>
          <w:rFonts w:ascii="Times New Roman" w:eastAsia="Calibri" w:hAnsi="Times New Roman" w:cs="Times New Roman"/>
          <w:sz w:val="24"/>
          <w:szCs w:val="24"/>
        </w:rPr>
      </w:pPr>
    </w:p>
    <w:p w14:paraId="271FD557"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0B484366" w14:textId="77777777" w:rsidR="00063D94" w:rsidRDefault="00063D94" w:rsidP="00063D94">
      <w:pPr>
        <w:spacing w:line="254" w:lineRule="auto"/>
        <w:ind w:firstLine="720"/>
        <w:jc w:val="both"/>
        <w:rPr>
          <w:rFonts w:ascii="Times New Roman" w:eastAsia="Calibri" w:hAnsi="Times New Roman" w:cs="Times New Roman"/>
          <w:sz w:val="24"/>
          <w:szCs w:val="24"/>
        </w:rPr>
      </w:pPr>
    </w:p>
    <w:p w14:paraId="6E4E5CE5" w14:textId="77777777" w:rsidR="00063D94" w:rsidRDefault="00063D94" w:rsidP="00063D94">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1F28E7BE" wp14:editId="7F4F1F4A">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4F4EA9E9" w14:textId="0E2B430F" w:rsidR="00063D94" w:rsidRDefault="00063D94" w:rsidP="00063D94">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17D93F11" w14:textId="77777777" w:rsidR="00063D94" w:rsidRDefault="00063D94" w:rsidP="00063D94">
      <w:pPr>
        <w:spacing w:line="254" w:lineRule="auto"/>
        <w:jc w:val="both"/>
        <w:rPr>
          <w:rFonts w:ascii="Times New Roman" w:eastAsia="Calibri" w:hAnsi="Times New Roman" w:cs="Times New Roman"/>
          <w:sz w:val="24"/>
          <w:szCs w:val="24"/>
        </w:rPr>
      </w:pPr>
    </w:p>
    <w:p w14:paraId="0455267A"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51B1CBBE" w14:textId="77777777" w:rsidR="00063D94" w:rsidRDefault="00063D94" w:rsidP="00063D94">
      <w:pPr>
        <w:spacing w:line="254" w:lineRule="auto"/>
        <w:jc w:val="both"/>
        <w:rPr>
          <w:rFonts w:ascii="Times New Roman" w:eastAsia="Calibri" w:hAnsi="Times New Roman" w:cs="Times New Roman"/>
          <w:sz w:val="24"/>
          <w:szCs w:val="24"/>
        </w:rPr>
      </w:pPr>
    </w:p>
    <w:p w14:paraId="2CE2256C"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AC25B33" w14:textId="77777777" w:rsidR="00063D94" w:rsidRDefault="00063D94" w:rsidP="00063D94">
      <w:pPr>
        <w:spacing w:line="254" w:lineRule="auto"/>
        <w:jc w:val="both"/>
        <w:rPr>
          <w:rFonts w:ascii="Times New Roman" w:eastAsia="Calibri" w:hAnsi="Times New Roman" w:cs="Times New Roman"/>
          <w:sz w:val="24"/>
          <w:szCs w:val="24"/>
        </w:rPr>
      </w:pPr>
    </w:p>
    <w:p w14:paraId="0D31B1DC" w14:textId="77777777" w:rsidR="00063D94" w:rsidRDefault="00063D94" w:rsidP="00063D94">
      <w:pPr>
        <w:keepNext/>
        <w:keepLines/>
        <w:spacing w:line="254" w:lineRule="auto"/>
        <w:outlineLvl w:val="2"/>
        <w:rPr>
          <w:rFonts w:ascii="Calibri Light" w:eastAsia="Times New Roman" w:hAnsi="Calibri Light" w:cs="Times New Roman"/>
          <w:color w:val="1F3763" w:themeColor="accent1" w:themeShade="7F"/>
          <w:sz w:val="24"/>
          <w:szCs w:val="24"/>
        </w:rPr>
      </w:pPr>
      <w:r>
        <w:rPr>
          <w:rFonts w:ascii="Calibri Light" w:eastAsia="Times New Roman" w:hAnsi="Calibri Light" w:cs="Times New Roman"/>
          <w:color w:val="1F3763" w:themeColor="accent1" w:themeShade="7F"/>
          <w:sz w:val="24"/>
          <w:szCs w:val="24"/>
        </w:rPr>
        <w:t>Complex Infrared Sensing</w:t>
      </w:r>
    </w:p>
    <w:p w14:paraId="468101FD" w14:textId="77777777" w:rsidR="00063D94" w:rsidRDefault="00063D94" w:rsidP="00063D94">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or creating an invisible polygon attached to each drone (see figure 13).</w:t>
      </w:r>
    </w:p>
    <w:p w14:paraId="5E36222C" w14:textId="77777777" w:rsidR="00063D94" w:rsidRDefault="00063D94" w:rsidP="00063D94">
      <w:pPr>
        <w:spacing w:line="254" w:lineRule="auto"/>
        <w:jc w:val="both"/>
        <w:rPr>
          <w:rFonts w:ascii="Times New Roman" w:eastAsia="Calibri" w:hAnsi="Times New Roman" w:cs="Times New Roman"/>
          <w:sz w:val="24"/>
          <w:szCs w:val="24"/>
        </w:rPr>
      </w:pPr>
    </w:p>
    <w:p w14:paraId="5DC9D4F7" w14:textId="77777777" w:rsidR="00063D94" w:rsidRDefault="00063D94" w:rsidP="00063D94">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drawing>
          <wp:inline distT="0" distB="0" distL="0" distR="0" wp14:anchorId="19704DBA" wp14:editId="04628528">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22FBDF8C" w14:textId="146B2181" w:rsidR="00063D94" w:rsidRDefault="00063D94" w:rsidP="00063D94">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sidR="00844A99">
        <w:rPr>
          <w:rFonts w:ascii="Calibri" w:eastAsia="Calibri" w:hAnsi="Calibri" w:cs="Times New Roman"/>
          <w:i/>
          <w:iCs/>
          <w:noProof/>
          <w:color w:val="44546A" w:themeColor="text2"/>
          <w:sz w:val="18"/>
          <w:szCs w:val="18"/>
        </w:rPr>
        <w:t>17</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w:t>
      </w:r>
    </w:p>
    <w:p w14:paraId="33BBD334" w14:textId="77777777" w:rsidR="00063D94" w:rsidRDefault="00063D94" w:rsidP="00063D94">
      <w:pPr>
        <w:spacing w:line="254" w:lineRule="auto"/>
        <w:jc w:val="both"/>
        <w:rPr>
          <w:rFonts w:ascii="Times New Roman" w:eastAsia="Calibri" w:hAnsi="Times New Roman" w:cs="Times New Roman"/>
          <w:sz w:val="24"/>
          <w:szCs w:val="24"/>
        </w:rPr>
      </w:pPr>
    </w:p>
    <w:p w14:paraId="47A24775" w14:textId="77777777" w:rsidR="00063D94" w:rsidRDefault="00063D94" w:rsidP="00063D94">
      <w:pPr>
        <w:keepNext/>
        <w:keepLines/>
        <w:spacing w:line="254" w:lineRule="auto"/>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color w:val="2F5496" w:themeColor="accent1" w:themeShade="BF"/>
          <w:sz w:val="26"/>
          <w:szCs w:val="26"/>
        </w:rPr>
        <w:t>Recon Class UML Diagram</w:t>
      </w:r>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w:t>
      </w:r>
      <w:proofErr w:type="gramStart"/>
      <w:r w:rsidRPr="31B2F252">
        <w:rPr>
          <w:rFonts w:ascii="Times New Roman" w:eastAsia="Times New Roman" w:hAnsi="Times New Roman" w:cs="Times New Roman"/>
          <w:sz w:val="24"/>
          <w:szCs w:val="24"/>
        </w:rPr>
        <w:t>sufficient</w:t>
      </w:r>
      <w:proofErr w:type="gramEnd"/>
      <w:r w:rsidRPr="31B2F252">
        <w:rPr>
          <w:rFonts w:ascii="Times New Roman" w:eastAsia="Times New Roman" w:hAnsi="Times New Roman" w:cs="Times New Roman"/>
          <w:sz w:val="24"/>
          <w:szCs w:val="24"/>
        </w:rPr>
        <w:t xml:space="preserve">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883A473">
            <wp:extent cx="4572000" cy="3086100"/>
            <wp:effectExtent l="0" t="0" r="0" b="0"/>
            <wp:docPr id="1728204126"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w:t>
      </w:r>
      <w:proofErr w:type="gramStart"/>
      <w:r w:rsidRPr="00325DED">
        <w:rPr>
          <w:rFonts w:ascii="Times New Roman" w:eastAsia="Calibri" w:hAnsi="Times New Roman" w:cs="Times New Roman"/>
          <w:sz w:val="24"/>
          <w:szCs w:val="24"/>
          <w:lang w:val="en-US"/>
        </w:rPr>
        <w:t>as a whole at</w:t>
      </w:r>
      <w:proofErr w:type="gramEnd"/>
      <w:r w:rsidRPr="00325DED">
        <w:rPr>
          <w:rFonts w:ascii="Times New Roman" w:eastAsia="Calibri" w:hAnsi="Times New Roman" w:cs="Times New Roman"/>
          <w:sz w:val="24"/>
          <w:szCs w:val="24"/>
          <w:lang w:val="en-US"/>
        </w:rPr>
        <w:t xml:space="preserve">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14A46425" wp14:editId="4ABC6C98">
            <wp:extent cx="3619500" cy="2257425"/>
            <wp:effectExtent l="0" t="0" r="0" b="0"/>
            <wp:docPr id="356278740"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24FF251C" w14:textId="022950DE" w:rsidR="31B2F252" w:rsidRDefault="31B2F252" w:rsidP="31B2F252">
      <w:pPr>
        <w:spacing w:after="160" w:line="288" w:lineRule="auto"/>
        <w:jc w:val="center"/>
        <w:rPr>
          <w:rFonts w:ascii="Calibri" w:eastAsia="Calibri" w:hAnsi="Calibri" w:cs="Calibri"/>
          <w:lang w:val="en-US"/>
        </w:rPr>
      </w:pP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proofErr w:type="spellStart"/>
      <w:r w:rsidRPr="00632E08">
        <w:rPr>
          <w:rFonts w:ascii="Calibri Light" w:eastAsia="Calibri Light" w:hAnsi="Calibri Light" w:cs="Calibri Light"/>
          <w:color w:val="2F5496" w:themeColor="accent1" w:themeShade="BF"/>
          <w:sz w:val="32"/>
          <w:szCs w:val="32"/>
        </w:rPr>
        <w:t>Pytest</w:t>
      </w:r>
      <w:proofErr w:type="spellEnd"/>
    </w:p>
    <w:p w14:paraId="538AF8DF" w14:textId="14EBF5DD" w:rsidR="31B2F252" w:rsidRPr="00325DED" w:rsidRDefault="31B2F252" w:rsidP="00325DED">
      <w:pPr>
        <w:jc w:val="both"/>
        <w:rPr>
          <w:rFonts w:ascii="Times New Roman" w:eastAsia="Calibri" w:hAnsi="Times New Roman" w:cs="Times New Roman"/>
          <w:sz w:val="24"/>
          <w:szCs w:val="24"/>
          <w:lang w:val="en-US"/>
        </w:rPr>
      </w:pP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is an important library that can used to create different types of tests ranging from simple tests and complex functional tests. </w:t>
      </w:r>
      <w:proofErr w:type="spellStart"/>
      <w:r w:rsidRPr="00325DED">
        <w:rPr>
          <w:rFonts w:ascii="Times New Roman" w:eastAsia="Calibri" w:hAnsi="Times New Roman" w:cs="Times New Roman"/>
          <w:sz w:val="24"/>
          <w:szCs w:val="24"/>
          <w:lang w:val="en-US"/>
        </w:rPr>
        <w:t>Pytest's</w:t>
      </w:r>
      <w:proofErr w:type="spellEnd"/>
      <w:r w:rsidRPr="00325DED">
        <w:rPr>
          <w:rFonts w:ascii="Times New Roman" w:eastAsia="Calibri" w:hAnsi="Times New Roman" w:cs="Times New Roman"/>
          <w:sz w:val="24"/>
          <w:szCs w:val="24"/>
          <w:lang w:val="en-US"/>
        </w:rPr>
        <w:t xml:space="preserve">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38F5C3B5">
            <wp:extent cx="5610224" cy="1047750"/>
            <wp:effectExtent l="0" t="0" r="0" b="0"/>
            <wp:docPr id="1249370406"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64AAE9EC" w14:textId="1B7D3F21" w:rsidR="31B2F252" w:rsidRDefault="31B2F252" w:rsidP="31B2F25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drawing>
          <wp:inline distT="0" distB="0" distL="0" distR="0" wp14:anchorId="4B34BECF" wp14:editId="123D5E69">
            <wp:extent cx="4572000" cy="2219325"/>
            <wp:effectExtent l="0" t="0" r="0" b="0"/>
            <wp:docPr id="41589824"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w:t>
      </w:r>
      <w:proofErr w:type="spellStart"/>
      <w:r w:rsidRPr="00325DED">
        <w:rPr>
          <w:rFonts w:ascii="Times New Roman" w:eastAsia="Calibri" w:hAnsi="Times New Roman" w:cs="Times New Roman"/>
          <w:sz w:val="24"/>
          <w:szCs w:val="24"/>
          <w:lang w:val="en-US"/>
        </w:rPr>
        <w:t>inc</w:t>
      </w:r>
      <w:proofErr w:type="spellEnd"/>
      <w:r w:rsidRPr="00325DED">
        <w:rPr>
          <w:rFonts w:ascii="Times New Roman" w:eastAsia="Calibri" w:hAnsi="Times New Roman" w:cs="Times New Roman"/>
          <w:sz w:val="24"/>
          <w:szCs w:val="24"/>
          <w:lang w:val="en-US"/>
        </w:rPr>
        <w:t xml:space="preserve">(3) will return 5. Since this is not the case, it returns an </w:t>
      </w:r>
      <w:proofErr w:type="spellStart"/>
      <w:r w:rsidRPr="00325DED">
        <w:rPr>
          <w:rFonts w:ascii="Times New Roman" w:eastAsia="Calibri" w:hAnsi="Times New Roman" w:cs="Times New Roman"/>
          <w:sz w:val="24"/>
          <w:szCs w:val="24"/>
          <w:lang w:val="en-US"/>
        </w:rPr>
        <w:t>AssertionError</w:t>
      </w:r>
      <w:proofErr w:type="spellEnd"/>
      <w:r w:rsidRPr="00325DED">
        <w:rPr>
          <w:rFonts w:ascii="Times New Roman" w:eastAsia="Calibri" w:hAnsi="Times New Roman" w:cs="Times New Roman"/>
          <w:sz w:val="24"/>
          <w:szCs w:val="24"/>
          <w:lang w:val="en-US"/>
        </w:rPr>
        <w:t xml:space="preserve">. While this test is relatively simple, </w:t>
      </w:r>
      <w:proofErr w:type="spellStart"/>
      <w:r w:rsidRPr="00325DED">
        <w:rPr>
          <w:rFonts w:ascii="Times New Roman" w:eastAsia="Calibri" w:hAnsi="Times New Roman" w:cs="Times New Roman"/>
          <w:sz w:val="24"/>
          <w:szCs w:val="24"/>
          <w:lang w:val="en-US"/>
        </w:rPr>
        <w:t>testpy</w:t>
      </w:r>
      <w:proofErr w:type="spellEnd"/>
      <w:r w:rsidRPr="00325DED">
        <w:rPr>
          <w:rFonts w:ascii="Times New Roman" w:eastAsia="Calibri" w:hAnsi="Times New Roman" w:cs="Times New Roman"/>
          <w:sz w:val="24"/>
          <w:szCs w:val="24"/>
          <w:lang w:val="en-US"/>
        </w:rPr>
        <w:t xml:space="preserve">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57544970">
            <wp:extent cx="5667374" cy="1371600"/>
            <wp:effectExtent l="0" t="0" r="0" b="0"/>
            <wp:docPr id="1976059844"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Since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drawing>
          <wp:inline distT="0" distB="0" distL="0" distR="0" wp14:anchorId="1770A989" wp14:editId="7017F1D4">
            <wp:extent cx="5800725" cy="2219325"/>
            <wp:effectExtent l="0" t="0" r="0" b="0"/>
            <wp:docPr id="714420883"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lastRenderedPageBreak/>
        <w:t xml:space="preserve">The implications of this for testing Everglades are significant, because with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tests for different units can be group into files and easily run by just running the file. In summation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created for each module for unit testing, and </w:t>
      </w:r>
      <w:proofErr w:type="spellStart"/>
      <w:r w:rsidRPr="00325DED">
        <w:rPr>
          <w:rFonts w:ascii="Times New Roman" w:eastAsia="Calibri" w:hAnsi="Times New Roman" w:cs="Times New Roman"/>
          <w:sz w:val="24"/>
          <w:szCs w:val="24"/>
          <w:lang w:val="en-US"/>
        </w:rPr>
        <w:t>pytest</w:t>
      </w:r>
      <w:proofErr w:type="spellEnd"/>
      <w:r w:rsidRPr="00325DED">
        <w:rPr>
          <w:rFonts w:ascii="Times New Roman" w:eastAsia="Calibri" w:hAnsi="Times New Roman" w:cs="Times New Roman"/>
          <w:sz w:val="24"/>
          <w:szCs w:val="24"/>
          <w:lang w:val="en-US"/>
        </w:rPr>
        <w:t xml:space="preserve">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1B2F252" w:rsidP="31B2F252">
      <w:pPr>
        <w:pStyle w:val="ListParagraph"/>
        <w:numPr>
          <w:ilvl w:val="0"/>
          <w:numId w:val="1"/>
        </w:numPr>
        <w:spacing w:before="280" w:after="80"/>
        <w:rPr>
          <w:rFonts w:ascii="Times New Roman" w:hAnsi="Times New Roman" w:cs="Times New Roman"/>
          <w:sz w:val="24"/>
          <w:szCs w:val="24"/>
          <w:lang w:val="en-US"/>
        </w:rPr>
      </w:pPr>
      <w:r w:rsidRPr="00961398">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
        </w:numPr>
        <w:spacing w:before="280" w:after="80"/>
        <w:rPr>
          <w:ins w:id="2815" w:author="David Gravett" w:date="2019-12-01T10:21:00Z"/>
          <w:rFonts w:ascii="Times New Roman" w:hAnsi="Times New Roman" w:cs="Times New Roman"/>
          <w:sz w:val="24"/>
          <w:szCs w:val="24"/>
          <w:lang w:val="en-US"/>
        </w:rPr>
      </w:pPr>
      <w:ins w:id="2816"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
        </w:numPr>
        <w:spacing w:before="280" w:after="80"/>
        <w:rPr>
          <w:ins w:id="2817" w:author="David Gravett" w:date="2019-12-01T10:21:00Z"/>
          <w:rFonts w:ascii="Times New Roman" w:hAnsi="Times New Roman" w:cs="Times New Roman"/>
          <w:sz w:val="24"/>
          <w:szCs w:val="24"/>
          <w:lang w:val="en-US"/>
        </w:rPr>
      </w:pPr>
      <w:ins w:id="2818"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
        </w:numPr>
        <w:spacing w:before="280" w:after="80"/>
        <w:rPr>
          <w:ins w:id="2819" w:author="David Gravett" w:date="2019-12-01T10:21:00Z"/>
          <w:rFonts w:ascii="Times New Roman" w:hAnsi="Times New Roman" w:cs="Times New Roman"/>
          <w:sz w:val="24"/>
          <w:szCs w:val="24"/>
          <w:lang w:val="en-US"/>
        </w:rPr>
      </w:pPr>
      <w:ins w:id="2820"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
        </w:numPr>
        <w:spacing w:before="280" w:after="80"/>
        <w:rPr>
          <w:ins w:id="2821" w:author="David Gravett" w:date="2019-12-01T10:21:00Z"/>
          <w:rFonts w:ascii="Times New Roman" w:hAnsi="Times New Roman" w:cs="Times New Roman"/>
          <w:sz w:val="24"/>
          <w:szCs w:val="24"/>
          <w:lang w:val="en-US"/>
        </w:rPr>
      </w:pPr>
      <w:ins w:id="2822"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 xml:space="preserve">New Unit </w:t>
      </w:r>
    </w:p>
    <w:p w14:paraId="1F40E598" w14:textId="6B2995DA" w:rsidR="31B2F252" w:rsidRDefault="31B2F252" w:rsidP="31B2F252">
      <w:pPr>
        <w:spacing w:before="280" w:after="80"/>
        <w:rPr>
          <w:rFonts w:ascii="Calibri" w:eastAsia="Calibri" w:hAnsi="Calibri" w:cs="Calibri"/>
          <w:lang w:val="en-US"/>
        </w:rPr>
      </w:pPr>
    </w:p>
    <w:p w14:paraId="1A810A84" w14:textId="5D8A49A0" w:rsidR="31B2F252" w:rsidRDefault="31B2F252" w:rsidP="31B2F252">
      <w:pPr>
        <w:spacing w:before="280" w:after="80"/>
        <w:rPr>
          <w:rFonts w:ascii="Calibri" w:eastAsia="Calibri" w:hAnsi="Calibri" w:cs="Calibri"/>
          <w:lang w:val="en-US"/>
        </w:rPr>
      </w:pPr>
    </w:p>
    <w:p w14:paraId="7355EBE4" w14:textId="7B003BB2" w:rsidR="31B2F252" w:rsidRDefault="31B2F252" w:rsidP="31B2F252">
      <w:pPr>
        <w:spacing w:before="280" w:after="80"/>
        <w:rPr>
          <w:rFonts w:ascii="Calibri" w:eastAsia="Calibri" w:hAnsi="Calibri" w:cs="Calibri"/>
          <w:lang w:val="en-US"/>
        </w:rPr>
      </w:pPr>
    </w:p>
    <w:p w14:paraId="76F30560" w14:textId="23A5BB9E" w:rsidR="31B2F252" w:rsidRDefault="31B2F252" w:rsidP="31B2F252">
      <w:pPr>
        <w:spacing w:before="280" w:after="80"/>
        <w:jc w:val="both"/>
        <w:rPr>
          <w:rFonts w:ascii="Calibri" w:eastAsia="Calibri" w:hAnsi="Calibri" w:cs="Calibri"/>
          <w:lang w:val="en-US"/>
        </w:rPr>
      </w:pPr>
    </w:p>
    <w:p w14:paraId="470275C9" w14:textId="5FEA3E1F" w:rsidR="31B2F252" w:rsidRDefault="31B2F252" w:rsidP="31B2F252">
      <w:pPr>
        <w:spacing w:before="280" w:after="80"/>
        <w:rPr>
          <w:rFonts w:ascii="Calibri" w:eastAsia="Calibri" w:hAnsi="Calibri" w:cs="Calibri"/>
          <w:lang w:val="en-US"/>
        </w:rPr>
      </w:pPr>
    </w:p>
    <w:p w14:paraId="697B6132" w14:textId="705BB464" w:rsidR="31B2F252" w:rsidRDefault="31B2F252" w:rsidP="31B2F252">
      <w:pPr>
        <w:spacing w:after="160" w:line="288" w:lineRule="auto"/>
        <w:rPr>
          <w:rFonts w:ascii="Calibri" w:eastAsia="Calibri" w:hAnsi="Calibri" w:cs="Calibri"/>
          <w:lang w:val="en-US"/>
        </w:rPr>
      </w:pPr>
    </w:p>
    <w:p w14:paraId="1C2A0BD3" w14:textId="30AA7B94" w:rsidR="31B2F252" w:rsidRDefault="31B2F252" w:rsidP="31B2F252"/>
    <w:sectPr w:rsidR="31B2F252" w:rsidSect="008A3E24">
      <w:headerReference w:type="default" r:id="rId102"/>
      <w:footerReference w:type="default" r:id="rId103"/>
      <w:footerReference w:type="first" r:id="rId104"/>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98108" w14:textId="77777777" w:rsidR="00B44D87" w:rsidRDefault="00B44D87">
      <w:pPr>
        <w:spacing w:line="240" w:lineRule="auto"/>
      </w:pPr>
      <w:r>
        <w:separator/>
      </w:r>
    </w:p>
  </w:endnote>
  <w:endnote w:type="continuationSeparator" w:id="0">
    <w:p w14:paraId="26B43E77" w14:textId="77777777" w:rsidR="00B44D87" w:rsidRDefault="00B44D87">
      <w:pPr>
        <w:spacing w:line="240" w:lineRule="auto"/>
      </w:pPr>
      <w:r>
        <w:continuationSeparator/>
      </w:r>
    </w:p>
  </w:endnote>
  <w:endnote w:type="continuationNotice" w:id="1">
    <w:p w14:paraId="3A4EA727" w14:textId="77777777" w:rsidR="00B44D87" w:rsidRDefault="00B44D8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121219" w:rsidRDefault="0012121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121219" w:rsidRDefault="0012121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121219" w:rsidRDefault="00121219">
    <w:pPr>
      <w:tabs>
        <w:tab w:val="center" w:pos="4550"/>
        <w:tab w:val="left" w:pos="5818"/>
      </w:tabs>
      <w:ind w:right="260"/>
      <w:jc w:val="right"/>
      <w:rPr>
        <w:color w:val="222A35" w:themeColor="text2" w:themeShade="80"/>
        <w:sz w:val="24"/>
        <w:szCs w:val="24"/>
      </w:rPr>
    </w:pPr>
  </w:p>
  <w:p w14:paraId="7D7D1C04" w14:textId="77777777" w:rsidR="00121219" w:rsidRDefault="001212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58FF6" w14:textId="77777777" w:rsidR="00B44D87" w:rsidRDefault="00B44D87">
      <w:pPr>
        <w:spacing w:line="240" w:lineRule="auto"/>
      </w:pPr>
      <w:r>
        <w:separator/>
      </w:r>
    </w:p>
  </w:footnote>
  <w:footnote w:type="continuationSeparator" w:id="0">
    <w:p w14:paraId="3A074E4C" w14:textId="77777777" w:rsidR="00B44D87" w:rsidRDefault="00B44D87">
      <w:pPr>
        <w:spacing w:line="240" w:lineRule="auto"/>
      </w:pPr>
      <w:r>
        <w:continuationSeparator/>
      </w:r>
    </w:p>
  </w:footnote>
  <w:footnote w:type="continuationNotice" w:id="1">
    <w:p w14:paraId="33DC0279" w14:textId="77777777" w:rsidR="00B44D87" w:rsidRDefault="00B44D8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121219" w:rsidRDefault="001212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901EE"/>
    <w:multiLevelType w:val="hybridMultilevel"/>
    <w:tmpl w:val="7F344F6A"/>
    <w:lvl w:ilvl="0" w:tplc="1092093C">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2"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7"/>
  </w:num>
  <w:num w:numId="3">
    <w:abstractNumId w:val="4"/>
  </w:num>
  <w:num w:numId="4">
    <w:abstractNumId w:val="3"/>
  </w:num>
  <w:num w:numId="5">
    <w:abstractNumId w:val="14"/>
  </w:num>
  <w:num w:numId="6">
    <w:abstractNumId w:val="21"/>
  </w:num>
  <w:num w:numId="7">
    <w:abstractNumId w:val="25"/>
  </w:num>
  <w:num w:numId="8">
    <w:abstractNumId w:val="22"/>
  </w:num>
  <w:num w:numId="9">
    <w:abstractNumId w:val="1"/>
  </w:num>
  <w:num w:numId="10">
    <w:abstractNumId w:val="13"/>
  </w:num>
  <w:num w:numId="11">
    <w:abstractNumId w:val="9"/>
  </w:num>
  <w:num w:numId="12">
    <w:abstractNumId w:val="7"/>
  </w:num>
  <w:num w:numId="13">
    <w:abstractNumId w:val="8"/>
  </w:num>
  <w:num w:numId="14">
    <w:abstractNumId w:val="15"/>
  </w:num>
  <w:num w:numId="15">
    <w:abstractNumId w:val="16"/>
  </w:num>
  <w:num w:numId="16">
    <w:abstractNumId w:val="18"/>
  </w:num>
  <w:num w:numId="17">
    <w:abstractNumId w:val="23"/>
  </w:num>
  <w:num w:numId="18">
    <w:abstractNumId w:val="5"/>
  </w:num>
  <w:num w:numId="19">
    <w:abstractNumId w:val="20"/>
  </w:num>
  <w:num w:numId="20">
    <w:abstractNumId w:val="24"/>
  </w:num>
  <w:num w:numId="21">
    <w:abstractNumId w:val="2"/>
  </w:num>
  <w:num w:numId="22">
    <w:abstractNumId w:val="0"/>
  </w:num>
  <w:num w:numId="23">
    <w:abstractNumId w:val="6"/>
  </w:num>
  <w:num w:numId="24">
    <w:abstractNumId w:val="10"/>
  </w:num>
  <w:num w:numId="25">
    <w:abstractNumId w:val="19"/>
  </w:num>
  <w:num w:numId="26">
    <w:abstractNumId w:val="12"/>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F10"/>
    <w:rsid w:val="001045BC"/>
    <w:rsid w:val="00121219"/>
    <w:rsid w:val="001B2D18"/>
    <w:rsid w:val="001B4240"/>
    <w:rsid w:val="001D5416"/>
    <w:rsid w:val="001D7370"/>
    <w:rsid w:val="002149B5"/>
    <w:rsid w:val="00277532"/>
    <w:rsid w:val="00280D7C"/>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D3FC9"/>
    <w:rsid w:val="00844A99"/>
    <w:rsid w:val="00851F47"/>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4BA7DE3F"/>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4.png"/><Relationship Id="rId68" Type="http://schemas.openxmlformats.org/officeDocument/2006/relationships/image" Target="media/image59.gif"/><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gif"/><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jpeg"/><Relationship Id="rId58" Type="http://schemas.openxmlformats.org/officeDocument/2006/relationships/image" Target="media/image49.gif"/><Relationship Id="rId66" Type="http://schemas.openxmlformats.org/officeDocument/2006/relationships/image" Target="media/image57.gif"/><Relationship Id="rId74" Type="http://schemas.openxmlformats.org/officeDocument/2006/relationships/image" Target="media/image65.png"/><Relationship Id="rId79" Type="http://schemas.openxmlformats.org/officeDocument/2006/relationships/image" Target="media/image70.gif"/><Relationship Id="rId87" Type="http://schemas.openxmlformats.org/officeDocument/2006/relationships/image" Target="media/image78.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1.bin"/><Relationship Id="rId64" Type="http://schemas.openxmlformats.org/officeDocument/2006/relationships/image" Target="media/image55.gif"/><Relationship Id="rId69" Type="http://schemas.openxmlformats.org/officeDocument/2006/relationships/image" Target="media/image60.png"/><Relationship Id="rId77" Type="http://schemas.openxmlformats.org/officeDocument/2006/relationships/image" Target="media/image68.gif"/><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gif"/><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3.gif"/><Relationship Id="rId70" Type="http://schemas.openxmlformats.org/officeDocument/2006/relationships/image" Target="media/image61.png"/><Relationship Id="rId75" Type="http://schemas.openxmlformats.org/officeDocument/2006/relationships/image" Target="media/image66.gif"/><Relationship Id="rId83" Type="http://schemas.openxmlformats.org/officeDocument/2006/relationships/image" Target="media/image74.gif"/><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gif"/><Relationship Id="rId65" Type="http://schemas.openxmlformats.org/officeDocument/2006/relationships/image" Target="media/image56.png"/><Relationship Id="rId73" Type="http://schemas.openxmlformats.org/officeDocument/2006/relationships/image" Target="media/image64.gif"/><Relationship Id="rId78" Type="http://schemas.openxmlformats.org/officeDocument/2006/relationships/image" Target="media/image69.png"/><Relationship Id="rId81" Type="http://schemas.openxmlformats.org/officeDocument/2006/relationships/image" Target="media/image72.gif"/><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C2243C-5F2C-49E1-A160-794896BC6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76</Pages>
  <Words>12298</Words>
  <Characters>70101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EVERGLADES</vt:lpstr>
    </vt:vector>
  </TitlesOfParts>
  <Company>Lockheed martin</Company>
  <LinksUpToDate>false</LinksUpToDate>
  <CharactersWithSpaces>82235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9</cp:revision>
  <cp:lastPrinted>2019-10-01T21:52:00Z</cp:lastPrinted>
  <dcterms:created xsi:type="dcterms:W3CDTF">2019-11-28T20:36:00Z</dcterms:created>
  <dcterms:modified xsi:type="dcterms:W3CDTF">2019-12-03T10:20:00Z</dcterms:modified>
</cp:coreProperties>
</file>